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34ADE" w14:textId="77777777" w:rsidR="00CE0ABB" w:rsidRDefault="00CE0ABB" w:rsidP="00905494">
      <w:pPr>
        <w:spacing w:line="276" w:lineRule="auto"/>
        <w:ind w:firstLine="0"/>
        <w:rPr>
          <w:sz w:val="52"/>
          <w:szCs w:val="21"/>
          <w:u w:val="single"/>
        </w:rPr>
      </w:pPr>
    </w:p>
    <w:p w14:paraId="13AEE515" w14:textId="77777777" w:rsidR="00CE0ABB" w:rsidRDefault="00CE0ABB" w:rsidP="00CE0ABB">
      <w:pPr>
        <w:spacing w:line="276" w:lineRule="auto"/>
        <w:jc w:val="center"/>
        <w:rPr>
          <w:sz w:val="52"/>
          <w:szCs w:val="21"/>
          <w:u w:val="single"/>
        </w:rPr>
      </w:pPr>
    </w:p>
    <w:p w14:paraId="53E30A3D" w14:textId="77777777" w:rsidR="00CE0ABB" w:rsidRDefault="00CE0ABB" w:rsidP="00CE0ABB">
      <w:pPr>
        <w:spacing w:line="276" w:lineRule="auto"/>
        <w:jc w:val="center"/>
        <w:rPr>
          <w:sz w:val="52"/>
          <w:szCs w:val="21"/>
          <w:u w:val="single"/>
        </w:rPr>
      </w:pPr>
    </w:p>
    <w:p w14:paraId="1A3BEBA7" w14:textId="298F85E6" w:rsidR="0090732C" w:rsidRPr="00E17EF1" w:rsidRDefault="005D31C8" w:rsidP="00A9570E">
      <w:pPr>
        <w:spacing w:line="276" w:lineRule="auto"/>
        <w:ind w:firstLine="0"/>
        <w:jc w:val="center"/>
        <w:rPr>
          <w:sz w:val="52"/>
          <w:szCs w:val="21"/>
          <w:u w:val="single"/>
        </w:rPr>
      </w:pPr>
      <w:r>
        <w:rPr>
          <w:sz w:val="52"/>
          <w:szCs w:val="21"/>
          <w:u w:val="single"/>
        </w:rPr>
        <w:t>DRAGONFLY</w:t>
      </w:r>
    </w:p>
    <w:p w14:paraId="0A99F0A6" w14:textId="20545852" w:rsidR="0090732C" w:rsidRPr="00E17EF1" w:rsidRDefault="0090732C" w:rsidP="00A9570E">
      <w:pPr>
        <w:spacing w:line="276" w:lineRule="auto"/>
        <w:ind w:firstLine="0"/>
        <w:jc w:val="center"/>
        <w:rPr>
          <w:sz w:val="48"/>
          <w:szCs w:val="21"/>
          <w:u w:val="single"/>
        </w:rPr>
      </w:pPr>
      <w:r w:rsidRPr="00E17EF1">
        <w:rPr>
          <w:sz w:val="48"/>
          <w:szCs w:val="21"/>
          <w:u w:val="single"/>
        </w:rPr>
        <w:t>Structural Analysis Report</w:t>
      </w:r>
    </w:p>
    <w:p w14:paraId="52155B31" w14:textId="5F738EB5" w:rsidR="0090732C" w:rsidRPr="00E17EF1" w:rsidRDefault="00E90733" w:rsidP="00A9570E">
      <w:pPr>
        <w:spacing w:line="276" w:lineRule="auto"/>
        <w:ind w:firstLine="0"/>
        <w:jc w:val="center"/>
        <w:rPr>
          <w:szCs w:val="21"/>
          <w:u w:val="single"/>
        </w:rPr>
      </w:pPr>
      <w:r w:rsidRPr="00E17EF1">
        <w:rPr>
          <w:noProof/>
        </w:rPr>
        <w:drawing>
          <wp:inline distT="0" distB="0" distL="0" distR="0" wp14:anchorId="33CC519F" wp14:editId="37EE56A8">
            <wp:extent cx="3467595" cy="3534983"/>
            <wp:effectExtent l="0" t="0" r="0" b="8890"/>
            <wp:docPr id="1662662818" name="Picture 1662662818" descr="Chart, arrow&#10;&#10;Description automatically generated">
              <a:extLst xmlns:a="http://schemas.openxmlformats.org/drawingml/2006/main">
                <a:ext uri="{FF2B5EF4-FFF2-40B4-BE49-F238E27FC236}">
                  <a16:creationId xmlns:a16="http://schemas.microsoft.com/office/drawing/2014/main" id="{7B9D59CC-9B8B-79AD-8307-3E3BD0755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hart, arrow&#10;&#10;Description automatically generated">
                      <a:extLst>
                        <a:ext uri="{FF2B5EF4-FFF2-40B4-BE49-F238E27FC236}">
                          <a16:creationId xmlns:a16="http://schemas.microsoft.com/office/drawing/2014/main" id="{7B9D59CC-9B8B-79AD-8307-3E3BD075524A}"/>
                        </a:ext>
                      </a:extLst>
                    </pic:cNvPr>
                    <pic:cNvPicPr>
                      <a:picLocks noChangeAspect="1"/>
                    </pic:cNvPicPr>
                  </pic:nvPicPr>
                  <pic:blipFill>
                    <a:blip r:embed="rId11"/>
                    <a:stretch>
                      <a:fillRect/>
                    </a:stretch>
                  </pic:blipFill>
                  <pic:spPr>
                    <a:xfrm>
                      <a:off x="0" y="0"/>
                      <a:ext cx="3505500" cy="3573624"/>
                    </a:xfrm>
                    <a:prstGeom prst="rect">
                      <a:avLst/>
                    </a:prstGeom>
                  </pic:spPr>
                </pic:pic>
              </a:graphicData>
            </a:graphic>
          </wp:inline>
        </w:drawing>
      </w:r>
    </w:p>
    <w:p w14:paraId="32AE4F1B" w14:textId="77777777" w:rsidR="00E90733" w:rsidRPr="00E17EF1" w:rsidRDefault="00E90733" w:rsidP="00CE0ABB">
      <w:pPr>
        <w:spacing w:line="276" w:lineRule="auto"/>
        <w:jc w:val="center"/>
        <w:rPr>
          <w:szCs w:val="21"/>
          <w:u w:val="single"/>
        </w:rPr>
      </w:pPr>
    </w:p>
    <w:p w14:paraId="22F74F6A" w14:textId="77777777" w:rsidR="00E90733" w:rsidRPr="00E17EF1" w:rsidRDefault="00E90733" w:rsidP="00931417">
      <w:pPr>
        <w:spacing w:line="276" w:lineRule="auto"/>
        <w:ind w:firstLine="0"/>
        <w:rPr>
          <w:szCs w:val="21"/>
          <w:u w:val="single"/>
        </w:rPr>
      </w:pPr>
    </w:p>
    <w:p w14:paraId="18584B95" w14:textId="7C1C4CE1" w:rsidR="0090732C" w:rsidRPr="00E17EF1" w:rsidRDefault="0090732C" w:rsidP="00A9570E">
      <w:pPr>
        <w:spacing w:line="276" w:lineRule="auto"/>
        <w:ind w:firstLine="0"/>
        <w:jc w:val="center"/>
        <w:rPr>
          <w:sz w:val="28"/>
          <w:szCs w:val="21"/>
        </w:rPr>
      </w:pPr>
      <w:r w:rsidRPr="00E17EF1">
        <w:rPr>
          <w:sz w:val="28"/>
          <w:szCs w:val="21"/>
        </w:rPr>
        <w:t xml:space="preserve">Rev. </w:t>
      </w:r>
      <w:r w:rsidR="005122BE">
        <w:rPr>
          <w:sz w:val="28"/>
          <w:szCs w:val="21"/>
        </w:rPr>
        <w:t>H</w:t>
      </w:r>
      <w:del w:id="0" w:author="Yudai Etsunaga" w:date="2024-04-19T15:04:00Z">
        <w:r w:rsidR="005C7EF8" w:rsidDel="00830BC9">
          <w:rPr>
            <w:sz w:val="28"/>
            <w:szCs w:val="21"/>
          </w:rPr>
          <w:delText>E</w:delText>
        </w:r>
      </w:del>
      <w:r w:rsidRPr="00E17EF1">
        <w:rPr>
          <w:sz w:val="28"/>
          <w:szCs w:val="21"/>
        </w:rPr>
        <w:t xml:space="preserve">:    </w:t>
      </w:r>
      <w:r w:rsidR="005122BE">
        <w:rPr>
          <w:sz w:val="28"/>
          <w:szCs w:val="21"/>
        </w:rPr>
        <w:t>28</w:t>
      </w:r>
      <w:del w:id="1" w:author="Yudai Etsunaga" w:date="2024-04-19T15:04:00Z">
        <w:r w:rsidR="00B772BA" w:rsidRPr="00DA16F3" w:rsidDel="00830BC9">
          <w:rPr>
            <w:sz w:val="28"/>
            <w:szCs w:val="21"/>
          </w:rPr>
          <w:delText>2</w:delText>
        </w:r>
        <w:r w:rsidR="00F46B1B" w:rsidDel="00830BC9">
          <w:rPr>
            <w:sz w:val="28"/>
            <w:szCs w:val="21"/>
          </w:rPr>
          <w:delText>9</w:delText>
        </w:r>
      </w:del>
      <w:r w:rsidRPr="00DA16F3">
        <w:rPr>
          <w:rFonts w:hint="eastAsia"/>
          <w:sz w:val="28"/>
          <w:szCs w:val="21"/>
        </w:rPr>
        <w:t>/</w:t>
      </w:r>
      <w:r w:rsidR="00B772BA" w:rsidRPr="00DA16F3">
        <w:rPr>
          <w:sz w:val="28"/>
          <w:szCs w:val="21"/>
        </w:rPr>
        <w:t>0</w:t>
      </w:r>
      <w:r w:rsidR="000266DD">
        <w:rPr>
          <w:sz w:val="28"/>
          <w:szCs w:val="21"/>
        </w:rPr>
        <w:t>5</w:t>
      </w:r>
      <w:del w:id="2" w:author="Yudai Etsunaga" w:date="2024-04-19T15:04:00Z">
        <w:r w:rsidR="005C7EF8" w:rsidDel="00830BC9">
          <w:rPr>
            <w:rFonts w:hint="eastAsia"/>
            <w:sz w:val="28"/>
            <w:szCs w:val="21"/>
          </w:rPr>
          <w:delText>3</w:delText>
        </w:r>
      </w:del>
      <w:r w:rsidRPr="00DA16F3">
        <w:rPr>
          <w:sz w:val="28"/>
          <w:szCs w:val="21"/>
        </w:rPr>
        <w:t>/</w:t>
      </w:r>
      <w:r w:rsidR="00001438" w:rsidRPr="00DA16F3">
        <w:rPr>
          <w:sz w:val="28"/>
          <w:szCs w:val="21"/>
        </w:rPr>
        <w:t>202</w:t>
      </w:r>
      <w:r w:rsidR="00B772BA" w:rsidRPr="00DA16F3">
        <w:rPr>
          <w:sz w:val="28"/>
          <w:szCs w:val="21"/>
        </w:rPr>
        <w:t>4</w:t>
      </w:r>
    </w:p>
    <w:p w14:paraId="0E58525F" w14:textId="77777777" w:rsidR="0090732C" w:rsidRPr="00E17EF1" w:rsidRDefault="0090732C" w:rsidP="00CE0ABB">
      <w:pPr>
        <w:spacing w:line="276" w:lineRule="auto"/>
        <w:jc w:val="center"/>
        <w:rPr>
          <w:sz w:val="28"/>
          <w:szCs w:val="21"/>
        </w:rPr>
      </w:pPr>
    </w:p>
    <w:p w14:paraId="153E0EA5" w14:textId="77777777" w:rsidR="008236BF" w:rsidRDefault="008236BF" w:rsidP="00A9570E">
      <w:pPr>
        <w:spacing w:line="276" w:lineRule="auto"/>
        <w:ind w:firstLine="0"/>
        <w:jc w:val="center"/>
        <w:rPr>
          <w:sz w:val="48"/>
          <w:szCs w:val="21"/>
        </w:rPr>
      </w:pPr>
      <w:r>
        <w:rPr>
          <w:sz w:val="48"/>
          <w:szCs w:val="21"/>
        </w:rPr>
        <w:t>Kyushu Institute of Technology</w:t>
      </w:r>
    </w:p>
    <w:p w14:paraId="6D5CC5AD" w14:textId="4A79B849" w:rsidR="0090732C" w:rsidRDefault="00001438" w:rsidP="00A9570E">
      <w:pPr>
        <w:spacing w:line="276" w:lineRule="auto"/>
        <w:ind w:firstLine="0"/>
        <w:jc w:val="center"/>
        <w:rPr>
          <w:sz w:val="48"/>
          <w:szCs w:val="21"/>
        </w:rPr>
      </w:pPr>
      <w:r w:rsidRPr="00E17EF1">
        <w:rPr>
          <w:sz w:val="48"/>
          <w:szCs w:val="21"/>
        </w:rPr>
        <w:t>BIRDS-X</w:t>
      </w:r>
      <w:r w:rsidR="008236BF">
        <w:rPr>
          <w:sz w:val="48"/>
          <w:szCs w:val="21"/>
        </w:rPr>
        <w:t xml:space="preserve"> project</w:t>
      </w:r>
    </w:p>
    <w:p w14:paraId="17B485A6" w14:textId="77777777" w:rsidR="008236BF" w:rsidRPr="00E17EF1" w:rsidRDefault="008236BF" w:rsidP="00A9570E">
      <w:pPr>
        <w:spacing w:line="276" w:lineRule="auto"/>
        <w:ind w:firstLine="0"/>
        <w:jc w:val="center"/>
        <w:rPr>
          <w:sz w:val="48"/>
          <w:szCs w:val="21"/>
        </w:rPr>
      </w:pPr>
    </w:p>
    <w:p w14:paraId="148D0299" w14:textId="480CA193" w:rsidR="0090732C" w:rsidRPr="00E17EF1" w:rsidRDefault="0090732C" w:rsidP="00A9570E">
      <w:pPr>
        <w:spacing w:line="276" w:lineRule="auto"/>
        <w:ind w:firstLine="0"/>
        <w:jc w:val="center"/>
        <w:rPr>
          <w:szCs w:val="21"/>
          <w:u w:val="single"/>
        </w:rPr>
      </w:pPr>
      <w:r w:rsidRPr="00E17EF1">
        <w:rPr>
          <w:szCs w:val="21"/>
          <w:u w:val="single"/>
        </w:rPr>
        <w:lastRenderedPageBreak/>
        <w:t>Revision History</w:t>
      </w:r>
    </w:p>
    <w:tbl>
      <w:tblPr>
        <w:tblStyle w:val="ab"/>
        <w:tblW w:w="8500" w:type="dxa"/>
        <w:jc w:val="center"/>
        <w:tblLook w:val="04A0" w:firstRow="1" w:lastRow="0" w:firstColumn="1" w:lastColumn="0" w:noHBand="0" w:noVBand="1"/>
      </w:tblPr>
      <w:tblGrid>
        <w:gridCol w:w="905"/>
        <w:gridCol w:w="2209"/>
        <w:gridCol w:w="1701"/>
        <w:gridCol w:w="3685"/>
      </w:tblGrid>
      <w:tr w:rsidR="0090732C" w:rsidRPr="00E17EF1" w14:paraId="653CFD4E" w14:textId="77777777" w:rsidTr="2D83C827">
        <w:trPr>
          <w:trHeight w:val="427"/>
          <w:jc w:val="center"/>
        </w:trPr>
        <w:tc>
          <w:tcPr>
            <w:tcW w:w="905" w:type="dxa"/>
            <w:vAlign w:val="center"/>
          </w:tcPr>
          <w:p w14:paraId="00A9560B" w14:textId="77777777" w:rsidR="0090732C" w:rsidRPr="00E17EF1" w:rsidRDefault="0090732C" w:rsidP="00A9570E">
            <w:pPr>
              <w:pStyle w:val="Table"/>
              <w:jc w:val="center"/>
            </w:pPr>
            <w:r w:rsidRPr="00E17EF1">
              <w:t>Version</w:t>
            </w:r>
          </w:p>
        </w:tc>
        <w:tc>
          <w:tcPr>
            <w:tcW w:w="2209" w:type="dxa"/>
            <w:vAlign w:val="center"/>
          </w:tcPr>
          <w:p w14:paraId="7B5688C8" w14:textId="77777777" w:rsidR="0090732C" w:rsidRPr="00E17EF1" w:rsidRDefault="0090732C" w:rsidP="00A9570E">
            <w:pPr>
              <w:pStyle w:val="Table"/>
              <w:jc w:val="center"/>
            </w:pPr>
            <w:r w:rsidRPr="00E17EF1">
              <w:t>Date</w:t>
            </w:r>
          </w:p>
        </w:tc>
        <w:tc>
          <w:tcPr>
            <w:tcW w:w="1701" w:type="dxa"/>
            <w:vAlign w:val="center"/>
          </w:tcPr>
          <w:p w14:paraId="41CA67FA" w14:textId="77777777" w:rsidR="0090732C" w:rsidRPr="00E17EF1" w:rsidRDefault="0090732C" w:rsidP="00A9570E">
            <w:pPr>
              <w:pStyle w:val="Table"/>
              <w:jc w:val="center"/>
            </w:pPr>
            <w:r w:rsidRPr="00E17EF1">
              <w:t>Writer</w:t>
            </w:r>
          </w:p>
        </w:tc>
        <w:tc>
          <w:tcPr>
            <w:tcW w:w="3685" w:type="dxa"/>
            <w:vAlign w:val="center"/>
          </w:tcPr>
          <w:p w14:paraId="0D03C8DA" w14:textId="77777777" w:rsidR="0090732C" w:rsidRPr="00E17EF1" w:rsidRDefault="0090732C" w:rsidP="00A9570E">
            <w:pPr>
              <w:pStyle w:val="Table"/>
              <w:jc w:val="center"/>
            </w:pPr>
            <w:r w:rsidRPr="00E17EF1">
              <w:t>Annotations</w:t>
            </w:r>
          </w:p>
        </w:tc>
      </w:tr>
      <w:tr w:rsidR="0090732C" w:rsidRPr="00E17EF1" w14:paraId="42BAC715" w14:textId="77777777" w:rsidTr="2D83C827">
        <w:trPr>
          <w:trHeight w:val="427"/>
          <w:jc w:val="center"/>
        </w:trPr>
        <w:tc>
          <w:tcPr>
            <w:tcW w:w="905" w:type="dxa"/>
            <w:vAlign w:val="center"/>
          </w:tcPr>
          <w:p w14:paraId="6FCE7652" w14:textId="77777777" w:rsidR="0090732C" w:rsidRPr="00E17EF1" w:rsidRDefault="0090732C" w:rsidP="00A9570E">
            <w:pPr>
              <w:pStyle w:val="Table"/>
              <w:jc w:val="center"/>
            </w:pPr>
            <w:r w:rsidRPr="00E17EF1">
              <w:t>NC</w:t>
            </w:r>
          </w:p>
        </w:tc>
        <w:tc>
          <w:tcPr>
            <w:tcW w:w="2209" w:type="dxa"/>
            <w:vAlign w:val="center"/>
          </w:tcPr>
          <w:p w14:paraId="5E9E1196" w14:textId="137DF5B2" w:rsidR="0090732C" w:rsidRPr="00E17EF1" w:rsidRDefault="00E90733" w:rsidP="00A9570E">
            <w:pPr>
              <w:pStyle w:val="Table"/>
              <w:jc w:val="center"/>
            </w:pPr>
            <w:r w:rsidRPr="00E17EF1">
              <w:t>2</w:t>
            </w:r>
            <w:r w:rsidR="00266613" w:rsidRPr="00E17EF1">
              <w:t>0</w:t>
            </w:r>
            <w:r w:rsidR="0090732C" w:rsidRPr="00E17EF1">
              <w:t>/</w:t>
            </w:r>
            <w:r w:rsidRPr="00E17EF1">
              <w:t>0</w:t>
            </w:r>
            <w:r w:rsidR="00266613" w:rsidRPr="00E17EF1">
              <w:t>9</w:t>
            </w:r>
            <w:r w:rsidR="0090732C" w:rsidRPr="00E17EF1">
              <w:t>/</w:t>
            </w:r>
            <w:r w:rsidRPr="00E17EF1">
              <w:t>2023</w:t>
            </w:r>
          </w:p>
        </w:tc>
        <w:tc>
          <w:tcPr>
            <w:tcW w:w="1701" w:type="dxa"/>
            <w:vAlign w:val="center"/>
          </w:tcPr>
          <w:p w14:paraId="7115939C" w14:textId="026BB862" w:rsidR="0090732C" w:rsidRPr="00E17EF1" w:rsidRDefault="00001438" w:rsidP="00A9570E">
            <w:pPr>
              <w:pStyle w:val="Table"/>
              <w:jc w:val="center"/>
            </w:pPr>
            <w:r w:rsidRPr="00E17EF1">
              <w:t xml:space="preserve">Jorge </w:t>
            </w:r>
            <w:proofErr w:type="spellStart"/>
            <w:r w:rsidRPr="00E17EF1">
              <w:t>Casir</w:t>
            </w:r>
            <w:proofErr w:type="spellEnd"/>
          </w:p>
        </w:tc>
        <w:tc>
          <w:tcPr>
            <w:tcW w:w="3685" w:type="dxa"/>
            <w:vAlign w:val="center"/>
          </w:tcPr>
          <w:p w14:paraId="63CCCBFE" w14:textId="77777777" w:rsidR="0090732C" w:rsidRPr="00E17EF1" w:rsidRDefault="0090732C" w:rsidP="00A9570E">
            <w:pPr>
              <w:pStyle w:val="Table"/>
              <w:jc w:val="center"/>
            </w:pPr>
            <w:r w:rsidRPr="00E17EF1">
              <w:t>Initial Release</w:t>
            </w:r>
          </w:p>
        </w:tc>
      </w:tr>
      <w:tr w:rsidR="0090732C" w:rsidRPr="00E17EF1" w14:paraId="26DA5B6E" w14:textId="77777777" w:rsidTr="2D83C827">
        <w:trPr>
          <w:trHeight w:val="427"/>
          <w:jc w:val="center"/>
        </w:trPr>
        <w:tc>
          <w:tcPr>
            <w:tcW w:w="905" w:type="dxa"/>
            <w:vAlign w:val="center"/>
          </w:tcPr>
          <w:p w14:paraId="12745B7B" w14:textId="77777777" w:rsidR="0090732C" w:rsidRPr="00E17EF1" w:rsidRDefault="0090732C" w:rsidP="00A9570E">
            <w:pPr>
              <w:pStyle w:val="Table"/>
              <w:jc w:val="center"/>
            </w:pPr>
            <w:r w:rsidRPr="00E17EF1">
              <w:t>A</w:t>
            </w:r>
          </w:p>
        </w:tc>
        <w:tc>
          <w:tcPr>
            <w:tcW w:w="2209" w:type="dxa"/>
            <w:vAlign w:val="center"/>
          </w:tcPr>
          <w:p w14:paraId="14E631E9" w14:textId="1878DC0B" w:rsidR="0090732C" w:rsidRPr="00E17EF1" w:rsidRDefault="00B54917" w:rsidP="00A9570E">
            <w:pPr>
              <w:pStyle w:val="Table"/>
              <w:jc w:val="center"/>
            </w:pPr>
            <w:r w:rsidRPr="00B772BA">
              <w:t>14/12/2023</w:t>
            </w:r>
          </w:p>
        </w:tc>
        <w:tc>
          <w:tcPr>
            <w:tcW w:w="1701" w:type="dxa"/>
            <w:vAlign w:val="center"/>
          </w:tcPr>
          <w:p w14:paraId="5E158246" w14:textId="7E68AE50" w:rsidR="0090732C" w:rsidRPr="00E17EF1" w:rsidRDefault="007626A1" w:rsidP="00A9570E">
            <w:pPr>
              <w:pStyle w:val="Table"/>
              <w:jc w:val="center"/>
            </w:pPr>
            <w:r>
              <w:t xml:space="preserve">Jorge </w:t>
            </w:r>
            <w:proofErr w:type="spellStart"/>
            <w:r>
              <w:t>Casir</w:t>
            </w:r>
            <w:proofErr w:type="spellEnd"/>
          </w:p>
        </w:tc>
        <w:tc>
          <w:tcPr>
            <w:tcW w:w="3685" w:type="dxa"/>
            <w:vAlign w:val="center"/>
          </w:tcPr>
          <w:p w14:paraId="7A338DF8" w14:textId="2623E166" w:rsidR="0090732C" w:rsidRPr="00E17EF1" w:rsidRDefault="007626A1" w:rsidP="00A9570E">
            <w:pPr>
              <w:pStyle w:val="Table"/>
              <w:jc w:val="center"/>
            </w:pPr>
            <w:r>
              <w:t>Structural change</w:t>
            </w:r>
          </w:p>
        </w:tc>
      </w:tr>
      <w:tr w:rsidR="0090732C" w:rsidRPr="00E17EF1" w14:paraId="5B6DEFED" w14:textId="77777777" w:rsidTr="2D83C827">
        <w:trPr>
          <w:trHeight w:val="427"/>
          <w:jc w:val="center"/>
        </w:trPr>
        <w:tc>
          <w:tcPr>
            <w:tcW w:w="905" w:type="dxa"/>
            <w:vAlign w:val="center"/>
          </w:tcPr>
          <w:p w14:paraId="21F25A03" w14:textId="77777777" w:rsidR="0090732C" w:rsidRPr="00E17EF1" w:rsidRDefault="0090732C" w:rsidP="00A9570E">
            <w:pPr>
              <w:pStyle w:val="Table"/>
              <w:jc w:val="center"/>
            </w:pPr>
            <w:r w:rsidRPr="00E17EF1">
              <w:t>B</w:t>
            </w:r>
          </w:p>
        </w:tc>
        <w:tc>
          <w:tcPr>
            <w:tcW w:w="2209" w:type="dxa"/>
            <w:vAlign w:val="center"/>
          </w:tcPr>
          <w:p w14:paraId="6973F0C4" w14:textId="05EF4F12" w:rsidR="0090732C" w:rsidRPr="00E17EF1" w:rsidRDefault="00B22172" w:rsidP="00A9570E">
            <w:pPr>
              <w:pStyle w:val="Table"/>
              <w:jc w:val="center"/>
            </w:pPr>
            <w:r>
              <w:t>22/12/2023</w:t>
            </w:r>
          </w:p>
        </w:tc>
        <w:tc>
          <w:tcPr>
            <w:tcW w:w="1701" w:type="dxa"/>
            <w:vAlign w:val="center"/>
          </w:tcPr>
          <w:p w14:paraId="1FE87A94" w14:textId="66D443AA" w:rsidR="0090732C" w:rsidRPr="00E17EF1" w:rsidRDefault="00B22172" w:rsidP="00A9570E">
            <w:pPr>
              <w:pStyle w:val="Table"/>
              <w:jc w:val="center"/>
            </w:pPr>
            <w:r>
              <w:t xml:space="preserve">Jorge </w:t>
            </w:r>
            <w:proofErr w:type="spellStart"/>
            <w:r>
              <w:t>Casir</w:t>
            </w:r>
            <w:proofErr w:type="spellEnd"/>
          </w:p>
        </w:tc>
        <w:tc>
          <w:tcPr>
            <w:tcW w:w="3685" w:type="dxa"/>
            <w:vAlign w:val="center"/>
          </w:tcPr>
          <w:p w14:paraId="34B33E68" w14:textId="7F344B42" w:rsidR="0090732C" w:rsidRPr="00E17EF1" w:rsidRDefault="00B22172" w:rsidP="00A9570E">
            <w:pPr>
              <w:pStyle w:val="Table"/>
              <w:jc w:val="center"/>
            </w:pPr>
            <w:r>
              <w:t>A</w:t>
            </w:r>
            <w:r w:rsidRPr="00B22172">
              <w:t>djusted simulation</w:t>
            </w:r>
          </w:p>
        </w:tc>
      </w:tr>
      <w:tr w:rsidR="0090732C" w:rsidRPr="00E17EF1" w14:paraId="153F4064" w14:textId="77777777" w:rsidTr="2D83C827">
        <w:trPr>
          <w:trHeight w:val="427"/>
          <w:jc w:val="center"/>
        </w:trPr>
        <w:tc>
          <w:tcPr>
            <w:tcW w:w="905" w:type="dxa"/>
            <w:vAlign w:val="center"/>
          </w:tcPr>
          <w:p w14:paraId="239A3044" w14:textId="605AC2B8" w:rsidR="0090732C" w:rsidRPr="00E17EF1" w:rsidRDefault="00064FCB" w:rsidP="00A9570E">
            <w:pPr>
              <w:pStyle w:val="Table"/>
              <w:jc w:val="center"/>
            </w:pPr>
            <w:r>
              <w:t>C</w:t>
            </w:r>
          </w:p>
        </w:tc>
        <w:tc>
          <w:tcPr>
            <w:tcW w:w="2209" w:type="dxa"/>
            <w:vAlign w:val="center"/>
          </w:tcPr>
          <w:p w14:paraId="6D3A5A05" w14:textId="0AAC39C9" w:rsidR="0090732C" w:rsidRPr="00E17EF1" w:rsidRDefault="00064FCB" w:rsidP="00A9570E">
            <w:pPr>
              <w:pStyle w:val="Table"/>
              <w:jc w:val="center"/>
            </w:pPr>
            <w:r>
              <w:t>26/12/2023</w:t>
            </w:r>
          </w:p>
        </w:tc>
        <w:tc>
          <w:tcPr>
            <w:tcW w:w="1701" w:type="dxa"/>
            <w:vAlign w:val="center"/>
          </w:tcPr>
          <w:p w14:paraId="729C704B" w14:textId="55AB1E36" w:rsidR="0090732C" w:rsidRPr="00E17EF1" w:rsidRDefault="00064FCB" w:rsidP="00A9570E">
            <w:pPr>
              <w:pStyle w:val="Table"/>
              <w:jc w:val="center"/>
            </w:pPr>
            <w:r>
              <w:t xml:space="preserve">Jorge </w:t>
            </w:r>
            <w:proofErr w:type="spellStart"/>
            <w:r>
              <w:t>Casir</w:t>
            </w:r>
            <w:proofErr w:type="spellEnd"/>
          </w:p>
        </w:tc>
        <w:tc>
          <w:tcPr>
            <w:tcW w:w="3685" w:type="dxa"/>
            <w:vAlign w:val="center"/>
          </w:tcPr>
          <w:p w14:paraId="768CDE76" w14:textId="0056AAE2" w:rsidR="0090732C" w:rsidRPr="00E17EF1" w:rsidRDefault="6D09F8D3" w:rsidP="00A9570E">
            <w:pPr>
              <w:pStyle w:val="Table"/>
              <w:jc w:val="center"/>
            </w:pPr>
            <w:r>
              <w:t>Added</w:t>
            </w:r>
            <w:r w:rsidR="0589155D">
              <w:t xml:space="preserve"> STR-08 results/ Fixed </w:t>
            </w:r>
            <w:r w:rsidR="6788FD32">
              <w:t>comments</w:t>
            </w:r>
          </w:p>
        </w:tc>
      </w:tr>
      <w:tr w:rsidR="0090732C" w:rsidRPr="00E17EF1" w14:paraId="6813A3DC" w14:textId="77777777" w:rsidTr="2D83C827">
        <w:trPr>
          <w:trHeight w:val="427"/>
          <w:jc w:val="center"/>
        </w:trPr>
        <w:tc>
          <w:tcPr>
            <w:tcW w:w="905" w:type="dxa"/>
            <w:vAlign w:val="center"/>
          </w:tcPr>
          <w:p w14:paraId="369608FB" w14:textId="2E128A88" w:rsidR="0090732C" w:rsidRPr="00E17EF1" w:rsidRDefault="00AE09D0" w:rsidP="00A9570E">
            <w:pPr>
              <w:pStyle w:val="Table"/>
              <w:jc w:val="center"/>
            </w:pPr>
            <w:r>
              <w:t>D</w:t>
            </w:r>
          </w:p>
        </w:tc>
        <w:tc>
          <w:tcPr>
            <w:tcW w:w="2209" w:type="dxa"/>
            <w:vAlign w:val="center"/>
          </w:tcPr>
          <w:p w14:paraId="34E3580E" w14:textId="06B0D087" w:rsidR="0090732C" w:rsidRPr="00E17EF1" w:rsidRDefault="00AE09D0" w:rsidP="00A9570E">
            <w:pPr>
              <w:pStyle w:val="Table"/>
              <w:jc w:val="center"/>
            </w:pPr>
            <w:r>
              <w:t>29/</w:t>
            </w:r>
            <w:r w:rsidR="00D80EC9">
              <w:t>01/202</w:t>
            </w:r>
            <w:r w:rsidR="00B772BA">
              <w:t>4</w:t>
            </w:r>
          </w:p>
        </w:tc>
        <w:tc>
          <w:tcPr>
            <w:tcW w:w="1701" w:type="dxa"/>
            <w:vAlign w:val="center"/>
          </w:tcPr>
          <w:p w14:paraId="10B5E6E2" w14:textId="419566B2" w:rsidR="0090732C" w:rsidRPr="00E17EF1" w:rsidRDefault="00D80EC9" w:rsidP="00A9570E">
            <w:pPr>
              <w:pStyle w:val="Table"/>
              <w:jc w:val="center"/>
            </w:pPr>
            <w:proofErr w:type="spellStart"/>
            <w:r>
              <w:t>Hoksong</w:t>
            </w:r>
            <w:proofErr w:type="spellEnd"/>
            <w:r>
              <w:t xml:space="preserve"> Tim</w:t>
            </w:r>
          </w:p>
        </w:tc>
        <w:tc>
          <w:tcPr>
            <w:tcW w:w="3685" w:type="dxa"/>
            <w:vAlign w:val="center"/>
          </w:tcPr>
          <w:p w14:paraId="2D671EC1" w14:textId="71DED8EC" w:rsidR="0090732C" w:rsidRPr="00E17EF1" w:rsidRDefault="00D80EC9" w:rsidP="00A9570E">
            <w:pPr>
              <w:pStyle w:val="Table"/>
              <w:jc w:val="center"/>
            </w:pPr>
            <w:r>
              <w:t xml:space="preserve">Fixed </w:t>
            </w:r>
            <w:r w:rsidR="00B772BA">
              <w:t>page in table of content</w:t>
            </w:r>
          </w:p>
        </w:tc>
      </w:tr>
      <w:tr w:rsidR="0090732C" w:rsidRPr="00E17EF1" w14:paraId="728D1C00" w14:textId="77777777" w:rsidTr="2D83C827">
        <w:trPr>
          <w:trHeight w:val="427"/>
          <w:jc w:val="center"/>
        </w:trPr>
        <w:tc>
          <w:tcPr>
            <w:tcW w:w="905" w:type="dxa"/>
            <w:vAlign w:val="center"/>
          </w:tcPr>
          <w:p w14:paraId="54820F47" w14:textId="74079C7C" w:rsidR="0090732C" w:rsidRPr="00E17EF1" w:rsidRDefault="005C7EF8" w:rsidP="00A9570E">
            <w:pPr>
              <w:pStyle w:val="Table"/>
              <w:jc w:val="center"/>
            </w:pPr>
            <w:r>
              <w:t>E</w:t>
            </w:r>
          </w:p>
        </w:tc>
        <w:tc>
          <w:tcPr>
            <w:tcW w:w="2209" w:type="dxa"/>
            <w:vAlign w:val="center"/>
          </w:tcPr>
          <w:p w14:paraId="1C910743" w14:textId="0746F8A6" w:rsidR="0090732C" w:rsidRPr="00E17EF1" w:rsidRDefault="005C7EF8" w:rsidP="00A9570E">
            <w:pPr>
              <w:pStyle w:val="Table"/>
              <w:jc w:val="center"/>
            </w:pPr>
            <w:r>
              <w:t>29/03/2024</w:t>
            </w:r>
          </w:p>
        </w:tc>
        <w:tc>
          <w:tcPr>
            <w:tcW w:w="1701" w:type="dxa"/>
            <w:vAlign w:val="center"/>
          </w:tcPr>
          <w:p w14:paraId="02D06179" w14:textId="0448AEF3" w:rsidR="0090732C" w:rsidRPr="00E17EF1" w:rsidRDefault="005C7EF8" w:rsidP="00A9570E">
            <w:pPr>
              <w:pStyle w:val="Table"/>
              <w:jc w:val="center"/>
            </w:pPr>
            <w:r>
              <w:t xml:space="preserve">Jorge </w:t>
            </w:r>
            <w:proofErr w:type="spellStart"/>
            <w:r>
              <w:t>Casir</w:t>
            </w:r>
            <w:proofErr w:type="spellEnd"/>
          </w:p>
        </w:tc>
        <w:tc>
          <w:tcPr>
            <w:tcW w:w="3685" w:type="dxa"/>
            <w:vAlign w:val="center"/>
          </w:tcPr>
          <w:p w14:paraId="0F38010D" w14:textId="26811C5C" w:rsidR="0090732C" w:rsidRPr="00E17EF1" w:rsidRDefault="005C7EF8" w:rsidP="00A9570E">
            <w:pPr>
              <w:pStyle w:val="Table"/>
              <w:jc w:val="center"/>
            </w:pPr>
            <w:r>
              <w:t>Ballistic Number Result</w:t>
            </w:r>
          </w:p>
        </w:tc>
      </w:tr>
      <w:tr w:rsidR="00830BC9" w:rsidRPr="00E17EF1" w14:paraId="52E83363" w14:textId="77777777" w:rsidTr="2D83C827">
        <w:trPr>
          <w:trHeight w:val="427"/>
          <w:jc w:val="center"/>
          <w:ins w:id="3" w:author="Yudai Etsunaga" w:date="2024-04-19T15:04:00Z"/>
        </w:trPr>
        <w:tc>
          <w:tcPr>
            <w:tcW w:w="905" w:type="dxa"/>
            <w:vAlign w:val="center"/>
          </w:tcPr>
          <w:p w14:paraId="37E82E94" w14:textId="74AD9A60" w:rsidR="00830BC9" w:rsidRDefault="00830BC9" w:rsidP="00A9570E">
            <w:pPr>
              <w:pStyle w:val="Table"/>
              <w:jc w:val="center"/>
              <w:rPr>
                <w:ins w:id="4" w:author="Yudai Etsunaga" w:date="2024-04-19T15:04:00Z"/>
              </w:rPr>
            </w:pPr>
            <w:ins w:id="5" w:author="Yudai Etsunaga" w:date="2024-04-19T15:04:00Z">
              <w:r>
                <w:t>F</w:t>
              </w:r>
            </w:ins>
          </w:p>
        </w:tc>
        <w:tc>
          <w:tcPr>
            <w:tcW w:w="2209" w:type="dxa"/>
            <w:vAlign w:val="center"/>
          </w:tcPr>
          <w:p w14:paraId="614FC1F3" w14:textId="643F48F4" w:rsidR="00830BC9" w:rsidRDefault="00311B14" w:rsidP="00A9570E">
            <w:pPr>
              <w:pStyle w:val="Table"/>
              <w:jc w:val="center"/>
              <w:rPr>
                <w:ins w:id="6" w:author="Yudai Etsunaga" w:date="2024-04-19T15:04:00Z"/>
              </w:rPr>
            </w:pPr>
            <w:ins w:id="7" w:author="Yudai Etsunaga" w:date="2024-04-19T15:04:00Z">
              <w:r>
                <w:t>19/04/2024</w:t>
              </w:r>
            </w:ins>
          </w:p>
        </w:tc>
        <w:tc>
          <w:tcPr>
            <w:tcW w:w="1701" w:type="dxa"/>
            <w:vAlign w:val="center"/>
          </w:tcPr>
          <w:p w14:paraId="4BD06D7B" w14:textId="09B4217A" w:rsidR="00830BC9" w:rsidRDefault="00311B14" w:rsidP="00A9570E">
            <w:pPr>
              <w:pStyle w:val="Table"/>
              <w:jc w:val="center"/>
              <w:rPr>
                <w:ins w:id="8" w:author="Yudai Etsunaga" w:date="2024-04-19T15:04:00Z"/>
              </w:rPr>
            </w:pPr>
            <w:ins w:id="9" w:author="Yudai Etsunaga" w:date="2024-04-19T15:04:00Z">
              <w:r>
                <w:t>Yudai Etsunaga</w:t>
              </w:r>
            </w:ins>
          </w:p>
        </w:tc>
        <w:tc>
          <w:tcPr>
            <w:tcW w:w="3685" w:type="dxa"/>
            <w:vAlign w:val="center"/>
          </w:tcPr>
          <w:p w14:paraId="1604D83C" w14:textId="4660C1F7" w:rsidR="00830BC9" w:rsidRDefault="00983E52" w:rsidP="00A9570E">
            <w:pPr>
              <w:pStyle w:val="Table"/>
              <w:jc w:val="center"/>
              <w:rPr>
                <w:ins w:id="10" w:author="Yudai Etsunaga" w:date="2024-04-19T15:04:00Z"/>
              </w:rPr>
            </w:pPr>
            <w:ins w:id="11" w:author="Yudai Etsunaga" w:date="2024-04-19T15:23:00Z">
              <w:r>
                <w:rPr>
                  <w:rFonts w:hint="eastAsia"/>
                </w:rPr>
                <w:t>SFCB Fixes</w:t>
              </w:r>
            </w:ins>
          </w:p>
        </w:tc>
      </w:tr>
      <w:tr w:rsidR="000266DD" w:rsidRPr="00E17EF1" w14:paraId="346B19D0" w14:textId="77777777" w:rsidTr="2D83C827">
        <w:trPr>
          <w:trHeight w:val="427"/>
          <w:jc w:val="center"/>
        </w:trPr>
        <w:tc>
          <w:tcPr>
            <w:tcW w:w="905" w:type="dxa"/>
            <w:vAlign w:val="center"/>
          </w:tcPr>
          <w:p w14:paraId="716325ED" w14:textId="0BCA01FA" w:rsidR="000266DD" w:rsidRDefault="000266DD" w:rsidP="00A9570E">
            <w:pPr>
              <w:pStyle w:val="Table"/>
              <w:jc w:val="center"/>
            </w:pPr>
            <w:r>
              <w:t>G</w:t>
            </w:r>
          </w:p>
        </w:tc>
        <w:tc>
          <w:tcPr>
            <w:tcW w:w="2209" w:type="dxa"/>
            <w:vAlign w:val="center"/>
          </w:tcPr>
          <w:p w14:paraId="03B2E7E4" w14:textId="6C5C8C14" w:rsidR="000266DD" w:rsidRDefault="000266DD" w:rsidP="00A9570E">
            <w:pPr>
              <w:pStyle w:val="Table"/>
              <w:jc w:val="center"/>
            </w:pPr>
            <w:r>
              <w:t>09/05/2024</w:t>
            </w:r>
          </w:p>
        </w:tc>
        <w:tc>
          <w:tcPr>
            <w:tcW w:w="1701" w:type="dxa"/>
            <w:vAlign w:val="center"/>
          </w:tcPr>
          <w:p w14:paraId="0176D3CC" w14:textId="66B9CAEA" w:rsidR="000266DD" w:rsidRDefault="000266DD" w:rsidP="00A9570E">
            <w:pPr>
              <w:pStyle w:val="Table"/>
              <w:jc w:val="center"/>
            </w:pPr>
            <w:r>
              <w:t>Yudai Etsunaga</w:t>
            </w:r>
          </w:p>
        </w:tc>
        <w:tc>
          <w:tcPr>
            <w:tcW w:w="3685" w:type="dxa"/>
            <w:vAlign w:val="center"/>
          </w:tcPr>
          <w:p w14:paraId="46A7F4E7" w14:textId="1888F392" w:rsidR="000266DD" w:rsidRDefault="00214723" w:rsidP="00A9570E">
            <w:pPr>
              <w:pStyle w:val="Table"/>
              <w:jc w:val="center"/>
            </w:pPr>
            <w:r>
              <w:t>SFCB Fi</w:t>
            </w:r>
            <w:r w:rsidR="06218D65">
              <w:t>x</w:t>
            </w:r>
            <w:r>
              <w:t>es</w:t>
            </w:r>
          </w:p>
        </w:tc>
      </w:tr>
      <w:tr w:rsidR="005122BE" w:rsidRPr="00E17EF1" w14:paraId="1790569A" w14:textId="77777777" w:rsidTr="2D83C827">
        <w:trPr>
          <w:trHeight w:val="427"/>
          <w:jc w:val="center"/>
        </w:trPr>
        <w:tc>
          <w:tcPr>
            <w:tcW w:w="905" w:type="dxa"/>
            <w:vAlign w:val="center"/>
          </w:tcPr>
          <w:p w14:paraId="35548957" w14:textId="175722F2" w:rsidR="005122BE" w:rsidRDefault="005122BE" w:rsidP="00A9570E">
            <w:pPr>
              <w:pStyle w:val="Table"/>
              <w:jc w:val="center"/>
            </w:pPr>
            <w:r>
              <w:t>H</w:t>
            </w:r>
          </w:p>
        </w:tc>
        <w:tc>
          <w:tcPr>
            <w:tcW w:w="2209" w:type="dxa"/>
            <w:vAlign w:val="center"/>
          </w:tcPr>
          <w:p w14:paraId="07259CE9" w14:textId="4AA1048E" w:rsidR="005122BE" w:rsidRDefault="005122BE" w:rsidP="00A9570E">
            <w:pPr>
              <w:pStyle w:val="Table"/>
              <w:jc w:val="center"/>
            </w:pPr>
            <w:r>
              <w:t>28/05/2024</w:t>
            </w:r>
          </w:p>
        </w:tc>
        <w:tc>
          <w:tcPr>
            <w:tcW w:w="1701" w:type="dxa"/>
            <w:vAlign w:val="center"/>
          </w:tcPr>
          <w:p w14:paraId="49014300" w14:textId="137E594E" w:rsidR="005122BE" w:rsidRDefault="005122BE" w:rsidP="00A9570E">
            <w:pPr>
              <w:pStyle w:val="Table"/>
              <w:jc w:val="center"/>
            </w:pPr>
            <w:r>
              <w:t>Yudai Etsunaga</w:t>
            </w:r>
          </w:p>
        </w:tc>
        <w:tc>
          <w:tcPr>
            <w:tcW w:w="3685" w:type="dxa"/>
            <w:vAlign w:val="center"/>
          </w:tcPr>
          <w:p w14:paraId="50744538" w14:textId="120C2F5F" w:rsidR="005122BE" w:rsidRDefault="002E38E4" w:rsidP="00A9570E">
            <w:pPr>
              <w:pStyle w:val="Table"/>
              <w:jc w:val="center"/>
            </w:pPr>
            <w:r>
              <w:t>SFCB Fixes</w:t>
            </w:r>
          </w:p>
        </w:tc>
      </w:tr>
    </w:tbl>
    <w:p w14:paraId="2A781966" w14:textId="77777777" w:rsidR="0090732C" w:rsidRPr="00E17EF1" w:rsidRDefault="0090732C" w:rsidP="00CE0ABB">
      <w:pPr>
        <w:spacing w:line="276" w:lineRule="auto"/>
        <w:rPr>
          <w:szCs w:val="21"/>
          <w:u w:val="single"/>
        </w:rPr>
        <w:sectPr w:rsidR="0090732C" w:rsidRPr="00E17EF1" w:rsidSect="00137617">
          <w:headerReference w:type="default" r:id="rId12"/>
          <w:footerReference w:type="default" r:id="rId13"/>
          <w:pgSz w:w="11906" w:h="16838"/>
          <w:pgMar w:top="1985" w:right="1701" w:bottom="1701" w:left="1701" w:header="851" w:footer="992" w:gutter="0"/>
          <w:cols w:space="425"/>
          <w:docGrid w:type="lines" w:linePitch="360"/>
        </w:sectPr>
      </w:pPr>
    </w:p>
    <w:p w14:paraId="5C731906" w14:textId="4540674B" w:rsidR="0090732C" w:rsidRPr="00E17EF1" w:rsidRDefault="0090732C" w:rsidP="00CE0ABB">
      <w:pPr>
        <w:pStyle w:val="af6"/>
        <w:spacing w:line="276" w:lineRule="auto"/>
        <w:jc w:val="center"/>
        <w:rPr>
          <w:rFonts w:ascii="Times New Roman" w:eastAsia="ＭＳ Ｐゴシック" w:hAnsi="Times New Roman" w:cs="Times New Roman"/>
          <w:b w:val="0"/>
          <w:sz w:val="36"/>
          <w:szCs w:val="21"/>
          <w:lang w:val="ja-JP"/>
        </w:rPr>
      </w:pPr>
      <w:r w:rsidRPr="00E17EF1">
        <w:rPr>
          <w:rFonts w:ascii="Times New Roman" w:eastAsia="ＭＳ Ｐゴシック" w:hAnsi="Times New Roman" w:cs="Times New Roman"/>
          <w:sz w:val="28"/>
          <w:szCs w:val="21"/>
          <w:lang w:val="ja-JP"/>
        </w:rPr>
        <w:lastRenderedPageBreak/>
        <w:t>Content</w:t>
      </w:r>
    </w:p>
    <w:sdt>
      <w:sdtPr>
        <w:rPr>
          <w:rFonts w:ascii="ＭＳ Ｐゴシック" w:eastAsia="ＭＳ Ｐゴシック" w:hAnsi="ＭＳ Ｐゴシック" w:cstheme="minorBidi"/>
          <w:b w:val="0"/>
          <w:sz w:val="21"/>
          <w:szCs w:val="21"/>
          <w:lang w:val="ja-JP"/>
        </w:rPr>
        <w:id w:val="1691716550"/>
        <w:docPartObj>
          <w:docPartGallery w:val="Table of Contents"/>
          <w:docPartUnique/>
        </w:docPartObj>
      </w:sdtPr>
      <w:sdtEndPr>
        <w:rPr>
          <w:rFonts w:ascii="Times New Roman" w:eastAsia="ＭＳ 明朝" w:hAnsi="Times New Roman"/>
        </w:rPr>
      </w:sdtEndPr>
      <w:sdtContent>
        <w:p w14:paraId="4693D325" w14:textId="77777777" w:rsidR="0090732C" w:rsidRPr="00E17EF1" w:rsidRDefault="0090732C" w:rsidP="00CE0ABB">
          <w:pPr>
            <w:pStyle w:val="af6"/>
            <w:spacing w:line="276" w:lineRule="auto"/>
            <w:rPr>
              <w:rFonts w:ascii="ＭＳ Ｐゴシック" w:eastAsia="ＭＳ Ｐゴシック" w:hAnsi="ＭＳ Ｐゴシック"/>
              <w:b w:val="0"/>
            </w:rPr>
          </w:pPr>
        </w:p>
        <w:p w14:paraId="42019B96" w14:textId="410F3F51" w:rsidR="00AB4BD6" w:rsidRPr="00AE09D0" w:rsidRDefault="0090732C">
          <w:pPr>
            <w:pStyle w:val="11"/>
            <w:rPr>
              <w:rFonts w:ascii="Times New Roman" w:eastAsiaTheme="minorEastAsia" w:hAnsi="Times New Roman"/>
              <w:noProof/>
              <w:sz w:val="22"/>
              <w:szCs w:val="36"/>
              <w:lang w:eastAsia="zh-CN" w:bidi="km-KH"/>
              <w14:ligatures w14:val="standardContextual"/>
            </w:rPr>
          </w:pPr>
          <w:r w:rsidRPr="00AE09D0">
            <w:rPr>
              <w:rFonts w:ascii="Times New Roman" w:hAnsi="Times New Roman"/>
              <w:kern w:val="0"/>
              <w:szCs w:val="21"/>
            </w:rPr>
            <w:fldChar w:fldCharType="begin"/>
          </w:r>
          <w:r w:rsidRPr="00AE09D0">
            <w:rPr>
              <w:rFonts w:ascii="Times New Roman" w:hAnsi="Times New Roman"/>
            </w:rPr>
            <w:instrText xml:space="preserve"> TOC \o "1-3" \h \z \u </w:instrText>
          </w:r>
          <w:r w:rsidRPr="00AE09D0">
            <w:rPr>
              <w:rFonts w:ascii="Times New Roman" w:hAnsi="Times New Roman"/>
              <w:kern w:val="0"/>
              <w:szCs w:val="21"/>
            </w:rPr>
            <w:fldChar w:fldCharType="separate"/>
          </w:r>
          <w:hyperlink w:anchor="_Toc157444115" w:history="1">
            <w:r w:rsidR="00AB4BD6" w:rsidRPr="00AE09D0">
              <w:rPr>
                <w:rStyle w:val="a8"/>
                <w:rFonts w:ascii="Times New Roman" w:hAnsi="Times New Roman"/>
                <w:bCs/>
                <w:noProof/>
              </w:rPr>
              <w:t>1.</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Purpose</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_Toc157444115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4</w:t>
            </w:r>
            <w:r w:rsidR="00AB4BD6" w:rsidRPr="00AE09D0">
              <w:rPr>
                <w:rFonts w:ascii="Times New Roman" w:hAnsi="Times New Roman"/>
                <w:noProof/>
                <w:webHidden/>
              </w:rPr>
              <w:fldChar w:fldCharType="end"/>
            </w:r>
          </w:hyperlink>
        </w:p>
        <w:p w14:paraId="52BAA8A7" w14:textId="08ACA7C3"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16" w:history="1">
            <w:r w:rsidR="00AB4BD6" w:rsidRPr="00AE09D0">
              <w:rPr>
                <w:rStyle w:val="a8"/>
                <w:rFonts w:ascii="Times New Roman" w:hAnsi="Times New Roman"/>
                <w:bCs/>
                <w:noProof/>
              </w:rPr>
              <w:t>2.</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Applicable Document</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_Toc157444116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4</w:t>
            </w:r>
            <w:r w:rsidR="00AB4BD6" w:rsidRPr="00AE09D0">
              <w:rPr>
                <w:rFonts w:ascii="Times New Roman" w:hAnsi="Times New Roman"/>
                <w:noProof/>
                <w:webHidden/>
              </w:rPr>
              <w:fldChar w:fldCharType="end"/>
            </w:r>
          </w:hyperlink>
        </w:p>
        <w:p w14:paraId="5DE4F35F" w14:textId="3319CFFB"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17" w:history="1">
            <w:r w:rsidR="00AB4BD6" w:rsidRPr="00AE09D0">
              <w:rPr>
                <w:rStyle w:val="a8"/>
                <w:rFonts w:ascii="Times New Roman" w:hAnsi="Times New Roman"/>
                <w:bCs/>
                <w:noProof/>
              </w:rPr>
              <w:t>3.</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Abbreviations and Acronyms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_Toc157444117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4</w:t>
            </w:r>
            <w:r w:rsidR="00AB4BD6" w:rsidRPr="00AE09D0">
              <w:rPr>
                <w:rFonts w:ascii="Times New Roman" w:hAnsi="Times New Roman"/>
                <w:noProof/>
                <w:webHidden/>
              </w:rPr>
              <w:fldChar w:fldCharType="end"/>
            </w:r>
          </w:hyperlink>
        </w:p>
        <w:p w14:paraId="33596226" w14:textId="39CC120A"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18" w:history="1">
            <w:r w:rsidR="00AB4BD6" w:rsidRPr="00AE09D0">
              <w:rPr>
                <w:rStyle w:val="a8"/>
                <w:rFonts w:ascii="Times New Roman" w:hAnsi="Times New Roman"/>
                <w:bCs/>
                <w:noProof/>
              </w:rPr>
              <w:t>4.</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Structural Design</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_Toc157444118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5</w:t>
            </w:r>
            <w:r w:rsidR="00AB4BD6" w:rsidRPr="00AE09D0">
              <w:rPr>
                <w:rFonts w:ascii="Times New Roman" w:hAnsi="Times New Roman"/>
                <w:noProof/>
                <w:webHidden/>
              </w:rPr>
              <w:fldChar w:fldCharType="end"/>
            </w:r>
          </w:hyperlink>
        </w:p>
        <w:p w14:paraId="07170F18" w14:textId="70F2E194"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19" w:history="1">
            <w:r w:rsidR="00AB4BD6" w:rsidRPr="00AE09D0">
              <w:rPr>
                <w:rStyle w:val="a8"/>
                <w:rFonts w:ascii="Times New Roman" w:hAnsi="Times New Roman"/>
                <w:bCs/>
                <w:noProof/>
              </w:rPr>
              <w:t>5.</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Analysis Model</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_Toc157444119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13</w:t>
            </w:r>
            <w:r w:rsidR="00AB4BD6" w:rsidRPr="00AE09D0">
              <w:rPr>
                <w:rFonts w:ascii="Times New Roman" w:hAnsi="Times New Roman"/>
                <w:noProof/>
                <w:webHidden/>
              </w:rPr>
              <w:fldChar w:fldCharType="end"/>
            </w:r>
          </w:hyperlink>
        </w:p>
        <w:p w14:paraId="1AAAC38B" w14:textId="42A77F26"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0" w:history="1">
            <w:r w:rsidR="00AB4BD6" w:rsidRPr="00AE09D0">
              <w:rPr>
                <w:rStyle w:val="a8"/>
                <w:rFonts w:ascii="Times New Roman" w:hAnsi="Times New Roman"/>
                <w:noProof/>
              </w:rPr>
              <w:t>5.1.</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Mass Characteristic</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_Toc157444120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13</w:t>
            </w:r>
            <w:r w:rsidR="00AB4BD6" w:rsidRPr="00AE09D0">
              <w:rPr>
                <w:rFonts w:ascii="Times New Roman" w:hAnsi="Times New Roman"/>
                <w:noProof/>
                <w:webHidden/>
              </w:rPr>
              <w:fldChar w:fldCharType="end"/>
            </w:r>
          </w:hyperlink>
        </w:p>
        <w:p w14:paraId="241C6B56" w14:textId="1EA2DCD6"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1" w:history="1">
            <w:r w:rsidR="00AB4BD6" w:rsidRPr="00AE09D0">
              <w:rPr>
                <w:rStyle w:val="a8"/>
                <w:rFonts w:ascii="Times New Roman" w:hAnsi="Times New Roman"/>
                <w:noProof/>
              </w:rPr>
              <w:t>5.2.</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Ballistic Number</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_Toc157444121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14</w:t>
            </w:r>
            <w:r w:rsidR="00AB4BD6" w:rsidRPr="00AE09D0">
              <w:rPr>
                <w:rFonts w:ascii="Times New Roman" w:hAnsi="Times New Roman"/>
                <w:noProof/>
                <w:webHidden/>
              </w:rPr>
              <w:fldChar w:fldCharType="end"/>
            </w:r>
          </w:hyperlink>
        </w:p>
        <w:p w14:paraId="714E92CA" w14:textId="3ED333B8"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2" w:history="1">
            <w:r w:rsidR="00AB4BD6" w:rsidRPr="00AE09D0">
              <w:rPr>
                <w:rStyle w:val="a8"/>
                <w:rFonts w:ascii="Times New Roman" w:hAnsi="Times New Roman"/>
                <w:noProof/>
              </w:rPr>
              <w:t>5.3.</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Vent Hole Analysis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_Toc157444122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14</w:t>
            </w:r>
            <w:r w:rsidR="00AB4BD6" w:rsidRPr="00AE09D0">
              <w:rPr>
                <w:rFonts w:ascii="Times New Roman" w:hAnsi="Times New Roman"/>
                <w:noProof/>
                <w:webHidden/>
              </w:rPr>
              <w:fldChar w:fldCharType="end"/>
            </w:r>
          </w:hyperlink>
        </w:p>
        <w:p w14:paraId="6E623356" w14:textId="1DB9C89D"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3" w:history="1">
            <w:r w:rsidR="00AB4BD6" w:rsidRPr="00AE09D0">
              <w:rPr>
                <w:rStyle w:val="a8"/>
                <w:rFonts w:ascii="Times New Roman" w:hAnsi="Times New Roman"/>
                <w:noProof/>
              </w:rPr>
              <w:t>5.4.</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Finite Element Modelling (FEM)</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_Toc157444123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16</w:t>
            </w:r>
            <w:r w:rsidR="00AB4BD6" w:rsidRPr="00AE09D0">
              <w:rPr>
                <w:rFonts w:ascii="Times New Roman" w:hAnsi="Times New Roman"/>
                <w:noProof/>
                <w:webHidden/>
              </w:rPr>
              <w:fldChar w:fldCharType="end"/>
            </w:r>
          </w:hyperlink>
        </w:p>
        <w:p w14:paraId="48585012" w14:textId="1489BD53"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4" w:history="1">
            <w:r w:rsidR="00AB4BD6" w:rsidRPr="00AE09D0">
              <w:rPr>
                <w:rStyle w:val="a8"/>
                <w:rFonts w:ascii="Times New Roman" w:hAnsi="Times New Roman"/>
                <w:noProof/>
              </w:rPr>
              <w:t>5.5.</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Analysis result</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_Toc157444124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19</w:t>
            </w:r>
            <w:r w:rsidR="00AB4BD6" w:rsidRPr="00AE09D0">
              <w:rPr>
                <w:rFonts w:ascii="Times New Roman" w:hAnsi="Times New Roman"/>
                <w:noProof/>
                <w:webHidden/>
              </w:rPr>
              <w:fldChar w:fldCharType="end"/>
            </w:r>
          </w:hyperlink>
        </w:p>
        <w:p w14:paraId="7F0496AE" w14:textId="01C5E238" w:rsidR="00AB4BD6" w:rsidRPr="00AE09D0" w:rsidRDefault="00000000">
          <w:pPr>
            <w:pStyle w:val="30"/>
            <w:tabs>
              <w:tab w:val="right" w:leader="dot" w:pos="8494"/>
            </w:tabs>
            <w:rPr>
              <w:rFonts w:ascii="Times New Roman" w:eastAsiaTheme="minorEastAsia" w:hAnsi="Times New Roman"/>
              <w:noProof/>
              <w:sz w:val="22"/>
              <w:szCs w:val="36"/>
              <w:lang w:eastAsia="zh-CN" w:bidi="km-KH"/>
              <w14:ligatures w14:val="standardContextual"/>
            </w:rPr>
          </w:pPr>
          <w:hyperlink w:anchor="_Toc157444125" w:history="1">
            <w:r w:rsidR="00AB4BD6" w:rsidRPr="00AE09D0">
              <w:rPr>
                <w:rStyle w:val="a8"/>
                <w:rFonts w:ascii="Times New Roman" w:hAnsi="Times New Roman"/>
                <w:noProof/>
              </w:rPr>
              <w:t>5.5.1. Natural Frequency Analysis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_Toc157444125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19</w:t>
            </w:r>
            <w:r w:rsidR="00AB4BD6" w:rsidRPr="00AE09D0">
              <w:rPr>
                <w:rFonts w:ascii="Times New Roman" w:hAnsi="Times New Roman"/>
                <w:noProof/>
                <w:webHidden/>
              </w:rPr>
              <w:fldChar w:fldCharType="end"/>
            </w:r>
          </w:hyperlink>
        </w:p>
        <w:p w14:paraId="6E1590BD" w14:textId="619E5383" w:rsidR="00AB4BD6" w:rsidRPr="00AE09D0" w:rsidRDefault="00000000">
          <w:pPr>
            <w:pStyle w:val="30"/>
            <w:tabs>
              <w:tab w:val="right" w:leader="dot" w:pos="8494"/>
            </w:tabs>
            <w:rPr>
              <w:rFonts w:ascii="Times New Roman" w:eastAsiaTheme="minorEastAsia" w:hAnsi="Times New Roman"/>
              <w:noProof/>
              <w:sz w:val="22"/>
              <w:szCs w:val="36"/>
              <w:lang w:eastAsia="zh-CN" w:bidi="km-KH"/>
              <w14:ligatures w14:val="standardContextual"/>
            </w:rPr>
          </w:pPr>
          <w:hyperlink w:anchor="_Toc157444126" w:history="1">
            <w:r w:rsidR="00AB4BD6" w:rsidRPr="00AE09D0">
              <w:rPr>
                <w:rStyle w:val="a8"/>
                <w:rFonts w:ascii="Times New Roman" w:eastAsia="Times New Roman" w:hAnsi="Times New Roman"/>
                <w:noProof/>
              </w:rPr>
              <w:t>5.5.2. Static Load Analysis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_Toc157444126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20</w:t>
            </w:r>
            <w:r w:rsidR="00AB4BD6" w:rsidRPr="00AE09D0">
              <w:rPr>
                <w:rFonts w:ascii="Times New Roman" w:hAnsi="Times New Roman"/>
                <w:noProof/>
                <w:webHidden/>
              </w:rPr>
              <w:fldChar w:fldCharType="end"/>
            </w:r>
          </w:hyperlink>
        </w:p>
        <w:p w14:paraId="4C5E827E" w14:textId="2B376E26" w:rsidR="00AB4BD6" w:rsidRPr="00AE09D0" w:rsidRDefault="00000000">
          <w:pPr>
            <w:pStyle w:val="30"/>
            <w:tabs>
              <w:tab w:val="right" w:leader="dot" w:pos="8494"/>
            </w:tabs>
            <w:rPr>
              <w:rFonts w:ascii="Times New Roman" w:eastAsiaTheme="minorEastAsia" w:hAnsi="Times New Roman"/>
              <w:noProof/>
              <w:sz w:val="22"/>
              <w:szCs w:val="36"/>
              <w:lang w:eastAsia="zh-CN" w:bidi="km-KH"/>
              <w14:ligatures w14:val="standardContextual"/>
            </w:rPr>
          </w:pPr>
          <w:hyperlink w:anchor="_Toc157444127" w:history="1">
            <w:r w:rsidR="00AB4BD6" w:rsidRPr="00AE09D0">
              <w:rPr>
                <w:rStyle w:val="a8"/>
                <w:rFonts w:ascii="Times New Roman" w:hAnsi="Times New Roman"/>
                <w:noProof/>
              </w:rPr>
              <w:t>5.5.3. Fastener Analysis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_Toc157444127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24</w:t>
            </w:r>
            <w:r w:rsidR="00AB4BD6" w:rsidRPr="00AE09D0">
              <w:rPr>
                <w:rFonts w:ascii="Times New Roman" w:hAnsi="Times New Roman"/>
                <w:noProof/>
                <w:webHidden/>
              </w:rPr>
              <w:fldChar w:fldCharType="end"/>
            </w:r>
          </w:hyperlink>
        </w:p>
        <w:p w14:paraId="60C101E6" w14:textId="46BBB9E8"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28" w:history="1">
            <w:r w:rsidR="00AB4BD6" w:rsidRPr="00AE09D0">
              <w:rPr>
                <w:rStyle w:val="a8"/>
                <w:rFonts w:ascii="Times New Roman" w:hAnsi="Times New Roman"/>
                <w:bCs/>
                <w:noProof/>
              </w:rPr>
              <w:t>6.</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Structure Fracture Control</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_Toc157444128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6772C47F" w14:textId="1112B596"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29" w:history="1">
            <w:r w:rsidR="00AB4BD6" w:rsidRPr="00AE09D0">
              <w:rPr>
                <w:rStyle w:val="a8"/>
                <w:rFonts w:ascii="Times New Roman" w:hAnsi="Times New Roman"/>
                <w:noProof/>
              </w:rPr>
              <w:t>6.1.</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Potentially Fracture Critical Parts Identification</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_Toc157444129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38E92436" w14:textId="612B446C"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0" w:history="1">
            <w:r w:rsidR="00AB4BD6" w:rsidRPr="00AE09D0">
              <w:rPr>
                <w:rStyle w:val="a8"/>
                <w:rFonts w:ascii="Times New Roman" w:hAnsi="Times New Roman"/>
                <w:noProof/>
              </w:rPr>
              <w:t>6.1.1.</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Contained Parts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_Toc157444130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631F10EB" w14:textId="0045B8AC"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1" w:history="1">
            <w:r w:rsidR="00AB4BD6" w:rsidRPr="00AE09D0">
              <w:rPr>
                <w:rStyle w:val="a8"/>
                <w:rFonts w:ascii="Times New Roman" w:hAnsi="Times New Roman"/>
                <w:noProof/>
              </w:rPr>
              <w:t>6.1.2.</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Fail-Safe Parts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_Toc157444131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39D8F764" w14:textId="7D18EAB5"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2" w:history="1">
            <w:r w:rsidR="00AB4BD6" w:rsidRPr="00AE09D0">
              <w:rPr>
                <w:rStyle w:val="a8"/>
                <w:rFonts w:ascii="Times New Roman" w:hAnsi="Times New Roman"/>
                <w:noProof/>
              </w:rPr>
              <w:t>6.1.3.</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Low-Risk Fracture Parts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_Toc157444132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53978002" w14:textId="2F29F416"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3" w:history="1">
            <w:r w:rsidR="00AB4BD6" w:rsidRPr="00AE09D0">
              <w:rPr>
                <w:rStyle w:val="a8"/>
                <w:rFonts w:ascii="Times New Roman" w:hAnsi="Times New Roman"/>
                <w:noProof/>
              </w:rPr>
              <w:t>6.1.4.</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Sealed Container</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_Toc157444133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7616ADE8" w14:textId="195902A5"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4" w:history="1">
            <w:r w:rsidR="00AB4BD6" w:rsidRPr="00AE09D0">
              <w:rPr>
                <w:rStyle w:val="a8"/>
                <w:rFonts w:ascii="Times New Roman" w:hAnsi="Times New Roman"/>
                <w:noProof/>
              </w:rPr>
              <w:t>6.1.5.</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Fracture Critical Parts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_Toc157444134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38</w:t>
            </w:r>
            <w:r w:rsidR="00AB4BD6" w:rsidRPr="00AE09D0">
              <w:rPr>
                <w:rFonts w:ascii="Times New Roman" w:hAnsi="Times New Roman"/>
                <w:noProof/>
                <w:webHidden/>
              </w:rPr>
              <w:fldChar w:fldCharType="end"/>
            </w:r>
          </w:hyperlink>
        </w:p>
        <w:p w14:paraId="5F1A8DAC" w14:textId="790DD87E"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5" w:history="1">
            <w:r w:rsidR="00AB4BD6" w:rsidRPr="00AE09D0">
              <w:rPr>
                <w:rStyle w:val="a8"/>
                <w:rFonts w:ascii="Times New Roman" w:hAnsi="Times New Roman"/>
                <w:noProof/>
              </w:rPr>
              <w:t>6.1.6.</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Pressurized System</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_Toc157444135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18B9EB02" w14:textId="053C4706"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6" w:history="1">
            <w:r w:rsidR="00AB4BD6" w:rsidRPr="00AE09D0">
              <w:rPr>
                <w:rStyle w:val="a8"/>
                <w:rFonts w:ascii="Times New Roman" w:hAnsi="Times New Roman"/>
                <w:noProof/>
              </w:rPr>
              <w:t>6.1.7.</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Pressurized vessel</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_Toc157444136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2F79784E" w14:textId="46670EC2" w:rsidR="00AB4BD6" w:rsidRPr="00AE09D0" w:rsidRDefault="00000000">
          <w:pPr>
            <w:pStyle w:val="30"/>
            <w:tabs>
              <w:tab w:val="left" w:pos="1780"/>
              <w:tab w:val="right" w:leader="dot" w:pos="8494"/>
            </w:tabs>
            <w:rPr>
              <w:rFonts w:ascii="Times New Roman" w:eastAsiaTheme="minorEastAsia" w:hAnsi="Times New Roman"/>
              <w:noProof/>
              <w:sz w:val="22"/>
              <w:szCs w:val="36"/>
              <w:lang w:eastAsia="zh-CN" w:bidi="km-KH"/>
              <w14:ligatures w14:val="standardContextual"/>
            </w:rPr>
          </w:pPr>
          <w:hyperlink w:anchor="_Toc157444137" w:history="1">
            <w:r w:rsidR="00AB4BD6" w:rsidRPr="00AE09D0">
              <w:rPr>
                <w:rStyle w:val="a8"/>
                <w:rFonts w:ascii="Times New Roman" w:hAnsi="Times New Roman"/>
                <w:noProof/>
              </w:rPr>
              <w:t>6.1.8.</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High Energy Rotating Machinery</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_Toc157444137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6209143D" w14:textId="2C9FB858"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38" w:history="1">
            <w:r w:rsidR="00AB4BD6" w:rsidRPr="00AE09D0">
              <w:rPr>
                <w:rStyle w:val="a8"/>
                <w:rFonts w:ascii="Times New Roman" w:hAnsi="Times New Roman"/>
                <w:noProof/>
              </w:rPr>
              <w:t>6.2.</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Inspection for Safety Critical Structures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_Toc157444138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115A4214" w14:textId="7FA00250" w:rsidR="00AB4BD6" w:rsidRPr="00AE09D0" w:rsidRDefault="00000000">
          <w:pPr>
            <w:pStyle w:val="21"/>
            <w:rPr>
              <w:rFonts w:ascii="Times New Roman" w:eastAsiaTheme="minorEastAsia" w:hAnsi="Times New Roman"/>
              <w:noProof/>
              <w:sz w:val="22"/>
              <w:szCs w:val="36"/>
              <w:lang w:eastAsia="zh-CN" w:bidi="km-KH"/>
              <w14:ligatures w14:val="standardContextual"/>
            </w:rPr>
          </w:pPr>
          <w:hyperlink w:anchor="_Toc157444139" w:history="1">
            <w:r w:rsidR="00AB4BD6" w:rsidRPr="00AE09D0">
              <w:rPr>
                <w:rStyle w:val="a8"/>
                <w:rFonts w:ascii="Times New Roman" w:hAnsi="Times New Roman"/>
                <w:noProof/>
              </w:rPr>
              <w:t>6.3.</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Inspection After Test</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_Toc157444139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4EA5AB8B" w14:textId="051FA43F"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40" w:history="1">
            <w:r w:rsidR="00AB4BD6" w:rsidRPr="00AE09D0">
              <w:rPr>
                <w:rStyle w:val="a8"/>
                <w:rFonts w:ascii="Times New Roman" w:hAnsi="Times New Roman"/>
                <w:bCs/>
                <w:noProof/>
              </w:rPr>
              <w:t>7.</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hAnsi="Times New Roman"/>
                <w:noProof/>
              </w:rPr>
              <w:t>Discrepancy or Anomaly Reports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_Toc157444140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44B2C8C4" w14:textId="143299C7"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41" w:history="1">
            <w:r w:rsidR="00AB4BD6" w:rsidRPr="00AE09D0">
              <w:rPr>
                <w:rStyle w:val="a8"/>
                <w:rFonts w:ascii="Times New Roman" w:eastAsia="Times New Roman" w:hAnsi="Times New Roman"/>
                <w:bCs/>
                <w:noProof/>
              </w:rPr>
              <w:t>8.</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eastAsia="Times New Roman" w:hAnsi="Times New Roman"/>
                <w:noProof/>
              </w:rPr>
              <w:t>Material Usage Agreements for Stress Corrosion Cracking Material</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_Toc157444141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19CCD5CE" w14:textId="4F52B5C4" w:rsidR="00AB4BD6" w:rsidRPr="00AE09D0" w:rsidRDefault="00000000">
          <w:pPr>
            <w:pStyle w:val="11"/>
            <w:rPr>
              <w:rFonts w:ascii="Times New Roman" w:eastAsiaTheme="minorEastAsia" w:hAnsi="Times New Roman"/>
              <w:noProof/>
              <w:sz w:val="22"/>
              <w:szCs w:val="36"/>
              <w:lang w:eastAsia="zh-CN" w:bidi="km-KH"/>
              <w14:ligatures w14:val="standardContextual"/>
            </w:rPr>
          </w:pPr>
          <w:hyperlink w:anchor="_Toc157444142" w:history="1">
            <w:r w:rsidR="00AB4BD6" w:rsidRPr="00AE09D0">
              <w:rPr>
                <w:rStyle w:val="a8"/>
                <w:rFonts w:ascii="Times New Roman" w:eastAsia="Times New Roman" w:hAnsi="Times New Roman"/>
                <w:bCs/>
                <w:noProof/>
              </w:rPr>
              <w:t>9.</w:t>
            </w:r>
            <w:r w:rsidR="00AB4BD6" w:rsidRPr="00AE09D0">
              <w:rPr>
                <w:rFonts w:ascii="Times New Roman" w:eastAsiaTheme="minorEastAsia" w:hAnsi="Times New Roman"/>
                <w:noProof/>
                <w:sz w:val="22"/>
                <w:szCs w:val="36"/>
                <w:lang w:eastAsia="zh-CN" w:bidi="km-KH"/>
                <w14:ligatures w14:val="standardContextual"/>
              </w:rPr>
              <w:tab/>
            </w:r>
            <w:r w:rsidR="00AB4BD6" w:rsidRPr="00AE09D0">
              <w:rPr>
                <w:rStyle w:val="a8"/>
                <w:rFonts w:ascii="Times New Roman" w:eastAsia="Times New Roman" w:hAnsi="Times New Roman"/>
                <w:noProof/>
              </w:rPr>
              <w:t>Conclusions</w:t>
            </w:r>
            <w:r w:rsidR="00AB4BD6" w:rsidRPr="00AE09D0">
              <w:rPr>
                <w:rFonts w:ascii="Times New Roman" w:hAnsi="Times New Roman"/>
                <w:noProof/>
                <w:webHidden/>
              </w:rPr>
              <w:tab/>
            </w:r>
            <w:r w:rsidR="00AB4BD6" w:rsidRPr="00AE09D0">
              <w:rPr>
                <w:rFonts w:ascii="Times New Roman" w:hAnsi="Times New Roman"/>
                <w:noProof/>
                <w:webHidden/>
              </w:rPr>
              <w:fldChar w:fldCharType="begin"/>
            </w:r>
            <w:r w:rsidR="00AB4BD6" w:rsidRPr="00AE09D0">
              <w:rPr>
                <w:rFonts w:ascii="Times New Roman" w:hAnsi="Times New Roman"/>
                <w:noProof/>
                <w:webHidden/>
              </w:rPr>
              <w:instrText xml:space="preserve"> PAGEREF _Toc157444142 \h </w:instrText>
            </w:r>
            <w:r w:rsidR="00AB4BD6" w:rsidRPr="00AE09D0">
              <w:rPr>
                <w:rFonts w:ascii="Times New Roman" w:hAnsi="Times New Roman"/>
                <w:noProof/>
                <w:webHidden/>
              </w:rPr>
            </w:r>
            <w:r w:rsidR="00AB4BD6" w:rsidRPr="00AE09D0">
              <w:rPr>
                <w:rFonts w:ascii="Times New Roman" w:hAnsi="Times New Roman"/>
                <w:noProof/>
                <w:webHidden/>
              </w:rPr>
              <w:fldChar w:fldCharType="separate"/>
            </w:r>
            <w:r w:rsidR="00AB4BD6" w:rsidRPr="00AE09D0">
              <w:rPr>
                <w:rFonts w:ascii="Times New Roman" w:hAnsi="Times New Roman"/>
                <w:noProof/>
                <w:webHidden/>
              </w:rPr>
              <w:t>39</w:t>
            </w:r>
            <w:r w:rsidR="00AB4BD6" w:rsidRPr="00AE09D0">
              <w:rPr>
                <w:rFonts w:ascii="Times New Roman" w:hAnsi="Times New Roman"/>
                <w:noProof/>
                <w:webHidden/>
              </w:rPr>
              <w:fldChar w:fldCharType="end"/>
            </w:r>
          </w:hyperlink>
        </w:p>
        <w:p w14:paraId="0FFEC8CF" w14:textId="62330811" w:rsidR="0090732C" w:rsidRPr="00B703EF" w:rsidRDefault="0090732C" w:rsidP="00CE0ABB">
          <w:pPr>
            <w:spacing w:line="276" w:lineRule="auto"/>
          </w:pPr>
          <w:r w:rsidRPr="00AE09D0">
            <w:rPr>
              <w:rFonts w:eastAsia="ＭＳ Ｐゴシック"/>
              <w:b/>
              <w:bCs/>
              <w:lang w:val="ja-JP"/>
            </w:rPr>
            <w:fldChar w:fldCharType="end"/>
          </w:r>
        </w:p>
      </w:sdtContent>
    </w:sdt>
    <w:p w14:paraId="3C6A5789" w14:textId="77777777" w:rsidR="0090732C" w:rsidRPr="00E17EF1" w:rsidRDefault="0090732C" w:rsidP="00CE0ABB">
      <w:pPr>
        <w:spacing w:line="276" w:lineRule="auto"/>
        <w:jc w:val="left"/>
        <w:rPr>
          <w:b/>
          <w:szCs w:val="21"/>
        </w:rPr>
      </w:pPr>
    </w:p>
    <w:p w14:paraId="6EEB8EE3" w14:textId="77777777" w:rsidR="0090732C" w:rsidRPr="00E17EF1" w:rsidRDefault="0090732C" w:rsidP="00CE0ABB">
      <w:pPr>
        <w:spacing w:line="276" w:lineRule="auto"/>
        <w:jc w:val="left"/>
        <w:rPr>
          <w:b/>
          <w:szCs w:val="21"/>
        </w:rPr>
        <w:sectPr w:rsidR="0090732C" w:rsidRPr="00E17EF1" w:rsidSect="00137617">
          <w:headerReference w:type="default" r:id="rId14"/>
          <w:footerReference w:type="default" r:id="rId15"/>
          <w:pgSz w:w="11906" w:h="16838"/>
          <w:pgMar w:top="1985" w:right="1701" w:bottom="1701" w:left="1701" w:header="851" w:footer="992" w:gutter="0"/>
          <w:cols w:space="425"/>
          <w:docGrid w:type="lines" w:linePitch="360"/>
        </w:sectPr>
      </w:pPr>
    </w:p>
    <w:p w14:paraId="5DD591D3" w14:textId="48161759" w:rsidR="0090732C" w:rsidRPr="00E17EF1" w:rsidRDefault="0090732C" w:rsidP="00CE0ABB">
      <w:pPr>
        <w:pStyle w:val="1"/>
        <w:numPr>
          <w:ilvl w:val="0"/>
          <w:numId w:val="14"/>
        </w:numPr>
        <w:spacing w:line="276" w:lineRule="auto"/>
        <w:rPr>
          <w:b w:val="0"/>
          <w:szCs w:val="21"/>
        </w:rPr>
      </w:pPr>
      <w:bookmarkStart w:id="12" w:name="_Toc476648230"/>
      <w:bookmarkStart w:id="13" w:name="_Toc509582810"/>
      <w:bookmarkStart w:id="14" w:name="_Toc157444115"/>
      <w:r w:rsidRPr="00E17EF1">
        <w:rPr>
          <w:szCs w:val="21"/>
        </w:rPr>
        <w:lastRenderedPageBreak/>
        <w:t>Purpos</w:t>
      </w:r>
      <w:bookmarkEnd w:id="12"/>
      <w:bookmarkEnd w:id="13"/>
      <w:r w:rsidR="00E73AD0" w:rsidRPr="00E17EF1">
        <w:rPr>
          <w:szCs w:val="21"/>
        </w:rPr>
        <w:t>e</w:t>
      </w:r>
      <w:bookmarkEnd w:id="14"/>
    </w:p>
    <w:p w14:paraId="65483320" w14:textId="4E1F88D1" w:rsidR="0090732C" w:rsidRPr="00E17EF1" w:rsidRDefault="0090732C" w:rsidP="005142B4">
      <w:r w:rsidRPr="00E17EF1">
        <w:t xml:space="preserve">This document summarizes the </w:t>
      </w:r>
      <w:r w:rsidR="00B376AB" w:rsidRPr="00E17EF1">
        <w:t xml:space="preserve">structural analysis and fracture control results </w:t>
      </w:r>
      <w:r w:rsidRPr="00E17EF1">
        <w:t xml:space="preserve">for </w:t>
      </w:r>
      <w:r w:rsidR="005D31C8">
        <w:t>DRAGONFLY</w:t>
      </w:r>
      <w:r w:rsidR="00E73AD0" w:rsidRPr="00E17EF1">
        <w:t xml:space="preserve"> satellite,</w:t>
      </w:r>
      <w:r w:rsidRPr="00E17EF1">
        <w:t xml:space="preserve"> which will be deployed from JEM Small Satellites Orbital Deployer</w:t>
      </w:r>
      <w:r w:rsidR="00E73AD0" w:rsidRPr="00E17EF1">
        <w:t xml:space="preserve"> </w:t>
      </w:r>
      <w:r w:rsidRPr="00E17EF1">
        <w:t>(J-SSOD).</w:t>
      </w:r>
    </w:p>
    <w:p w14:paraId="7629A8F8" w14:textId="77777777" w:rsidR="001C6581" w:rsidRPr="00E17EF1" w:rsidRDefault="001C6581" w:rsidP="00CE0ABB">
      <w:pPr>
        <w:spacing w:line="276" w:lineRule="auto"/>
        <w:rPr>
          <w:szCs w:val="21"/>
        </w:rPr>
      </w:pPr>
    </w:p>
    <w:p w14:paraId="3CC4E15D" w14:textId="4CF566C8" w:rsidR="00001438" w:rsidRPr="00E17EF1" w:rsidRDefault="0090732C" w:rsidP="00CE0ABB">
      <w:pPr>
        <w:pStyle w:val="1"/>
        <w:numPr>
          <w:ilvl w:val="0"/>
          <w:numId w:val="14"/>
        </w:numPr>
        <w:spacing w:line="276" w:lineRule="auto"/>
        <w:rPr>
          <w:b w:val="0"/>
          <w:szCs w:val="21"/>
        </w:rPr>
      </w:pPr>
      <w:bookmarkStart w:id="15" w:name="_Toc476648231"/>
      <w:bookmarkStart w:id="16" w:name="_Toc509582811"/>
      <w:bookmarkStart w:id="17" w:name="_Toc157444116"/>
      <w:r w:rsidRPr="00E17EF1">
        <w:rPr>
          <w:szCs w:val="21"/>
        </w:rPr>
        <w:t>Applicable Document</w:t>
      </w:r>
      <w:bookmarkEnd w:id="15"/>
      <w:bookmarkEnd w:id="16"/>
      <w:bookmarkEnd w:id="17"/>
    </w:p>
    <w:p w14:paraId="54FB6BF7" w14:textId="60944169" w:rsidR="0090732C" w:rsidRPr="00E17EF1" w:rsidRDefault="00001438" w:rsidP="00CE0ABB">
      <w:pPr>
        <w:pStyle w:val="ac"/>
        <w:numPr>
          <w:ilvl w:val="0"/>
          <w:numId w:val="15"/>
        </w:numPr>
        <w:spacing w:line="276" w:lineRule="auto"/>
        <w:ind w:leftChars="0"/>
      </w:pPr>
      <w:r w:rsidRPr="2F625FAF">
        <w:rPr>
          <w:rFonts w:eastAsiaTheme="minorEastAsia"/>
          <w:color w:val="000000"/>
          <w:kern w:val="0"/>
          <w:sz w:val="24"/>
        </w:rPr>
        <w:t xml:space="preserve"> J</w:t>
      </w:r>
      <w:r w:rsidRPr="2F625FAF">
        <w:rPr>
          <w:rFonts w:eastAsiaTheme="minorEastAsia"/>
          <w:color w:val="000000"/>
          <w:kern w:val="0"/>
        </w:rPr>
        <w:t>X-ESPC-10113</w:t>
      </w:r>
      <w:r w:rsidR="0026648A">
        <w:rPr>
          <w:rFonts w:eastAsiaTheme="minorEastAsia"/>
          <w:color w:val="000000"/>
          <w:kern w:val="0"/>
        </w:rPr>
        <w:t>2</w:t>
      </w:r>
      <w:r w:rsidRPr="2F625FAF">
        <w:rPr>
          <w:rFonts w:eastAsiaTheme="minorEastAsia"/>
          <w:color w:val="000000"/>
          <w:kern w:val="0"/>
        </w:rPr>
        <w:t>-E</w:t>
      </w:r>
      <w:r w:rsidR="0090732C" w:rsidRPr="00E17EF1">
        <w:tab/>
      </w:r>
      <w:r w:rsidR="0090732C" w:rsidRPr="00E17EF1">
        <w:tab/>
        <w:t xml:space="preserve">JEM Payload Accommodation Handbook-Vol.8- </w:t>
      </w:r>
    </w:p>
    <w:p w14:paraId="4C69B9DF" w14:textId="77777777" w:rsidR="0090732C" w:rsidRPr="00E17EF1" w:rsidRDefault="0090732C" w:rsidP="00141EDF">
      <w:pPr>
        <w:pStyle w:val="ac"/>
        <w:spacing w:line="276" w:lineRule="auto"/>
        <w:ind w:leftChars="0" w:left="3360" w:firstLine="0"/>
      </w:pPr>
      <w:r w:rsidRPr="00E17EF1">
        <w:t>Small Satellite Deployment Interface Control Document</w:t>
      </w:r>
    </w:p>
    <w:p w14:paraId="0F0C835F" w14:textId="77777777" w:rsidR="0090732C" w:rsidRPr="00E17EF1" w:rsidRDefault="0090732C" w:rsidP="00141EDF">
      <w:pPr>
        <w:spacing w:line="276" w:lineRule="auto"/>
        <w:ind w:left="283" w:firstLine="0"/>
        <w:rPr>
          <w:b/>
          <w:u w:val="single"/>
        </w:rPr>
      </w:pPr>
      <w:r w:rsidRPr="00E17EF1">
        <w:rPr>
          <w:rFonts w:hint="eastAsia"/>
          <w:b/>
          <w:u w:val="single"/>
        </w:rPr>
        <w:t xml:space="preserve">Section </w:t>
      </w:r>
      <w:r w:rsidRPr="00E17EF1">
        <w:rPr>
          <w:b/>
          <w:u w:val="single"/>
        </w:rPr>
        <w:t>2.1. Mechanical Interfaces</w:t>
      </w:r>
    </w:p>
    <w:p w14:paraId="6E188171" w14:textId="77777777" w:rsidR="0090732C" w:rsidRPr="00E17EF1" w:rsidRDefault="0090732C" w:rsidP="00141EDF">
      <w:pPr>
        <w:spacing w:line="276" w:lineRule="auto"/>
        <w:ind w:left="567" w:firstLine="0"/>
      </w:pPr>
      <w:r w:rsidRPr="00E17EF1">
        <w:t>2.1.5. Mass Properties</w:t>
      </w:r>
    </w:p>
    <w:p w14:paraId="3D2AB327" w14:textId="2A5D565D" w:rsidR="0090732C" w:rsidRPr="00E17EF1" w:rsidRDefault="0090732C" w:rsidP="00141EDF">
      <w:pPr>
        <w:spacing w:line="276" w:lineRule="auto"/>
        <w:ind w:left="567" w:firstLine="0"/>
      </w:pPr>
      <w:r w:rsidRPr="00E17EF1">
        <w:t>2.1.6. Separation Spring</w:t>
      </w:r>
    </w:p>
    <w:p w14:paraId="2A27B69C" w14:textId="77777777" w:rsidR="0090732C" w:rsidRPr="00E17EF1" w:rsidRDefault="0090732C" w:rsidP="00141EDF">
      <w:pPr>
        <w:spacing w:line="276" w:lineRule="auto"/>
        <w:ind w:left="567" w:firstLine="0"/>
      </w:pPr>
      <w:r w:rsidRPr="00E17EF1">
        <w:t>2.1.8. Structural Strength</w:t>
      </w:r>
    </w:p>
    <w:p w14:paraId="50955789" w14:textId="77777777" w:rsidR="0090732C" w:rsidRPr="00E17EF1" w:rsidRDefault="0090732C" w:rsidP="00141EDF">
      <w:pPr>
        <w:ind w:left="567" w:firstLine="0"/>
      </w:pPr>
      <w:r w:rsidRPr="00E17EF1">
        <w:t>2.1.9. Stiffness</w:t>
      </w:r>
    </w:p>
    <w:p w14:paraId="0C4C0CF2" w14:textId="77777777" w:rsidR="0090732C" w:rsidRPr="00E17EF1" w:rsidRDefault="0090732C" w:rsidP="00141EDF">
      <w:pPr>
        <w:spacing w:line="276" w:lineRule="auto"/>
        <w:ind w:left="283" w:firstLine="0"/>
        <w:rPr>
          <w:b/>
          <w:u w:val="single"/>
        </w:rPr>
      </w:pPr>
      <w:r w:rsidRPr="00E17EF1">
        <w:rPr>
          <w:b/>
          <w:u w:val="single"/>
        </w:rPr>
        <w:t>Section 2.4. Environmental Requirements</w:t>
      </w:r>
    </w:p>
    <w:p w14:paraId="5C996226" w14:textId="77777777" w:rsidR="0090732C" w:rsidRPr="00E17EF1" w:rsidRDefault="0090732C" w:rsidP="00141EDF">
      <w:pPr>
        <w:spacing w:line="276" w:lineRule="auto"/>
        <w:ind w:left="567" w:firstLine="0"/>
      </w:pPr>
      <w:r w:rsidRPr="00E17EF1">
        <w:t>2.4.1. Random Vibration and Acceleration</w:t>
      </w:r>
    </w:p>
    <w:p w14:paraId="03573B87" w14:textId="77777777" w:rsidR="0090732C" w:rsidRPr="00E17EF1" w:rsidRDefault="0090732C" w:rsidP="00141EDF">
      <w:pPr>
        <w:autoSpaceDE w:val="0"/>
        <w:autoSpaceDN w:val="0"/>
        <w:spacing w:line="276" w:lineRule="auto"/>
        <w:ind w:left="567" w:firstLine="0"/>
        <w:jc w:val="left"/>
        <w:rPr>
          <w:kern w:val="0"/>
          <w:szCs w:val="21"/>
        </w:rPr>
      </w:pPr>
      <w:r w:rsidRPr="00E17EF1">
        <w:rPr>
          <w:kern w:val="0"/>
          <w:szCs w:val="21"/>
        </w:rPr>
        <w:t>2.4.2. On-orbit Acceleration</w:t>
      </w:r>
    </w:p>
    <w:p w14:paraId="449356DA" w14:textId="77777777" w:rsidR="0090732C" w:rsidRPr="00E17EF1" w:rsidRDefault="0090732C" w:rsidP="00141EDF">
      <w:pPr>
        <w:autoSpaceDE w:val="0"/>
        <w:autoSpaceDN w:val="0"/>
        <w:spacing w:line="276" w:lineRule="auto"/>
        <w:ind w:left="567" w:firstLine="0"/>
        <w:jc w:val="left"/>
        <w:rPr>
          <w:kern w:val="0"/>
          <w:szCs w:val="21"/>
        </w:rPr>
      </w:pPr>
      <w:r w:rsidRPr="00E17EF1">
        <w:rPr>
          <w:kern w:val="0"/>
          <w:szCs w:val="21"/>
        </w:rPr>
        <w:t>2.4.3. Pressure Environment</w:t>
      </w:r>
    </w:p>
    <w:p w14:paraId="6377B47F" w14:textId="77777777" w:rsidR="0090732C" w:rsidRPr="00E17EF1" w:rsidRDefault="0090732C" w:rsidP="00141EDF">
      <w:pPr>
        <w:spacing w:line="276" w:lineRule="auto"/>
        <w:ind w:left="567" w:firstLine="0"/>
        <w:rPr>
          <w:color w:val="FF0000"/>
        </w:rPr>
      </w:pPr>
      <w:r w:rsidRPr="00E17EF1">
        <w:rPr>
          <w:kern w:val="0"/>
          <w:szCs w:val="21"/>
        </w:rPr>
        <w:t>2.4.4. Thermal Environment</w:t>
      </w:r>
    </w:p>
    <w:p w14:paraId="02545B09" w14:textId="77777777" w:rsidR="0090732C" w:rsidRPr="00E17EF1" w:rsidRDefault="0090732C" w:rsidP="00CE0ABB">
      <w:pPr>
        <w:spacing w:line="276" w:lineRule="auto"/>
      </w:pPr>
      <w:r w:rsidRPr="00E17EF1" w:rsidDel="00F44E59">
        <w:rPr>
          <w:rFonts w:hint="eastAsia"/>
        </w:rPr>
        <w:t xml:space="preserve"> </w:t>
      </w:r>
    </w:p>
    <w:p w14:paraId="79351526" w14:textId="27FE8FC2" w:rsidR="0090732C" w:rsidRPr="00E17EF1" w:rsidRDefault="0090732C" w:rsidP="00CE0ABB">
      <w:pPr>
        <w:pStyle w:val="ac"/>
        <w:numPr>
          <w:ilvl w:val="0"/>
          <w:numId w:val="15"/>
        </w:numPr>
        <w:spacing w:line="276" w:lineRule="auto"/>
        <w:ind w:leftChars="0"/>
      </w:pPr>
      <w:r w:rsidRPr="00E17EF1">
        <w:t>JMX-</w:t>
      </w:r>
      <w:r w:rsidR="00001438" w:rsidRPr="00E17EF1">
        <w:rPr>
          <w:rFonts w:eastAsia="Times New Roman"/>
          <w:color w:val="000000"/>
        </w:rPr>
        <w:t>2012694</w:t>
      </w:r>
      <w:r w:rsidRPr="00E17EF1">
        <w:rPr>
          <w:rFonts w:hint="eastAsia"/>
        </w:rPr>
        <w:t xml:space="preserve">　</w:t>
      </w:r>
      <w:r w:rsidRPr="00E17EF1">
        <w:rPr>
          <w:rFonts w:hint="eastAsia"/>
        </w:rPr>
        <w:t xml:space="preserve">            </w:t>
      </w:r>
      <w:r w:rsidR="00141EDF" w:rsidRPr="00E17EF1">
        <w:t xml:space="preserve">  </w:t>
      </w:r>
      <w:r w:rsidRPr="00E17EF1">
        <w:tab/>
        <w:t xml:space="preserve">Structure Verification and Fracture Control Plan </w:t>
      </w:r>
    </w:p>
    <w:p w14:paraId="04794B72" w14:textId="77777777" w:rsidR="0090732C" w:rsidRPr="00E17EF1" w:rsidRDefault="0090732C" w:rsidP="00CE0ABB">
      <w:pPr>
        <w:pStyle w:val="ac"/>
        <w:spacing w:line="276" w:lineRule="auto"/>
        <w:ind w:leftChars="0" w:left="2520" w:firstLine="840"/>
        <w:rPr>
          <w:color w:val="FF0000"/>
        </w:rPr>
      </w:pPr>
      <w:r w:rsidRPr="00E17EF1">
        <w:t>for JAXA Selected Small Satellite Released from J-SSOD</w:t>
      </w:r>
    </w:p>
    <w:p w14:paraId="3C50098A" w14:textId="2B44D744" w:rsidR="0090732C" w:rsidRPr="00E17EF1" w:rsidRDefault="0090732C" w:rsidP="00141EDF">
      <w:pPr>
        <w:spacing w:line="276" w:lineRule="auto"/>
        <w:ind w:left="283" w:firstLine="0"/>
        <w:rPr>
          <w:b/>
          <w:u w:val="single"/>
        </w:rPr>
      </w:pPr>
      <w:r w:rsidRPr="00E17EF1">
        <w:rPr>
          <w:rFonts w:hint="eastAsia"/>
          <w:b/>
          <w:u w:val="single"/>
        </w:rPr>
        <w:t>Section 6</w:t>
      </w:r>
      <w:r w:rsidR="00E73AD0" w:rsidRPr="00E17EF1">
        <w:rPr>
          <w:b/>
          <w:u w:val="single"/>
        </w:rPr>
        <w:t>.</w:t>
      </w:r>
      <w:r w:rsidRPr="00E17EF1">
        <w:rPr>
          <w:b/>
          <w:u w:val="single"/>
        </w:rPr>
        <w:t xml:space="preserve"> Fracture Control Plan</w:t>
      </w:r>
    </w:p>
    <w:p w14:paraId="658AC4A7" w14:textId="0B0310F1" w:rsidR="0090732C" w:rsidRPr="00E17EF1" w:rsidRDefault="0090732C" w:rsidP="00141EDF">
      <w:pPr>
        <w:spacing w:line="276" w:lineRule="auto"/>
        <w:ind w:left="283" w:firstLine="0"/>
        <w:rPr>
          <w:b/>
          <w:u w:val="single"/>
        </w:rPr>
      </w:pPr>
      <w:r w:rsidRPr="00E17EF1">
        <w:rPr>
          <w:rFonts w:hint="eastAsia"/>
          <w:b/>
          <w:u w:val="single"/>
        </w:rPr>
        <w:t xml:space="preserve">Section </w:t>
      </w:r>
      <w:r w:rsidRPr="00E17EF1">
        <w:rPr>
          <w:b/>
          <w:u w:val="single"/>
        </w:rPr>
        <w:t>7</w:t>
      </w:r>
      <w:r w:rsidR="00E73AD0" w:rsidRPr="00E17EF1">
        <w:rPr>
          <w:b/>
          <w:u w:val="single"/>
        </w:rPr>
        <w:t>.</w:t>
      </w:r>
      <w:r w:rsidRPr="00E17EF1">
        <w:rPr>
          <w:b/>
          <w:u w:val="single"/>
        </w:rPr>
        <w:t xml:space="preserve"> Structure Verification Plan</w:t>
      </w:r>
    </w:p>
    <w:p w14:paraId="17A72C7D" w14:textId="77777777" w:rsidR="0090732C" w:rsidRPr="00E17EF1" w:rsidRDefault="0090732C" w:rsidP="00141EDF">
      <w:pPr>
        <w:spacing w:line="276" w:lineRule="auto"/>
        <w:ind w:left="567" w:firstLine="0"/>
      </w:pPr>
      <w:r w:rsidRPr="00E17EF1">
        <w:t>7.1. Analysis (applied to the satellite main structure)</w:t>
      </w:r>
    </w:p>
    <w:p w14:paraId="03626785" w14:textId="77777777" w:rsidR="0090732C" w:rsidRPr="00E17EF1" w:rsidRDefault="0090732C" w:rsidP="00141EDF">
      <w:pPr>
        <w:spacing w:line="276" w:lineRule="auto"/>
        <w:ind w:left="567" w:firstLine="0"/>
      </w:pPr>
      <w:r w:rsidRPr="00E17EF1">
        <w:t>7.2 Strength tests</w:t>
      </w:r>
    </w:p>
    <w:p w14:paraId="7129FDF4" w14:textId="49D73D39" w:rsidR="0090732C" w:rsidRPr="00E17EF1" w:rsidRDefault="0090732C" w:rsidP="00CE0ABB">
      <w:pPr>
        <w:spacing w:line="276" w:lineRule="auto"/>
        <w:rPr>
          <w:szCs w:val="21"/>
        </w:rPr>
      </w:pPr>
    </w:p>
    <w:p w14:paraId="05A851E8" w14:textId="1215E615" w:rsidR="009519F0" w:rsidRPr="00E17EF1" w:rsidRDefault="00E73AD0" w:rsidP="00CE0ABB">
      <w:pPr>
        <w:pStyle w:val="1"/>
        <w:numPr>
          <w:ilvl w:val="0"/>
          <w:numId w:val="14"/>
        </w:numPr>
        <w:spacing w:line="276" w:lineRule="auto"/>
        <w:rPr>
          <w:b w:val="0"/>
          <w:szCs w:val="21"/>
        </w:rPr>
      </w:pPr>
      <w:bookmarkStart w:id="18" w:name="_Toc157444117"/>
      <w:r w:rsidRPr="00E17EF1">
        <w:rPr>
          <w:szCs w:val="21"/>
        </w:rPr>
        <w:t>Abbreviations</w:t>
      </w:r>
      <w:r w:rsidR="009519F0" w:rsidRPr="00E17EF1">
        <w:rPr>
          <w:szCs w:val="21"/>
        </w:rPr>
        <w:t xml:space="preserve"> and Acronyms</w:t>
      </w:r>
      <w:bookmarkEnd w:id="18"/>
    </w:p>
    <w:p w14:paraId="595FC645" w14:textId="421987B4" w:rsidR="00EA1ED0" w:rsidRPr="00E17EF1" w:rsidRDefault="00EA1ED0" w:rsidP="00141EDF">
      <w:pPr>
        <w:autoSpaceDE w:val="0"/>
        <w:autoSpaceDN w:val="0"/>
        <w:spacing w:line="276" w:lineRule="auto"/>
        <w:ind w:firstLine="0"/>
        <w:rPr>
          <w:color w:val="000000" w:themeColor="text1"/>
          <w:szCs w:val="21"/>
        </w:rPr>
      </w:pPr>
      <w:r w:rsidRPr="00E17EF1">
        <w:rPr>
          <w:color w:val="000000" w:themeColor="text1"/>
          <w:szCs w:val="21"/>
        </w:rPr>
        <w:t>CAD</w:t>
      </w:r>
      <w:r w:rsidRPr="00E17EF1">
        <w:rPr>
          <w:color w:val="000000" w:themeColor="text1"/>
          <w:szCs w:val="21"/>
        </w:rPr>
        <w:tab/>
      </w:r>
      <w:r w:rsidR="00E73AD0" w:rsidRPr="00E17EF1">
        <w:rPr>
          <w:color w:val="000000" w:themeColor="text1"/>
          <w:szCs w:val="21"/>
        </w:rPr>
        <w:t>Computer-Aided</w:t>
      </w:r>
      <w:r w:rsidRPr="00E17EF1">
        <w:rPr>
          <w:color w:val="000000" w:themeColor="text1"/>
          <w:szCs w:val="21"/>
        </w:rPr>
        <w:t xml:space="preserve"> Design</w:t>
      </w:r>
    </w:p>
    <w:p w14:paraId="007434FC" w14:textId="101038CD" w:rsidR="0073675E"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COTS</w:t>
      </w:r>
      <w:r w:rsidRPr="00E17EF1">
        <w:rPr>
          <w:color w:val="000000" w:themeColor="text1"/>
          <w:szCs w:val="21"/>
        </w:rPr>
        <w:tab/>
        <w:t>Commercial Off-The-shelf</w:t>
      </w:r>
    </w:p>
    <w:p w14:paraId="5870CC3D" w14:textId="6D7073FD"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F</w:t>
      </w:r>
      <w:r w:rsidRPr="00E17EF1">
        <w:rPr>
          <w:color w:val="000000" w:themeColor="text1"/>
          <w:szCs w:val="21"/>
        </w:rPr>
        <w:t>EA</w:t>
      </w:r>
      <w:r w:rsidRPr="00E17EF1">
        <w:rPr>
          <w:color w:val="000000" w:themeColor="text1"/>
          <w:szCs w:val="21"/>
        </w:rPr>
        <w:tab/>
        <w:t>Finite Element Analysis</w:t>
      </w:r>
    </w:p>
    <w:p w14:paraId="21908E69" w14:textId="1576F693"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F</w:t>
      </w:r>
      <w:r w:rsidRPr="00E17EF1">
        <w:rPr>
          <w:color w:val="000000" w:themeColor="text1"/>
          <w:szCs w:val="21"/>
        </w:rPr>
        <w:t>EM</w:t>
      </w:r>
      <w:r w:rsidRPr="00E17EF1">
        <w:rPr>
          <w:color w:val="000000" w:themeColor="text1"/>
          <w:szCs w:val="21"/>
        </w:rPr>
        <w:tab/>
        <w:t>Finite Element Method</w:t>
      </w:r>
    </w:p>
    <w:p w14:paraId="0FDE1BEA" w14:textId="5AD661BD"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F</w:t>
      </w:r>
      <w:r w:rsidRPr="00E17EF1">
        <w:rPr>
          <w:color w:val="000000" w:themeColor="text1"/>
          <w:szCs w:val="21"/>
        </w:rPr>
        <w:t>S</w:t>
      </w:r>
      <w:r w:rsidRPr="00E17EF1">
        <w:rPr>
          <w:color w:val="000000" w:themeColor="text1"/>
          <w:szCs w:val="21"/>
        </w:rPr>
        <w:tab/>
        <w:t>Factor of Safety</w:t>
      </w:r>
    </w:p>
    <w:p w14:paraId="4D97FB3C" w14:textId="76CE13B1" w:rsidR="0073675E"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ISS</w:t>
      </w:r>
      <w:r w:rsidRPr="00E17EF1">
        <w:rPr>
          <w:color w:val="000000" w:themeColor="text1"/>
          <w:szCs w:val="21"/>
        </w:rPr>
        <w:tab/>
        <w:t>International Space Station</w:t>
      </w:r>
    </w:p>
    <w:p w14:paraId="3BF89415" w14:textId="0856642D" w:rsidR="0073675E"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J-SSOD</w:t>
      </w:r>
      <w:r w:rsidRPr="00E17EF1">
        <w:rPr>
          <w:color w:val="000000" w:themeColor="text1"/>
          <w:szCs w:val="21"/>
        </w:rPr>
        <w:tab/>
        <w:t>JEM Small Satellite Orbital Deployer</w:t>
      </w:r>
    </w:p>
    <w:p w14:paraId="4A55BF46" w14:textId="617C40C8" w:rsidR="0073675E"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JEM</w:t>
      </w:r>
      <w:r w:rsidRPr="00E17EF1">
        <w:rPr>
          <w:color w:val="000000" w:themeColor="text1"/>
          <w:szCs w:val="21"/>
        </w:rPr>
        <w:tab/>
        <w:t>Japanese Experiment Module</w:t>
      </w:r>
    </w:p>
    <w:p w14:paraId="08A2926C" w14:textId="2C32F2B6"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M</w:t>
      </w:r>
      <w:r w:rsidRPr="00E17EF1">
        <w:rPr>
          <w:color w:val="000000" w:themeColor="text1"/>
          <w:szCs w:val="21"/>
        </w:rPr>
        <w:t>IUL</w:t>
      </w:r>
      <w:r w:rsidRPr="00E17EF1">
        <w:rPr>
          <w:color w:val="000000" w:themeColor="text1"/>
          <w:szCs w:val="21"/>
        </w:rPr>
        <w:tab/>
        <w:t>Materials Identification Usage List</w:t>
      </w:r>
    </w:p>
    <w:p w14:paraId="0183A048" w14:textId="5CC73655"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M</w:t>
      </w:r>
      <w:r w:rsidRPr="00E17EF1">
        <w:rPr>
          <w:color w:val="000000" w:themeColor="text1"/>
          <w:szCs w:val="21"/>
        </w:rPr>
        <w:t>S</w:t>
      </w:r>
      <w:r w:rsidRPr="00E17EF1">
        <w:rPr>
          <w:color w:val="000000" w:themeColor="text1"/>
          <w:szCs w:val="21"/>
        </w:rPr>
        <w:tab/>
        <w:t>Margin of Safety</w:t>
      </w:r>
    </w:p>
    <w:p w14:paraId="0B8CB66F" w14:textId="69180F4F" w:rsidR="00EA1ED0" w:rsidRPr="00E17EF1" w:rsidRDefault="00EA1ED0" w:rsidP="00141EDF">
      <w:pPr>
        <w:autoSpaceDE w:val="0"/>
        <w:autoSpaceDN w:val="0"/>
        <w:spacing w:line="276" w:lineRule="auto"/>
        <w:ind w:firstLine="0"/>
        <w:rPr>
          <w:color w:val="000000" w:themeColor="text1"/>
          <w:szCs w:val="21"/>
        </w:rPr>
      </w:pPr>
      <w:r w:rsidRPr="00E17EF1">
        <w:rPr>
          <w:rFonts w:hint="eastAsia"/>
          <w:color w:val="000000" w:themeColor="text1"/>
          <w:szCs w:val="21"/>
        </w:rPr>
        <w:t>M</w:t>
      </w:r>
      <w:r w:rsidRPr="00E17EF1">
        <w:rPr>
          <w:color w:val="000000" w:themeColor="text1"/>
          <w:szCs w:val="21"/>
        </w:rPr>
        <w:t>UA</w:t>
      </w:r>
      <w:r w:rsidRPr="00E17EF1">
        <w:rPr>
          <w:color w:val="000000" w:themeColor="text1"/>
          <w:szCs w:val="21"/>
        </w:rPr>
        <w:tab/>
        <w:t>Material Usage Agreement</w:t>
      </w:r>
    </w:p>
    <w:p w14:paraId="277F6857" w14:textId="042D66A3" w:rsidR="0073675E"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NASA      National Aeronautics and Space Administration</w:t>
      </w:r>
    </w:p>
    <w:p w14:paraId="25654392" w14:textId="40AE9240" w:rsidR="00001438" w:rsidRPr="00E17EF1" w:rsidRDefault="0073675E" w:rsidP="00141EDF">
      <w:pPr>
        <w:autoSpaceDE w:val="0"/>
        <w:autoSpaceDN w:val="0"/>
        <w:spacing w:line="276" w:lineRule="auto"/>
        <w:ind w:firstLine="0"/>
        <w:rPr>
          <w:color w:val="000000" w:themeColor="text1"/>
          <w:szCs w:val="21"/>
        </w:rPr>
      </w:pPr>
      <w:r w:rsidRPr="00E17EF1">
        <w:rPr>
          <w:color w:val="000000" w:themeColor="text1"/>
          <w:szCs w:val="21"/>
        </w:rPr>
        <w:t>SAR</w:t>
      </w:r>
      <w:r w:rsidRPr="00E17EF1">
        <w:rPr>
          <w:color w:val="000000" w:themeColor="text1"/>
          <w:szCs w:val="21"/>
        </w:rPr>
        <w:tab/>
        <w:t>Safety Assessment Report</w:t>
      </w:r>
    </w:p>
    <w:p w14:paraId="21FE796E" w14:textId="3A853E23"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COM</w:t>
      </w:r>
      <w:r w:rsidRPr="00E17EF1">
        <w:rPr>
          <w:rFonts w:eastAsia="Times New Roman"/>
        </w:rPr>
        <w:tab/>
        <w:t>Communicator</w:t>
      </w:r>
    </w:p>
    <w:p w14:paraId="32CDE756" w14:textId="745E5D56"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JAXA</w:t>
      </w:r>
      <w:r w:rsidRPr="00E17EF1">
        <w:rPr>
          <w:rFonts w:eastAsia="Times New Roman"/>
        </w:rPr>
        <w:tab/>
        <w:t>Japan Aerospace Exploration Agency</w:t>
      </w:r>
    </w:p>
    <w:p w14:paraId="276C0C2A" w14:textId="632F8F72"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color w:val="000000"/>
        </w:rPr>
        <w:t>MCU</w:t>
      </w:r>
      <w:r w:rsidRPr="00E17EF1">
        <w:rPr>
          <w:rFonts w:eastAsia="Times New Roman"/>
          <w:color w:val="000000"/>
        </w:rPr>
        <w:tab/>
        <w:t>Micro Control Unit</w:t>
      </w:r>
    </w:p>
    <w:p w14:paraId="2F129695" w14:textId="3862C865"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MS</w:t>
      </w:r>
      <w:r w:rsidRPr="00E17EF1">
        <w:rPr>
          <w:rFonts w:eastAsia="Times New Roman"/>
        </w:rPr>
        <w:tab/>
        <w:t>Margins of Safety</w:t>
      </w:r>
    </w:p>
    <w:p w14:paraId="4CD98EEA" w14:textId="329EF523"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MUA</w:t>
      </w:r>
      <w:r w:rsidRPr="00E17EF1">
        <w:rPr>
          <w:rFonts w:eastAsia="Times New Roman"/>
        </w:rPr>
        <w:tab/>
        <w:t>Material Usage Agreement</w:t>
      </w:r>
    </w:p>
    <w:p w14:paraId="6F2753CD" w14:textId="172F08B3"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NDE</w:t>
      </w:r>
      <w:r w:rsidRPr="00E17EF1">
        <w:rPr>
          <w:rFonts w:eastAsia="Times New Roman"/>
        </w:rPr>
        <w:tab/>
        <w:t>Non-destructive Evaluation</w:t>
      </w:r>
    </w:p>
    <w:p w14:paraId="56646914" w14:textId="6BDDD5DF" w:rsidR="00001438" w:rsidRPr="00E17EF1" w:rsidRDefault="00001438" w:rsidP="00141EDF">
      <w:pPr>
        <w:autoSpaceDE w:val="0"/>
        <w:autoSpaceDN w:val="0"/>
        <w:spacing w:line="276" w:lineRule="auto"/>
        <w:ind w:firstLine="0"/>
        <w:rPr>
          <w:color w:val="000000" w:themeColor="text1"/>
          <w:szCs w:val="21"/>
        </w:rPr>
      </w:pPr>
      <w:r w:rsidRPr="00E17EF1">
        <w:rPr>
          <w:rFonts w:eastAsia="Times New Roman"/>
        </w:rPr>
        <w:t>PIC</w:t>
      </w:r>
      <w:r w:rsidRPr="00E17EF1">
        <w:rPr>
          <w:rFonts w:eastAsia="Times New Roman"/>
        </w:rPr>
        <w:tab/>
        <w:t>Peripheral Interface Controller</w:t>
      </w:r>
    </w:p>
    <w:p w14:paraId="73007306" w14:textId="4A6D4A9B" w:rsidR="0090732C" w:rsidRPr="00E17EF1" w:rsidRDefault="0090732C" w:rsidP="00CE0ABB">
      <w:pPr>
        <w:pStyle w:val="1"/>
        <w:numPr>
          <w:ilvl w:val="0"/>
          <w:numId w:val="14"/>
        </w:numPr>
        <w:spacing w:line="276" w:lineRule="auto"/>
        <w:rPr>
          <w:b w:val="0"/>
        </w:rPr>
      </w:pPr>
      <w:bookmarkStart w:id="19" w:name="_Toc509582812"/>
      <w:bookmarkStart w:id="20" w:name="_Toc157444118"/>
      <w:r w:rsidRPr="00E17EF1">
        <w:lastRenderedPageBreak/>
        <w:t>Structural Design</w:t>
      </w:r>
      <w:bookmarkEnd w:id="19"/>
      <w:bookmarkEnd w:id="20"/>
      <w:r w:rsidR="009519F0" w:rsidRPr="00E17EF1">
        <w:rPr>
          <w:rFonts w:hint="eastAsia"/>
        </w:rPr>
        <w:t xml:space="preserve"> </w:t>
      </w:r>
    </w:p>
    <w:p w14:paraId="38112F34" w14:textId="1FE81011" w:rsidR="00D8403A" w:rsidRPr="00E17EF1" w:rsidRDefault="005D31C8" w:rsidP="00816AC6">
      <w:pPr>
        <w:ind w:firstLine="142"/>
      </w:pPr>
      <w:r>
        <w:t>DRAGONFLY</w:t>
      </w:r>
      <w:r w:rsidR="00D71260">
        <w:t xml:space="preserve"> is a </w:t>
      </w:r>
      <w:r w:rsidR="00001438">
        <w:t>2</w:t>
      </w:r>
      <w:r w:rsidR="00D71260">
        <w:t>U CubeSat</w:t>
      </w:r>
      <w:r w:rsidR="00CA6BC5">
        <w:t xml:space="preserve"> whose</w:t>
      </w:r>
      <w:r w:rsidR="00D71260">
        <w:t xml:space="preserve"> </w:t>
      </w:r>
      <w:r w:rsidR="00CA6BC5">
        <w:t xml:space="preserve">structure is made of 4 rails </w:t>
      </w:r>
      <w:r w:rsidR="00E73AD0">
        <w:t xml:space="preserve">and </w:t>
      </w:r>
      <w:r w:rsidR="00CA6BC5">
        <w:t xml:space="preserve">3 </w:t>
      </w:r>
      <w:r w:rsidR="002046B8">
        <w:t>frames.</w:t>
      </w:r>
      <w:r w:rsidR="00CA6BC5">
        <w:t xml:space="preserve"> 4 rods support the internal configuration of the satellite. </w:t>
      </w:r>
      <w:bookmarkStart w:id="21" w:name="bookmark=id.3dy6vkm"/>
      <w:bookmarkStart w:id="22" w:name="bookmark=id.1t3h5sf"/>
      <w:bookmarkEnd w:id="21"/>
      <w:bookmarkEnd w:id="22"/>
      <w:r w:rsidR="00CA6BC5">
        <w:t xml:space="preserve">Figures 4-1 and 4-2 show </w:t>
      </w:r>
      <w:r w:rsidR="00E73AD0">
        <w:t xml:space="preserve">the </w:t>
      </w:r>
      <w:r w:rsidR="00CA6BC5">
        <w:t xml:space="preserve">structural analysis model of </w:t>
      </w:r>
      <w:r>
        <w:t>DRAGONFLY</w:t>
      </w:r>
      <w:r w:rsidR="00CA6BC5">
        <w:t>, Figure 4-3 show</w:t>
      </w:r>
      <w:r w:rsidR="00141EDF">
        <w:t>s</w:t>
      </w:r>
      <w:r w:rsidR="00CA6BC5">
        <w:t xml:space="preserve"> </w:t>
      </w:r>
      <w:r w:rsidR="00E73AD0">
        <w:t xml:space="preserve">the </w:t>
      </w:r>
      <w:r w:rsidR="00757F4A">
        <w:t xml:space="preserve">main </w:t>
      </w:r>
      <w:r w:rsidR="00CA6BC5">
        <w:t xml:space="preserve">structure, and Figure 4-4 shows </w:t>
      </w:r>
      <w:r w:rsidR="00E73AD0">
        <w:t xml:space="preserve">the </w:t>
      </w:r>
      <w:r w:rsidR="00757F4A">
        <w:t xml:space="preserve">internal </w:t>
      </w:r>
      <w:r w:rsidR="007B62B8">
        <w:t>structure</w:t>
      </w:r>
      <w:r w:rsidR="00CA6BC5">
        <w:t xml:space="preserve">. The </w:t>
      </w:r>
      <w:r w:rsidR="00D71260">
        <w:t>dimension</w:t>
      </w:r>
      <w:r w:rsidR="00E73AD0">
        <w:t>s</w:t>
      </w:r>
      <w:r w:rsidR="00CA6BC5">
        <w:t xml:space="preserve"> of the satellite</w:t>
      </w:r>
      <w:r w:rsidR="00D71260">
        <w:t xml:space="preserve"> </w:t>
      </w:r>
      <w:r w:rsidR="00E73AD0">
        <w:t>are</w:t>
      </w:r>
      <w:r w:rsidR="00D71260">
        <w:t xml:space="preserve"> </w:t>
      </w:r>
      <w:r w:rsidR="00CA6BC5">
        <w:t>100</w:t>
      </w:r>
      <w:r w:rsidR="00141EDF">
        <w:t xml:space="preserve"> </w:t>
      </w:r>
      <w:r w:rsidR="00D71260">
        <w:t xml:space="preserve">mm × </w:t>
      </w:r>
      <w:r w:rsidR="00CA6BC5">
        <w:t>100</w:t>
      </w:r>
      <w:r w:rsidR="00141EDF">
        <w:t xml:space="preserve"> </w:t>
      </w:r>
      <w:r w:rsidR="00D71260">
        <w:t xml:space="preserve">mm × </w:t>
      </w:r>
      <w:r w:rsidR="00CA6BC5">
        <w:t>227</w:t>
      </w:r>
      <w:r w:rsidR="00E73AD0">
        <w:t xml:space="preserve"> </w:t>
      </w:r>
      <w:r w:rsidR="00D71260">
        <w:t xml:space="preserve">mm, and </w:t>
      </w:r>
      <w:r w:rsidR="00E73AD0">
        <w:t xml:space="preserve">the </w:t>
      </w:r>
      <w:r w:rsidR="00D71260">
        <w:t xml:space="preserve">mass is </w:t>
      </w:r>
      <w:r w:rsidR="091E623B">
        <w:t>1758</w:t>
      </w:r>
      <w:r w:rsidR="00E73AD0">
        <w:t xml:space="preserve"> </w:t>
      </w:r>
      <w:r w:rsidR="00D71260">
        <w:t xml:space="preserve">g. The </w:t>
      </w:r>
      <w:r w:rsidR="005D169E">
        <w:t xml:space="preserve">external panel of </w:t>
      </w:r>
      <w:r w:rsidR="00AD7D62">
        <w:t xml:space="preserve">the </w:t>
      </w:r>
      <w:r w:rsidR="00D71260">
        <w:t xml:space="preserve">satellite consists of an upper </w:t>
      </w:r>
      <w:r w:rsidR="00CA6BC5">
        <w:t xml:space="preserve">panel </w:t>
      </w:r>
      <w:r w:rsidR="00D71260">
        <w:t>(</w:t>
      </w:r>
      <w:r w:rsidR="008738D1">
        <w:t>+Z</w:t>
      </w:r>
      <w:r w:rsidR="00D71260">
        <w:t xml:space="preserve">), </w:t>
      </w:r>
      <w:r w:rsidR="008738D1">
        <w:t xml:space="preserve">six </w:t>
      </w:r>
      <w:r w:rsidR="00D71260">
        <w:t>side panels (</w:t>
      </w:r>
      <w:r w:rsidR="00FB2176">
        <w:t>+X, -X, +Y/+Z, +Y/-Z, -Y/+Z, -Y/-Z</w:t>
      </w:r>
      <w:r w:rsidR="00D71260">
        <w:t>)</w:t>
      </w:r>
      <w:r w:rsidR="00E73AD0">
        <w:t>,</w:t>
      </w:r>
      <w:r w:rsidR="00D71260">
        <w:t xml:space="preserve"> and a bottom panel (</w:t>
      </w:r>
      <w:r w:rsidR="008738D1">
        <w:t>-Z</w:t>
      </w:r>
      <w:r w:rsidR="00D71260">
        <w:t xml:space="preserve">) that are mounted to </w:t>
      </w:r>
      <w:r w:rsidR="00E73AD0">
        <w:t xml:space="preserve">the </w:t>
      </w:r>
      <w:r w:rsidR="00D71260">
        <w:t>structure</w:t>
      </w:r>
      <w:r w:rsidR="00E73AD0">
        <w:t>’s</w:t>
      </w:r>
      <w:r w:rsidR="00D71260">
        <w:t xml:space="preserve"> main frame.</w:t>
      </w:r>
      <w:r w:rsidR="00D71260" w:rsidRPr="5257A5B0">
        <w:rPr>
          <w:color w:val="FF0000"/>
        </w:rPr>
        <w:t xml:space="preserve"> </w:t>
      </w:r>
      <w:r>
        <w:t>DRAGONFLY</w:t>
      </w:r>
      <w:r w:rsidR="00E73AD0">
        <w:t>'s</w:t>
      </w:r>
      <w:r w:rsidR="00CA6BC5">
        <w:t xml:space="preserve"> </w:t>
      </w:r>
      <w:r w:rsidR="006729C5">
        <w:t>4 Rails</w:t>
      </w:r>
      <w:r w:rsidR="00CA6BC5">
        <w:t xml:space="preserve"> shall be made of anodized aluminum (A6061-T6)</w:t>
      </w:r>
      <w:r w:rsidR="006729C5">
        <w:t xml:space="preserve"> 3 frames made of aluminum (A6061-T6) with </w:t>
      </w:r>
      <w:proofErr w:type="spellStart"/>
      <w:r w:rsidR="006729C5">
        <w:t>alodin</w:t>
      </w:r>
      <w:proofErr w:type="spellEnd"/>
      <w:r w:rsidR="006729C5">
        <w:t xml:space="preserve"> treatment after machining, and 4 stacking rods made of SUS304</w:t>
      </w:r>
      <w:r w:rsidR="00CA6BC5">
        <w:t xml:space="preserve">. Two solar cells are mounted on </w:t>
      </w:r>
      <w:r w:rsidR="002C0801">
        <w:t>the</w:t>
      </w:r>
      <w:r w:rsidR="00CA6BC5">
        <w:t xml:space="preserve"> </w:t>
      </w:r>
      <w:r w:rsidR="002C0801">
        <w:t>+Y</w:t>
      </w:r>
      <w:r w:rsidR="005F7975">
        <w:t>/</w:t>
      </w:r>
      <w:r w:rsidR="002C0801">
        <w:t>-Z, -Y</w:t>
      </w:r>
      <w:r w:rsidR="005F7975">
        <w:t>/</w:t>
      </w:r>
      <w:r w:rsidR="002C0801">
        <w:t xml:space="preserve">+Z, </w:t>
      </w:r>
      <w:r w:rsidR="000D1424">
        <w:t xml:space="preserve">and </w:t>
      </w:r>
      <w:r w:rsidR="002C0801">
        <w:t xml:space="preserve">the -Z and +Z external panels </w:t>
      </w:r>
      <w:r w:rsidR="00CA6BC5">
        <w:t>of the CubeSat</w:t>
      </w:r>
      <w:r w:rsidR="00E73AD0">
        <w:t>. Four</w:t>
      </w:r>
      <w:r w:rsidR="002C0801">
        <w:t xml:space="preserve"> solar cells are mounted on the +X and -X external panels</w:t>
      </w:r>
      <w:r w:rsidR="00CA6BC5">
        <w:t>. The access port</w:t>
      </w:r>
      <w:r w:rsidR="002C0801">
        <w:t>s are</w:t>
      </w:r>
      <w:r w:rsidR="00CA6BC5">
        <w:t xml:space="preserve"> on the –</w:t>
      </w:r>
      <w:r w:rsidR="002C0801">
        <w:t>Z</w:t>
      </w:r>
      <w:r w:rsidR="00CA6BC5">
        <w:t xml:space="preserve"> and +X </w:t>
      </w:r>
      <w:r w:rsidR="00E73AD0">
        <w:t>faces</w:t>
      </w:r>
      <w:r w:rsidR="00CA6BC5">
        <w:t>. A separation spring and 3 deployment switches are mounted on the rail standoffs on the –Z face of the CubeSat.</w:t>
      </w:r>
      <w:r w:rsidR="002C0801">
        <w:t xml:space="preserve"> </w:t>
      </w:r>
      <w:r w:rsidR="00D71260">
        <w:t>M</w:t>
      </w:r>
      <w:r w:rsidR="00727F90">
        <w:t>2</w:t>
      </w:r>
      <w:r w:rsidR="00D71260">
        <w:t xml:space="preserve"> </w:t>
      </w:r>
      <w:r w:rsidR="00A80ECC">
        <w:t>fastener</w:t>
      </w:r>
      <w:r w:rsidR="00151BC3">
        <w:t>s</w:t>
      </w:r>
      <w:r w:rsidR="00A80ECC">
        <w:t xml:space="preserve"> </w:t>
      </w:r>
      <w:r w:rsidR="00D71260">
        <w:t xml:space="preserve">will be used for constraining </w:t>
      </w:r>
      <w:r w:rsidR="00151BC3">
        <w:t>the structure of the</w:t>
      </w:r>
      <w:r w:rsidR="00D71260">
        <w:t xml:space="preserve"> main frame and constraining </w:t>
      </w:r>
      <w:r w:rsidR="00151BC3">
        <w:t xml:space="preserve">the </w:t>
      </w:r>
      <w:r w:rsidR="00D71260">
        <w:t>external frame with each panel.</w:t>
      </w:r>
      <w:r w:rsidR="007340BF">
        <w:t xml:space="preserve"> </w:t>
      </w:r>
      <w:r w:rsidR="000A086B">
        <w:t>Also,</w:t>
      </w:r>
      <w:r w:rsidR="007340BF">
        <w:t xml:space="preserve"> </w:t>
      </w:r>
      <w:r w:rsidR="0066552E">
        <w:t xml:space="preserve">two deployable antennas </w:t>
      </w:r>
      <w:r w:rsidR="007E5F19">
        <w:t>are mounted on the +Y/+Z and -Y/-Z panels.</w:t>
      </w:r>
    </w:p>
    <w:p w14:paraId="765857EC" w14:textId="1D8E00AD" w:rsidR="00D8403A" w:rsidRPr="00E17EF1" w:rsidRDefault="0090732C" w:rsidP="00816AC6">
      <w:pPr>
        <w:ind w:firstLine="142"/>
      </w:pPr>
      <w:r w:rsidRPr="00E17EF1">
        <w:rPr>
          <w:szCs w:val="21"/>
        </w:rPr>
        <w:t xml:space="preserve">Table </w:t>
      </w:r>
      <w:r w:rsidR="0034661C" w:rsidRPr="00E17EF1">
        <w:rPr>
          <w:szCs w:val="21"/>
        </w:rPr>
        <w:t>4</w:t>
      </w:r>
      <w:r w:rsidRPr="00E17EF1">
        <w:rPr>
          <w:szCs w:val="21"/>
        </w:rPr>
        <w:t xml:space="preserve">-1 shows </w:t>
      </w:r>
      <w:r w:rsidR="00141EDF" w:rsidRPr="00E17EF1">
        <w:rPr>
          <w:szCs w:val="21"/>
        </w:rPr>
        <w:t xml:space="preserve">the list of </w:t>
      </w:r>
      <w:r w:rsidRPr="00E17EF1">
        <w:rPr>
          <w:szCs w:val="21"/>
        </w:rPr>
        <w:t xml:space="preserve">parts of </w:t>
      </w:r>
      <w:r w:rsidR="005D31C8">
        <w:t>DRAGONFLY</w:t>
      </w:r>
      <w:r w:rsidRPr="00E17EF1">
        <w:t xml:space="preserve"> for structure analysis and fracture control</w:t>
      </w:r>
      <w:r w:rsidRPr="00E17EF1">
        <w:rPr>
          <w:szCs w:val="21"/>
        </w:rPr>
        <w:t>.</w:t>
      </w:r>
    </w:p>
    <w:p w14:paraId="2C0419A6" w14:textId="5D352233" w:rsidR="00141EDF" w:rsidRPr="00E17EF1" w:rsidRDefault="00141EDF" w:rsidP="00D8403A"/>
    <w:p w14:paraId="0A01C6C4" w14:textId="77777777" w:rsidR="00CE0ABB" w:rsidRPr="00E17EF1" w:rsidRDefault="00CE0ABB" w:rsidP="00CE0ABB">
      <w:pPr>
        <w:spacing w:line="276" w:lineRule="auto"/>
        <w:ind w:leftChars="100" w:left="210"/>
        <w:rPr>
          <w:szCs w:val="21"/>
        </w:rPr>
      </w:pPr>
    </w:p>
    <w:p w14:paraId="1E4332A6" w14:textId="77777777" w:rsidR="00CE0ABB" w:rsidRPr="00E17EF1" w:rsidRDefault="00CE0ABB" w:rsidP="00CE0ABB">
      <w:pPr>
        <w:spacing w:line="276" w:lineRule="auto"/>
        <w:ind w:leftChars="100" w:left="210"/>
        <w:rPr>
          <w:szCs w:val="21"/>
        </w:rPr>
      </w:pPr>
    </w:p>
    <w:p w14:paraId="79BE11C7" w14:textId="35976959" w:rsidR="0009435A" w:rsidRPr="00E17EF1" w:rsidRDefault="00CE0ABB" w:rsidP="00141EDF">
      <w:pPr>
        <w:pageBreakBefore/>
        <w:spacing w:line="276" w:lineRule="auto"/>
        <w:jc w:val="center"/>
        <w:rPr>
          <w:rFonts w:eastAsia="Times New Roman"/>
          <w:b/>
          <w:color w:val="000000"/>
          <w:u w:val="single"/>
        </w:rPr>
      </w:pPr>
      <w:r w:rsidRPr="00E17EF1">
        <w:rPr>
          <w:rFonts w:eastAsia="Times New Roman"/>
          <w:b/>
          <w:color w:val="000000"/>
          <w:u w:val="single"/>
        </w:rPr>
        <w:lastRenderedPageBreak/>
        <w:t>Table 4-1 Parts list for structure analysis and fracture control</w:t>
      </w:r>
    </w:p>
    <w:tbl>
      <w:tblPr>
        <w:tblStyle w:val="ab"/>
        <w:tblW w:w="5000" w:type="pct"/>
        <w:tblCellMar>
          <w:top w:w="57" w:type="dxa"/>
          <w:left w:w="57" w:type="dxa"/>
          <w:bottom w:w="57" w:type="dxa"/>
          <w:right w:w="57" w:type="dxa"/>
        </w:tblCellMar>
        <w:tblLook w:val="04A0" w:firstRow="1" w:lastRow="0" w:firstColumn="1" w:lastColumn="0" w:noHBand="0" w:noVBand="1"/>
      </w:tblPr>
      <w:tblGrid>
        <w:gridCol w:w="573"/>
        <w:gridCol w:w="1672"/>
        <w:gridCol w:w="2681"/>
        <w:gridCol w:w="1244"/>
        <w:gridCol w:w="661"/>
        <w:gridCol w:w="1663"/>
      </w:tblGrid>
      <w:tr w:rsidR="00707795" w:rsidRPr="00E17EF1" w14:paraId="5E00260B" w14:textId="77777777" w:rsidTr="00E85DCB">
        <w:tc>
          <w:tcPr>
            <w:tcW w:w="337" w:type="pct"/>
            <w:vAlign w:val="center"/>
          </w:tcPr>
          <w:p w14:paraId="3E42081F" w14:textId="0AA80105" w:rsidR="00707795" w:rsidRPr="00E17EF1" w:rsidRDefault="00707795" w:rsidP="005142B4">
            <w:pPr>
              <w:pStyle w:val="Table"/>
              <w:jc w:val="center"/>
              <w:rPr>
                <w:b/>
                <w:bCs/>
              </w:rPr>
            </w:pPr>
            <w:r w:rsidRPr="00E17EF1">
              <w:rPr>
                <w:b/>
                <w:bCs/>
              </w:rPr>
              <w:t>No</w:t>
            </w:r>
          </w:p>
        </w:tc>
        <w:tc>
          <w:tcPr>
            <w:tcW w:w="984" w:type="pct"/>
            <w:vAlign w:val="center"/>
          </w:tcPr>
          <w:p w14:paraId="063E58CB" w14:textId="6A3BCE91" w:rsidR="00707795" w:rsidRPr="00E17EF1" w:rsidRDefault="00707795" w:rsidP="005142B4">
            <w:pPr>
              <w:pStyle w:val="Table"/>
              <w:jc w:val="center"/>
              <w:rPr>
                <w:b/>
                <w:bCs/>
              </w:rPr>
            </w:pPr>
            <w:r w:rsidRPr="00E17EF1">
              <w:rPr>
                <w:b/>
                <w:bCs/>
              </w:rPr>
              <w:t>Part Name</w:t>
            </w:r>
          </w:p>
        </w:tc>
        <w:tc>
          <w:tcPr>
            <w:tcW w:w="1578" w:type="pct"/>
            <w:vAlign w:val="center"/>
          </w:tcPr>
          <w:p w14:paraId="20E11AD2" w14:textId="137081E5" w:rsidR="00707795" w:rsidRPr="00E17EF1" w:rsidRDefault="00707795" w:rsidP="005142B4">
            <w:pPr>
              <w:pStyle w:val="Table"/>
              <w:jc w:val="center"/>
              <w:rPr>
                <w:b/>
                <w:bCs/>
              </w:rPr>
            </w:pPr>
            <w:r w:rsidRPr="00E17EF1">
              <w:rPr>
                <w:b/>
                <w:bCs/>
              </w:rPr>
              <w:t>Part No.</w:t>
            </w:r>
          </w:p>
        </w:tc>
        <w:tc>
          <w:tcPr>
            <w:tcW w:w="732" w:type="pct"/>
            <w:vAlign w:val="center"/>
          </w:tcPr>
          <w:p w14:paraId="76CEB12B" w14:textId="5E33F346" w:rsidR="00707795" w:rsidRPr="00E17EF1" w:rsidRDefault="00707795" w:rsidP="005142B4">
            <w:pPr>
              <w:pStyle w:val="Table"/>
              <w:jc w:val="center"/>
              <w:rPr>
                <w:b/>
                <w:bCs/>
              </w:rPr>
            </w:pPr>
            <w:r w:rsidRPr="00E17EF1">
              <w:rPr>
                <w:b/>
                <w:bCs/>
              </w:rPr>
              <w:t>Material</w:t>
            </w:r>
          </w:p>
        </w:tc>
        <w:tc>
          <w:tcPr>
            <w:tcW w:w="389" w:type="pct"/>
            <w:vAlign w:val="center"/>
          </w:tcPr>
          <w:p w14:paraId="726FB860" w14:textId="0A08B068" w:rsidR="00707795" w:rsidRPr="00E17EF1" w:rsidRDefault="00707795" w:rsidP="005142B4">
            <w:pPr>
              <w:pStyle w:val="Table"/>
              <w:jc w:val="center"/>
              <w:rPr>
                <w:b/>
                <w:bCs/>
              </w:rPr>
            </w:pPr>
            <w:r w:rsidRPr="00E17EF1">
              <w:rPr>
                <w:b/>
                <w:bCs/>
              </w:rPr>
              <w:t>Qty</w:t>
            </w:r>
          </w:p>
        </w:tc>
        <w:tc>
          <w:tcPr>
            <w:tcW w:w="979" w:type="pct"/>
            <w:vAlign w:val="center"/>
          </w:tcPr>
          <w:p w14:paraId="223B74E4" w14:textId="407CDB97" w:rsidR="00707795" w:rsidRPr="00E17EF1" w:rsidRDefault="00707795" w:rsidP="005142B4">
            <w:pPr>
              <w:pStyle w:val="Table"/>
              <w:jc w:val="center"/>
              <w:rPr>
                <w:b/>
                <w:bCs/>
              </w:rPr>
            </w:pPr>
            <w:r w:rsidRPr="00E17EF1">
              <w:rPr>
                <w:b/>
                <w:bCs/>
              </w:rPr>
              <w:t>Remarks</w:t>
            </w:r>
          </w:p>
        </w:tc>
      </w:tr>
      <w:tr w:rsidR="00707795" w:rsidRPr="00E17EF1" w14:paraId="207A9EF0" w14:textId="77777777" w:rsidTr="00E85DCB">
        <w:tc>
          <w:tcPr>
            <w:tcW w:w="337" w:type="pct"/>
            <w:vAlign w:val="center"/>
          </w:tcPr>
          <w:p w14:paraId="46C05E52" w14:textId="11010C05" w:rsidR="00707795" w:rsidRPr="00E17EF1" w:rsidRDefault="00707795" w:rsidP="005142B4">
            <w:pPr>
              <w:pStyle w:val="Table"/>
              <w:jc w:val="center"/>
            </w:pPr>
            <w:r w:rsidRPr="00E17EF1">
              <w:t>1</w:t>
            </w:r>
          </w:p>
        </w:tc>
        <w:tc>
          <w:tcPr>
            <w:tcW w:w="984" w:type="pct"/>
            <w:vAlign w:val="center"/>
          </w:tcPr>
          <w:p w14:paraId="5CEF3FF6" w14:textId="7036DF53" w:rsidR="00707795" w:rsidRPr="00E17EF1" w:rsidRDefault="00707795" w:rsidP="005142B4">
            <w:pPr>
              <w:pStyle w:val="Table"/>
              <w:jc w:val="center"/>
            </w:pPr>
            <w:r w:rsidRPr="00E17EF1">
              <w:t>Frame -Z</w:t>
            </w:r>
          </w:p>
        </w:tc>
        <w:tc>
          <w:tcPr>
            <w:tcW w:w="1578" w:type="pct"/>
            <w:vAlign w:val="center"/>
          </w:tcPr>
          <w:p w14:paraId="6175A7D7" w14:textId="0422663F" w:rsidR="00707795" w:rsidRPr="00E17EF1" w:rsidRDefault="00707795" w:rsidP="005142B4">
            <w:pPr>
              <w:pStyle w:val="Table"/>
              <w:jc w:val="center"/>
            </w:pPr>
            <w:r w:rsidRPr="00E17EF1">
              <w:t>Structure-01</w:t>
            </w:r>
          </w:p>
        </w:tc>
        <w:tc>
          <w:tcPr>
            <w:tcW w:w="732" w:type="pct"/>
            <w:vAlign w:val="center"/>
          </w:tcPr>
          <w:p w14:paraId="79B4DD63" w14:textId="36B9325D" w:rsidR="00707795" w:rsidRPr="00E17EF1" w:rsidRDefault="00707795" w:rsidP="005142B4">
            <w:pPr>
              <w:pStyle w:val="Table"/>
              <w:jc w:val="center"/>
            </w:pPr>
            <w:r w:rsidRPr="00E17EF1">
              <w:t>A6061-T6</w:t>
            </w:r>
          </w:p>
        </w:tc>
        <w:tc>
          <w:tcPr>
            <w:tcW w:w="389" w:type="pct"/>
            <w:vAlign w:val="center"/>
          </w:tcPr>
          <w:p w14:paraId="2A9E0997" w14:textId="79CDEB74" w:rsidR="00707795" w:rsidRPr="00E17EF1" w:rsidRDefault="00707795" w:rsidP="005142B4">
            <w:pPr>
              <w:pStyle w:val="Table"/>
              <w:jc w:val="center"/>
            </w:pPr>
            <w:r w:rsidRPr="00E17EF1">
              <w:t>1</w:t>
            </w:r>
          </w:p>
        </w:tc>
        <w:tc>
          <w:tcPr>
            <w:tcW w:w="979" w:type="pct"/>
            <w:vAlign w:val="center"/>
          </w:tcPr>
          <w:p w14:paraId="11DE8400" w14:textId="77777777" w:rsidR="00707795" w:rsidRPr="00E17EF1" w:rsidRDefault="00707795" w:rsidP="005142B4">
            <w:pPr>
              <w:pStyle w:val="Table"/>
              <w:jc w:val="center"/>
            </w:pPr>
          </w:p>
        </w:tc>
      </w:tr>
      <w:tr w:rsidR="00707795" w:rsidRPr="00E17EF1" w14:paraId="7E88B358" w14:textId="77777777" w:rsidTr="00E85DCB">
        <w:tc>
          <w:tcPr>
            <w:tcW w:w="337" w:type="pct"/>
            <w:vAlign w:val="center"/>
          </w:tcPr>
          <w:p w14:paraId="1B3013BD" w14:textId="6BCEC0E4" w:rsidR="00707795" w:rsidRPr="00E17EF1" w:rsidRDefault="00707795" w:rsidP="005142B4">
            <w:pPr>
              <w:pStyle w:val="Table"/>
              <w:jc w:val="center"/>
            </w:pPr>
            <w:r w:rsidRPr="00E17EF1">
              <w:t>2</w:t>
            </w:r>
          </w:p>
        </w:tc>
        <w:tc>
          <w:tcPr>
            <w:tcW w:w="984" w:type="pct"/>
            <w:vAlign w:val="center"/>
          </w:tcPr>
          <w:p w14:paraId="1E71F621" w14:textId="75CADF7D" w:rsidR="00707795" w:rsidRPr="00E17EF1" w:rsidRDefault="00707795" w:rsidP="005142B4">
            <w:pPr>
              <w:pStyle w:val="Table"/>
              <w:jc w:val="center"/>
            </w:pPr>
            <w:r w:rsidRPr="00E17EF1">
              <w:t>Frame 0Z</w:t>
            </w:r>
          </w:p>
        </w:tc>
        <w:tc>
          <w:tcPr>
            <w:tcW w:w="1578" w:type="pct"/>
            <w:vAlign w:val="center"/>
          </w:tcPr>
          <w:p w14:paraId="14FC19DF" w14:textId="02ECB793" w:rsidR="00707795" w:rsidRPr="00E17EF1" w:rsidRDefault="00707795" w:rsidP="005142B4">
            <w:pPr>
              <w:pStyle w:val="Table"/>
              <w:jc w:val="center"/>
            </w:pPr>
            <w:r w:rsidRPr="00E17EF1">
              <w:t>Structure-02</w:t>
            </w:r>
          </w:p>
        </w:tc>
        <w:tc>
          <w:tcPr>
            <w:tcW w:w="732" w:type="pct"/>
            <w:vAlign w:val="center"/>
          </w:tcPr>
          <w:p w14:paraId="2679373C" w14:textId="4E4B2AF0" w:rsidR="00707795" w:rsidRPr="00E17EF1" w:rsidRDefault="00707795" w:rsidP="005142B4">
            <w:pPr>
              <w:pStyle w:val="Table"/>
              <w:jc w:val="center"/>
            </w:pPr>
            <w:r w:rsidRPr="00E17EF1">
              <w:t>A6061-T6</w:t>
            </w:r>
          </w:p>
        </w:tc>
        <w:tc>
          <w:tcPr>
            <w:tcW w:w="389" w:type="pct"/>
            <w:vAlign w:val="center"/>
          </w:tcPr>
          <w:p w14:paraId="1348CD9E" w14:textId="34BB1D4C" w:rsidR="00707795" w:rsidRPr="00E17EF1" w:rsidRDefault="00707795" w:rsidP="005142B4">
            <w:pPr>
              <w:pStyle w:val="Table"/>
              <w:jc w:val="center"/>
            </w:pPr>
            <w:r w:rsidRPr="00E17EF1">
              <w:t>1</w:t>
            </w:r>
          </w:p>
        </w:tc>
        <w:tc>
          <w:tcPr>
            <w:tcW w:w="979" w:type="pct"/>
            <w:vAlign w:val="center"/>
          </w:tcPr>
          <w:p w14:paraId="37B38F2E" w14:textId="77777777" w:rsidR="00707795" w:rsidRPr="00E17EF1" w:rsidRDefault="00707795" w:rsidP="005142B4">
            <w:pPr>
              <w:pStyle w:val="Table"/>
              <w:jc w:val="center"/>
            </w:pPr>
          </w:p>
        </w:tc>
      </w:tr>
      <w:tr w:rsidR="00707795" w:rsidRPr="00E17EF1" w14:paraId="63B5718E" w14:textId="77777777" w:rsidTr="00E85DCB">
        <w:tc>
          <w:tcPr>
            <w:tcW w:w="337" w:type="pct"/>
            <w:vAlign w:val="center"/>
          </w:tcPr>
          <w:p w14:paraId="5D553CCA" w14:textId="095FAA81" w:rsidR="00707795" w:rsidRPr="00E17EF1" w:rsidRDefault="00707795" w:rsidP="005142B4">
            <w:pPr>
              <w:pStyle w:val="Table"/>
              <w:jc w:val="center"/>
            </w:pPr>
            <w:r w:rsidRPr="00E17EF1">
              <w:t>3</w:t>
            </w:r>
          </w:p>
        </w:tc>
        <w:tc>
          <w:tcPr>
            <w:tcW w:w="984" w:type="pct"/>
            <w:vAlign w:val="center"/>
          </w:tcPr>
          <w:p w14:paraId="2A09FB1C" w14:textId="24DC2879" w:rsidR="00707795" w:rsidRPr="00E17EF1" w:rsidRDefault="00707795" w:rsidP="005142B4">
            <w:pPr>
              <w:pStyle w:val="Table"/>
              <w:jc w:val="center"/>
            </w:pPr>
            <w:r w:rsidRPr="00E17EF1">
              <w:t>Frame +Z</w:t>
            </w:r>
          </w:p>
        </w:tc>
        <w:tc>
          <w:tcPr>
            <w:tcW w:w="1578" w:type="pct"/>
            <w:vAlign w:val="center"/>
          </w:tcPr>
          <w:p w14:paraId="5BF31FF6" w14:textId="09BEFAF4" w:rsidR="00707795" w:rsidRPr="00E17EF1" w:rsidRDefault="00707795" w:rsidP="005142B4">
            <w:pPr>
              <w:pStyle w:val="Table"/>
              <w:jc w:val="center"/>
            </w:pPr>
            <w:r w:rsidRPr="00E17EF1">
              <w:t>Structure-03</w:t>
            </w:r>
          </w:p>
        </w:tc>
        <w:tc>
          <w:tcPr>
            <w:tcW w:w="732" w:type="pct"/>
            <w:vAlign w:val="center"/>
          </w:tcPr>
          <w:p w14:paraId="191E0273" w14:textId="7EAE1836" w:rsidR="00707795" w:rsidRPr="00E17EF1" w:rsidRDefault="00707795" w:rsidP="005142B4">
            <w:pPr>
              <w:pStyle w:val="Table"/>
              <w:jc w:val="center"/>
            </w:pPr>
            <w:r w:rsidRPr="00E17EF1">
              <w:t>A6061-T6</w:t>
            </w:r>
          </w:p>
        </w:tc>
        <w:tc>
          <w:tcPr>
            <w:tcW w:w="389" w:type="pct"/>
            <w:vAlign w:val="center"/>
          </w:tcPr>
          <w:p w14:paraId="2F50C6B4" w14:textId="77E3CAF2" w:rsidR="00707795" w:rsidRPr="00E17EF1" w:rsidRDefault="00707795" w:rsidP="005142B4">
            <w:pPr>
              <w:pStyle w:val="Table"/>
              <w:jc w:val="center"/>
            </w:pPr>
            <w:r w:rsidRPr="00E17EF1">
              <w:t>1</w:t>
            </w:r>
          </w:p>
        </w:tc>
        <w:tc>
          <w:tcPr>
            <w:tcW w:w="979" w:type="pct"/>
            <w:vAlign w:val="center"/>
          </w:tcPr>
          <w:p w14:paraId="5FB5FCF0" w14:textId="77777777" w:rsidR="00707795" w:rsidRPr="00E17EF1" w:rsidRDefault="00707795" w:rsidP="005142B4">
            <w:pPr>
              <w:pStyle w:val="Table"/>
              <w:jc w:val="center"/>
            </w:pPr>
          </w:p>
        </w:tc>
      </w:tr>
      <w:tr w:rsidR="00707795" w:rsidRPr="00E17EF1" w14:paraId="2BE61EDE" w14:textId="77777777" w:rsidTr="00E85DCB">
        <w:tc>
          <w:tcPr>
            <w:tcW w:w="337" w:type="pct"/>
            <w:vAlign w:val="center"/>
          </w:tcPr>
          <w:p w14:paraId="42D243C8" w14:textId="78EDA584" w:rsidR="00707795" w:rsidRPr="00E17EF1" w:rsidRDefault="00707795" w:rsidP="005142B4">
            <w:pPr>
              <w:pStyle w:val="Table"/>
              <w:jc w:val="center"/>
            </w:pPr>
            <w:r w:rsidRPr="00E17EF1">
              <w:t>4</w:t>
            </w:r>
          </w:p>
        </w:tc>
        <w:tc>
          <w:tcPr>
            <w:tcW w:w="984" w:type="pct"/>
            <w:vAlign w:val="center"/>
          </w:tcPr>
          <w:p w14:paraId="177F186A" w14:textId="4FF39FAE" w:rsidR="00707795" w:rsidRPr="00E17EF1" w:rsidRDefault="00707795" w:rsidP="005142B4">
            <w:pPr>
              <w:pStyle w:val="Table"/>
              <w:jc w:val="center"/>
            </w:pPr>
            <w:r w:rsidRPr="00E17EF1">
              <w:t>Rail (-Y/-X)</w:t>
            </w:r>
          </w:p>
        </w:tc>
        <w:tc>
          <w:tcPr>
            <w:tcW w:w="1578" w:type="pct"/>
            <w:vAlign w:val="center"/>
          </w:tcPr>
          <w:p w14:paraId="01D85C4D" w14:textId="5041B140" w:rsidR="00707795" w:rsidRPr="00E17EF1" w:rsidRDefault="00707795" w:rsidP="005142B4">
            <w:pPr>
              <w:pStyle w:val="Table"/>
              <w:jc w:val="center"/>
            </w:pPr>
            <w:r w:rsidRPr="00E17EF1">
              <w:t>Structure-04</w:t>
            </w:r>
          </w:p>
        </w:tc>
        <w:tc>
          <w:tcPr>
            <w:tcW w:w="732" w:type="pct"/>
            <w:vAlign w:val="center"/>
          </w:tcPr>
          <w:p w14:paraId="64599584" w14:textId="0339B254" w:rsidR="00707795" w:rsidRPr="00E17EF1" w:rsidRDefault="00707795" w:rsidP="005142B4">
            <w:pPr>
              <w:pStyle w:val="Table"/>
              <w:jc w:val="center"/>
            </w:pPr>
            <w:r w:rsidRPr="00E17EF1">
              <w:t>A6061-T6</w:t>
            </w:r>
          </w:p>
        </w:tc>
        <w:tc>
          <w:tcPr>
            <w:tcW w:w="389" w:type="pct"/>
            <w:vAlign w:val="center"/>
          </w:tcPr>
          <w:p w14:paraId="5BC9D4DA" w14:textId="577AFE55" w:rsidR="00707795" w:rsidRPr="00E17EF1" w:rsidRDefault="00707795" w:rsidP="005142B4">
            <w:pPr>
              <w:pStyle w:val="Table"/>
              <w:jc w:val="center"/>
            </w:pPr>
            <w:r w:rsidRPr="00E17EF1">
              <w:t>1</w:t>
            </w:r>
          </w:p>
        </w:tc>
        <w:tc>
          <w:tcPr>
            <w:tcW w:w="979" w:type="pct"/>
            <w:vAlign w:val="center"/>
          </w:tcPr>
          <w:p w14:paraId="7C3F8534" w14:textId="77777777" w:rsidR="00707795" w:rsidRPr="00E17EF1" w:rsidRDefault="00707795" w:rsidP="005142B4">
            <w:pPr>
              <w:pStyle w:val="Table"/>
              <w:jc w:val="center"/>
            </w:pPr>
          </w:p>
        </w:tc>
      </w:tr>
      <w:tr w:rsidR="00707795" w:rsidRPr="00E17EF1" w14:paraId="633BE61C" w14:textId="77777777" w:rsidTr="00E85DCB">
        <w:tc>
          <w:tcPr>
            <w:tcW w:w="337" w:type="pct"/>
            <w:vAlign w:val="center"/>
          </w:tcPr>
          <w:p w14:paraId="363AF19B" w14:textId="247BD71A" w:rsidR="00707795" w:rsidRPr="00E17EF1" w:rsidRDefault="00707795" w:rsidP="005142B4">
            <w:pPr>
              <w:pStyle w:val="Table"/>
              <w:jc w:val="center"/>
            </w:pPr>
            <w:r w:rsidRPr="00E17EF1">
              <w:t>5</w:t>
            </w:r>
          </w:p>
        </w:tc>
        <w:tc>
          <w:tcPr>
            <w:tcW w:w="984" w:type="pct"/>
            <w:vAlign w:val="center"/>
          </w:tcPr>
          <w:p w14:paraId="0E53A1AD" w14:textId="3730BBC7" w:rsidR="00707795" w:rsidRPr="00E17EF1" w:rsidRDefault="00707795" w:rsidP="005142B4">
            <w:pPr>
              <w:pStyle w:val="Table"/>
              <w:jc w:val="center"/>
            </w:pPr>
            <w:r w:rsidRPr="00E17EF1">
              <w:t>Rail (+Y/-X)</w:t>
            </w:r>
          </w:p>
        </w:tc>
        <w:tc>
          <w:tcPr>
            <w:tcW w:w="1578" w:type="pct"/>
            <w:vAlign w:val="center"/>
          </w:tcPr>
          <w:p w14:paraId="396E1F92" w14:textId="672223D6" w:rsidR="00707795" w:rsidRPr="00E17EF1" w:rsidRDefault="00707795" w:rsidP="005142B4">
            <w:pPr>
              <w:pStyle w:val="Table"/>
              <w:jc w:val="center"/>
            </w:pPr>
            <w:r w:rsidRPr="00E17EF1">
              <w:t>Structure-05</w:t>
            </w:r>
          </w:p>
        </w:tc>
        <w:tc>
          <w:tcPr>
            <w:tcW w:w="732" w:type="pct"/>
            <w:vAlign w:val="center"/>
          </w:tcPr>
          <w:p w14:paraId="50BE06F2" w14:textId="23C5C86C" w:rsidR="00707795" w:rsidRPr="00E17EF1" w:rsidRDefault="00707795" w:rsidP="005142B4">
            <w:pPr>
              <w:pStyle w:val="Table"/>
              <w:jc w:val="center"/>
            </w:pPr>
            <w:r w:rsidRPr="00E17EF1">
              <w:t>A6061-T6</w:t>
            </w:r>
          </w:p>
        </w:tc>
        <w:tc>
          <w:tcPr>
            <w:tcW w:w="389" w:type="pct"/>
            <w:vAlign w:val="center"/>
          </w:tcPr>
          <w:p w14:paraId="251D42C3" w14:textId="75A69E7D" w:rsidR="00707795" w:rsidRPr="00E17EF1" w:rsidRDefault="00707795" w:rsidP="005142B4">
            <w:pPr>
              <w:pStyle w:val="Table"/>
              <w:jc w:val="center"/>
            </w:pPr>
            <w:r w:rsidRPr="00E17EF1">
              <w:t>1</w:t>
            </w:r>
          </w:p>
        </w:tc>
        <w:tc>
          <w:tcPr>
            <w:tcW w:w="979" w:type="pct"/>
            <w:vAlign w:val="center"/>
          </w:tcPr>
          <w:p w14:paraId="33BFE188" w14:textId="77777777" w:rsidR="00707795" w:rsidRPr="00E17EF1" w:rsidRDefault="00707795" w:rsidP="005142B4">
            <w:pPr>
              <w:pStyle w:val="Table"/>
              <w:jc w:val="center"/>
            </w:pPr>
          </w:p>
        </w:tc>
      </w:tr>
      <w:tr w:rsidR="00707795" w:rsidRPr="00E17EF1" w14:paraId="574CD0F8" w14:textId="77777777" w:rsidTr="00E85DCB">
        <w:tc>
          <w:tcPr>
            <w:tcW w:w="337" w:type="pct"/>
            <w:vAlign w:val="center"/>
          </w:tcPr>
          <w:p w14:paraId="0BF7B9DC" w14:textId="141B17A6" w:rsidR="00707795" w:rsidRPr="00E17EF1" w:rsidRDefault="00707795" w:rsidP="005142B4">
            <w:pPr>
              <w:pStyle w:val="Table"/>
              <w:jc w:val="center"/>
            </w:pPr>
            <w:r w:rsidRPr="00E17EF1">
              <w:t>6</w:t>
            </w:r>
          </w:p>
        </w:tc>
        <w:tc>
          <w:tcPr>
            <w:tcW w:w="984" w:type="pct"/>
            <w:vAlign w:val="center"/>
          </w:tcPr>
          <w:p w14:paraId="39A1DFCD" w14:textId="6E67070E" w:rsidR="00707795" w:rsidRPr="00E17EF1" w:rsidRDefault="00707795" w:rsidP="005142B4">
            <w:pPr>
              <w:pStyle w:val="Table"/>
              <w:jc w:val="center"/>
            </w:pPr>
            <w:r w:rsidRPr="00E17EF1">
              <w:t>Rail (+Y/+X)</w:t>
            </w:r>
          </w:p>
        </w:tc>
        <w:tc>
          <w:tcPr>
            <w:tcW w:w="1578" w:type="pct"/>
            <w:vAlign w:val="center"/>
          </w:tcPr>
          <w:p w14:paraId="12137BC4" w14:textId="0186966E" w:rsidR="00707795" w:rsidRPr="00E17EF1" w:rsidRDefault="00707795" w:rsidP="005142B4">
            <w:pPr>
              <w:pStyle w:val="Table"/>
              <w:jc w:val="center"/>
            </w:pPr>
            <w:r w:rsidRPr="00E17EF1">
              <w:t>Structure-06</w:t>
            </w:r>
          </w:p>
        </w:tc>
        <w:tc>
          <w:tcPr>
            <w:tcW w:w="732" w:type="pct"/>
            <w:vAlign w:val="center"/>
          </w:tcPr>
          <w:p w14:paraId="107FBBD6" w14:textId="2345B4A2" w:rsidR="00707795" w:rsidRPr="00E17EF1" w:rsidRDefault="00707795" w:rsidP="005142B4">
            <w:pPr>
              <w:pStyle w:val="Table"/>
              <w:jc w:val="center"/>
            </w:pPr>
            <w:r w:rsidRPr="00E17EF1">
              <w:t>A6061-T6</w:t>
            </w:r>
          </w:p>
        </w:tc>
        <w:tc>
          <w:tcPr>
            <w:tcW w:w="389" w:type="pct"/>
            <w:vAlign w:val="center"/>
          </w:tcPr>
          <w:p w14:paraId="0F55CBF9" w14:textId="442F66F2" w:rsidR="00707795" w:rsidRPr="00E17EF1" w:rsidRDefault="00707795" w:rsidP="005142B4">
            <w:pPr>
              <w:pStyle w:val="Table"/>
              <w:jc w:val="center"/>
            </w:pPr>
            <w:r w:rsidRPr="00E17EF1">
              <w:t>1</w:t>
            </w:r>
          </w:p>
        </w:tc>
        <w:tc>
          <w:tcPr>
            <w:tcW w:w="979" w:type="pct"/>
            <w:vAlign w:val="center"/>
          </w:tcPr>
          <w:p w14:paraId="4125842F" w14:textId="77777777" w:rsidR="00707795" w:rsidRPr="00E17EF1" w:rsidRDefault="00707795" w:rsidP="005142B4">
            <w:pPr>
              <w:pStyle w:val="Table"/>
              <w:jc w:val="center"/>
            </w:pPr>
          </w:p>
        </w:tc>
      </w:tr>
      <w:tr w:rsidR="00707795" w:rsidRPr="00E17EF1" w14:paraId="5893C938" w14:textId="77777777" w:rsidTr="00E85DCB">
        <w:tc>
          <w:tcPr>
            <w:tcW w:w="337" w:type="pct"/>
            <w:vAlign w:val="center"/>
          </w:tcPr>
          <w:p w14:paraId="38F9A864" w14:textId="698D2AD0" w:rsidR="00707795" w:rsidRPr="00E17EF1" w:rsidRDefault="00707795" w:rsidP="005142B4">
            <w:pPr>
              <w:pStyle w:val="Table"/>
              <w:jc w:val="center"/>
            </w:pPr>
            <w:r w:rsidRPr="00E17EF1">
              <w:t>7</w:t>
            </w:r>
          </w:p>
        </w:tc>
        <w:tc>
          <w:tcPr>
            <w:tcW w:w="984" w:type="pct"/>
            <w:vAlign w:val="center"/>
          </w:tcPr>
          <w:p w14:paraId="5CBDC630" w14:textId="67B06E70" w:rsidR="00707795" w:rsidRPr="00E17EF1" w:rsidRDefault="00707795" w:rsidP="005142B4">
            <w:pPr>
              <w:pStyle w:val="Table"/>
              <w:jc w:val="center"/>
            </w:pPr>
            <w:r w:rsidRPr="00E17EF1">
              <w:t>Rail (-Y/+X)</w:t>
            </w:r>
          </w:p>
        </w:tc>
        <w:tc>
          <w:tcPr>
            <w:tcW w:w="1578" w:type="pct"/>
            <w:vAlign w:val="center"/>
          </w:tcPr>
          <w:p w14:paraId="776912AD" w14:textId="7689A8B5" w:rsidR="00707795" w:rsidRPr="00E17EF1" w:rsidRDefault="00707795" w:rsidP="005142B4">
            <w:pPr>
              <w:pStyle w:val="Table"/>
              <w:jc w:val="center"/>
            </w:pPr>
            <w:r w:rsidRPr="00E17EF1">
              <w:t>Structure-07</w:t>
            </w:r>
          </w:p>
        </w:tc>
        <w:tc>
          <w:tcPr>
            <w:tcW w:w="732" w:type="pct"/>
            <w:vAlign w:val="center"/>
          </w:tcPr>
          <w:p w14:paraId="14FE5EA0" w14:textId="1A1A28C8" w:rsidR="00707795" w:rsidRPr="00E17EF1" w:rsidRDefault="00707795" w:rsidP="005142B4">
            <w:pPr>
              <w:pStyle w:val="Table"/>
              <w:jc w:val="center"/>
            </w:pPr>
            <w:r w:rsidRPr="00E17EF1">
              <w:t>A6061-T6</w:t>
            </w:r>
          </w:p>
        </w:tc>
        <w:tc>
          <w:tcPr>
            <w:tcW w:w="389" w:type="pct"/>
            <w:vAlign w:val="center"/>
          </w:tcPr>
          <w:p w14:paraId="7D80E9A0" w14:textId="789B5266" w:rsidR="00707795" w:rsidRPr="00E17EF1" w:rsidRDefault="00707795" w:rsidP="005142B4">
            <w:pPr>
              <w:pStyle w:val="Table"/>
              <w:jc w:val="center"/>
            </w:pPr>
            <w:r w:rsidRPr="00E17EF1">
              <w:t>1</w:t>
            </w:r>
          </w:p>
        </w:tc>
        <w:tc>
          <w:tcPr>
            <w:tcW w:w="979" w:type="pct"/>
            <w:vAlign w:val="center"/>
          </w:tcPr>
          <w:p w14:paraId="02F6FEA6" w14:textId="77777777" w:rsidR="00707795" w:rsidRPr="00E17EF1" w:rsidRDefault="00707795" w:rsidP="005142B4">
            <w:pPr>
              <w:pStyle w:val="Table"/>
              <w:jc w:val="center"/>
            </w:pPr>
          </w:p>
        </w:tc>
      </w:tr>
      <w:tr w:rsidR="00707795" w:rsidRPr="00E17EF1" w14:paraId="62FF894D" w14:textId="77777777" w:rsidTr="00E85DCB">
        <w:tc>
          <w:tcPr>
            <w:tcW w:w="337" w:type="pct"/>
            <w:vAlign w:val="center"/>
          </w:tcPr>
          <w:p w14:paraId="389B5BEA" w14:textId="79B519C6" w:rsidR="00707795" w:rsidRPr="00E17EF1" w:rsidRDefault="00707795" w:rsidP="005142B4">
            <w:pPr>
              <w:pStyle w:val="Table"/>
              <w:jc w:val="center"/>
            </w:pPr>
            <w:r w:rsidRPr="00E17EF1">
              <w:t>8</w:t>
            </w:r>
          </w:p>
        </w:tc>
        <w:tc>
          <w:tcPr>
            <w:tcW w:w="984" w:type="pct"/>
            <w:vAlign w:val="center"/>
          </w:tcPr>
          <w:p w14:paraId="3B21E012" w14:textId="33AAB18C" w:rsidR="00707795" w:rsidRPr="00E17EF1" w:rsidRDefault="00707795" w:rsidP="005142B4">
            <w:pPr>
              <w:pStyle w:val="Table"/>
              <w:jc w:val="center"/>
            </w:pPr>
            <w:r w:rsidRPr="00E17EF1">
              <w:t>+Z Panel</w:t>
            </w:r>
          </w:p>
        </w:tc>
        <w:tc>
          <w:tcPr>
            <w:tcW w:w="1578" w:type="pct"/>
            <w:vAlign w:val="center"/>
          </w:tcPr>
          <w:p w14:paraId="1D9DF7FF" w14:textId="366A2200" w:rsidR="00707795" w:rsidRPr="00E17EF1" w:rsidRDefault="00707795" w:rsidP="005142B4">
            <w:pPr>
              <w:pStyle w:val="Table"/>
              <w:jc w:val="center"/>
            </w:pPr>
            <w:r w:rsidRPr="00E17EF1">
              <w:t>+Z Panel</w:t>
            </w:r>
          </w:p>
        </w:tc>
        <w:tc>
          <w:tcPr>
            <w:tcW w:w="732" w:type="pct"/>
            <w:vAlign w:val="center"/>
          </w:tcPr>
          <w:p w14:paraId="503FA2DD" w14:textId="20A7212F" w:rsidR="00707795" w:rsidRPr="00E17EF1" w:rsidRDefault="00707795" w:rsidP="005142B4">
            <w:pPr>
              <w:pStyle w:val="Table"/>
              <w:jc w:val="center"/>
            </w:pPr>
            <w:r w:rsidRPr="00E17EF1">
              <w:t>FR4</w:t>
            </w:r>
          </w:p>
        </w:tc>
        <w:tc>
          <w:tcPr>
            <w:tcW w:w="389" w:type="pct"/>
            <w:vAlign w:val="center"/>
          </w:tcPr>
          <w:p w14:paraId="3457DF16" w14:textId="46B0D0FB" w:rsidR="00707795" w:rsidRPr="00E17EF1" w:rsidRDefault="00707795" w:rsidP="005142B4">
            <w:pPr>
              <w:pStyle w:val="Table"/>
              <w:jc w:val="center"/>
            </w:pPr>
            <w:r w:rsidRPr="00E17EF1">
              <w:t>1</w:t>
            </w:r>
          </w:p>
        </w:tc>
        <w:tc>
          <w:tcPr>
            <w:tcW w:w="979" w:type="pct"/>
            <w:vAlign w:val="center"/>
          </w:tcPr>
          <w:p w14:paraId="305FB716" w14:textId="77777777" w:rsidR="00707795" w:rsidRPr="00E17EF1" w:rsidRDefault="00707795" w:rsidP="005142B4">
            <w:pPr>
              <w:pStyle w:val="Table"/>
              <w:jc w:val="center"/>
            </w:pPr>
          </w:p>
        </w:tc>
      </w:tr>
      <w:tr w:rsidR="00707795" w:rsidRPr="00E17EF1" w14:paraId="2F8B9CEA" w14:textId="77777777" w:rsidTr="00E85DCB">
        <w:tc>
          <w:tcPr>
            <w:tcW w:w="337" w:type="pct"/>
            <w:vAlign w:val="center"/>
          </w:tcPr>
          <w:p w14:paraId="004345AA" w14:textId="084DFCE9" w:rsidR="00707795" w:rsidRPr="00E17EF1" w:rsidRDefault="00707795" w:rsidP="005142B4">
            <w:pPr>
              <w:pStyle w:val="Table"/>
              <w:jc w:val="center"/>
            </w:pPr>
            <w:r w:rsidRPr="00E17EF1">
              <w:t>9</w:t>
            </w:r>
          </w:p>
        </w:tc>
        <w:tc>
          <w:tcPr>
            <w:tcW w:w="984" w:type="pct"/>
            <w:vAlign w:val="center"/>
          </w:tcPr>
          <w:p w14:paraId="2FD43372" w14:textId="32EC3450" w:rsidR="00707795" w:rsidRPr="00E17EF1" w:rsidRDefault="00707795" w:rsidP="005142B4">
            <w:pPr>
              <w:pStyle w:val="Table"/>
              <w:jc w:val="center"/>
            </w:pPr>
            <w:r w:rsidRPr="00E17EF1">
              <w:t>-Z Panel</w:t>
            </w:r>
          </w:p>
        </w:tc>
        <w:tc>
          <w:tcPr>
            <w:tcW w:w="1578" w:type="pct"/>
            <w:vAlign w:val="center"/>
          </w:tcPr>
          <w:p w14:paraId="7AC66817" w14:textId="2A9FA759" w:rsidR="00707795" w:rsidRPr="00E17EF1" w:rsidRDefault="00707795" w:rsidP="005142B4">
            <w:pPr>
              <w:pStyle w:val="Table"/>
              <w:jc w:val="center"/>
            </w:pPr>
            <w:r w:rsidRPr="00E17EF1">
              <w:t>-Z Panel</w:t>
            </w:r>
          </w:p>
        </w:tc>
        <w:tc>
          <w:tcPr>
            <w:tcW w:w="732" w:type="pct"/>
            <w:vAlign w:val="center"/>
          </w:tcPr>
          <w:p w14:paraId="2894341E" w14:textId="49E3C358" w:rsidR="00707795" w:rsidRPr="00E17EF1" w:rsidRDefault="00707795" w:rsidP="005142B4">
            <w:pPr>
              <w:pStyle w:val="Table"/>
              <w:jc w:val="center"/>
            </w:pPr>
            <w:r w:rsidRPr="00E17EF1">
              <w:t>FR4</w:t>
            </w:r>
          </w:p>
        </w:tc>
        <w:tc>
          <w:tcPr>
            <w:tcW w:w="389" w:type="pct"/>
            <w:vAlign w:val="center"/>
          </w:tcPr>
          <w:p w14:paraId="58A01CD1" w14:textId="41C9E1C8" w:rsidR="00707795" w:rsidRPr="00E17EF1" w:rsidRDefault="00707795" w:rsidP="005142B4">
            <w:pPr>
              <w:pStyle w:val="Table"/>
              <w:jc w:val="center"/>
            </w:pPr>
            <w:r w:rsidRPr="00E17EF1">
              <w:t>1</w:t>
            </w:r>
          </w:p>
        </w:tc>
        <w:tc>
          <w:tcPr>
            <w:tcW w:w="979" w:type="pct"/>
            <w:vAlign w:val="center"/>
          </w:tcPr>
          <w:p w14:paraId="395290D9" w14:textId="77777777" w:rsidR="00707795" w:rsidRPr="00E17EF1" w:rsidRDefault="00707795" w:rsidP="005142B4">
            <w:pPr>
              <w:pStyle w:val="Table"/>
              <w:jc w:val="center"/>
            </w:pPr>
          </w:p>
        </w:tc>
      </w:tr>
      <w:tr w:rsidR="00707795" w:rsidRPr="00E17EF1" w14:paraId="30100083" w14:textId="77777777" w:rsidTr="00E85DCB">
        <w:tc>
          <w:tcPr>
            <w:tcW w:w="337" w:type="pct"/>
            <w:vAlign w:val="center"/>
          </w:tcPr>
          <w:p w14:paraId="1A0F8CCF" w14:textId="78E79530" w:rsidR="00707795" w:rsidRPr="00E17EF1" w:rsidRDefault="00707795" w:rsidP="005142B4">
            <w:pPr>
              <w:pStyle w:val="Table"/>
              <w:jc w:val="center"/>
            </w:pPr>
            <w:r w:rsidRPr="00E17EF1">
              <w:t>10</w:t>
            </w:r>
          </w:p>
        </w:tc>
        <w:tc>
          <w:tcPr>
            <w:tcW w:w="984" w:type="pct"/>
            <w:vAlign w:val="center"/>
          </w:tcPr>
          <w:p w14:paraId="6199A5D5" w14:textId="675342FA" w:rsidR="00707795" w:rsidRPr="00AA1A28" w:rsidRDefault="00707795" w:rsidP="005142B4">
            <w:pPr>
              <w:pStyle w:val="Table"/>
              <w:jc w:val="center"/>
            </w:pPr>
            <w:r w:rsidRPr="00AA1A28">
              <w:t>-Y/-Z Panel (Antenna 1)</w:t>
            </w:r>
          </w:p>
        </w:tc>
        <w:tc>
          <w:tcPr>
            <w:tcW w:w="1578" w:type="pct"/>
            <w:vAlign w:val="center"/>
          </w:tcPr>
          <w:p w14:paraId="5E7BC4E7" w14:textId="2212C1E0" w:rsidR="00707795" w:rsidRPr="00AA1A28" w:rsidRDefault="00707795" w:rsidP="005142B4">
            <w:pPr>
              <w:pStyle w:val="Table"/>
              <w:jc w:val="center"/>
            </w:pPr>
            <w:r w:rsidRPr="00AA1A28">
              <w:t>-Y/-Z Panel</w:t>
            </w:r>
          </w:p>
        </w:tc>
        <w:tc>
          <w:tcPr>
            <w:tcW w:w="732" w:type="pct"/>
            <w:vAlign w:val="center"/>
          </w:tcPr>
          <w:p w14:paraId="4D3DBAAB" w14:textId="4F28D03B" w:rsidR="00707795" w:rsidRPr="00E17EF1" w:rsidRDefault="00707795" w:rsidP="005142B4">
            <w:pPr>
              <w:pStyle w:val="Table"/>
              <w:jc w:val="center"/>
            </w:pPr>
            <w:r w:rsidRPr="00E17EF1">
              <w:t>FR4</w:t>
            </w:r>
          </w:p>
        </w:tc>
        <w:tc>
          <w:tcPr>
            <w:tcW w:w="389" w:type="pct"/>
            <w:vAlign w:val="center"/>
          </w:tcPr>
          <w:p w14:paraId="542F0969" w14:textId="6BC95235" w:rsidR="00707795" w:rsidRPr="00E17EF1" w:rsidRDefault="00707795" w:rsidP="005142B4">
            <w:pPr>
              <w:pStyle w:val="Table"/>
              <w:jc w:val="center"/>
            </w:pPr>
            <w:r w:rsidRPr="00E17EF1">
              <w:t>1</w:t>
            </w:r>
          </w:p>
        </w:tc>
        <w:tc>
          <w:tcPr>
            <w:tcW w:w="979" w:type="pct"/>
            <w:vAlign w:val="center"/>
          </w:tcPr>
          <w:p w14:paraId="3FC97EBD" w14:textId="77777777" w:rsidR="00707795" w:rsidRPr="00E17EF1" w:rsidRDefault="00707795" w:rsidP="005142B4">
            <w:pPr>
              <w:pStyle w:val="Table"/>
              <w:jc w:val="center"/>
            </w:pPr>
          </w:p>
        </w:tc>
      </w:tr>
      <w:tr w:rsidR="00707795" w:rsidRPr="00E17EF1" w14:paraId="370A231E" w14:textId="77777777" w:rsidTr="00E85DCB">
        <w:tc>
          <w:tcPr>
            <w:tcW w:w="337" w:type="pct"/>
            <w:vAlign w:val="center"/>
          </w:tcPr>
          <w:p w14:paraId="70F071FC" w14:textId="25639D43" w:rsidR="00707795" w:rsidRPr="00E17EF1" w:rsidRDefault="00707795" w:rsidP="005142B4">
            <w:pPr>
              <w:pStyle w:val="Table"/>
              <w:jc w:val="center"/>
            </w:pPr>
            <w:r w:rsidRPr="00E17EF1">
              <w:t>11</w:t>
            </w:r>
          </w:p>
        </w:tc>
        <w:tc>
          <w:tcPr>
            <w:tcW w:w="984" w:type="pct"/>
            <w:vAlign w:val="center"/>
          </w:tcPr>
          <w:p w14:paraId="5351CCED" w14:textId="7994DD4A" w:rsidR="00707795" w:rsidRPr="00E17EF1" w:rsidRDefault="00707795" w:rsidP="005142B4">
            <w:pPr>
              <w:pStyle w:val="Table"/>
              <w:jc w:val="center"/>
            </w:pPr>
            <w:r w:rsidRPr="00E17EF1">
              <w:t>-Y/+Z Panel</w:t>
            </w:r>
          </w:p>
        </w:tc>
        <w:tc>
          <w:tcPr>
            <w:tcW w:w="1578" w:type="pct"/>
            <w:vAlign w:val="center"/>
          </w:tcPr>
          <w:p w14:paraId="042F8E05" w14:textId="5EFA6ACC" w:rsidR="00707795" w:rsidRPr="00E17EF1" w:rsidRDefault="00707795" w:rsidP="005142B4">
            <w:pPr>
              <w:pStyle w:val="Table"/>
              <w:jc w:val="center"/>
            </w:pPr>
            <w:r w:rsidRPr="00E17EF1">
              <w:t>-Y/+Z Panel</w:t>
            </w:r>
          </w:p>
        </w:tc>
        <w:tc>
          <w:tcPr>
            <w:tcW w:w="732" w:type="pct"/>
            <w:vAlign w:val="center"/>
          </w:tcPr>
          <w:p w14:paraId="2F681B34" w14:textId="47E00B52" w:rsidR="00707795" w:rsidRPr="00E17EF1" w:rsidRDefault="00707795" w:rsidP="005142B4">
            <w:pPr>
              <w:pStyle w:val="Table"/>
              <w:jc w:val="center"/>
            </w:pPr>
            <w:r w:rsidRPr="00E17EF1">
              <w:t>FR4</w:t>
            </w:r>
          </w:p>
        </w:tc>
        <w:tc>
          <w:tcPr>
            <w:tcW w:w="389" w:type="pct"/>
            <w:vAlign w:val="center"/>
          </w:tcPr>
          <w:p w14:paraId="47E85502" w14:textId="791F2240" w:rsidR="00707795" w:rsidRPr="00E17EF1" w:rsidRDefault="00707795" w:rsidP="005142B4">
            <w:pPr>
              <w:pStyle w:val="Table"/>
              <w:jc w:val="center"/>
            </w:pPr>
            <w:r w:rsidRPr="00E17EF1">
              <w:t>1</w:t>
            </w:r>
          </w:p>
        </w:tc>
        <w:tc>
          <w:tcPr>
            <w:tcW w:w="979" w:type="pct"/>
            <w:vAlign w:val="center"/>
          </w:tcPr>
          <w:p w14:paraId="4B87E287" w14:textId="77777777" w:rsidR="00707795" w:rsidRPr="00E17EF1" w:rsidRDefault="00707795" w:rsidP="005142B4">
            <w:pPr>
              <w:pStyle w:val="Table"/>
              <w:jc w:val="center"/>
            </w:pPr>
          </w:p>
        </w:tc>
      </w:tr>
      <w:tr w:rsidR="00707795" w:rsidRPr="00E17EF1" w14:paraId="5C9A024C" w14:textId="77777777" w:rsidTr="00E85DCB">
        <w:tc>
          <w:tcPr>
            <w:tcW w:w="337" w:type="pct"/>
            <w:vAlign w:val="center"/>
          </w:tcPr>
          <w:p w14:paraId="1AF21A15" w14:textId="3A71ECCF" w:rsidR="00707795" w:rsidRPr="00E17EF1" w:rsidRDefault="00707795" w:rsidP="005142B4">
            <w:pPr>
              <w:pStyle w:val="Table"/>
              <w:jc w:val="center"/>
            </w:pPr>
            <w:r w:rsidRPr="00E17EF1">
              <w:t>12</w:t>
            </w:r>
          </w:p>
        </w:tc>
        <w:tc>
          <w:tcPr>
            <w:tcW w:w="984" w:type="pct"/>
            <w:vAlign w:val="center"/>
          </w:tcPr>
          <w:p w14:paraId="54DF457C" w14:textId="3F9688E8" w:rsidR="00707795" w:rsidRPr="00E17EF1" w:rsidRDefault="00707795" w:rsidP="005142B4">
            <w:pPr>
              <w:pStyle w:val="Table"/>
              <w:jc w:val="center"/>
            </w:pPr>
            <w:r w:rsidRPr="00E17EF1">
              <w:t>+Y/+Z Panel (Antenna 2)</w:t>
            </w:r>
          </w:p>
        </w:tc>
        <w:tc>
          <w:tcPr>
            <w:tcW w:w="1578" w:type="pct"/>
            <w:vAlign w:val="center"/>
          </w:tcPr>
          <w:p w14:paraId="1479862F" w14:textId="55438006" w:rsidR="00707795" w:rsidRPr="00E17EF1" w:rsidRDefault="00707795" w:rsidP="005142B4">
            <w:pPr>
              <w:pStyle w:val="Table"/>
              <w:jc w:val="center"/>
            </w:pPr>
            <w:r w:rsidRPr="00E17EF1">
              <w:t>+Y/+Z Panel</w:t>
            </w:r>
          </w:p>
        </w:tc>
        <w:tc>
          <w:tcPr>
            <w:tcW w:w="732" w:type="pct"/>
            <w:vAlign w:val="center"/>
          </w:tcPr>
          <w:p w14:paraId="151D6E47" w14:textId="13709030" w:rsidR="00707795" w:rsidRPr="00E17EF1" w:rsidRDefault="00707795" w:rsidP="005142B4">
            <w:pPr>
              <w:pStyle w:val="Table"/>
              <w:jc w:val="center"/>
            </w:pPr>
            <w:r w:rsidRPr="00E17EF1">
              <w:t>FR4</w:t>
            </w:r>
          </w:p>
        </w:tc>
        <w:tc>
          <w:tcPr>
            <w:tcW w:w="389" w:type="pct"/>
            <w:vAlign w:val="center"/>
          </w:tcPr>
          <w:p w14:paraId="251C4BEC" w14:textId="605841B9" w:rsidR="00707795" w:rsidRPr="00E17EF1" w:rsidRDefault="00707795" w:rsidP="005142B4">
            <w:pPr>
              <w:pStyle w:val="Table"/>
              <w:jc w:val="center"/>
            </w:pPr>
            <w:r w:rsidRPr="00E17EF1">
              <w:t>1</w:t>
            </w:r>
          </w:p>
        </w:tc>
        <w:tc>
          <w:tcPr>
            <w:tcW w:w="979" w:type="pct"/>
            <w:vAlign w:val="center"/>
          </w:tcPr>
          <w:p w14:paraId="1CA0B705" w14:textId="77777777" w:rsidR="00707795" w:rsidRPr="00E17EF1" w:rsidRDefault="00707795" w:rsidP="005142B4">
            <w:pPr>
              <w:pStyle w:val="Table"/>
              <w:jc w:val="center"/>
            </w:pPr>
          </w:p>
        </w:tc>
      </w:tr>
      <w:tr w:rsidR="00707795" w:rsidRPr="00E17EF1" w14:paraId="68806CFB" w14:textId="77777777" w:rsidTr="00E85DCB">
        <w:tc>
          <w:tcPr>
            <w:tcW w:w="337" w:type="pct"/>
            <w:vAlign w:val="center"/>
          </w:tcPr>
          <w:p w14:paraId="1B570264" w14:textId="34DE5091" w:rsidR="00707795" w:rsidRPr="00E17EF1" w:rsidRDefault="00707795" w:rsidP="005142B4">
            <w:pPr>
              <w:pStyle w:val="Table"/>
              <w:jc w:val="center"/>
            </w:pPr>
            <w:r w:rsidRPr="00E17EF1">
              <w:t>13</w:t>
            </w:r>
          </w:p>
        </w:tc>
        <w:tc>
          <w:tcPr>
            <w:tcW w:w="984" w:type="pct"/>
            <w:vAlign w:val="center"/>
          </w:tcPr>
          <w:p w14:paraId="74037591" w14:textId="4FC595E7" w:rsidR="00707795" w:rsidRPr="00E17EF1" w:rsidRDefault="00707795" w:rsidP="005142B4">
            <w:pPr>
              <w:pStyle w:val="Table"/>
              <w:jc w:val="center"/>
            </w:pPr>
            <w:r w:rsidRPr="00E17EF1">
              <w:t>+Y/-Z Panel</w:t>
            </w:r>
          </w:p>
        </w:tc>
        <w:tc>
          <w:tcPr>
            <w:tcW w:w="1578" w:type="pct"/>
            <w:vAlign w:val="center"/>
          </w:tcPr>
          <w:p w14:paraId="43C22134" w14:textId="6A14A6D7" w:rsidR="00707795" w:rsidRPr="00E17EF1" w:rsidRDefault="00707795" w:rsidP="005142B4">
            <w:pPr>
              <w:pStyle w:val="Table"/>
              <w:jc w:val="center"/>
            </w:pPr>
            <w:r w:rsidRPr="00E17EF1">
              <w:t>+Y/-Z Panel</w:t>
            </w:r>
          </w:p>
        </w:tc>
        <w:tc>
          <w:tcPr>
            <w:tcW w:w="732" w:type="pct"/>
            <w:vAlign w:val="center"/>
          </w:tcPr>
          <w:p w14:paraId="0980A687" w14:textId="355183D6" w:rsidR="00707795" w:rsidRPr="00E17EF1" w:rsidRDefault="00707795" w:rsidP="005142B4">
            <w:pPr>
              <w:pStyle w:val="Table"/>
              <w:jc w:val="center"/>
            </w:pPr>
            <w:r w:rsidRPr="00E17EF1">
              <w:t>FR4</w:t>
            </w:r>
          </w:p>
        </w:tc>
        <w:tc>
          <w:tcPr>
            <w:tcW w:w="389" w:type="pct"/>
            <w:vAlign w:val="center"/>
          </w:tcPr>
          <w:p w14:paraId="27814C55" w14:textId="133B7AA4" w:rsidR="00707795" w:rsidRPr="00E17EF1" w:rsidRDefault="00707795" w:rsidP="005142B4">
            <w:pPr>
              <w:pStyle w:val="Table"/>
              <w:jc w:val="center"/>
            </w:pPr>
            <w:r w:rsidRPr="00E17EF1">
              <w:t>1</w:t>
            </w:r>
          </w:p>
        </w:tc>
        <w:tc>
          <w:tcPr>
            <w:tcW w:w="979" w:type="pct"/>
            <w:vAlign w:val="center"/>
          </w:tcPr>
          <w:p w14:paraId="683F893A" w14:textId="77777777" w:rsidR="00707795" w:rsidRPr="00E17EF1" w:rsidRDefault="00707795" w:rsidP="005142B4">
            <w:pPr>
              <w:pStyle w:val="Table"/>
              <w:jc w:val="center"/>
            </w:pPr>
          </w:p>
        </w:tc>
      </w:tr>
      <w:tr w:rsidR="00707795" w:rsidRPr="00E17EF1" w14:paraId="55F6E784" w14:textId="77777777" w:rsidTr="00E85DCB">
        <w:tc>
          <w:tcPr>
            <w:tcW w:w="337" w:type="pct"/>
            <w:vAlign w:val="center"/>
          </w:tcPr>
          <w:p w14:paraId="21E1BD24" w14:textId="6BDCAD82" w:rsidR="00707795" w:rsidRPr="00E17EF1" w:rsidRDefault="00707795" w:rsidP="005142B4">
            <w:pPr>
              <w:pStyle w:val="Table"/>
              <w:jc w:val="center"/>
            </w:pPr>
            <w:r w:rsidRPr="00E17EF1">
              <w:t>14</w:t>
            </w:r>
          </w:p>
        </w:tc>
        <w:tc>
          <w:tcPr>
            <w:tcW w:w="984" w:type="pct"/>
            <w:vAlign w:val="center"/>
          </w:tcPr>
          <w:p w14:paraId="6C21CD64" w14:textId="0BF93C75" w:rsidR="00707795" w:rsidRPr="00E17EF1" w:rsidRDefault="00707795" w:rsidP="005142B4">
            <w:pPr>
              <w:pStyle w:val="Table"/>
              <w:jc w:val="center"/>
            </w:pPr>
            <w:r w:rsidRPr="00E17EF1">
              <w:t>+X Panel</w:t>
            </w:r>
          </w:p>
        </w:tc>
        <w:tc>
          <w:tcPr>
            <w:tcW w:w="1578" w:type="pct"/>
            <w:vAlign w:val="center"/>
          </w:tcPr>
          <w:p w14:paraId="67D161D2" w14:textId="7390FB17" w:rsidR="00707795" w:rsidRPr="00E17EF1" w:rsidRDefault="00707795" w:rsidP="005142B4">
            <w:pPr>
              <w:pStyle w:val="Table"/>
              <w:jc w:val="center"/>
            </w:pPr>
            <w:r w:rsidRPr="00E17EF1">
              <w:t>+X Panel</w:t>
            </w:r>
          </w:p>
        </w:tc>
        <w:tc>
          <w:tcPr>
            <w:tcW w:w="732" w:type="pct"/>
            <w:vAlign w:val="center"/>
          </w:tcPr>
          <w:p w14:paraId="66A2B617" w14:textId="1BFD901A" w:rsidR="00707795" w:rsidRPr="00E17EF1" w:rsidRDefault="00707795" w:rsidP="005142B4">
            <w:pPr>
              <w:pStyle w:val="Table"/>
              <w:jc w:val="center"/>
            </w:pPr>
            <w:r w:rsidRPr="00E17EF1">
              <w:t>FR4</w:t>
            </w:r>
          </w:p>
        </w:tc>
        <w:tc>
          <w:tcPr>
            <w:tcW w:w="389" w:type="pct"/>
            <w:vAlign w:val="center"/>
          </w:tcPr>
          <w:p w14:paraId="0B30736A" w14:textId="698DFAE7" w:rsidR="00707795" w:rsidRPr="00E17EF1" w:rsidRDefault="00707795" w:rsidP="005142B4">
            <w:pPr>
              <w:pStyle w:val="Table"/>
              <w:jc w:val="center"/>
            </w:pPr>
            <w:r w:rsidRPr="00E17EF1">
              <w:t>1</w:t>
            </w:r>
          </w:p>
        </w:tc>
        <w:tc>
          <w:tcPr>
            <w:tcW w:w="979" w:type="pct"/>
            <w:vAlign w:val="center"/>
          </w:tcPr>
          <w:p w14:paraId="0E61B8B0" w14:textId="77777777" w:rsidR="00707795" w:rsidRPr="00E17EF1" w:rsidRDefault="00707795" w:rsidP="005142B4">
            <w:pPr>
              <w:pStyle w:val="Table"/>
              <w:jc w:val="center"/>
            </w:pPr>
          </w:p>
        </w:tc>
      </w:tr>
      <w:tr w:rsidR="00707795" w:rsidRPr="00E17EF1" w14:paraId="5EFB8EBF" w14:textId="77777777" w:rsidTr="00E85DCB">
        <w:tc>
          <w:tcPr>
            <w:tcW w:w="337" w:type="pct"/>
            <w:vAlign w:val="center"/>
          </w:tcPr>
          <w:p w14:paraId="7C1C99E7" w14:textId="06DF585F" w:rsidR="00707795" w:rsidRPr="00E17EF1" w:rsidRDefault="00707795" w:rsidP="005142B4">
            <w:pPr>
              <w:pStyle w:val="Table"/>
              <w:jc w:val="center"/>
            </w:pPr>
            <w:r w:rsidRPr="00E17EF1">
              <w:t>15</w:t>
            </w:r>
          </w:p>
        </w:tc>
        <w:tc>
          <w:tcPr>
            <w:tcW w:w="984" w:type="pct"/>
            <w:vAlign w:val="center"/>
          </w:tcPr>
          <w:p w14:paraId="704922C9" w14:textId="414DEFEE" w:rsidR="00707795" w:rsidRPr="00E17EF1" w:rsidRDefault="00707795" w:rsidP="005142B4">
            <w:pPr>
              <w:pStyle w:val="Table"/>
              <w:jc w:val="center"/>
            </w:pPr>
            <w:r w:rsidRPr="00E17EF1">
              <w:t>-X Panel</w:t>
            </w:r>
          </w:p>
        </w:tc>
        <w:tc>
          <w:tcPr>
            <w:tcW w:w="1578" w:type="pct"/>
            <w:vAlign w:val="center"/>
          </w:tcPr>
          <w:p w14:paraId="40C85A34" w14:textId="65FA58DF" w:rsidR="00707795" w:rsidRPr="00E17EF1" w:rsidRDefault="00707795" w:rsidP="005142B4">
            <w:pPr>
              <w:pStyle w:val="Table"/>
              <w:jc w:val="center"/>
            </w:pPr>
            <w:r w:rsidRPr="00E17EF1">
              <w:t>-X Panel</w:t>
            </w:r>
          </w:p>
        </w:tc>
        <w:tc>
          <w:tcPr>
            <w:tcW w:w="732" w:type="pct"/>
            <w:vAlign w:val="center"/>
          </w:tcPr>
          <w:p w14:paraId="613946FE" w14:textId="503053EE" w:rsidR="00707795" w:rsidRPr="00E17EF1" w:rsidRDefault="00707795" w:rsidP="005142B4">
            <w:pPr>
              <w:pStyle w:val="Table"/>
              <w:jc w:val="center"/>
            </w:pPr>
            <w:r w:rsidRPr="00E17EF1">
              <w:t>FR4</w:t>
            </w:r>
          </w:p>
        </w:tc>
        <w:tc>
          <w:tcPr>
            <w:tcW w:w="389" w:type="pct"/>
            <w:vAlign w:val="center"/>
          </w:tcPr>
          <w:p w14:paraId="6D6570C3" w14:textId="6910A108" w:rsidR="00707795" w:rsidRPr="00E17EF1" w:rsidRDefault="00707795" w:rsidP="005142B4">
            <w:pPr>
              <w:pStyle w:val="Table"/>
              <w:jc w:val="center"/>
            </w:pPr>
            <w:r w:rsidRPr="00E17EF1">
              <w:t>1</w:t>
            </w:r>
          </w:p>
        </w:tc>
        <w:tc>
          <w:tcPr>
            <w:tcW w:w="979" w:type="pct"/>
            <w:vAlign w:val="center"/>
          </w:tcPr>
          <w:p w14:paraId="13953AC0" w14:textId="77777777" w:rsidR="00707795" w:rsidRPr="00E17EF1" w:rsidRDefault="00707795" w:rsidP="005142B4">
            <w:pPr>
              <w:pStyle w:val="Table"/>
              <w:jc w:val="center"/>
            </w:pPr>
          </w:p>
        </w:tc>
      </w:tr>
      <w:tr w:rsidR="00707795" w:rsidRPr="00E17EF1" w14:paraId="4DEE7479" w14:textId="77777777" w:rsidTr="00E85DCB">
        <w:tc>
          <w:tcPr>
            <w:tcW w:w="337" w:type="pct"/>
            <w:vAlign w:val="center"/>
          </w:tcPr>
          <w:p w14:paraId="73A01BA9" w14:textId="3DFEAC5D" w:rsidR="00707795" w:rsidRPr="00E17EF1" w:rsidRDefault="00707795" w:rsidP="005142B4">
            <w:pPr>
              <w:pStyle w:val="Table"/>
              <w:jc w:val="center"/>
            </w:pPr>
            <w:r w:rsidRPr="00E17EF1">
              <w:t>16</w:t>
            </w:r>
          </w:p>
        </w:tc>
        <w:tc>
          <w:tcPr>
            <w:tcW w:w="984" w:type="pct"/>
            <w:vAlign w:val="center"/>
          </w:tcPr>
          <w:p w14:paraId="60522046" w14:textId="6E273A4F" w:rsidR="00707795" w:rsidRPr="00E17EF1" w:rsidRDefault="00707795" w:rsidP="005142B4">
            <w:pPr>
              <w:pStyle w:val="Table"/>
              <w:jc w:val="center"/>
            </w:pPr>
            <w:r w:rsidRPr="00E17EF1">
              <w:t>-Y Cover</w:t>
            </w:r>
          </w:p>
        </w:tc>
        <w:tc>
          <w:tcPr>
            <w:tcW w:w="1578" w:type="pct"/>
            <w:vAlign w:val="center"/>
          </w:tcPr>
          <w:p w14:paraId="49ACFD43" w14:textId="71F4D053" w:rsidR="00707795" w:rsidRPr="00E17EF1" w:rsidRDefault="00707795" w:rsidP="005142B4">
            <w:pPr>
              <w:pStyle w:val="Table"/>
              <w:jc w:val="center"/>
            </w:pPr>
            <w:r w:rsidRPr="00E17EF1">
              <w:t>-Y Cover</w:t>
            </w:r>
          </w:p>
        </w:tc>
        <w:tc>
          <w:tcPr>
            <w:tcW w:w="732" w:type="pct"/>
            <w:vAlign w:val="center"/>
          </w:tcPr>
          <w:p w14:paraId="0C7CD965" w14:textId="57E8E215" w:rsidR="00707795" w:rsidRPr="00E17EF1" w:rsidRDefault="00707795" w:rsidP="005142B4">
            <w:pPr>
              <w:pStyle w:val="Table"/>
              <w:jc w:val="center"/>
            </w:pPr>
            <w:r w:rsidRPr="00E17EF1">
              <w:t>FR4</w:t>
            </w:r>
          </w:p>
        </w:tc>
        <w:tc>
          <w:tcPr>
            <w:tcW w:w="389" w:type="pct"/>
            <w:vAlign w:val="center"/>
          </w:tcPr>
          <w:p w14:paraId="2CACBA4E" w14:textId="1C36290E" w:rsidR="00707795" w:rsidRPr="00E17EF1" w:rsidRDefault="00707795" w:rsidP="005142B4">
            <w:pPr>
              <w:pStyle w:val="Table"/>
              <w:jc w:val="center"/>
            </w:pPr>
            <w:r w:rsidRPr="00E17EF1">
              <w:t>1</w:t>
            </w:r>
          </w:p>
        </w:tc>
        <w:tc>
          <w:tcPr>
            <w:tcW w:w="979" w:type="pct"/>
            <w:vAlign w:val="center"/>
          </w:tcPr>
          <w:p w14:paraId="736A3E8C" w14:textId="77777777" w:rsidR="00707795" w:rsidRPr="00E17EF1" w:rsidRDefault="00707795" w:rsidP="005142B4">
            <w:pPr>
              <w:pStyle w:val="Table"/>
              <w:jc w:val="center"/>
            </w:pPr>
          </w:p>
        </w:tc>
      </w:tr>
      <w:tr w:rsidR="00707795" w:rsidRPr="00E17EF1" w14:paraId="4A9E0E1E" w14:textId="77777777" w:rsidTr="00E85DCB">
        <w:tc>
          <w:tcPr>
            <w:tcW w:w="337" w:type="pct"/>
            <w:vAlign w:val="center"/>
          </w:tcPr>
          <w:p w14:paraId="4FF72A49" w14:textId="64D1C75D" w:rsidR="00707795" w:rsidRPr="00E17EF1" w:rsidRDefault="00707795" w:rsidP="005142B4">
            <w:pPr>
              <w:pStyle w:val="Table"/>
              <w:jc w:val="center"/>
            </w:pPr>
            <w:r w:rsidRPr="00E17EF1">
              <w:t>17</w:t>
            </w:r>
          </w:p>
        </w:tc>
        <w:tc>
          <w:tcPr>
            <w:tcW w:w="984" w:type="pct"/>
            <w:vAlign w:val="center"/>
          </w:tcPr>
          <w:p w14:paraId="581E14AD" w14:textId="5EDA2D59" w:rsidR="00707795" w:rsidRPr="00E17EF1" w:rsidRDefault="00707795" w:rsidP="005142B4">
            <w:pPr>
              <w:pStyle w:val="Table"/>
              <w:jc w:val="center"/>
            </w:pPr>
            <w:r w:rsidRPr="00E17EF1">
              <w:t>+Y Cover</w:t>
            </w:r>
          </w:p>
        </w:tc>
        <w:tc>
          <w:tcPr>
            <w:tcW w:w="1578" w:type="pct"/>
            <w:vAlign w:val="center"/>
          </w:tcPr>
          <w:p w14:paraId="150C08BE" w14:textId="730AA51E" w:rsidR="00707795" w:rsidRPr="00E17EF1" w:rsidRDefault="00707795" w:rsidP="005142B4">
            <w:pPr>
              <w:pStyle w:val="Table"/>
              <w:jc w:val="center"/>
            </w:pPr>
            <w:r w:rsidRPr="00E17EF1">
              <w:t>+Y Cover</w:t>
            </w:r>
          </w:p>
        </w:tc>
        <w:tc>
          <w:tcPr>
            <w:tcW w:w="732" w:type="pct"/>
            <w:vAlign w:val="center"/>
          </w:tcPr>
          <w:p w14:paraId="09B816FA" w14:textId="7A6D5E6A" w:rsidR="00707795" w:rsidRPr="00E17EF1" w:rsidRDefault="00707795" w:rsidP="005142B4">
            <w:pPr>
              <w:pStyle w:val="Table"/>
              <w:jc w:val="center"/>
            </w:pPr>
            <w:r w:rsidRPr="00E17EF1">
              <w:t>FR4</w:t>
            </w:r>
          </w:p>
        </w:tc>
        <w:tc>
          <w:tcPr>
            <w:tcW w:w="389" w:type="pct"/>
            <w:vAlign w:val="center"/>
          </w:tcPr>
          <w:p w14:paraId="76561FE7" w14:textId="50CC05B6" w:rsidR="00707795" w:rsidRPr="00E17EF1" w:rsidRDefault="00707795" w:rsidP="005142B4">
            <w:pPr>
              <w:pStyle w:val="Table"/>
              <w:jc w:val="center"/>
            </w:pPr>
            <w:r w:rsidRPr="00E17EF1">
              <w:t>1</w:t>
            </w:r>
          </w:p>
        </w:tc>
        <w:tc>
          <w:tcPr>
            <w:tcW w:w="979" w:type="pct"/>
            <w:vAlign w:val="center"/>
          </w:tcPr>
          <w:p w14:paraId="291FF8F1" w14:textId="77777777" w:rsidR="00707795" w:rsidRPr="00E17EF1" w:rsidRDefault="00707795" w:rsidP="005142B4">
            <w:pPr>
              <w:pStyle w:val="Table"/>
              <w:jc w:val="center"/>
            </w:pPr>
          </w:p>
        </w:tc>
      </w:tr>
      <w:tr w:rsidR="00707795" w:rsidRPr="00E17EF1" w14:paraId="16A03029" w14:textId="77777777" w:rsidTr="00E85DCB">
        <w:tc>
          <w:tcPr>
            <w:tcW w:w="337" w:type="pct"/>
            <w:vAlign w:val="center"/>
          </w:tcPr>
          <w:p w14:paraId="2C906333" w14:textId="116B2503" w:rsidR="00707795" w:rsidRPr="00B703EF" w:rsidRDefault="00707795" w:rsidP="005142B4">
            <w:pPr>
              <w:pStyle w:val="Table"/>
              <w:jc w:val="center"/>
            </w:pPr>
            <w:r w:rsidRPr="00B703EF">
              <w:t>18</w:t>
            </w:r>
          </w:p>
        </w:tc>
        <w:tc>
          <w:tcPr>
            <w:tcW w:w="984" w:type="pct"/>
            <w:vAlign w:val="center"/>
          </w:tcPr>
          <w:p w14:paraId="3A3A6E40" w14:textId="3B421604" w:rsidR="00707795" w:rsidRPr="00B703EF" w:rsidRDefault="00707795" w:rsidP="005142B4">
            <w:pPr>
              <w:pStyle w:val="Table"/>
              <w:jc w:val="center"/>
            </w:pPr>
            <w:r w:rsidRPr="00B703EF">
              <w:t>Battery</w:t>
            </w:r>
          </w:p>
        </w:tc>
        <w:tc>
          <w:tcPr>
            <w:tcW w:w="1578" w:type="pct"/>
            <w:vAlign w:val="center"/>
          </w:tcPr>
          <w:p w14:paraId="6EA4551B" w14:textId="715378EF" w:rsidR="00707795" w:rsidRPr="00B703EF" w:rsidRDefault="00707795" w:rsidP="005142B4">
            <w:pPr>
              <w:pStyle w:val="Table"/>
              <w:jc w:val="center"/>
            </w:pPr>
            <w:r w:rsidRPr="00B703EF">
              <w:t>Component-01</w:t>
            </w:r>
          </w:p>
        </w:tc>
        <w:tc>
          <w:tcPr>
            <w:tcW w:w="732" w:type="pct"/>
            <w:vAlign w:val="center"/>
          </w:tcPr>
          <w:p w14:paraId="3161CE11" w14:textId="2A534EBA" w:rsidR="00707795" w:rsidRPr="00B703EF" w:rsidRDefault="00707795" w:rsidP="005142B4">
            <w:pPr>
              <w:pStyle w:val="Table"/>
              <w:jc w:val="center"/>
            </w:pPr>
            <w:r w:rsidRPr="00B703EF">
              <w:t>NiMH</w:t>
            </w:r>
          </w:p>
        </w:tc>
        <w:tc>
          <w:tcPr>
            <w:tcW w:w="389" w:type="pct"/>
            <w:vAlign w:val="center"/>
          </w:tcPr>
          <w:p w14:paraId="102B3354" w14:textId="2B208688" w:rsidR="00707795" w:rsidRPr="00B703EF" w:rsidRDefault="00707795" w:rsidP="005142B4">
            <w:pPr>
              <w:pStyle w:val="Table"/>
              <w:jc w:val="center"/>
            </w:pPr>
            <w:r w:rsidRPr="00B703EF">
              <w:t>6</w:t>
            </w:r>
          </w:p>
        </w:tc>
        <w:tc>
          <w:tcPr>
            <w:tcW w:w="979" w:type="pct"/>
            <w:vAlign w:val="center"/>
          </w:tcPr>
          <w:p w14:paraId="5629A4B2" w14:textId="77777777" w:rsidR="00707795" w:rsidRPr="00B703EF" w:rsidRDefault="00707795" w:rsidP="005142B4">
            <w:pPr>
              <w:pStyle w:val="Table"/>
              <w:jc w:val="center"/>
            </w:pPr>
          </w:p>
        </w:tc>
      </w:tr>
      <w:tr w:rsidR="00707795" w:rsidRPr="00E17EF1" w14:paraId="15D0B334" w14:textId="77777777" w:rsidTr="00E85DCB">
        <w:tc>
          <w:tcPr>
            <w:tcW w:w="337" w:type="pct"/>
            <w:vAlign w:val="center"/>
          </w:tcPr>
          <w:p w14:paraId="1A64532A" w14:textId="481D8365" w:rsidR="00707795" w:rsidRPr="00B703EF" w:rsidRDefault="00707795" w:rsidP="005142B4">
            <w:pPr>
              <w:pStyle w:val="Table"/>
              <w:jc w:val="center"/>
            </w:pPr>
            <w:r w:rsidRPr="00B703EF">
              <w:t>19</w:t>
            </w:r>
          </w:p>
        </w:tc>
        <w:tc>
          <w:tcPr>
            <w:tcW w:w="984" w:type="pct"/>
            <w:vAlign w:val="center"/>
          </w:tcPr>
          <w:p w14:paraId="15D72390" w14:textId="32FEC991" w:rsidR="00707795" w:rsidRPr="00B703EF" w:rsidRDefault="00707795" w:rsidP="005142B4">
            <w:pPr>
              <w:pStyle w:val="Table"/>
              <w:jc w:val="center"/>
            </w:pPr>
            <w:r w:rsidRPr="00B703EF">
              <w:t>Battery Box</w:t>
            </w:r>
          </w:p>
        </w:tc>
        <w:tc>
          <w:tcPr>
            <w:tcW w:w="1578" w:type="pct"/>
            <w:vAlign w:val="center"/>
          </w:tcPr>
          <w:p w14:paraId="797C12B7" w14:textId="738793F8" w:rsidR="00707795" w:rsidRPr="00B703EF" w:rsidRDefault="00707795" w:rsidP="005142B4">
            <w:pPr>
              <w:pStyle w:val="Table"/>
              <w:jc w:val="center"/>
            </w:pPr>
            <w:r w:rsidRPr="00B703EF">
              <w:t>Component-02</w:t>
            </w:r>
          </w:p>
        </w:tc>
        <w:tc>
          <w:tcPr>
            <w:tcW w:w="732" w:type="pct"/>
            <w:vAlign w:val="center"/>
          </w:tcPr>
          <w:p w14:paraId="27E6FAA8" w14:textId="33447832" w:rsidR="00707795" w:rsidRPr="00B703EF" w:rsidRDefault="00707795" w:rsidP="005142B4">
            <w:pPr>
              <w:pStyle w:val="Table"/>
              <w:jc w:val="center"/>
            </w:pPr>
            <w:r w:rsidRPr="00B703EF">
              <w:t>A6061-T6</w:t>
            </w:r>
          </w:p>
        </w:tc>
        <w:tc>
          <w:tcPr>
            <w:tcW w:w="389" w:type="pct"/>
            <w:vAlign w:val="center"/>
          </w:tcPr>
          <w:p w14:paraId="632AC264" w14:textId="64C3ED9A" w:rsidR="00707795" w:rsidRPr="00B703EF" w:rsidRDefault="00707795" w:rsidP="005142B4">
            <w:pPr>
              <w:pStyle w:val="Table"/>
              <w:jc w:val="center"/>
            </w:pPr>
            <w:r w:rsidRPr="00B703EF">
              <w:t>1</w:t>
            </w:r>
          </w:p>
        </w:tc>
        <w:tc>
          <w:tcPr>
            <w:tcW w:w="979" w:type="pct"/>
            <w:vAlign w:val="center"/>
          </w:tcPr>
          <w:p w14:paraId="43725FC4" w14:textId="77777777" w:rsidR="00707795" w:rsidRPr="00B703EF" w:rsidRDefault="00707795" w:rsidP="005142B4">
            <w:pPr>
              <w:pStyle w:val="Table"/>
              <w:jc w:val="center"/>
            </w:pPr>
          </w:p>
        </w:tc>
      </w:tr>
      <w:tr w:rsidR="00707795" w:rsidRPr="00E17EF1" w14:paraId="20241360" w14:textId="77777777" w:rsidTr="00E85DCB">
        <w:tc>
          <w:tcPr>
            <w:tcW w:w="337" w:type="pct"/>
            <w:vAlign w:val="center"/>
          </w:tcPr>
          <w:p w14:paraId="027792EF" w14:textId="31FC6A3C" w:rsidR="00707795" w:rsidRPr="00B703EF" w:rsidRDefault="00707795" w:rsidP="005142B4">
            <w:pPr>
              <w:pStyle w:val="Table"/>
              <w:jc w:val="center"/>
            </w:pPr>
            <w:r w:rsidRPr="00B703EF">
              <w:t>20</w:t>
            </w:r>
          </w:p>
        </w:tc>
        <w:tc>
          <w:tcPr>
            <w:tcW w:w="984" w:type="pct"/>
            <w:vAlign w:val="center"/>
          </w:tcPr>
          <w:p w14:paraId="404C816A" w14:textId="68CE7E28" w:rsidR="00707795" w:rsidRPr="00B703EF" w:rsidRDefault="00707795" w:rsidP="005142B4">
            <w:pPr>
              <w:pStyle w:val="Table"/>
              <w:jc w:val="center"/>
            </w:pPr>
            <w:r w:rsidRPr="00B703EF">
              <w:t>Battery Box Cover</w:t>
            </w:r>
          </w:p>
        </w:tc>
        <w:tc>
          <w:tcPr>
            <w:tcW w:w="1578" w:type="pct"/>
            <w:vAlign w:val="center"/>
          </w:tcPr>
          <w:p w14:paraId="520D87E4" w14:textId="54CAAD21" w:rsidR="00707795" w:rsidRPr="00B703EF" w:rsidRDefault="00707795" w:rsidP="005142B4">
            <w:pPr>
              <w:pStyle w:val="Table"/>
              <w:jc w:val="center"/>
            </w:pPr>
            <w:r w:rsidRPr="00B703EF">
              <w:t>Component-03</w:t>
            </w:r>
          </w:p>
        </w:tc>
        <w:tc>
          <w:tcPr>
            <w:tcW w:w="732" w:type="pct"/>
            <w:vAlign w:val="center"/>
          </w:tcPr>
          <w:p w14:paraId="6C231223" w14:textId="7E60BAB4" w:rsidR="00707795" w:rsidRPr="00B703EF" w:rsidRDefault="00707795" w:rsidP="005142B4">
            <w:pPr>
              <w:pStyle w:val="Table"/>
              <w:jc w:val="center"/>
            </w:pPr>
            <w:r w:rsidRPr="00B703EF">
              <w:t>A6061-T6</w:t>
            </w:r>
          </w:p>
        </w:tc>
        <w:tc>
          <w:tcPr>
            <w:tcW w:w="389" w:type="pct"/>
            <w:vAlign w:val="center"/>
          </w:tcPr>
          <w:p w14:paraId="187BC087" w14:textId="5FE784EC" w:rsidR="00707795" w:rsidRPr="00B703EF" w:rsidRDefault="00707795" w:rsidP="005142B4">
            <w:pPr>
              <w:pStyle w:val="Table"/>
              <w:jc w:val="center"/>
            </w:pPr>
            <w:r w:rsidRPr="00B703EF">
              <w:t>1</w:t>
            </w:r>
          </w:p>
        </w:tc>
        <w:tc>
          <w:tcPr>
            <w:tcW w:w="979" w:type="pct"/>
            <w:vAlign w:val="center"/>
          </w:tcPr>
          <w:p w14:paraId="31E45881" w14:textId="77777777" w:rsidR="00707795" w:rsidRPr="00B703EF" w:rsidRDefault="00707795" w:rsidP="005142B4">
            <w:pPr>
              <w:pStyle w:val="Table"/>
              <w:jc w:val="center"/>
            </w:pPr>
          </w:p>
        </w:tc>
      </w:tr>
      <w:tr w:rsidR="00707795" w:rsidRPr="00E17EF1" w14:paraId="586363C9" w14:textId="77777777" w:rsidTr="00E85DCB">
        <w:tc>
          <w:tcPr>
            <w:tcW w:w="337" w:type="pct"/>
            <w:vAlign w:val="center"/>
          </w:tcPr>
          <w:p w14:paraId="2307FA6E" w14:textId="522C7AA4" w:rsidR="00707795" w:rsidRPr="00B703EF" w:rsidRDefault="00707795" w:rsidP="005142B4">
            <w:pPr>
              <w:pStyle w:val="Table"/>
              <w:jc w:val="center"/>
            </w:pPr>
            <w:r w:rsidRPr="00B703EF">
              <w:t>21</w:t>
            </w:r>
          </w:p>
        </w:tc>
        <w:tc>
          <w:tcPr>
            <w:tcW w:w="984" w:type="pct"/>
            <w:vAlign w:val="center"/>
          </w:tcPr>
          <w:p w14:paraId="041F1C6A" w14:textId="5CA34EB0" w:rsidR="00707795" w:rsidRPr="00B703EF" w:rsidRDefault="00707795" w:rsidP="005142B4">
            <w:pPr>
              <w:pStyle w:val="Table"/>
              <w:jc w:val="center"/>
            </w:pPr>
            <w:r w:rsidRPr="00B703EF">
              <w:t>Battery Insulator</w:t>
            </w:r>
          </w:p>
        </w:tc>
        <w:tc>
          <w:tcPr>
            <w:tcW w:w="1578" w:type="pct"/>
            <w:vAlign w:val="center"/>
          </w:tcPr>
          <w:p w14:paraId="3891C8CE" w14:textId="000EA74F" w:rsidR="00707795" w:rsidRPr="00B703EF" w:rsidRDefault="00707795" w:rsidP="005142B4">
            <w:pPr>
              <w:pStyle w:val="Table"/>
              <w:jc w:val="center"/>
            </w:pPr>
            <w:r w:rsidRPr="00B703EF">
              <w:t>Component-04</w:t>
            </w:r>
          </w:p>
        </w:tc>
        <w:tc>
          <w:tcPr>
            <w:tcW w:w="732" w:type="pct"/>
            <w:vAlign w:val="center"/>
          </w:tcPr>
          <w:p w14:paraId="4BD14673" w14:textId="4D352E5B" w:rsidR="00707795" w:rsidRPr="00B703EF" w:rsidRDefault="00707795" w:rsidP="005142B4">
            <w:pPr>
              <w:pStyle w:val="Table"/>
              <w:jc w:val="center"/>
            </w:pPr>
            <w:r w:rsidRPr="00B703EF">
              <w:t>Teflon</w:t>
            </w:r>
          </w:p>
        </w:tc>
        <w:tc>
          <w:tcPr>
            <w:tcW w:w="389" w:type="pct"/>
            <w:vAlign w:val="center"/>
          </w:tcPr>
          <w:p w14:paraId="36888BC9" w14:textId="0C403CCB" w:rsidR="00707795" w:rsidRPr="00B703EF" w:rsidRDefault="00707795" w:rsidP="005142B4">
            <w:pPr>
              <w:pStyle w:val="Table"/>
              <w:jc w:val="center"/>
            </w:pPr>
            <w:r w:rsidRPr="00B703EF">
              <w:t>1</w:t>
            </w:r>
          </w:p>
        </w:tc>
        <w:tc>
          <w:tcPr>
            <w:tcW w:w="979" w:type="pct"/>
            <w:vAlign w:val="center"/>
          </w:tcPr>
          <w:p w14:paraId="2D0CA003" w14:textId="77777777" w:rsidR="00707795" w:rsidRPr="00B703EF" w:rsidRDefault="00707795" w:rsidP="005142B4">
            <w:pPr>
              <w:pStyle w:val="Table"/>
              <w:jc w:val="center"/>
            </w:pPr>
          </w:p>
        </w:tc>
      </w:tr>
      <w:tr w:rsidR="00707795" w:rsidRPr="00E17EF1" w14:paraId="5EA279DC" w14:textId="77777777" w:rsidTr="00E85DCB">
        <w:tc>
          <w:tcPr>
            <w:tcW w:w="337" w:type="pct"/>
            <w:vAlign w:val="center"/>
          </w:tcPr>
          <w:p w14:paraId="1BD84626" w14:textId="176ED26B" w:rsidR="00707795" w:rsidRPr="00B703EF" w:rsidRDefault="00707795" w:rsidP="005142B4">
            <w:pPr>
              <w:pStyle w:val="Table"/>
              <w:jc w:val="center"/>
            </w:pPr>
            <w:r w:rsidRPr="00B703EF">
              <w:t>22</w:t>
            </w:r>
          </w:p>
        </w:tc>
        <w:tc>
          <w:tcPr>
            <w:tcW w:w="984" w:type="pct"/>
            <w:vAlign w:val="center"/>
          </w:tcPr>
          <w:p w14:paraId="5307D2FB" w14:textId="6B24EF7D" w:rsidR="00707795" w:rsidRPr="00B703EF" w:rsidRDefault="00707795" w:rsidP="005142B4">
            <w:pPr>
              <w:pStyle w:val="Table"/>
              <w:jc w:val="center"/>
            </w:pPr>
            <w:r w:rsidRPr="00B703EF">
              <w:t>Stacking Rod</w:t>
            </w:r>
          </w:p>
        </w:tc>
        <w:tc>
          <w:tcPr>
            <w:tcW w:w="1578" w:type="pct"/>
            <w:vAlign w:val="center"/>
          </w:tcPr>
          <w:p w14:paraId="6E35C358" w14:textId="5FFA2C3A" w:rsidR="00707795" w:rsidRPr="00B703EF" w:rsidRDefault="00707795" w:rsidP="005142B4">
            <w:pPr>
              <w:pStyle w:val="Table"/>
              <w:jc w:val="center"/>
            </w:pPr>
            <w:r w:rsidRPr="00B703EF">
              <w:t>Component-05</w:t>
            </w:r>
          </w:p>
        </w:tc>
        <w:tc>
          <w:tcPr>
            <w:tcW w:w="732" w:type="pct"/>
            <w:vAlign w:val="center"/>
          </w:tcPr>
          <w:p w14:paraId="1F93F0D8" w14:textId="08465029" w:rsidR="00707795" w:rsidRPr="00B703EF" w:rsidRDefault="00707795" w:rsidP="005142B4">
            <w:pPr>
              <w:pStyle w:val="Table"/>
              <w:jc w:val="center"/>
            </w:pPr>
            <w:r w:rsidRPr="00B703EF">
              <w:t>SUS304</w:t>
            </w:r>
          </w:p>
        </w:tc>
        <w:tc>
          <w:tcPr>
            <w:tcW w:w="389" w:type="pct"/>
            <w:vAlign w:val="center"/>
          </w:tcPr>
          <w:p w14:paraId="098B5B46" w14:textId="2A95C082" w:rsidR="00707795" w:rsidRPr="00B703EF" w:rsidRDefault="00707795" w:rsidP="005142B4">
            <w:pPr>
              <w:pStyle w:val="Table"/>
              <w:jc w:val="center"/>
            </w:pPr>
            <w:r w:rsidRPr="00B703EF">
              <w:t>4</w:t>
            </w:r>
          </w:p>
        </w:tc>
        <w:tc>
          <w:tcPr>
            <w:tcW w:w="979" w:type="pct"/>
            <w:vAlign w:val="center"/>
          </w:tcPr>
          <w:p w14:paraId="60F439E6" w14:textId="19D5E6A0" w:rsidR="00707795" w:rsidRPr="00B703EF" w:rsidRDefault="00707795" w:rsidP="005142B4">
            <w:pPr>
              <w:pStyle w:val="Table"/>
              <w:jc w:val="center"/>
            </w:pPr>
            <w:r w:rsidRPr="00B703EF">
              <w:t xml:space="preserve">All PCBs are fixed </w:t>
            </w:r>
            <w:proofErr w:type="gramStart"/>
            <w:r w:rsidRPr="00B703EF">
              <w:t>to</w:t>
            </w:r>
            <w:proofErr w:type="gramEnd"/>
          </w:p>
          <w:p w14:paraId="2A60CCED" w14:textId="6CF1EC38" w:rsidR="00707795" w:rsidRPr="00B703EF" w:rsidRDefault="00707795" w:rsidP="005142B4">
            <w:pPr>
              <w:pStyle w:val="Table"/>
              <w:jc w:val="center"/>
            </w:pPr>
            <w:r w:rsidRPr="00B703EF">
              <w:t>these rods. The rods are fastened to Structure Main Frame.</w:t>
            </w:r>
          </w:p>
        </w:tc>
      </w:tr>
      <w:tr w:rsidR="00707795" w:rsidRPr="00E17EF1" w14:paraId="53757874" w14:textId="77777777" w:rsidTr="00E85DCB">
        <w:tc>
          <w:tcPr>
            <w:tcW w:w="337" w:type="pct"/>
            <w:vAlign w:val="center"/>
          </w:tcPr>
          <w:p w14:paraId="1A29DDFE" w14:textId="21E34371" w:rsidR="00707795" w:rsidRPr="00B703EF" w:rsidRDefault="00707795" w:rsidP="005142B4">
            <w:pPr>
              <w:pStyle w:val="Table"/>
              <w:jc w:val="center"/>
            </w:pPr>
            <w:r w:rsidRPr="00B703EF">
              <w:t>23</w:t>
            </w:r>
          </w:p>
        </w:tc>
        <w:tc>
          <w:tcPr>
            <w:tcW w:w="984" w:type="pct"/>
            <w:vAlign w:val="center"/>
          </w:tcPr>
          <w:p w14:paraId="5336106B" w14:textId="03D743CC" w:rsidR="00707795" w:rsidRPr="00B703EF" w:rsidRDefault="00707795" w:rsidP="005142B4">
            <w:pPr>
              <w:pStyle w:val="Table"/>
              <w:jc w:val="center"/>
            </w:pPr>
            <w:r w:rsidRPr="00B703EF">
              <w:t>Spacer</w:t>
            </w:r>
          </w:p>
        </w:tc>
        <w:tc>
          <w:tcPr>
            <w:tcW w:w="1578" w:type="pct"/>
            <w:vAlign w:val="center"/>
          </w:tcPr>
          <w:p w14:paraId="5C20CD15" w14:textId="0755FF96" w:rsidR="00707795" w:rsidRPr="00B703EF" w:rsidRDefault="00707795" w:rsidP="005142B4">
            <w:pPr>
              <w:pStyle w:val="Table"/>
              <w:jc w:val="center"/>
            </w:pPr>
            <w:r w:rsidRPr="00B703EF">
              <w:t>Component-06</w:t>
            </w:r>
          </w:p>
        </w:tc>
        <w:tc>
          <w:tcPr>
            <w:tcW w:w="732" w:type="pct"/>
            <w:vAlign w:val="center"/>
          </w:tcPr>
          <w:p w14:paraId="71689443" w14:textId="0E267CFF" w:rsidR="00707795" w:rsidRPr="00B703EF" w:rsidRDefault="00D079A5" w:rsidP="005142B4">
            <w:pPr>
              <w:pStyle w:val="Table"/>
              <w:jc w:val="center"/>
            </w:pPr>
            <w:r w:rsidRPr="00B703EF">
              <w:t xml:space="preserve">MC </w:t>
            </w:r>
            <w:r w:rsidR="00965691">
              <w:t>N</w:t>
            </w:r>
            <w:r w:rsidR="00965691" w:rsidRPr="00B703EF">
              <w:t>ylon</w:t>
            </w:r>
          </w:p>
        </w:tc>
        <w:tc>
          <w:tcPr>
            <w:tcW w:w="389" w:type="pct"/>
            <w:vAlign w:val="center"/>
          </w:tcPr>
          <w:p w14:paraId="540CD549" w14:textId="7A50C0BF" w:rsidR="00707795" w:rsidRPr="00B703EF" w:rsidRDefault="00707795" w:rsidP="005142B4">
            <w:pPr>
              <w:pStyle w:val="Table"/>
              <w:jc w:val="center"/>
            </w:pPr>
            <w:r w:rsidRPr="00B703EF">
              <w:t>56</w:t>
            </w:r>
          </w:p>
        </w:tc>
        <w:tc>
          <w:tcPr>
            <w:tcW w:w="979" w:type="pct"/>
            <w:vAlign w:val="center"/>
          </w:tcPr>
          <w:p w14:paraId="5DD8710A" w14:textId="77777777" w:rsidR="00707795" w:rsidRPr="00B703EF" w:rsidRDefault="00707795" w:rsidP="005142B4">
            <w:pPr>
              <w:pStyle w:val="Table"/>
              <w:jc w:val="center"/>
            </w:pPr>
          </w:p>
        </w:tc>
      </w:tr>
      <w:tr w:rsidR="00707795" w:rsidRPr="00E17EF1" w14:paraId="177EBE01" w14:textId="77777777" w:rsidTr="00E85DCB">
        <w:tc>
          <w:tcPr>
            <w:tcW w:w="337" w:type="pct"/>
            <w:vAlign w:val="center"/>
          </w:tcPr>
          <w:p w14:paraId="5C9AE297" w14:textId="3BC3629F" w:rsidR="00707795" w:rsidRPr="00B703EF" w:rsidRDefault="00707795" w:rsidP="005142B4">
            <w:pPr>
              <w:pStyle w:val="Table"/>
              <w:jc w:val="center"/>
            </w:pPr>
            <w:r w:rsidRPr="00B703EF">
              <w:t>24</w:t>
            </w:r>
          </w:p>
        </w:tc>
        <w:tc>
          <w:tcPr>
            <w:tcW w:w="984" w:type="pct"/>
            <w:vAlign w:val="center"/>
          </w:tcPr>
          <w:p w14:paraId="3CF39CA3" w14:textId="3841E0DA" w:rsidR="00707795" w:rsidRPr="00B703EF" w:rsidRDefault="00707795" w:rsidP="005142B4">
            <w:pPr>
              <w:pStyle w:val="Table"/>
              <w:jc w:val="center"/>
            </w:pPr>
            <w:r w:rsidRPr="00B703EF">
              <w:t>Antenna deployment mechanism</w:t>
            </w:r>
            <w:r w:rsidR="00E85DCB">
              <w:t xml:space="preserve"> 1</w:t>
            </w:r>
          </w:p>
        </w:tc>
        <w:tc>
          <w:tcPr>
            <w:tcW w:w="1578" w:type="pct"/>
            <w:vAlign w:val="center"/>
          </w:tcPr>
          <w:p w14:paraId="68CCF4A0" w14:textId="30D9E6FB" w:rsidR="00707795" w:rsidRPr="00B703EF" w:rsidRDefault="00707795" w:rsidP="005142B4">
            <w:pPr>
              <w:pStyle w:val="Table"/>
              <w:jc w:val="center"/>
            </w:pPr>
            <w:r w:rsidRPr="00B703EF">
              <w:t>Component-07</w:t>
            </w:r>
          </w:p>
        </w:tc>
        <w:tc>
          <w:tcPr>
            <w:tcW w:w="732" w:type="pct"/>
            <w:vAlign w:val="center"/>
          </w:tcPr>
          <w:p w14:paraId="19D18F0B" w14:textId="53155146" w:rsidR="00707795" w:rsidRPr="00B703EF" w:rsidRDefault="00707795" w:rsidP="005142B4">
            <w:pPr>
              <w:pStyle w:val="Table"/>
              <w:jc w:val="center"/>
            </w:pPr>
            <w:r w:rsidRPr="00B703EF">
              <w:t>Teflon</w:t>
            </w:r>
          </w:p>
        </w:tc>
        <w:tc>
          <w:tcPr>
            <w:tcW w:w="389" w:type="pct"/>
            <w:vAlign w:val="center"/>
          </w:tcPr>
          <w:p w14:paraId="17696893" w14:textId="4BCD8B5F" w:rsidR="00707795" w:rsidRPr="00B703EF" w:rsidRDefault="00E85DCB" w:rsidP="005142B4">
            <w:pPr>
              <w:pStyle w:val="Table"/>
              <w:jc w:val="center"/>
            </w:pPr>
            <w:r>
              <w:t>1</w:t>
            </w:r>
          </w:p>
        </w:tc>
        <w:tc>
          <w:tcPr>
            <w:tcW w:w="979" w:type="pct"/>
            <w:vAlign w:val="center"/>
          </w:tcPr>
          <w:p w14:paraId="696309E0" w14:textId="502AE691" w:rsidR="00707795" w:rsidRPr="00B703EF" w:rsidRDefault="00707795" w:rsidP="005142B4">
            <w:pPr>
              <w:pStyle w:val="Table"/>
              <w:jc w:val="center"/>
            </w:pPr>
            <w:r w:rsidRPr="00B703EF">
              <w:t>Contained by fishing wire</w:t>
            </w:r>
          </w:p>
        </w:tc>
      </w:tr>
      <w:tr w:rsidR="00707795" w:rsidRPr="00E17EF1" w14:paraId="77041394" w14:textId="77777777" w:rsidTr="00E85DCB">
        <w:tc>
          <w:tcPr>
            <w:tcW w:w="337" w:type="pct"/>
            <w:vAlign w:val="center"/>
          </w:tcPr>
          <w:p w14:paraId="1B47BF2A" w14:textId="316861D2" w:rsidR="00707795" w:rsidRPr="00B703EF" w:rsidRDefault="00707795" w:rsidP="005142B4">
            <w:pPr>
              <w:pStyle w:val="Table"/>
              <w:jc w:val="center"/>
            </w:pPr>
            <w:r w:rsidRPr="00B703EF">
              <w:t>25</w:t>
            </w:r>
          </w:p>
        </w:tc>
        <w:tc>
          <w:tcPr>
            <w:tcW w:w="984" w:type="pct"/>
            <w:vAlign w:val="center"/>
          </w:tcPr>
          <w:p w14:paraId="2A7D6C73" w14:textId="40A4E2BA" w:rsidR="00707795" w:rsidRPr="00B703EF" w:rsidRDefault="00707795" w:rsidP="005142B4">
            <w:pPr>
              <w:pStyle w:val="Table"/>
              <w:jc w:val="center"/>
            </w:pPr>
            <w:r w:rsidRPr="00B703EF">
              <w:t>UHF Antenna</w:t>
            </w:r>
          </w:p>
        </w:tc>
        <w:tc>
          <w:tcPr>
            <w:tcW w:w="1578" w:type="pct"/>
            <w:vAlign w:val="center"/>
          </w:tcPr>
          <w:p w14:paraId="28B6487A" w14:textId="4E04A7F2" w:rsidR="00707795" w:rsidRPr="00B703EF" w:rsidRDefault="00707795" w:rsidP="005142B4">
            <w:pPr>
              <w:pStyle w:val="Table"/>
              <w:jc w:val="center"/>
            </w:pPr>
            <w:r w:rsidRPr="00B703EF">
              <w:t>Component-08</w:t>
            </w:r>
          </w:p>
        </w:tc>
        <w:tc>
          <w:tcPr>
            <w:tcW w:w="732" w:type="pct"/>
            <w:vAlign w:val="center"/>
          </w:tcPr>
          <w:p w14:paraId="74073BD8" w14:textId="6FF0AD41" w:rsidR="00707795" w:rsidRPr="00B703EF" w:rsidRDefault="00707795" w:rsidP="005142B4">
            <w:pPr>
              <w:pStyle w:val="Table"/>
              <w:jc w:val="center"/>
            </w:pPr>
            <w:r w:rsidRPr="00B703EF">
              <w:t>SK85</w:t>
            </w:r>
          </w:p>
        </w:tc>
        <w:tc>
          <w:tcPr>
            <w:tcW w:w="389" w:type="pct"/>
            <w:vAlign w:val="center"/>
          </w:tcPr>
          <w:p w14:paraId="548FD144" w14:textId="27689DD2" w:rsidR="00707795" w:rsidRPr="00B703EF" w:rsidRDefault="006E1C8E" w:rsidP="005142B4">
            <w:pPr>
              <w:pStyle w:val="Table"/>
              <w:jc w:val="center"/>
            </w:pPr>
            <w:r>
              <w:t>4</w:t>
            </w:r>
          </w:p>
        </w:tc>
        <w:tc>
          <w:tcPr>
            <w:tcW w:w="979" w:type="pct"/>
            <w:vAlign w:val="center"/>
          </w:tcPr>
          <w:p w14:paraId="621FBF8B" w14:textId="5EE0D4A9" w:rsidR="00707795" w:rsidRPr="00B703EF" w:rsidRDefault="00707795" w:rsidP="005142B4">
            <w:pPr>
              <w:pStyle w:val="Table"/>
              <w:jc w:val="center"/>
            </w:pPr>
          </w:p>
        </w:tc>
      </w:tr>
      <w:tr w:rsidR="00707795" w:rsidRPr="00E17EF1" w14:paraId="4A696C5A" w14:textId="77777777" w:rsidTr="00E85DCB">
        <w:tc>
          <w:tcPr>
            <w:tcW w:w="337" w:type="pct"/>
            <w:vAlign w:val="center"/>
          </w:tcPr>
          <w:p w14:paraId="72701E08" w14:textId="690D9404" w:rsidR="00707795" w:rsidRPr="00B703EF" w:rsidRDefault="00707795" w:rsidP="005142B4">
            <w:pPr>
              <w:pStyle w:val="Table"/>
              <w:jc w:val="center"/>
            </w:pPr>
            <w:r w:rsidRPr="00B703EF">
              <w:lastRenderedPageBreak/>
              <w:t>26</w:t>
            </w:r>
          </w:p>
        </w:tc>
        <w:tc>
          <w:tcPr>
            <w:tcW w:w="984" w:type="pct"/>
            <w:vAlign w:val="center"/>
          </w:tcPr>
          <w:p w14:paraId="523D101E" w14:textId="1D6B434E" w:rsidR="00707795" w:rsidRPr="00B703EF" w:rsidRDefault="00707795" w:rsidP="005142B4">
            <w:pPr>
              <w:pStyle w:val="Table"/>
              <w:jc w:val="center"/>
            </w:pPr>
            <w:r w:rsidRPr="00B703EF">
              <w:t>VHF Antenna</w:t>
            </w:r>
          </w:p>
        </w:tc>
        <w:tc>
          <w:tcPr>
            <w:tcW w:w="1578" w:type="pct"/>
            <w:vAlign w:val="center"/>
          </w:tcPr>
          <w:p w14:paraId="0BA02871" w14:textId="37562B5C" w:rsidR="00707795" w:rsidRPr="00B703EF" w:rsidRDefault="00707795" w:rsidP="005142B4">
            <w:pPr>
              <w:pStyle w:val="Table"/>
              <w:jc w:val="center"/>
            </w:pPr>
            <w:r w:rsidRPr="00B703EF">
              <w:t>Component-09</w:t>
            </w:r>
          </w:p>
        </w:tc>
        <w:tc>
          <w:tcPr>
            <w:tcW w:w="732" w:type="pct"/>
            <w:vAlign w:val="center"/>
          </w:tcPr>
          <w:p w14:paraId="1A3C2CDA" w14:textId="617D230B" w:rsidR="00707795" w:rsidRPr="00B703EF" w:rsidRDefault="00707795" w:rsidP="005142B4">
            <w:pPr>
              <w:pStyle w:val="Table"/>
              <w:jc w:val="center"/>
            </w:pPr>
            <w:r w:rsidRPr="00B703EF">
              <w:t>SK85</w:t>
            </w:r>
          </w:p>
        </w:tc>
        <w:tc>
          <w:tcPr>
            <w:tcW w:w="389" w:type="pct"/>
            <w:vAlign w:val="center"/>
          </w:tcPr>
          <w:p w14:paraId="11916AB5" w14:textId="737B40C0" w:rsidR="00707795" w:rsidRPr="00B703EF" w:rsidRDefault="006E1C8E" w:rsidP="005142B4">
            <w:pPr>
              <w:pStyle w:val="Table"/>
              <w:jc w:val="center"/>
            </w:pPr>
            <w:r>
              <w:t>4</w:t>
            </w:r>
          </w:p>
        </w:tc>
        <w:tc>
          <w:tcPr>
            <w:tcW w:w="979" w:type="pct"/>
            <w:vAlign w:val="center"/>
          </w:tcPr>
          <w:p w14:paraId="22163E86" w14:textId="77777777" w:rsidR="00707795" w:rsidRPr="00B703EF" w:rsidRDefault="00707795" w:rsidP="005142B4">
            <w:pPr>
              <w:pStyle w:val="Table"/>
              <w:jc w:val="center"/>
            </w:pPr>
          </w:p>
        </w:tc>
      </w:tr>
      <w:tr w:rsidR="00707795" w:rsidRPr="00E17EF1" w14:paraId="06E5BEC1" w14:textId="77777777" w:rsidTr="00E85DCB">
        <w:tc>
          <w:tcPr>
            <w:tcW w:w="337" w:type="pct"/>
            <w:vAlign w:val="center"/>
          </w:tcPr>
          <w:p w14:paraId="03D04DB7" w14:textId="5FF39C23" w:rsidR="00707795" w:rsidRPr="00B703EF" w:rsidRDefault="00707795" w:rsidP="005142B4">
            <w:pPr>
              <w:pStyle w:val="Table"/>
              <w:jc w:val="center"/>
            </w:pPr>
            <w:r w:rsidRPr="00B703EF">
              <w:t>27</w:t>
            </w:r>
          </w:p>
        </w:tc>
        <w:tc>
          <w:tcPr>
            <w:tcW w:w="984" w:type="pct"/>
            <w:vAlign w:val="center"/>
          </w:tcPr>
          <w:p w14:paraId="69421462" w14:textId="5D6643F0" w:rsidR="00707795" w:rsidRPr="00B703EF" w:rsidRDefault="00707795" w:rsidP="005142B4">
            <w:pPr>
              <w:pStyle w:val="Table"/>
              <w:jc w:val="center"/>
            </w:pPr>
            <w:r w:rsidRPr="00B703EF">
              <w:t>Rear Access Board</w:t>
            </w:r>
          </w:p>
        </w:tc>
        <w:tc>
          <w:tcPr>
            <w:tcW w:w="1578" w:type="pct"/>
            <w:vAlign w:val="center"/>
          </w:tcPr>
          <w:p w14:paraId="2714E891" w14:textId="0DE3EFF0" w:rsidR="00707795" w:rsidRPr="00B703EF" w:rsidRDefault="00707795" w:rsidP="005142B4">
            <w:pPr>
              <w:pStyle w:val="Table"/>
              <w:jc w:val="center"/>
            </w:pPr>
            <w:r w:rsidRPr="00B703EF">
              <w:t>Component-10</w:t>
            </w:r>
          </w:p>
        </w:tc>
        <w:tc>
          <w:tcPr>
            <w:tcW w:w="732" w:type="pct"/>
            <w:vAlign w:val="center"/>
          </w:tcPr>
          <w:p w14:paraId="682ACAE8" w14:textId="0D9CBA31" w:rsidR="00707795" w:rsidRPr="00B703EF" w:rsidRDefault="00707795" w:rsidP="005142B4">
            <w:pPr>
              <w:pStyle w:val="Table"/>
              <w:jc w:val="center"/>
            </w:pPr>
            <w:r w:rsidRPr="00B703EF">
              <w:t>FR4</w:t>
            </w:r>
          </w:p>
        </w:tc>
        <w:tc>
          <w:tcPr>
            <w:tcW w:w="389" w:type="pct"/>
            <w:vAlign w:val="center"/>
          </w:tcPr>
          <w:p w14:paraId="4CB70404" w14:textId="509F9D33" w:rsidR="00707795" w:rsidRPr="00B703EF" w:rsidRDefault="00707795" w:rsidP="005142B4">
            <w:pPr>
              <w:pStyle w:val="Table"/>
              <w:jc w:val="center"/>
            </w:pPr>
            <w:r w:rsidRPr="00B703EF">
              <w:t>1</w:t>
            </w:r>
          </w:p>
        </w:tc>
        <w:tc>
          <w:tcPr>
            <w:tcW w:w="979" w:type="pct"/>
            <w:vAlign w:val="center"/>
          </w:tcPr>
          <w:p w14:paraId="45090A87" w14:textId="77777777" w:rsidR="00707795" w:rsidRPr="00B703EF" w:rsidRDefault="00707795" w:rsidP="005142B4">
            <w:pPr>
              <w:pStyle w:val="Table"/>
              <w:jc w:val="center"/>
            </w:pPr>
          </w:p>
        </w:tc>
      </w:tr>
      <w:tr w:rsidR="00707795" w:rsidRPr="00E17EF1" w14:paraId="0E1E90B4" w14:textId="77777777" w:rsidTr="00E85DCB">
        <w:tc>
          <w:tcPr>
            <w:tcW w:w="337" w:type="pct"/>
            <w:vAlign w:val="center"/>
          </w:tcPr>
          <w:p w14:paraId="36D3A032" w14:textId="347CCFD8" w:rsidR="00707795" w:rsidRPr="00B703EF" w:rsidRDefault="00707795" w:rsidP="005142B4">
            <w:pPr>
              <w:pStyle w:val="Table"/>
              <w:jc w:val="center"/>
            </w:pPr>
            <w:r w:rsidRPr="00B703EF">
              <w:t>28</w:t>
            </w:r>
          </w:p>
        </w:tc>
        <w:tc>
          <w:tcPr>
            <w:tcW w:w="984" w:type="pct"/>
            <w:vAlign w:val="center"/>
          </w:tcPr>
          <w:p w14:paraId="6FB56CD6" w14:textId="46F70ABB" w:rsidR="00707795" w:rsidRPr="00B703EF" w:rsidRDefault="00707795" w:rsidP="005142B4">
            <w:pPr>
              <w:pStyle w:val="Table"/>
              <w:jc w:val="center"/>
            </w:pPr>
            <w:r w:rsidRPr="00B703EF">
              <w:t>New COM Board</w:t>
            </w:r>
          </w:p>
        </w:tc>
        <w:tc>
          <w:tcPr>
            <w:tcW w:w="1578" w:type="pct"/>
            <w:vAlign w:val="center"/>
          </w:tcPr>
          <w:p w14:paraId="1E1D434F" w14:textId="3523784F" w:rsidR="00707795" w:rsidRPr="00B703EF" w:rsidRDefault="00707795" w:rsidP="005142B4">
            <w:pPr>
              <w:pStyle w:val="Table"/>
              <w:jc w:val="center"/>
            </w:pPr>
            <w:r w:rsidRPr="00B703EF">
              <w:t>Component-11</w:t>
            </w:r>
          </w:p>
        </w:tc>
        <w:tc>
          <w:tcPr>
            <w:tcW w:w="732" w:type="pct"/>
            <w:vAlign w:val="center"/>
          </w:tcPr>
          <w:p w14:paraId="63ABE106" w14:textId="18AA6F4C" w:rsidR="00707795" w:rsidRPr="00B703EF" w:rsidRDefault="00707795" w:rsidP="005142B4">
            <w:pPr>
              <w:pStyle w:val="Table"/>
              <w:jc w:val="center"/>
            </w:pPr>
            <w:r w:rsidRPr="00B703EF">
              <w:t>FR4</w:t>
            </w:r>
          </w:p>
        </w:tc>
        <w:tc>
          <w:tcPr>
            <w:tcW w:w="389" w:type="pct"/>
            <w:vAlign w:val="center"/>
          </w:tcPr>
          <w:p w14:paraId="53E48D47" w14:textId="5D7C70D4" w:rsidR="00707795" w:rsidRPr="00B703EF" w:rsidRDefault="00707795" w:rsidP="005142B4">
            <w:pPr>
              <w:pStyle w:val="Table"/>
              <w:jc w:val="center"/>
            </w:pPr>
            <w:r w:rsidRPr="00B703EF">
              <w:t>1</w:t>
            </w:r>
          </w:p>
        </w:tc>
        <w:tc>
          <w:tcPr>
            <w:tcW w:w="979" w:type="pct"/>
            <w:vAlign w:val="center"/>
          </w:tcPr>
          <w:p w14:paraId="3DF22913" w14:textId="77777777" w:rsidR="00707795" w:rsidRPr="00B703EF" w:rsidRDefault="00707795" w:rsidP="005142B4">
            <w:pPr>
              <w:pStyle w:val="Table"/>
              <w:jc w:val="center"/>
            </w:pPr>
          </w:p>
        </w:tc>
      </w:tr>
      <w:tr w:rsidR="00707795" w:rsidRPr="00E17EF1" w14:paraId="7AAF58AE" w14:textId="77777777" w:rsidTr="00E85DCB">
        <w:tc>
          <w:tcPr>
            <w:tcW w:w="337" w:type="pct"/>
            <w:vAlign w:val="center"/>
          </w:tcPr>
          <w:p w14:paraId="45A208DB" w14:textId="2735FA6A" w:rsidR="00707795" w:rsidRPr="00B703EF" w:rsidRDefault="00707795" w:rsidP="005142B4">
            <w:pPr>
              <w:pStyle w:val="Table"/>
              <w:jc w:val="center"/>
            </w:pPr>
            <w:r w:rsidRPr="00B703EF">
              <w:t>29</w:t>
            </w:r>
          </w:p>
        </w:tc>
        <w:tc>
          <w:tcPr>
            <w:tcW w:w="984" w:type="pct"/>
            <w:vAlign w:val="center"/>
          </w:tcPr>
          <w:p w14:paraId="743A8DA0" w14:textId="35120ABC" w:rsidR="00707795" w:rsidRPr="00B703EF" w:rsidRDefault="00707795" w:rsidP="005142B4">
            <w:pPr>
              <w:pStyle w:val="Table"/>
              <w:jc w:val="center"/>
            </w:pPr>
            <w:r w:rsidRPr="00B703EF">
              <w:t>APRS R-1 Board</w:t>
            </w:r>
          </w:p>
        </w:tc>
        <w:tc>
          <w:tcPr>
            <w:tcW w:w="1578" w:type="pct"/>
            <w:vAlign w:val="center"/>
          </w:tcPr>
          <w:p w14:paraId="05582BB0" w14:textId="0EE119D7" w:rsidR="00707795" w:rsidRPr="00B703EF" w:rsidRDefault="00707795" w:rsidP="005142B4">
            <w:pPr>
              <w:pStyle w:val="Table"/>
              <w:jc w:val="center"/>
            </w:pPr>
            <w:r w:rsidRPr="00B703EF">
              <w:t>Component-12</w:t>
            </w:r>
          </w:p>
        </w:tc>
        <w:tc>
          <w:tcPr>
            <w:tcW w:w="732" w:type="pct"/>
            <w:vAlign w:val="center"/>
          </w:tcPr>
          <w:p w14:paraId="2290BC75" w14:textId="33E17C05" w:rsidR="00707795" w:rsidRPr="00B703EF" w:rsidRDefault="00707795" w:rsidP="005142B4">
            <w:pPr>
              <w:pStyle w:val="Table"/>
              <w:jc w:val="center"/>
            </w:pPr>
            <w:r w:rsidRPr="00B703EF">
              <w:t>FR4</w:t>
            </w:r>
          </w:p>
        </w:tc>
        <w:tc>
          <w:tcPr>
            <w:tcW w:w="389" w:type="pct"/>
            <w:vAlign w:val="center"/>
          </w:tcPr>
          <w:p w14:paraId="259A8CDA" w14:textId="6C5F98C4" w:rsidR="00707795" w:rsidRPr="00B703EF" w:rsidRDefault="00707795" w:rsidP="005142B4">
            <w:pPr>
              <w:pStyle w:val="Table"/>
              <w:jc w:val="center"/>
            </w:pPr>
            <w:r w:rsidRPr="00B703EF">
              <w:t>1</w:t>
            </w:r>
          </w:p>
        </w:tc>
        <w:tc>
          <w:tcPr>
            <w:tcW w:w="979" w:type="pct"/>
            <w:vAlign w:val="center"/>
          </w:tcPr>
          <w:p w14:paraId="4DB382D7" w14:textId="77777777" w:rsidR="00707795" w:rsidRPr="00B703EF" w:rsidRDefault="00707795" w:rsidP="005142B4">
            <w:pPr>
              <w:pStyle w:val="Table"/>
              <w:jc w:val="center"/>
            </w:pPr>
          </w:p>
        </w:tc>
      </w:tr>
      <w:tr w:rsidR="00707795" w:rsidRPr="00E17EF1" w14:paraId="61305140" w14:textId="77777777" w:rsidTr="00E85DCB">
        <w:tc>
          <w:tcPr>
            <w:tcW w:w="337" w:type="pct"/>
            <w:vAlign w:val="center"/>
          </w:tcPr>
          <w:p w14:paraId="33E9FE9A" w14:textId="5DE2067B" w:rsidR="00707795" w:rsidRPr="00B703EF" w:rsidRDefault="00707795" w:rsidP="005142B4">
            <w:pPr>
              <w:pStyle w:val="Table"/>
              <w:jc w:val="center"/>
            </w:pPr>
            <w:r w:rsidRPr="00B703EF">
              <w:t>30</w:t>
            </w:r>
          </w:p>
        </w:tc>
        <w:tc>
          <w:tcPr>
            <w:tcW w:w="984" w:type="pct"/>
            <w:vAlign w:val="center"/>
          </w:tcPr>
          <w:p w14:paraId="32D9294C" w14:textId="1032A238" w:rsidR="00707795" w:rsidRPr="00B703EF" w:rsidRDefault="00707795" w:rsidP="005142B4">
            <w:pPr>
              <w:pStyle w:val="Table"/>
              <w:jc w:val="center"/>
            </w:pPr>
            <w:r w:rsidRPr="00B703EF">
              <w:t>APRS R-2 Board</w:t>
            </w:r>
          </w:p>
        </w:tc>
        <w:tc>
          <w:tcPr>
            <w:tcW w:w="1578" w:type="pct"/>
            <w:vAlign w:val="center"/>
          </w:tcPr>
          <w:p w14:paraId="501209CC" w14:textId="2CC14C32" w:rsidR="00707795" w:rsidRPr="00B703EF" w:rsidRDefault="00707795" w:rsidP="005142B4">
            <w:pPr>
              <w:pStyle w:val="Table"/>
              <w:jc w:val="center"/>
            </w:pPr>
            <w:r w:rsidRPr="00B703EF">
              <w:t>Component-13</w:t>
            </w:r>
          </w:p>
        </w:tc>
        <w:tc>
          <w:tcPr>
            <w:tcW w:w="732" w:type="pct"/>
            <w:vAlign w:val="center"/>
          </w:tcPr>
          <w:p w14:paraId="5F0EB1FF" w14:textId="478D452B" w:rsidR="00707795" w:rsidRPr="00B703EF" w:rsidRDefault="00707795" w:rsidP="005142B4">
            <w:pPr>
              <w:pStyle w:val="Table"/>
              <w:jc w:val="center"/>
            </w:pPr>
            <w:r w:rsidRPr="00B703EF">
              <w:t>FR4</w:t>
            </w:r>
          </w:p>
        </w:tc>
        <w:tc>
          <w:tcPr>
            <w:tcW w:w="389" w:type="pct"/>
            <w:vAlign w:val="center"/>
          </w:tcPr>
          <w:p w14:paraId="51CF6A23" w14:textId="11A35E09" w:rsidR="00707795" w:rsidRPr="00B703EF" w:rsidRDefault="00707795" w:rsidP="005142B4">
            <w:pPr>
              <w:pStyle w:val="Table"/>
              <w:jc w:val="center"/>
            </w:pPr>
            <w:r w:rsidRPr="00B703EF">
              <w:t>1</w:t>
            </w:r>
          </w:p>
        </w:tc>
        <w:tc>
          <w:tcPr>
            <w:tcW w:w="979" w:type="pct"/>
            <w:vAlign w:val="center"/>
          </w:tcPr>
          <w:p w14:paraId="1629EB30" w14:textId="77777777" w:rsidR="00707795" w:rsidRPr="00B703EF" w:rsidRDefault="00707795" w:rsidP="005142B4">
            <w:pPr>
              <w:pStyle w:val="Table"/>
              <w:jc w:val="center"/>
            </w:pPr>
          </w:p>
        </w:tc>
      </w:tr>
      <w:tr w:rsidR="00707795" w:rsidRPr="00E17EF1" w14:paraId="29A4B29B" w14:textId="77777777" w:rsidTr="00E85DCB">
        <w:tc>
          <w:tcPr>
            <w:tcW w:w="337" w:type="pct"/>
            <w:vAlign w:val="center"/>
          </w:tcPr>
          <w:p w14:paraId="15A9E2AA" w14:textId="2C967BE0" w:rsidR="00707795" w:rsidRPr="00B703EF" w:rsidRDefault="00707795" w:rsidP="005142B4">
            <w:pPr>
              <w:pStyle w:val="Table"/>
              <w:jc w:val="center"/>
            </w:pPr>
            <w:r w:rsidRPr="00B703EF">
              <w:t>31</w:t>
            </w:r>
          </w:p>
        </w:tc>
        <w:tc>
          <w:tcPr>
            <w:tcW w:w="984" w:type="pct"/>
            <w:vAlign w:val="center"/>
          </w:tcPr>
          <w:p w14:paraId="31694224" w14:textId="0186029C" w:rsidR="00707795" w:rsidRPr="00B703EF" w:rsidRDefault="00707795" w:rsidP="005142B4">
            <w:pPr>
              <w:pStyle w:val="Table"/>
              <w:jc w:val="center"/>
            </w:pPr>
            <w:r w:rsidRPr="00B703EF">
              <w:t>APRS P-1 Board</w:t>
            </w:r>
          </w:p>
        </w:tc>
        <w:tc>
          <w:tcPr>
            <w:tcW w:w="1578" w:type="pct"/>
            <w:vAlign w:val="center"/>
          </w:tcPr>
          <w:p w14:paraId="2E1B2344" w14:textId="01C3AEAA" w:rsidR="00707795" w:rsidRPr="00B703EF" w:rsidRDefault="00707795" w:rsidP="005142B4">
            <w:pPr>
              <w:pStyle w:val="Table"/>
              <w:jc w:val="center"/>
            </w:pPr>
            <w:r w:rsidRPr="00B703EF">
              <w:t>Component-14</w:t>
            </w:r>
          </w:p>
        </w:tc>
        <w:tc>
          <w:tcPr>
            <w:tcW w:w="732" w:type="pct"/>
            <w:vAlign w:val="center"/>
          </w:tcPr>
          <w:p w14:paraId="6224A66B" w14:textId="25D7EFC9" w:rsidR="00707795" w:rsidRPr="00B703EF" w:rsidRDefault="00707795" w:rsidP="005142B4">
            <w:pPr>
              <w:pStyle w:val="Table"/>
              <w:jc w:val="center"/>
            </w:pPr>
            <w:r w:rsidRPr="00B703EF">
              <w:t>FR4</w:t>
            </w:r>
          </w:p>
        </w:tc>
        <w:tc>
          <w:tcPr>
            <w:tcW w:w="389" w:type="pct"/>
            <w:vAlign w:val="center"/>
          </w:tcPr>
          <w:p w14:paraId="331131FC" w14:textId="6816B348" w:rsidR="00707795" w:rsidRPr="00B703EF" w:rsidRDefault="00707795" w:rsidP="005142B4">
            <w:pPr>
              <w:pStyle w:val="Table"/>
              <w:jc w:val="center"/>
            </w:pPr>
            <w:r w:rsidRPr="00B703EF">
              <w:t>1</w:t>
            </w:r>
          </w:p>
        </w:tc>
        <w:tc>
          <w:tcPr>
            <w:tcW w:w="979" w:type="pct"/>
            <w:vAlign w:val="center"/>
          </w:tcPr>
          <w:p w14:paraId="57C131EA" w14:textId="77777777" w:rsidR="00707795" w:rsidRPr="00B703EF" w:rsidRDefault="00707795" w:rsidP="005142B4">
            <w:pPr>
              <w:pStyle w:val="Table"/>
              <w:jc w:val="center"/>
            </w:pPr>
          </w:p>
        </w:tc>
      </w:tr>
      <w:tr w:rsidR="00707795" w:rsidRPr="00E17EF1" w14:paraId="21CBA60D" w14:textId="77777777" w:rsidTr="00E85DCB">
        <w:tc>
          <w:tcPr>
            <w:tcW w:w="337" w:type="pct"/>
            <w:vAlign w:val="center"/>
          </w:tcPr>
          <w:p w14:paraId="2E649A8F" w14:textId="3B234BAF" w:rsidR="00707795" w:rsidRPr="00B703EF" w:rsidRDefault="00707795" w:rsidP="005142B4">
            <w:pPr>
              <w:pStyle w:val="Table"/>
              <w:jc w:val="center"/>
            </w:pPr>
            <w:r w:rsidRPr="00B703EF">
              <w:t>32</w:t>
            </w:r>
          </w:p>
        </w:tc>
        <w:tc>
          <w:tcPr>
            <w:tcW w:w="984" w:type="pct"/>
            <w:vAlign w:val="center"/>
          </w:tcPr>
          <w:p w14:paraId="648A26E8" w14:textId="0D1EB9FF" w:rsidR="00707795" w:rsidRPr="00B703EF" w:rsidRDefault="00707795" w:rsidP="005142B4">
            <w:pPr>
              <w:pStyle w:val="Table"/>
              <w:jc w:val="center"/>
            </w:pPr>
            <w:r w:rsidRPr="00B703EF">
              <w:t>APRS P-2 Board</w:t>
            </w:r>
          </w:p>
        </w:tc>
        <w:tc>
          <w:tcPr>
            <w:tcW w:w="1578" w:type="pct"/>
            <w:vAlign w:val="center"/>
          </w:tcPr>
          <w:p w14:paraId="23036CA6" w14:textId="4B9CAA6C" w:rsidR="00707795" w:rsidRPr="00B703EF" w:rsidRDefault="00707795" w:rsidP="005142B4">
            <w:pPr>
              <w:pStyle w:val="Table"/>
              <w:jc w:val="center"/>
            </w:pPr>
            <w:r w:rsidRPr="00B703EF">
              <w:t>Component-15</w:t>
            </w:r>
          </w:p>
        </w:tc>
        <w:tc>
          <w:tcPr>
            <w:tcW w:w="732" w:type="pct"/>
            <w:vAlign w:val="center"/>
          </w:tcPr>
          <w:p w14:paraId="556BD207" w14:textId="52625047" w:rsidR="00707795" w:rsidRPr="00B703EF" w:rsidRDefault="00707795" w:rsidP="005142B4">
            <w:pPr>
              <w:pStyle w:val="Table"/>
              <w:jc w:val="center"/>
            </w:pPr>
            <w:r w:rsidRPr="00B703EF">
              <w:t>FR4</w:t>
            </w:r>
          </w:p>
        </w:tc>
        <w:tc>
          <w:tcPr>
            <w:tcW w:w="389" w:type="pct"/>
            <w:vAlign w:val="center"/>
          </w:tcPr>
          <w:p w14:paraId="24653973" w14:textId="20AE865E" w:rsidR="00707795" w:rsidRPr="00B703EF" w:rsidRDefault="00707795" w:rsidP="005142B4">
            <w:pPr>
              <w:pStyle w:val="Table"/>
              <w:jc w:val="center"/>
            </w:pPr>
            <w:r w:rsidRPr="00B703EF">
              <w:t>1</w:t>
            </w:r>
          </w:p>
        </w:tc>
        <w:tc>
          <w:tcPr>
            <w:tcW w:w="979" w:type="pct"/>
            <w:vAlign w:val="center"/>
          </w:tcPr>
          <w:p w14:paraId="4065F097" w14:textId="77777777" w:rsidR="00707795" w:rsidRPr="00B703EF" w:rsidRDefault="00707795" w:rsidP="005142B4">
            <w:pPr>
              <w:pStyle w:val="Table"/>
              <w:jc w:val="center"/>
            </w:pPr>
          </w:p>
        </w:tc>
      </w:tr>
      <w:tr w:rsidR="00707795" w:rsidRPr="00E17EF1" w14:paraId="0689A6E8" w14:textId="77777777" w:rsidTr="00E85DCB">
        <w:tc>
          <w:tcPr>
            <w:tcW w:w="337" w:type="pct"/>
            <w:vAlign w:val="center"/>
          </w:tcPr>
          <w:p w14:paraId="1CAE085B" w14:textId="36A2E4C7" w:rsidR="00707795" w:rsidRPr="00B703EF" w:rsidRDefault="00707795" w:rsidP="005142B4">
            <w:pPr>
              <w:pStyle w:val="Table"/>
              <w:jc w:val="center"/>
            </w:pPr>
            <w:r w:rsidRPr="00B703EF">
              <w:t>33</w:t>
            </w:r>
          </w:p>
        </w:tc>
        <w:tc>
          <w:tcPr>
            <w:tcW w:w="984" w:type="pct"/>
            <w:vAlign w:val="center"/>
          </w:tcPr>
          <w:p w14:paraId="5B835769" w14:textId="6ED21C44" w:rsidR="00707795" w:rsidRPr="00B703EF" w:rsidRDefault="00707795" w:rsidP="005142B4">
            <w:pPr>
              <w:pStyle w:val="Table"/>
              <w:jc w:val="center"/>
            </w:pPr>
            <w:r w:rsidRPr="00B703EF">
              <w:t>APRS P-3 Board</w:t>
            </w:r>
          </w:p>
        </w:tc>
        <w:tc>
          <w:tcPr>
            <w:tcW w:w="1578" w:type="pct"/>
            <w:vAlign w:val="center"/>
          </w:tcPr>
          <w:p w14:paraId="58BD3481" w14:textId="240D6BB4" w:rsidR="00707795" w:rsidRPr="00B703EF" w:rsidRDefault="00707795" w:rsidP="005142B4">
            <w:pPr>
              <w:pStyle w:val="Table"/>
              <w:jc w:val="center"/>
            </w:pPr>
            <w:r w:rsidRPr="00B703EF">
              <w:t>Component-16</w:t>
            </w:r>
          </w:p>
        </w:tc>
        <w:tc>
          <w:tcPr>
            <w:tcW w:w="732" w:type="pct"/>
            <w:vAlign w:val="center"/>
          </w:tcPr>
          <w:p w14:paraId="6D941F23" w14:textId="3C20832A" w:rsidR="00707795" w:rsidRPr="00B703EF" w:rsidRDefault="00707795" w:rsidP="005142B4">
            <w:pPr>
              <w:pStyle w:val="Table"/>
              <w:jc w:val="center"/>
            </w:pPr>
            <w:r w:rsidRPr="00B703EF">
              <w:t>FR4</w:t>
            </w:r>
          </w:p>
        </w:tc>
        <w:tc>
          <w:tcPr>
            <w:tcW w:w="389" w:type="pct"/>
            <w:vAlign w:val="center"/>
          </w:tcPr>
          <w:p w14:paraId="667B7F98" w14:textId="4654B235" w:rsidR="00707795" w:rsidRPr="00B703EF" w:rsidRDefault="00707795" w:rsidP="005142B4">
            <w:pPr>
              <w:pStyle w:val="Table"/>
              <w:jc w:val="center"/>
            </w:pPr>
            <w:r w:rsidRPr="00B703EF">
              <w:t>1</w:t>
            </w:r>
          </w:p>
        </w:tc>
        <w:tc>
          <w:tcPr>
            <w:tcW w:w="979" w:type="pct"/>
            <w:vAlign w:val="center"/>
          </w:tcPr>
          <w:p w14:paraId="26863AC7" w14:textId="77777777" w:rsidR="00707795" w:rsidRPr="00B703EF" w:rsidRDefault="00707795" w:rsidP="005142B4">
            <w:pPr>
              <w:pStyle w:val="Table"/>
              <w:jc w:val="center"/>
            </w:pPr>
          </w:p>
        </w:tc>
      </w:tr>
      <w:tr w:rsidR="00707795" w:rsidRPr="00E17EF1" w14:paraId="7A6BC27A" w14:textId="77777777" w:rsidTr="00E85DCB">
        <w:tc>
          <w:tcPr>
            <w:tcW w:w="337" w:type="pct"/>
            <w:vAlign w:val="center"/>
          </w:tcPr>
          <w:p w14:paraId="69D4D81D" w14:textId="1042AD55" w:rsidR="00707795" w:rsidRPr="00B703EF" w:rsidRDefault="00707795" w:rsidP="005142B4">
            <w:pPr>
              <w:pStyle w:val="Table"/>
              <w:jc w:val="center"/>
            </w:pPr>
            <w:r w:rsidRPr="00B703EF">
              <w:t>34</w:t>
            </w:r>
          </w:p>
        </w:tc>
        <w:tc>
          <w:tcPr>
            <w:tcW w:w="984" w:type="pct"/>
            <w:vAlign w:val="center"/>
          </w:tcPr>
          <w:p w14:paraId="2573B577" w14:textId="0D933DA0" w:rsidR="00707795" w:rsidRPr="00B703EF" w:rsidRDefault="00707795" w:rsidP="005142B4">
            <w:pPr>
              <w:pStyle w:val="Table"/>
              <w:jc w:val="center"/>
            </w:pPr>
            <w:r w:rsidRPr="00B703EF">
              <w:t>APRS P-4 Board</w:t>
            </w:r>
          </w:p>
        </w:tc>
        <w:tc>
          <w:tcPr>
            <w:tcW w:w="1578" w:type="pct"/>
            <w:vAlign w:val="center"/>
          </w:tcPr>
          <w:p w14:paraId="63056368" w14:textId="68A769CF" w:rsidR="00707795" w:rsidRPr="00B703EF" w:rsidRDefault="00707795" w:rsidP="005142B4">
            <w:pPr>
              <w:pStyle w:val="Table"/>
              <w:jc w:val="center"/>
            </w:pPr>
            <w:r w:rsidRPr="00B703EF">
              <w:t>Component-17</w:t>
            </w:r>
          </w:p>
        </w:tc>
        <w:tc>
          <w:tcPr>
            <w:tcW w:w="732" w:type="pct"/>
            <w:vAlign w:val="center"/>
          </w:tcPr>
          <w:p w14:paraId="60C36A11" w14:textId="1FE0E167" w:rsidR="00707795" w:rsidRPr="00B703EF" w:rsidRDefault="00707795" w:rsidP="005142B4">
            <w:pPr>
              <w:pStyle w:val="Table"/>
              <w:jc w:val="center"/>
            </w:pPr>
            <w:r w:rsidRPr="00B703EF">
              <w:t>FR4</w:t>
            </w:r>
          </w:p>
        </w:tc>
        <w:tc>
          <w:tcPr>
            <w:tcW w:w="389" w:type="pct"/>
            <w:vAlign w:val="center"/>
          </w:tcPr>
          <w:p w14:paraId="43C8ED7C" w14:textId="1133F481" w:rsidR="00707795" w:rsidRPr="00B703EF" w:rsidRDefault="00707795" w:rsidP="005142B4">
            <w:pPr>
              <w:pStyle w:val="Table"/>
              <w:jc w:val="center"/>
            </w:pPr>
            <w:r w:rsidRPr="00B703EF">
              <w:t>1</w:t>
            </w:r>
          </w:p>
        </w:tc>
        <w:tc>
          <w:tcPr>
            <w:tcW w:w="979" w:type="pct"/>
            <w:vAlign w:val="center"/>
          </w:tcPr>
          <w:p w14:paraId="02EDDE09" w14:textId="77777777" w:rsidR="00707795" w:rsidRPr="00B703EF" w:rsidRDefault="00707795" w:rsidP="005142B4">
            <w:pPr>
              <w:pStyle w:val="Table"/>
              <w:jc w:val="center"/>
            </w:pPr>
          </w:p>
        </w:tc>
      </w:tr>
      <w:tr w:rsidR="00707795" w:rsidRPr="00E17EF1" w14:paraId="212A07AA" w14:textId="77777777" w:rsidTr="00E85DCB">
        <w:tc>
          <w:tcPr>
            <w:tcW w:w="337" w:type="pct"/>
            <w:vAlign w:val="center"/>
          </w:tcPr>
          <w:p w14:paraId="1310BFE8" w14:textId="4CD9C4E9" w:rsidR="00707795" w:rsidRPr="00B703EF" w:rsidRDefault="00707795" w:rsidP="005142B4">
            <w:pPr>
              <w:pStyle w:val="Table"/>
              <w:jc w:val="center"/>
            </w:pPr>
            <w:r w:rsidRPr="00B703EF">
              <w:t>35</w:t>
            </w:r>
          </w:p>
        </w:tc>
        <w:tc>
          <w:tcPr>
            <w:tcW w:w="984" w:type="pct"/>
            <w:vAlign w:val="center"/>
          </w:tcPr>
          <w:p w14:paraId="049EDBF6" w14:textId="64AFE7FB" w:rsidR="00707795" w:rsidRPr="00B703EF" w:rsidRDefault="00707795" w:rsidP="005142B4">
            <w:pPr>
              <w:pStyle w:val="Table"/>
              <w:jc w:val="center"/>
            </w:pPr>
            <w:r w:rsidRPr="00B703EF">
              <w:t>APRS P-5 Board</w:t>
            </w:r>
          </w:p>
        </w:tc>
        <w:tc>
          <w:tcPr>
            <w:tcW w:w="1578" w:type="pct"/>
            <w:vAlign w:val="center"/>
          </w:tcPr>
          <w:p w14:paraId="5D691414" w14:textId="1A8448FC" w:rsidR="00707795" w:rsidRPr="00B703EF" w:rsidRDefault="00707795" w:rsidP="005142B4">
            <w:pPr>
              <w:pStyle w:val="Table"/>
              <w:jc w:val="center"/>
            </w:pPr>
            <w:r w:rsidRPr="00B703EF">
              <w:t>Component-18</w:t>
            </w:r>
          </w:p>
        </w:tc>
        <w:tc>
          <w:tcPr>
            <w:tcW w:w="732" w:type="pct"/>
            <w:vAlign w:val="center"/>
          </w:tcPr>
          <w:p w14:paraId="23342772" w14:textId="10AA9622" w:rsidR="00707795" w:rsidRPr="00B703EF" w:rsidRDefault="00707795" w:rsidP="005142B4">
            <w:pPr>
              <w:pStyle w:val="Table"/>
              <w:jc w:val="center"/>
            </w:pPr>
            <w:r w:rsidRPr="00B703EF">
              <w:t>FR4</w:t>
            </w:r>
          </w:p>
        </w:tc>
        <w:tc>
          <w:tcPr>
            <w:tcW w:w="389" w:type="pct"/>
            <w:vAlign w:val="center"/>
          </w:tcPr>
          <w:p w14:paraId="22DA14A3" w14:textId="7B4E4747" w:rsidR="00707795" w:rsidRPr="00B703EF" w:rsidRDefault="00707795" w:rsidP="005142B4">
            <w:pPr>
              <w:pStyle w:val="Table"/>
              <w:jc w:val="center"/>
            </w:pPr>
            <w:r w:rsidRPr="00B703EF">
              <w:t>1</w:t>
            </w:r>
          </w:p>
        </w:tc>
        <w:tc>
          <w:tcPr>
            <w:tcW w:w="979" w:type="pct"/>
            <w:vAlign w:val="center"/>
          </w:tcPr>
          <w:p w14:paraId="4553211C" w14:textId="77777777" w:rsidR="00707795" w:rsidRPr="00B703EF" w:rsidRDefault="00707795" w:rsidP="005142B4">
            <w:pPr>
              <w:pStyle w:val="Table"/>
              <w:jc w:val="center"/>
            </w:pPr>
          </w:p>
        </w:tc>
      </w:tr>
      <w:tr w:rsidR="00707795" w:rsidRPr="00E17EF1" w14:paraId="16D97DB1" w14:textId="77777777" w:rsidTr="00E85DCB">
        <w:tc>
          <w:tcPr>
            <w:tcW w:w="337" w:type="pct"/>
            <w:vAlign w:val="center"/>
          </w:tcPr>
          <w:p w14:paraId="6474CC16" w14:textId="697D3305" w:rsidR="00707795" w:rsidRPr="00B703EF" w:rsidRDefault="00707795" w:rsidP="005142B4">
            <w:pPr>
              <w:pStyle w:val="Table"/>
              <w:jc w:val="center"/>
            </w:pPr>
            <w:r w:rsidRPr="00B703EF">
              <w:t>36</w:t>
            </w:r>
          </w:p>
        </w:tc>
        <w:tc>
          <w:tcPr>
            <w:tcW w:w="984" w:type="pct"/>
            <w:vAlign w:val="center"/>
          </w:tcPr>
          <w:p w14:paraId="6FC66532" w14:textId="00DE40BE" w:rsidR="00707795" w:rsidRPr="00B703EF" w:rsidRDefault="00707795" w:rsidP="005142B4">
            <w:pPr>
              <w:pStyle w:val="Table"/>
              <w:jc w:val="center"/>
            </w:pPr>
            <w:r w:rsidRPr="00B703EF">
              <w:t>COM Board (</w:t>
            </w:r>
            <w:proofErr w:type="spellStart"/>
            <w:r w:rsidRPr="00B703EF">
              <w:t>Addnics</w:t>
            </w:r>
            <w:proofErr w:type="spellEnd"/>
            <w:r w:rsidRPr="00B703EF">
              <w:t xml:space="preserve"> Transceiver)</w:t>
            </w:r>
          </w:p>
        </w:tc>
        <w:tc>
          <w:tcPr>
            <w:tcW w:w="1578" w:type="pct"/>
            <w:vAlign w:val="center"/>
          </w:tcPr>
          <w:p w14:paraId="29251D03" w14:textId="1D0196FA" w:rsidR="00707795" w:rsidRPr="00B703EF" w:rsidRDefault="00707795" w:rsidP="005142B4">
            <w:pPr>
              <w:pStyle w:val="Table"/>
              <w:jc w:val="center"/>
            </w:pPr>
            <w:r w:rsidRPr="00B703EF">
              <w:t>Component-19</w:t>
            </w:r>
          </w:p>
        </w:tc>
        <w:tc>
          <w:tcPr>
            <w:tcW w:w="732" w:type="pct"/>
            <w:vAlign w:val="center"/>
          </w:tcPr>
          <w:p w14:paraId="0FD6BAA9" w14:textId="6E16463A" w:rsidR="00707795" w:rsidRPr="00B703EF" w:rsidRDefault="00707795" w:rsidP="005142B4">
            <w:pPr>
              <w:pStyle w:val="Table"/>
              <w:jc w:val="center"/>
            </w:pPr>
            <w:r w:rsidRPr="00B703EF">
              <w:t>FR4</w:t>
            </w:r>
          </w:p>
        </w:tc>
        <w:tc>
          <w:tcPr>
            <w:tcW w:w="389" w:type="pct"/>
            <w:vAlign w:val="center"/>
          </w:tcPr>
          <w:p w14:paraId="3BC38C35" w14:textId="67911B73" w:rsidR="00707795" w:rsidRPr="00B703EF" w:rsidRDefault="00707795" w:rsidP="005142B4">
            <w:pPr>
              <w:pStyle w:val="Table"/>
              <w:jc w:val="center"/>
            </w:pPr>
            <w:r w:rsidRPr="00B703EF">
              <w:t>1</w:t>
            </w:r>
          </w:p>
        </w:tc>
        <w:tc>
          <w:tcPr>
            <w:tcW w:w="979" w:type="pct"/>
            <w:vAlign w:val="center"/>
          </w:tcPr>
          <w:p w14:paraId="47294F71" w14:textId="77777777" w:rsidR="00707795" w:rsidRPr="00B703EF" w:rsidRDefault="00707795" w:rsidP="005142B4">
            <w:pPr>
              <w:pStyle w:val="Table"/>
              <w:jc w:val="center"/>
            </w:pPr>
          </w:p>
        </w:tc>
      </w:tr>
      <w:tr w:rsidR="00707795" w:rsidRPr="00E17EF1" w14:paraId="445399F6" w14:textId="77777777" w:rsidTr="00E85DCB">
        <w:tc>
          <w:tcPr>
            <w:tcW w:w="337" w:type="pct"/>
            <w:vAlign w:val="center"/>
          </w:tcPr>
          <w:p w14:paraId="30B7A866" w14:textId="47A8C630" w:rsidR="00707795" w:rsidRPr="00B703EF" w:rsidRDefault="00707795" w:rsidP="005142B4">
            <w:pPr>
              <w:pStyle w:val="Table"/>
              <w:jc w:val="center"/>
            </w:pPr>
            <w:r w:rsidRPr="00B703EF">
              <w:t>37</w:t>
            </w:r>
          </w:p>
        </w:tc>
        <w:tc>
          <w:tcPr>
            <w:tcW w:w="984" w:type="pct"/>
            <w:vAlign w:val="center"/>
          </w:tcPr>
          <w:p w14:paraId="10C41445" w14:textId="060FB06A" w:rsidR="00707795" w:rsidRPr="00B703EF" w:rsidRDefault="00707795" w:rsidP="005142B4">
            <w:pPr>
              <w:pStyle w:val="Table"/>
              <w:jc w:val="center"/>
            </w:pPr>
            <w:r w:rsidRPr="00B703EF">
              <w:t>OBC/EPS Board</w:t>
            </w:r>
          </w:p>
        </w:tc>
        <w:tc>
          <w:tcPr>
            <w:tcW w:w="1578" w:type="pct"/>
            <w:vAlign w:val="center"/>
          </w:tcPr>
          <w:p w14:paraId="4D4A4BEB" w14:textId="4F0DC94B" w:rsidR="00707795" w:rsidRPr="00B703EF" w:rsidRDefault="00707795" w:rsidP="005142B4">
            <w:pPr>
              <w:pStyle w:val="Table"/>
              <w:jc w:val="center"/>
            </w:pPr>
            <w:r w:rsidRPr="00B703EF">
              <w:t>Component-20</w:t>
            </w:r>
          </w:p>
        </w:tc>
        <w:tc>
          <w:tcPr>
            <w:tcW w:w="732" w:type="pct"/>
            <w:vAlign w:val="center"/>
          </w:tcPr>
          <w:p w14:paraId="364F60B2" w14:textId="5B191907" w:rsidR="00707795" w:rsidRPr="00B703EF" w:rsidRDefault="00707795" w:rsidP="005142B4">
            <w:pPr>
              <w:pStyle w:val="Table"/>
              <w:jc w:val="center"/>
            </w:pPr>
            <w:r w:rsidRPr="00B703EF">
              <w:t>FR4</w:t>
            </w:r>
          </w:p>
        </w:tc>
        <w:tc>
          <w:tcPr>
            <w:tcW w:w="389" w:type="pct"/>
            <w:vAlign w:val="center"/>
          </w:tcPr>
          <w:p w14:paraId="1E3D5CD7" w14:textId="6CE1FC94" w:rsidR="00707795" w:rsidRPr="00B703EF" w:rsidRDefault="00707795" w:rsidP="005142B4">
            <w:pPr>
              <w:pStyle w:val="Table"/>
              <w:jc w:val="center"/>
            </w:pPr>
            <w:r w:rsidRPr="00B703EF">
              <w:t>1</w:t>
            </w:r>
          </w:p>
        </w:tc>
        <w:tc>
          <w:tcPr>
            <w:tcW w:w="979" w:type="pct"/>
            <w:vAlign w:val="center"/>
          </w:tcPr>
          <w:p w14:paraId="567AE943" w14:textId="77777777" w:rsidR="00707795" w:rsidRPr="00B703EF" w:rsidRDefault="00707795" w:rsidP="005142B4">
            <w:pPr>
              <w:pStyle w:val="Table"/>
              <w:jc w:val="center"/>
            </w:pPr>
          </w:p>
        </w:tc>
      </w:tr>
      <w:tr w:rsidR="00707795" w:rsidRPr="00E17EF1" w14:paraId="7699ED11" w14:textId="77777777" w:rsidTr="00E85DCB">
        <w:tc>
          <w:tcPr>
            <w:tcW w:w="337" w:type="pct"/>
            <w:vAlign w:val="center"/>
          </w:tcPr>
          <w:p w14:paraId="56465E6A" w14:textId="02F51E7F" w:rsidR="00707795" w:rsidRPr="00B703EF" w:rsidRDefault="00707795" w:rsidP="005142B4">
            <w:pPr>
              <w:pStyle w:val="Table"/>
              <w:jc w:val="center"/>
            </w:pPr>
            <w:r w:rsidRPr="00B703EF">
              <w:t>38</w:t>
            </w:r>
          </w:p>
        </w:tc>
        <w:tc>
          <w:tcPr>
            <w:tcW w:w="984" w:type="pct"/>
            <w:vAlign w:val="center"/>
          </w:tcPr>
          <w:p w14:paraId="64A0DF7F" w14:textId="4B63859D" w:rsidR="00707795" w:rsidRPr="00B703EF" w:rsidRDefault="00707795" w:rsidP="005142B4">
            <w:pPr>
              <w:pStyle w:val="Table"/>
              <w:jc w:val="center"/>
            </w:pPr>
            <w:r w:rsidRPr="00B703EF">
              <w:t>Front Access Board</w:t>
            </w:r>
          </w:p>
        </w:tc>
        <w:tc>
          <w:tcPr>
            <w:tcW w:w="1578" w:type="pct"/>
            <w:vAlign w:val="center"/>
          </w:tcPr>
          <w:p w14:paraId="0AAB06EC" w14:textId="3B52D699" w:rsidR="00707795" w:rsidRPr="00B703EF" w:rsidRDefault="00707795" w:rsidP="005142B4">
            <w:pPr>
              <w:pStyle w:val="Table"/>
              <w:jc w:val="center"/>
            </w:pPr>
            <w:r w:rsidRPr="00B703EF">
              <w:t>Component-21</w:t>
            </w:r>
          </w:p>
        </w:tc>
        <w:tc>
          <w:tcPr>
            <w:tcW w:w="732" w:type="pct"/>
            <w:vAlign w:val="center"/>
          </w:tcPr>
          <w:p w14:paraId="5E3541E8" w14:textId="04D14165" w:rsidR="00707795" w:rsidRPr="00B703EF" w:rsidRDefault="00707795" w:rsidP="005142B4">
            <w:pPr>
              <w:pStyle w:val="Table"/>
              <w:jc w:val="center"/>
            </w:pPr>
            <w:r w:rsidRPr="00B703EF">
              <w:t>FR4</w:t>
            </w:r>
          </w:p>
        </w:tc>
        <w:tc>
          <w:tcPr>
            <w:tcW w:w="389" w:type="pct"/>
            <w:vAlign w:val="center"/>
          </w:tcPr>
          <w:p w14:paraId="3C2E47A2" w14:textId="6AC675A3" w:rsidR="00707795" w:rsidRPr="00B703EF" w:rsidRDefault="00707795" w:rsidP="005142B4">
            <w:pPr>
              <w:pStyle w:val="Table"/>
              <w:jc w:val="center"/>
            </w:pPr>
            <w:r w:rsidRPr="00B703EF">
              <w:t>1</w:t>
            </w:r>
          </w:p>
        </w:tc>
        <w:tc>
          <w:tcPr>
            <w:tcW w:w="979" w:type="pct"/>
            <w:vAlign w:val="center"/>
          </w:tcPr>
          <w:p w14:paraId="5ED6EEF4" w14:textId="77777777" w:rsidR="00707795" w:rsidRPr="00B703EF" w:rsidRDefault="00707795" w:rsidP="005142B4">
            <w:pPr>
              <w:pStyle w:val="Table"/>
              <w:jc w:val="center"/>
            </w:pPr>
          </w:p>
        </w:tc>
      </w:tr>
      <w:tr w:rsidR="00707795" w:rsidRPr="00E17EF1" w14:paraId="2641DDB8" w14:textId="77777777" w:rsidTr="00E85DCB">
        <w:tc>
          <w:tcPr>
            <w:tcW w:w="337" w:type="pct"/>
            <w:vAlign w:val="center"/>
          </w:tcPr>
          <w:p w14:paraId="4A02DDC4" w14:textId="4E54A129" w:rsidR="00707795" w:rsidRPr="00B703EF" w:rsidRDefault="00707795" w:rsidP="005142B4">
            <w:pPr>
              <w:pStyle w:val="Table"/>
              <w:jc w:val="center"/>
            </w:pPr>
            <w:r w:rsidRPr="00B703EF">
              <w:t>39</w:t>
            </w:r>
          </w:p>
        </w:tc>
        <w:tc>
          <w:tcPr>
            <w:tcW w:w="984" w:type="pct"/>
            <w:vAlign w:val="center"/>
          </w:tcPr>
          <w:p w14:paraId="6B028F27" w14:textId="2B8D6D49" w:rsidR="00707795" w:rsidRPr="00B703EF" w:rsidRDefault="00707795" w:rsidP="005142B4">
            <w:pPr>
              <w:pStyle w:val="Table"/>
              <w:jc w:val="center"/>
            </w:pPr>
            <w:r w:rsidRPr="00B703EF">
              <w:t>Back Plane Board</w:t>
            </w:r>
          </w:p>
        </w:tc>
        <w:tc>
          <w:tcPr>
            <w:tcW w:w="1578" w:type="pct"/>
            <w:vAlign w:val="center"/>
          </w:tcPr>
          <w:p w14:paraId="5C3ABB09" w14:textId="2B21A3C1" w:rsidR="00707795" w:rsidRPr="00B703EF" w:rsidRDefault="00707795" w:rsidP="005142B4">
            <w:pPr>
              <w:pStyle w:val="Table"/>
              <w:jc w:val="center"/>
            </w:pPr>
            <w:r w:rsidRPr="00B703EF">
              <w:t>Component-22</w:t>
            </w:r>
          </w:p>
        </w:tc>
        <w:tc>
          <w:tcPr>
            <w:tcW w:w="732" w:type="pct"/>
            <w:vAlign w:val="center"/>
          </w:tcPr>
          <w:p w14:paraId="54262973" w14:textId="65142212" w:rsidR="00707795" w:rsidRPr="00B703EF" w:rsidRDefault="00707795" w:rsidP="005142B4">
            <w:pPr>
              <w:pStyle w:val="Table"/>
              <w:jc w:val="center"/>
            </w:pPr>
            <w:r w:rsidRPr="00B703EF">
              <w:t>FR4</w:t>
            </w:r>
          </w:p>
        </w:tc>
        <w:tc>
          <w:tcPr>
            <w:tcW w:w="389" w:type="pct"/>
            <w:vAlign w:val="center"/>
          </w:tcPr>
          <w:p w14:paraId="5711112B" w14:textId="506C06BF" w:rsidR="00707795" w:rsidRPr="00B703EF" w:rsidRDefault="00707795" w:rsidP="005142B4">
            <w:pPr>
              <w:pStyle w:val="Table"/>
              <w:jc w:val="center"/>
            </w:pPr>
            <w:r w:rsidRPr="00B703EF">
              <w:t>1</w:t>
            </w:r>
          </w:p>
        </w:tc>
        <w:tc>
          <w:tcPr>
            <w:tcW w:w="979" w:type="pct"/>
            <w:vAlign w:val="center"/>
          </w:tcPr>
          <w:p w14:paraId="75DC7A04" w14:textId="77777777" w:rsidR="00707795" w:rsidRPr="00B703EF" w:rsidRDefault="00707795" w:rsidP="005142B4">
            <w:pPr>
              <w:pStyle w:val="Table"/>
              <w:jc w:val="center"/>
            </w:pPr>
          </w:p>
        </w:tc>
      </w:tr>
      <w:tr w:rsidR="00707795" w:rsidRPr="00E17EF1" w14:paraId="4057E052" w14:textId="77777777" w:rsidTr="00E85DCB">
        <w:tc>
          <w:tcPr>
            <w:tcW w:w="337" w:type="pct"/>
            <w:vAlign w:val="center"/>
          </w:tcPr>
          <w:p w14:paraId="794E6F9B" w14:textId="5F93B021" w:rsidR="00707795" w:rsidRPr="00B703EF" w:rsidRDefault="00707795" w:rsidP="005142B4">
            <w:pPr>
              <w:pStyle w:val="Table"/>
              <w:jc w:val="center"/>
            </w:pPr>
            <w:r w:rsidRPr="00B703EF">
              <w:t>40</w:t>
            </w:r>
          </w:p>
        </w:tc>
        <w:tc>
          <w:tcPr>
            <w:tcW w:w="984" w:type="pct"/>
            <w:vAlign w:val="center"/>
          </w:tcPr>
          <w:p w14:paraId="511C7B15" w14:textId="01D3BCCE" w:rsidR="00707795" w:rsidRPr="00B703EF" w:rsidRDefault="00707795" w:rsidP="005142B4">
            <w:pPr>
              <w:pStyle w:val="Table"/>
              <w:jc w:val="center"/>
            </w:pPr>
            <w:r w:rsidRPr="00B703EF">
              <w:t>Solar Cell</w:t>
            </w:r>
          </w:p>
        </w:tc>
        <w:tc>
          <w:tcPr>
            <w:tcW w:w="1578" w:type="pct"/>
            <w:vAlign w:val="center"/>
          </w:tcPr>
          <w:p w14:paraId="4CAAA314" w14:textId="7B47FAB9" w:rsidR="00707795" w:rsidRPr="00B703EF" w:rsidRDefault="00707795" w:rsidP="005142B4">
            <w:pPr>
              <w:pStyle w:val="Table"/>
              <w:jc w:val="center"/>
            </w:pPr>
            <w:r w:rsidRPr="00B703EF">
              <w:t>Component-23</w:t>
            </w:r>
          </w:p>
        </w:tc>
        <w:tc>
          <w:tcPr>
            <w:tcW w:w="732" w:type="pct"/>
            <w:vAlign w:val="center"/>
          </w:tcPr>
          <w:p w14:paraId="493F16EC" w14:textId="7627DA4B" w:rsidR="00707795" w:rsidRPr="00B703EF" w:rsidRDefault="00707795" w:rsidP="005142B4">
            <w:pPr>
              <w:pStyle w:val="Table"/>
              <w:jc w:val="center"/>
            </w:pPr>
            <w:r w:rsidRPr="00B703EF">
              <w:t>Glass</w:t>
            </w:r>
          </w:p>
        </w:tc>
        <w:tc>
          <w:tcPr>
            <w:tcW w:w="389" w:type="pct"/>
            <w:vAlign w:val="center"/>
          </w:tcPr>
          <w:p w14:paraId="145F41B7" w14:textId="71EE7763" w:rsidR="00707795" w:rsidRPr="00B703EF" w:rsidRDefault="00707795" w:rsidP="005142B4">
            <w:pPr>
              <w:pStyle w:val="Table"/>
              <w:jc w:val="center"/>
            </w:pPr>
            <w:r w:rsidRPr="00B703EF">
              <w:t>16</w:t>
            </w:r>
          </w:p>
        </w:tc>
        <w:tc>
          <w:tcPr>
            <w:tcW w:w="979" w:type="pct"/>
            <w:vAlign w:val="center"/>
          </w:tcPr>
          <w:p w14:paraId="3F5F2694" w14:textId="77777777" w:rsidR="00707795" w:rsidRPr="00B703EF" w:rsidRDefault="00707795" w:rsidP="005142B4">
            <w:pPr>
              <w:pStyle w:val="Table"/>
              <w:jc w:val="center"/>
            </w:pPr>
          </w:p>
        </w:tc>
      </w:tr>
      <w:tr w:rsidR="00707795" w:rsidRPr="00E17EF1" w14:paraId="140C1D91" w14:textId="77777777" w:rsidTr="00E85DCB">
        <w:tc>
          <w:tcPr>
            <w:tcW w:w="337" w:type="pct"/>
            <w:vAlign w:val="center"/>
          </w:tcPr>
          <w:p w14:paraId="254A3FFF" w14:textId="78DB637C" w:rsidR="00707795" w:rsidRPr="00B703EF" w:rsidRDefault="00707795" w:rsidP="005142B4">
            <w:pPr>
              <w:pStyle w:val="Table"/>
              <w:jc w:val="center"/>
            </w:pPr>
            <w:r w:rsidRPr="00B703EF">
              <w:t>41</w:t>
            </w:r>
          </w:p>
        </w:tc>
        <w:tc>
          <w:tcPr>
            <w:tcW w:w="984" w:type="pct"/>
            <w:vAlign w:val="center"/>
          </w:tcPr>
          <w:p w14:paraId="2C85E158" w14:textId="6149AD85" w:rsidR="00707795" w:rsidRPr="00B703EF" w:rsidRDefault="00707795" w:rsidP="005142B4">
            <w:pPr>
              <w:pStyle w:val="Table"/>
              <w:jc w:val="center"/>
            </w:pPr>
            <w:r w:rsidRPr="00B703EF">
              <w:t>Fastener (Screw)</w:t>
            </w:r>
          </w:p>
        </w:tc>
        <w:tc>
          <w:tcPr>
            <w:tcW w:w="1578" w:type="pct"/>
            <w:vAlign w:val="center"/>
          </w:tcPr>
          <w:p w14:paraId="2722C04A" w14:textId="488643C6" w:rsidR="00707795" w:rsidRPr="00B703EF" w:rsidRDefault="00707795" w:rsidP="005142B4">
            <w:pPr>
              <w:pStyle w:val="Table"/>
              <w:jc w:val="center"/>
            </w:pPr>
            <w:r w:rsidRPr="00B703EF">
              <w:t>Fastener</w:t>
            </w:r>
            <w:r w:rsidR="00BB3F9C">
              <w:t>-01</w:t>
            </w:r>
          </w:p>
        </w:tc>
        <w:tc>
          <w:tcPr>
            <w:tcW w:w="732" w:type="pct"/>
            <w:vAlign w:val="center"/>
          </w:tcPr>
          <w:p w14:paraId="7B37B01E" w14:textId="3D3BC589" w:rsidR="00707795" w:rsidRPr="00B703EF" w:rsidRDefault="00707795" w:rsidP="005142B4">
            <w:pPr>
              <w:pStyle w:val="Table"/>
              <w:jc w:val="center"/>
            </w:pPr>
            <w:r w:rsidRPr="00B703EF">
              <w:t>SU</w:t>
            </w:r>
            <w:r w:rsidR="00BE016D" w:rsidRPr="00B703EF">
              <w:t>S304</w:t>
            </w:r>
          </w:p>
        </w:tc>
        <w:tc>
          <w:tcPr>
            <w:tcW w:w="389" w:type="pct"/>
            <w:vAlign w:val="center"/>
          </w:tcPr>
          <w:p w14:paraId="226C7BEA" w14:textId="5DCB2CD9" w:rsidR="00707795" w:rsidRPr="00B703EF" w:rsidRDefault="00707795" w:rsidP="005142B4">
            <w:pPr>
              <w:pStyle w:val="Table"/>
              <w:jc w:val="center"/>
            </w:pPr>
            <w:r w:rsidRPr="00B703EF">
              <w:t>9</w:t>
            </w:r>
            <w:r w:rsidR="00947A24">
              <w:t>2</w:t>
            </w:r>
          </w:p>
        </w:tc>
        <w:tc>
          <w:tcPr>
            <w:tcW w:w="979" w:type="pct"/>
            <w:vAlign w:val="center"/>
          </w:tcPr>
          <w:p w14:paraId="7A727554" w14:textId="77777777" w:rsidR="00707795" w:rsidRPr="00B703EF" w:rsidRDefault="00707795" w:rsidP="005142B4">
            <w:pPr>
              <w:pStyle w:val="Table"/>
              <w:jc w:val="center"/>
            </w:pPr>
          </w:p>
        </w:tc>
      </w:tr>
      <w:tr w:rsidR="00707795" w:rsidRPr="00E17EF1" w14:paraId="7A45E946" w14:textId="77777777" w:rsidTr="00E85DCB">
        <w:tc>
          <w:tcPr>
            <w:tcW w:w="337" w:type="pct"/>
            <w:vAlign w:val="center"/>
          </w:tcPr>
          <w:p w14:paraId="12EDD5BF" w14:textId="5FF3DA56" w:rsidR="00707795" w:rsidRPr="00B703EF" w:rsidRDefault="00707795" w:rsidP="005142B4">
            <w:pPr>
              <w:pStyle w:val="Table"/>
              <w:jc w:val="center"/>
            </w:pPr>
            <w:r w:rsidRPr="00B703EF">
              <w:t>42</w:t>
            </w:r>
          </w:p>
        </w:tc>
        <w:tc>
          <w:tcPr>
            <w:tcW w:w="984" w:type="pct"/>
            <w:vAlign w:val="center"/>
          </w:tcPr>
          <w:p w14:paraId="492DAC38" w14:textId="6EF48565" w:rsidR="00707795" w:rsidRPr="00B703EF" w:rsidRDefault="00707795" w:rsidP="005142B4">
            <w:pPr>
              <w:pStyle w:val="Table"/>
              <w:jc w:val="center"/>
            </w:pPr>
            <w:r w:rsidRPr="00B703EF">
              <w:t>SLBNR3 (Nut)</w:t>
            </w:r>
          </w:p>
        </w:tc>
        <w:tc>
          <w:tcPr>
            <w:tcW w:w="1578" w:type="pct"/>
            <w:vAlign w:val="center"/>
          </w:tcPr>
          <w:p w14:paraId="7834C425" w14:textId="1160A733" w:rsidR="00707795" w:rsidRPr="00B703EF" w:rsidRDefault="00707795" w:rsidP="005142B4">
            <w:pPr>
              <w:pStyle w:val="Table"/>
              <w:jc w:val="center"/>
            </w:pPr>
            <w:r w:rsidRPr="00B703EF">
              <w:t>Fastener-02</w:t>
            </w:r>
          </w:p>
        </w:tc>
        <w:tc>
          <w:tcPr>
            <w:tcW w:w="732" w:type="pct"/>
            <w:vAlign w:val="center"/>
          </w:tcPr>
          <w:p w14:paraId="1B55BD8C" w14:textId="53DC0086" w:rsidR="00707795" w:rsidRPr="00B703EF" w:rsidRDefault="00707795" w:rsidP="005142B4">
            <w:pPr>
              <w:pStyle w:val="Table"/>
              <w:jc w:val="center"/>
            </w:pPr>
            <w:r w:rsidRPr="00B703EF">
              <w:t>SUS304</w:t>
            </w:r>
          </w:p>
        </w:tc>
        <w:tc>
          <w:tcPr>
            <w:tcW w:w="389" w:type="pct"/>
            <w:vAlign w:val="center"/>
          </w:tcPr>
          <w:p w14:paraId="4355724F" w14:textId="2BC5B4EF" w:rsidR="00707795" w:rsidRPr="00B703EF" w:rsidRDefault="00707795" w:rsidP="005142B4">
            <w:pPr>
              <w:pStyle w:val="Table"/>
              <w:jc w:val="center"/>
            </w:pPr>
            <w:r w:rsidRPr="00B703EF">
              <w:t>4</w:t>
            </w:r>
          </w:p>
        </w:tc>
        <w:tc>
          <w:tcPr>
            <w:tcW w:w="979" w:type="pct"/>
            <w:vAlign w:val="center"/>
          </w:tcPr>
          <w:p w14:paraId="1F7F860A" w14:textId="77777777" w:rsidR="00707795" w:rsidRPr="00B703EF" w:rsidRDefault="00707795" w:rsidP="005142B4">
            <w:pPr>
              <w:pStyle w:val="Table"/>
              <w:jc w:val="center"/>
            </w:pPr>
          </w:p>
        </w:tc>
      </w:tr>
      <w:tr w:rsidR="00707795" w:rsidRPr="00E17EF1" w14:paraId="5CB904E8" w14:textId="77777777" w:rsidTr="00E85DCB">
        <w:tc>
          <w:tcPr>
            <w:tcW w:w="337" w:type="pct"/>
            <w:vAlign w:val="center"/>
          </w:tcPr>
          <w:p w14:paraId="7D8F25F6" w14:textId="4C60CD76" w:rsidR="00707795" w:rsidRPr="00B703EF" w:rsidRDefault="00707795" w:rsidP="005142B4">
            <w:pPr>
              <w:pStyle w:val="Table"/>
              <w:jc w:val="center"/>
            </w:pPr>
            <w:r w:rsidRPr="00B703EF">
              <w:rPr>
                <w:lang w:val="ru-RU"/>
              </w:rPr>
              <w:t>4</w:t>
            </w:r>
            <w:r w:rsidRPr="00B703EF">
              <w:t>3</w:t>
            </w:r>
          </w:p>
        </w:tc>
        <w:tc>
          <w:tcPr>
            <w:tcW w:w="984" w:type="pct"/>
            <w:vAlign w:val="center"/>
          </w:tcPr>
          <w:p w14:paraId="77B0398D" w14:textId="342CC7AB" w:rsidR="00707795" w:rsidRPr="00B703EF" w:rsidRDefault="00707795" w:rsidP="005142B4">
            <w:pPr>
              <w:pStyle w:val="Table"/>
              <w:jc w:val="center"/>
            </w:pPr>
            <w:r w:rsidRPr="00B703EF">
              <w:t>Fishing Wire</w:t>
            </w:r>
          </w:p>
        </w:tc>
        <w:tc>
          <w:tcPr>
            <w:tcW w:w="1578" w:type="pct"/>
            <w:vAlign w:val="center"/>
          </w:tcPr>
          <w:p w14:paraId="3E9CBD1A" w14:textId="4F67B9CD" w:rsidR="00707795" w:rsidRPr="00B703EF" w:rsidRDefault="00707795" w:rsidP="005142B4">
            <w:pPr>
              <w:pStyle w:val="Table"/>
              <w:jc w:val="center"/>
            </w:pPr>
            <w:r w:rsidRPr="00B703EF">
              <w:t>Wire</w:t>
            </w:r>
          </w:p>
        </w:tc>
        <w:tc>
          <w:tcPr>
            <w:tcW w:w="732" w:type="pct"/>
            <w:vAlign w:val="center"/>
          </w:tcPr>
          <w:p w14:paraId="1E0F510F" w14:textId="598F30A0" w:rsidR="00707795" w:rsidRPr="00B703EF" w:rsidRDefault="00064FCB" w:rsidP="005142B4">
            <w:pPr>
              <w:pStyle w:val="Table"/>
              <w:jc w:val="center"/>
            </w:pPr>
            <w:r>
              <w:t>PE line</w:t>
            </w:r>
          </w:p>
        </w:tc>
        <w:tc>
          <w:tcPr>
            <w:tcW w:w="389" w:type="pct"/>
            <w:vAlign w:val="center"/>
          </w:tcPr>
          <w:p w14:paraId="4CA57248" w14:textId="0C2A6D7A" w:rsidR="00707795" w:rsidRPr="00B703EF" w:rsidRDefault="006E1C8E" w:rsidP="005142B4">
            <w:pPr>
              <w:pStyle w:val="Table"/>
              <w:jc w:val="center"/>
            </w:pPr>
            <w:r>
              <w:t>4</w:t>
            </w:r>
          </w:p>
        </w:tc>
        <w:tc>
          <w:tcPr>
            <w:tcW w:w="979" w:type="pct"/>
            <w:vAlign w:val="center"/>
          </w:tcPr>
          <w:p w14:paraId="57B52E2B" w14:textId="77777777" w:rsidR="00707795" w:rsidRPr="00B703EF" w:rsidRDefault="00707795" w:rsidP="005142B4">
            <w:pPr>
              <w:pStyle w:val="Table"/>
              <w:jc w:val="center"/>
            </w:pPr>
          </w:p>
        </w:tc>
      </w:tr>
      <w:tr w:rsidR="00C072D1" w:rsidRPr="00E17EF1" w14:paraId="534D5654" w14:textId="77777777" w:rsidTr="00E85DCB">
        <w:tc>
          <w:tcPr>
            <w:tcW w:w="337" w:type="pct"/>
            <w:vAlign w:val="center"/>
          </w:tcPr>
          <w:p w14:paraId="5134CA15" w14:textId="61337FA7" w:rsidR="00C072D1" w:rsidRPr="00B703EF" w:rsidRDefault="00C072D1" w:rsidP="005142B4">
            <w:pPr>
              <w:pStyle w:val="Table"/>
              <w:jc w:val="center"/>
              <w:rPr>
                <w:lang w:val="ru-RU"/>
              </w:rPr>
            </w:pPr>
            <w:r>
              <w:rPr>
                <w:rFonts w:hint="eastAsia"/>
                <w:lang w:val="ru-RU"/>
              </w:rPr>
              <w:t>4</w:t>
            </w:r>
            <w:r>
              <w:rPr>
                <w:lang w:val="ru-RU"/>
              </w:rPr>
              <w:t>4</w:t>
            </w:r>
          </w:p>
        </w:tc>
        <w:tc>
          <w:tcPr>
            <w:tcW w:w="984" w:type="pct"/>
            <w:vAlign w:val="center"/>
          </w:tcPr>
          <w:p w14:paraId="71397219" w14:textId="15A9729F" w:rsidR="00C072D1" w:rsidRPr="00B703EF" w:rsidRDefault="00C072D1" w:rsidP="005142B4">
            <w:pPr>
              <w:pStyle w:val="Table"/>
              <w:jc w:val="center"/>
            </w:pPr>
            <w:r>
              <w:rPr>
                <w:rFonts w:hint="eastAsia"/>
              </w:rPr>
              <w:t>H</w:t>
            </w:r>
            <w:r>
              <w:t>eat cutter</w:t>
            </w:r>
          </w:p>
        </w:tc>
        <w:tc>
          <w:tcPr>
            <w:tcW w:w="1578" w:type="pct"/>
            <w:vAlign w:val="center"/>
          </w:tcPr>
          <w:p w14:paraId="43DB2D8E" w14:textId="48CC6242" w:rsidR="00C072D1" w:rsidRPr="00B703EF" w:rsidRDefault="00C072D1" w:rsidP="005142B4">
            <w:pPr>
              <w:pStyle w:val="Table"/>
              <w:jc w:val="center"/>
            </w:pPr>
            <w:r>
              <w:rPr>
                <w:rFonts w:hint="eastAsia"/>
              </w:rPr>
              <w:t>H</w:t>
            </w:r>
            <w:r>
              <w:t>eat cutter</w:t>
            </w:r>
          </w:p>
        </w:tc>
        <w:tc>
          <w:tcPr>
            <w:tcW w:w="732" w:type="pct"/>
            <w:vAlign w:val="center"/>
          </w:tcPr>
          <w:p w14:paraId="4A6F7FD2" w14:textId="73EDD192" w:rsidR="00C072D1" w:rsidRPr="00B703EF" w:rsidRDefault="00C072D1" w:rsidP="005142B4">
            <w:pPr>
              <w:pStyle w:val="Table"/>
              <w:jc w:val="center"/>
            </w:pPr>
            <w:r>
              <w:rPr>
                <w:rFonts w:hint="eastAsia"/>
              </w:rPr>
              <w:t>N</w:t>
            </w:r>
            <w:r>
              <w:t>ichrom</w:t>
            </w:r>
            <w:r w:rsidR="00BB3F9C">
              <w:t>e</w:t>
            </w:r>
          </w:p>
        </w:tc>
        <w:tc>
          <w:tcPr>
            <w:tcW w:w="389" w:type="pct"/>
            <w:vAlign w:val="center"/>
          </w:tcPr>
          <w:p w14:paraId="32876FF6" w14:textId="56DD4DCF" w:rsidR="00C072D1" w:rsidRPr="00B703EF" w:rsidRDefault="00C072D1" w:rsidP="005142B4">
            <w:pPr>
              <w:pStyle w:val="Table"/>
              <w:jc w:val="center"/>
            </w:pPr>
            <w:r>
              <w:rPr>
                <w:rFonts w:hint="eastAsia"/>
              </w:rPr>
              <w:t>2</w:t>
            </w:r>
          </w:p>
        </w:tc>
        <w:tc>
          <w:tcPr>
            <w:tcW w:w="979" w:type="pct"/>
            <w:vAlign w:val="center"/>
          </w:tcPr>
          <w:p w14:paraId="10DEED96" w14:textId="77777777" w:rsidR="00C072D1" w:rsidRPr="00B703EF" w:rsidRDefault="00C072D1" w:rsidP="005142B4">
            <w:pPr>
              <w:pStyle w:val="Table"/>
              <w:jc w:val="center"/>
            </w:pPr>
          </w:p>
        </w:tc>
      </w:tr>
      <w:tr w:rsidR="00E85DCB" w:rsidRPr="00E17EF1" w14:paraId="417EED47" w14:textId="77777777" w:rsidTr="00E85DCB">
        <w:tc>
          <w:tcPr>
            <w:tcW w:w="337" w:type="pct"/>
            <w:vAlign w:val="center"/>
          </w:tcPr>
          <w:p w14:paraId="2E4714A0" w14:textId="404E0970" w:rsidR="00E85DCB" w:rsidRDefault="00E85DCB" w:rsidP="00E85DCB">
            <w:pPr>
              <w:pStyle w:val="Table"/>
              <w:jc w:val="center"/>
              <w:rPr>
                <w:lang w:val="ru-RU"/>
              </w:rPr>
            </w:pPr>
            <w:r>
              <w:rPr>
                <w:rFonts w:hint="eastAsia"/>
                <w:lang w:val="ru-RU"/>
              </w:rPr>
              <w:t>4</w:t>
            </w:r>
            <w:r>
              <w:rPr>
                <w:lang w:val="ru-RU"/>
              </w:rPr>
              <w:t>5</w:t>
            </w:r>
          </w:p>
        </w:tc>
        <w:tc>
          <w:tcPr>
            <w:tcW w:w="984" w:type="pct"/>
            <w:vAlign w:val="center"/>
          </w:tcPr>
          <w:p w14:paraId="77EF16D6" w14:textId="2F948A3E" w:rsidR="00E85DCB" w:rsidRDefault="00E85DCB" w:rsidP="00E85DCB">
            <w:pPr>
              <w:pStyle w:val="Table"/>
              <w:jc w:val="center"/>
            </w:pPr>
            <w:r w:rsidRPr="00B703EF">
              <w:t>Antenna deployment mechanism</w:t>
            </w:r>
            <w:r>
              <w:t xml:space="preserve"> 2</w:t>
            </w:r>
          </w:p>
        </w:tc>
        <w:tc>
          <w:tcPr>
            <w:tcW w:w="1578" w:type="pct"/>
            <w:vAlign w:val="center"/>
          </w:tcPr>
          <w:p w14:paraId="2A4C1258" w14:textId="1736B49B" w:rsidR="00E85DCB" w:rsidRDefault="00E85DCB" w:rsidP="00E85DCB">
            <w:pPr>
              <w:pStyle w:val="Table"/>
              <w:jc w:val="center"/>
            </w:pPr>
            <w:r w:rsidRPr="00B703EF">
              <w:t>Component-</w:t>
            </w:r>
            <w:r>
              <w:t>24</w:t>
            </w:r>
          </w:p>
        </w:tc>
        <w:tc>
          <w:tcPr>
            <w:tcW w:w="732" w:type="pct"/>
            <w:vAlign w:val="center"/>
          </w:tcPr>
          <w:p w14:paraId="43688486" w14:textId="52BC3108" w:rsidR="00E85DCB" w:rsidRDefault="00E85DCB" w:rsidP="00E85DCB">
            <w:pPr>
              <w:pStyle w:val="Table"/>
              <w:jc w:val="center"/>
            </w:pPr>
            <w:r w:rsidRPr="00B703EF">
              <w:t>Teflon</w:t>
            </w:r>
          </w:p>
        </w:tc>
        <w:tc>
          <w:tcPr>
            <w:tcW w:w="389" w:type="pct"/>
            <w:vAlign w:val="center"/>
          </w:tcPr>
          <w:p w14:paraId="1BB0D842" w14:textId="18B1D9D3" w:rsidR="00E85DCB" w:rsidRDefault="00E85DCB" w:rsidP="00E85DCB">
            <w:pPr>
              <w:pStyle w:val="Table"/>
              <w:jc w:val="center"/>
            </w:pPr>
            <w:r>
              <w:t>1</w:t>
            </w:r>
          </w:p>
        </w:tc>
        <w:tc>
          <w:tcPr>
            <w:tcW w:w="979" w:type="pct"/>
            <w:vAlign w:val="center"/>
          </w:tcPr>
          <w:p w14:paraId="6A650BB4" w14:textId="79FE25ED" w:rsidR="00E85DCB" w:rsidRPr="00B703EF" w:rsidRDefault="00E85DCB" w:rsidP="00E85DCB">
            <w:pPr>
              <w:pStyle w:val="Table"/>
              <w:jc w:val="center"/>
            </w:pPr>
            <w:r w:rsidRPr="00B703EF">
              <w:t>Contained by fishing wire</w:t>
            </w:r>
          </w:p>
        </w:tc>
      </w:tr>
      <w:tr w:rsidR="00C51BBE" w:rsidRPr="00E17EF1" w14:paraId="237DA308" w14:textId="77777777" w:rsidTr="00E85DCB">
        <w:tc>
          <w:tcPr>
            <w:tcW w:w="337" w:type="pct"/>
            <w:vAlign w:val="center"/>
          </w:tcPr>
          <w:p w14:paraId="3D5BADBE" w14:textId="3BF76263" w:rsidR="00C51BBE" w:rsidRPr="00C51BBE" w:rsidRDefault="00C51BBE" w:rsidP="00E85DCB">
            <w:pPr>
              <w:pStyle w:val="Table"/>
              <w:jc w:val="center"/>
            </w:pPr>
            <w:r>
              <w:t>46</w:t>
            </w:r>
          </w:p>
        </w:tc>
        <w:tc>
          <w:tcPr>
            <w:tcW w:w="984" w:type="pct"/>
            <w:vAlign w:val="center"/>
          </w:tcPr>
          <w:p w14:paraId="012514CA" w14:textId="337125E4" w:rsidR="00C51BBE" w:rsidRPr="00B703EF" w:rsidRDefault="00C51BBE" w:rsidP="00E85DCB">
            <w:pPr>
              <w:pStyle w:val="Table"/>
              <w:jc w:val="center"/>
            </w:pPr>
            <w:r>
              <w:t>Deployment Switch Cover (L-shape)</w:t>
            </w:r>
          </w:p>
        </w:tc>
        <w:tc>
          <w:tcPr>
            <w:tcW w:w="1578" w:type="pct"/>
            <w:vAlign w:val="center"/>
          </w:tcPr>
          <w:p w14:paraId="069B36CB" w14:textId="323FC862" w:rsidR="00C51BBE" w:rsidRPr="00B703EF" w:rsidRDefault="00B50C89" w:rsidP="00E85DCB">
            <w:pPr>
              <w:pStyle w:val="Table"/>
              <w:jc w:val="center"/>
            </w:pPr>
            <w:r>
              <w:t>Structure-08</w:t>
            </w:r>
          </w:p>
        </w:tc>
        <w:tc>
          <w:tcPr>
            <w:tcW w:w="732" w:type="pct"/>
            <w:vAlign w:val="center"/>
          </w:tcPr>
          <w:p w14:paraId="0B91C013" w14:textId="00B9DF31" w:rsidR="00C51BBE" w:rsidRPr="00B703EF" w:rsidRDefault="00C51BBE" w:rsidP="00E85DCB">
            <w:pPr>
              <w:pStyle w:val="Table"/>
              <w:jc w:val="center"/>
            </w:pPr>
            <w:r w:rsidRPr="00B703EF">
              <w:t>A6061-T6</w:t>
            </w:r>
          </w:p>
        </w:tc>
        <w:tc>
          <w:tcPr>
            <w:tcW w:w="389" w:type="pct"/>
            <w:vAlign w:val="center"/>
          </w:tcPr>
          <w:p w14:paraId="71824BF5" w14:textId="571817C4" w:rsidR="00C51BBE" w:rsidRDefault="00C51BBE" w:rsidP="00E85DCB">
            <w:pPr>
              <w:pStyle w:val="Table"/>
              <w:jc w:val="center"/>
            </w:pPr>
            <w:r>
              <w:t>3</w:t>
            </w:r>
          </w:p>
        </w:tc>
        <w:tc>
          <w:tcPr>
            <w:tcW w:w="979" w:type="pct"/>
            <w:vAlign w:val="center"/>
          </w:tcPr>
          <w:p w14:paraId="2EA8F9A3" w14:textId="53F72108" w:rsidR="00C51BBE" w:rsidRPr="00B703EF" w:rsidRDefault="00C51BBE" w:rsidP="00E85DCB">
            <w:pPr>
              <w:pStyle w:val="Table"/>
              <w:jc w:val="center"/>
            </w:pPr>
          </w:p>
        </w:tc>
      </w:tr>
      <w:tr w:rsidR="00947A24" w:rsidRPr="00E17EF1" w14:paraId="60D6DDAD" w14:textId="77777777" w:rsidTr="00E85DCB">
        <w:tc>
          <w:tcPr>
            <w:tcW w:w="337" w:type="pct"/>
            <w:vAlign w:val="center"/>
          </w:tcPr>
          <w:p w14:paraId="1D9060CE" w14:textId="4AC1F377" w:rsidR="00947A24" w:rsidRDefault="00947A24" w:rsidP="00E85DCB">
            <w:pPr>
              <w:pStyle w:val="Table"/>
              <w:jc w:val="center"/>
            </w:pPr>
            <w:r>
              <w:t>47</w:t>
            </w:r>
          </w:p>
        </w:tc>
        <w:tc>
          <w:tcPr>
            <w:tcW w:w="984" w:type="pct"/>
            <w:vAlign w:val="center"/>
          </w:tcPr>
          <w:p w14:paraId="46DE6F8A" w14:textId="42311AAA" w:rsidR="00947A24" w:rsidRDefault="00A6792E" w:rsidP="00E85DCB">
            <w:pPr>
              <w:pStyle w:val="Table"/>
              <w:jc w:val="center"/>
            </w:pPr>
            <w:r>
              <w:t>Hexagon</w:t>
            </w:r>
            <w:r w:rsidR="00763655">
              <w:t xml:space="preserve"> </w:t>
            </w:r>
            <w:r w:rsidR="002A2873">
              <w:t>Nut</w:t>
            </w:r>
            <w:r w:rsidR="00763655">
              <w:t xml:space="preserve"> M2</w:t>
            </w:r>
          </w:p>
        </w:tc>
        <w:tc>
          <w:tcPr>
            <w:tcW w:w="1578" w:type="pct"/>
            <w:vAlign w:val="center"/>
          </w:tcPr>
          <w:p w14:paraId="5E69DD85" w14:textId="4E9630D7" w:rsidR="00947A24" w:rsidRDefault="002A2873" w:rsidP="00E85DCB">
            <w:pPr>
              <w:pStyle w:val="Table"/>
              <w:jc w:val="center"/>
            </w:pPr>
            <w:r>
              <w:t>Fatener-03</w:t>
            </w:r>
          </w:p>
        </w:tc>
        <w:tc>
          <w:tcPr>
            <w:tcW w:w="732" w:type="pct"/>
            <w:vAlign w:val="center"/>
          </w:tcPr>
          <w:p w14:paraId="1E640FBC" w14:textId="6A5E61F8" w:rsidR="00947A24" w:rsidRPr="00B703EF" w:rsidRDefault="00142125" w:rsidP="00E85DCB">
            <w:pPr>
              <w:pStyle w:val="Table"/>
              <w:jc w:val="center"/>
            </w:pPr>
            <w:r>
              <w:t>SUS304</w:t>
            </w:r>
          </w:p>
        </w:tc>
        <w:tc>
          <w:tcPr>
            <w:tcW w:w="389" w:type="pct"/>
            <w:vAlign w:val="center"/>
          </w:tcPr>
          <w:p w14:paraId="7FBC5FA8" w14:textId="595C79DC" w:rsidR="00947A24" w:rsidRDefault="00ED17F8" w:rsidP="00E85DCB">
            <w:pPr>
              <w:pStyle w:val="Table"/>
              <w:jc w:val="center"/>
            </w:pPr>
            <w:r>
              <w:t>16</w:t>
            </w:r>
          </w:p>
        </w:tc>
        <w:tc>
          <w:tcPr>
            <w:tcW w:w="979" w:type="pct"/>
            <w:vAlign w:val="center"/>
          </w:tcPr>
          <w:p w14:paraId="78AEB15B" w14:textId="77777777" w:rsidR="00947A24" w:rsidRPr="00B703EF" w:rsidRDefault="00947A24" w:rsidP="00E85DCB">
            <w:pPr>
              <w:pStyle w:val="Table"/>
              <w:jc w:val="center"/>
            </w:pPr>
          </w:p>
        </w:tc>
      </w:tr>
    </w:tbl>
    <w:p w14:paraId="7F559ACF" w14:textId="77777777" w:rsidR="00DD252C" w:rsidRPr="00E17EF1" w:rsidRDefault="00DD252C" w:rsidP="00CE0ABB">
      <w:pPr>
        <w:spacing w:line="276" w:lineRule="auto"/>
        <w:ind w:leftChars="100" w:left="210"/>
      </w:pPr>
    </w:p>
    <w:p w14:paraId="10871DBF" w14:textId="25A4DC94" w:rsidR="002046B8" w:rsidRPr="00E17EF1" w:rsidRDefault="00E1405D" w:rsidP="00CE0ABB">
      <w:pPr>
        <w:widowControl/>
        <w:spacing w:line="276" w:lineRule="auto"/>
        <w:jc w:val="left"/>
      </w:pPr>
      <w:r w:rsidRPr="00E17EF1">
        <w:br w:type="page"/>
      </w:r>
    </w:p>
    <w:p w14:paraId="1799DFF5" w14:textId="7133A86E" w:rsidR="00D22043" w:rsidRPr="00E17EF1" w:rsidRDefault="004017C2" w:rsidP="00633846">
      <w:pPr>
        <w:spacing w:line="276" w:lineRule="auto"/>
        <w:ind w:firstLine="0"/>
        <w:jc w:val="center"/>
      </w:pPr>
      <w:r w:rsidRPr="004017C2">
        <w:rPr>
          <w:noProof/>
        </w:rPr>
        <w:lastRenderedPageBreak/>
        <w:drawing>
          <wp:inline distT="0" distB="0" distL="0" distR="0" wp14:anchorId="53B465EE" wp14:editId="0713E8F2">
            <wp:extent cx="4155746" cy="3600000"/>
            <wp:effectExtent l="0" t="0" r="0" b="635"/>
            <wp:docPr id="8" name="グラフィックス 7">
              <a:extLst xmlns:a="http://schemas.openxmlformats.org/drawingml/2006/main">
                <a:ext uri="{FF2B5EF4-FFF2-40B4-BE49-F238E27FC236}">
                  <a16:creationId xmlns:a16="http://schemas.microsoft.com/office/drawing/2014/main" id="{AA3DD8A9-9D12-B2CB-4C77-701EC789B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グラフィックス 7">
                      <a:extLst>
                        <a:ext uri="{FF2B5EF4-FFF2-40B4-BE49-F238E27FC236}">
                          <a16:creationId xmlns:a16="http://schemas.microsoft.com/office/drawing/2014/main" id="{AA3DD8A9-9D12-B2CB-4C77-701EC789BEFF}"/>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55746" cy="3600000"/>
                    </a:xfrm>
                    <a:prstGeom prst="rect">
                      <a:avLst/>
                    </a:prstGeom>
                  </pic:spPr>
                </pic:pic>
              </a:graphicData>
            </a:graphic>
          </wp:inline>
        </w:drawing>
      </w:r>
    </w:p>
    <w:p w14:paraId="0B30B9F4" w14:textId="6918261F" w:rsidR="00E1405D" w:rsidRPr="00E17EF1" w:rsidRDefault="00E1405D" w:rsidP="00633846">
      <w:pPr>
        <w:spacing w:line="276" w:lineRule="auto"/>
        <w:ind w:firstLine="0"/>
        <w:jc w:val="center"/>
        <w:rPr>
          <w:rFonts w:eastAsia="Times New Roman"/>
          <w:b/>
          <w:color w:val="000000"/>
          <w:u w:val="single"/>
        </w:rPr>
      </w:pPr>
      <w:r w:rsidRPr="00E17EF1">
        <w:rPr>
          <w:rFonts w:eastAsia="Times New Roman"/>
          <w:b/>
          <w:color w:val="000000"/>
          <w:u w:val="single"/>
        </w:rPr>
        <w:t xml:space="preserve">Figure 4-1 Overview of </w:t>
      </w:r>
      <w:r w:rsidR="00CE0ABB" w:rsidRPr="00E17EF1">
        <w:rPr>
          <w:rFonts w:eastAsia="Times New Roman"/>
          <w:b/>
          <w:color w:val="000000"/>
          <w:u w:val="single"/>
        </w:rPr>
        <w:t xml:space="preserve">the </w:t>
      </w:r>
      <w:r w:rsidRPr="00E17EF1">
        <w:rPr>
          <w:rFonts w:eastAsia="Times New Roman"/>
          <w:b/>
          <w:color w:val="000000"/>
          <w:u w:val="single"/>
        </w:rPr>
        <w:t>Satellite (Before Deployment)</w:t>
      </w:r>
    </w:p>
    <w:p w14:paraId="3D266717" w14:textId="77777777" w:rsidR="00CE0ABB" w:rsidRPr="00E17EF1" w:rsidRDefault="00CE0ABB" w:rsidP="00CE0ABB">
      <w:pPr>
        <w:spacing w:line="276" w:lineRule="auto"/>
        <w:jc w:val="center"/>
        <w:rPr>
          <w:rFonts w:eastAsia="Times New Roman"/>
          <w:b/>
          <w:color w:val="000000"/>
          <w:u w:val="single"/>
        </w:rPr>
      </w:pPr>
    </w:p>
    <w:p w14:paraId="51ECA715" w14:textId="45BF839E" w:rsidR="00D22043" w:rsidRPr="00E17EF1" w:rsidRDefault="00903BF8" w:rsidP="00633846">
      <w:pPr>
        <w:spacing w:line="276" w:lineRule="auto"/>
        <w:ind w:firstLine="0"/>
        <w:jc w:val="center"/>
        <w:rPr>
          <w:rFonts w:eastAsia="Times New Roman"/>
          <w:b/>
          <w:color w:val="000000"/>
          <w:u w:val="single"/>
        </w:rPr>
      </w:pPr>
      <w:r w:rsidRPr="00C51BBE">
        <w:rPr>
          <w:rFonts w:eastAsia="Times New Roman"/>
          <w:bCs/>
          <w:noProof/>
          <w:color w:val="000000"/>
        </w:rPr>
        <w:drawing>
          <wp:inline distT="0" distB="0" distL="0" distR="0" wp14:anchorId="4BAB6BE4" wp14:editId="104B96A8">
            <wp:extent cx="4343354" cy="3151060"/>
            <wp:effectExtent l="0" t="0" r="635" b="0"/>
            <wp:docPr id="18" name="グラフィックス 17">
              <a:extLst xmlns:a="http://schemas.openxmlformats.org/drawingml/2006/main">
                <a:ext uri="{FF2B5EF4-FFF2-40B4-BE49-F238E27FC236}">
                  <a16:creationId xmlns:a16="http://schemas.microsoft.com/office/drawing/2014/main" id="{20420D8C-05CE-A4A7-A017-ECDEACAA2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グラフィックス 17">
                      <a:extLst>
                        <a:ext uri="{FF2B5EF4-FFF2-40B4-BE49-F238E27FC236}">
                          <a16:creationId xmlns:a16="http://schemas.microsoft.com/office/drawing/2014/main" id="{20420D8C-05CE-A4A7-A017-ECDEACAA29B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43354" cy="3151060"/>
                    </a:xfrm>
                    <a:prstGeom prst="rect">
                      <a:avLst/>
                    </a:prstGeom>
                  </pic:spPr>
                </pic:pic>
              </a:graphicData>
            </a:graphic>
          </wp:inline>
        </w:drawing>
      </w:r>
    </w:p>
    <w:p w14:paraId="16103820" w14:textId="2FC26B7E" w:rsidR="00E1405D" w:rsidRPr="00E17EF1" w:rsidRDefault="00E1405D" w:rsidP="00633846">
      <w:pPr>
        <w:spacing w:line="276" w:lineRule="auto"/>
        <w:ind w:firstLine="0"/>
        <w:jc w:val="center"/>
        <w:rPr>
          <w:rFonts w:eastAsia="Times New Roman"/>
          <w:b/>
          <w:color w:val="000000"/>
          <w:u w:val="single"/>
        </w:rPr>
      </w:pPr>
      <w:r w:rsidRPr="00E17EF1">
        <w:rPr>
          <w:rFonts w:eastAsia="Times New Roman"/>
          <w:b/>
          <w:color w:val="000000"/>
          <w:u w:val="single"/>
        </w:rPr>
        <w:t xml:space="preserve">Figure 4-2 Overview of </w:t>
      </w:r>
      <w:r w:rsidR="00CE0ABB" w:rsidRPr="00E17EF1">
        <w:rPr>
          <w:rFonts w:eastAsia="Times New Roman"/>
          <w:b/>
          <w:color w:val="000000"/>
          <w:u w:val="single"/>
        </w:rPr>
        <w:t xml:space="preserve">the </w:t>
      </w:r>
      <w:r w:rsidRPr="00E17EF1">
        <w:rPr>
          <w:rFonts w:eastAsia="Times New Roman"/>
          <w:b/>
          <w:color w:val="000000"/>
          <w:u w:val="single"/>
        </w:rPr>
        <w:t>Satellite (Before Deployment)</w:t>
      </w:r>
    </w:p>
    <w:p w14:paraId="0745D010" w14:textId="77777777" w:rsidR="00E1405D" w:rsidRPr="00E17EF1" w:rsidRDefault="00E1405D" w:rsidP="00CE0ABB">
      <w:pPr>
        <w:spacing w:line="276" w:lineRule="auto"/>
        <w:jc w:val="center"/>
      </w:pPr>
    </w:p>
    <w:p w14:paraId="1C4B9E47" w14:textId="46A25119" w:rsidR="00E1405D" w:rsidRPr="00E17EF1" w:rsidRDefault="009E270F" w:rsidP="00633846">
      <w:pPr>
        <w:spacing w:line="276" w:lineRule="auto"/>
        <w:ind w:firstLine="0"/>
        <w:jc w:val="center"/>
      </w:pPr>
      <w:r w:rsidRPr="009E270F">
        <w:rPr>
          <w:noProof/>
        </w:rPr>
        <w:lastRenderedPageBreak/>
        <w:drawing>
          <wp:inline distT="0" distB="0" distL="0" distR="0" wp14:anchorId="49830885" wp14:editId="4CE8DD68">
            <wp:extent cx="3589207" cy="2118738"/>
            <wp:effectExtent l="0" t="0" r="0" b="0"/>
            <wp:docPr id="14" name="グラフィックス 13">
              <a:extLst xmlns:a="http://schemas.openxmlformats.org/drawingml/2006/main">
                <a:ext uri="{FF2B5EF4-FFF2-40B4-BE49-F238E27FC236}">
                  <a16:creationId xmlns:a16="http://schemas.microsoft.com/office/drawing/2014/main" id="{29C4CADD-393D-528C-4D4B-6B64202AB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グラフィックス 13">
                      <a:extLst>
                        <a:ext uri="{FF2B5EF4-FFF2-40B4-BE49-F238E27FC236}">
                          <a16:creationId xmlns:a16="http://schemas.microsoft.com/office/drawing/2014/main" id="{29C4CADD-393D-528C-4D4B-6B64202ABB6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9207" cy="2118738"/>
                    </a:xfrm>
                    <a:prstGeom prst="rect">
                      <a:avLst/>
                    </a:prstGeom>
                  </pic:spPr>
                </pic:pic>
              </a:graphicData>
            </a:graphic>
          </wp:inline>
        </w:drawing>
      </w:r>
    </w:p>
    <w:p w14:paraId="1C03C091" w14:textId="69D7B1C7" w:rsidR="00E1405D" w:rsidRPr="00E17EF1" w:rsidRDefault="00E1405D" w:rsidP="00633846">
      <w:pPr>
        <w:spacing w:line="276" w:lineRule="auto"/>
        <w:ind w:firstLine="0"/>
        <w:jc w:val="center"/>
        <w:rPr>
          <w:rFonts w:eastAsia="Times New Roman"/>
          <w:b/>
          <w:color w:val="000000"/>
          <w:u w:val="single"/>
        </w:rPr>
      </w:pPr>
      <w:r w:rsidRPr="00E17EF1">
        <w:rPr>
          <w:rFonts w:eastAsia="Times New Roman"/>
          <w:b/>
          <w:color w:val="000000"/>
          <w:u w:val="single"/>
        </w:rPr>
        <w:t>Figure 4-3 Satellite Structural Parts</w:t>
      </w:r>
    </w:p>
    <w:p w14:paraId="56FF4C0C" w14:textId="77777777" w:rsidR="00E1405D" w:rsidRPr="00E17EF1" w:rsidRDefault="00E1405D" w:rsidP="00CE0ABB">
      <w:pPr>
        <w:spacing w:line="276" w:lineRule="auto"/>
        <w:jc w:val="center"/>
        <w:rPr>
          <w:rFonts w:eastAsia="Times New Roman"/>
          <w:b/>
          <w:color w:val="000000"/>
          <w:u w:val="single"/>
        </w:rPr>
      </w:pPr>
    </w:p>
    <w:p w14:paraId="5CB0ED38" w14:textId="009939D2" w:rsidR="00D22043" w:rsidRPr="00E17EF1" w:rsidRDefault="005651B4" w:rsidP="00633846">
      <w:pPr>
        <w:spacing w:line="276" w:lineRule="auto"/>
        <w:ind w:firstLine="0"/>
        <w:jc w:val="center"/>
      </w:pPr>
      <w:r w:rsidRPr="005651B4">
        <w:rPr>
          <w:noProof/>
        </w:rPr>
        <w:drawing>
          <wp:inline distT="0" distB="0" distL="0" distR="0" wp14:anchorId="48B1A4B7" wp14:editId="01CA85E1">
            <wp:extent cx="2825697" cy="2159640"/>
            <wp:effectExtent l="0" t="0" r="0" b="0"/>
            <wp:docPr id="17" name="グラフィックス 16">
              <a:extLst xmlns:a="http://schemas.openxmlformats.org/drawingml/2006/main">
                <a:ext uri="{FF2B5EF4-FFF2-40B4-BE49-F238E27FC236}">
                  <a16:creationId xmlns:a16="http://schemas.microsoft.com/office/drawing/2014/main" id="{782AFE37-C770-9733-1B3E-E67FA067D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グラフィックス 16">
                      <a:extLst>
                        <a:ext uri="{FF2B5EF4-FFF2-40B4-BE49-F238E27FC236}">
                          <a16:creationId xmlns:a16="http://schemas.microsoft.com/office/drawing/2014/main" id="{782AFE37-C770-9733-1B3E-E67FA067DD5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697" cy="2159640"/>
                    </a:xfrm>
                    <a:prstGeom prst="rect">
                      <a:avLst/>
                    </a:prstGeom>
                  </pic:spPr>
                </pic:pic>
              </a:graphicData>
            </a:graphic>
          </wp:inline>
        </w:drawing>
      </w:r>
    </w:p>
    <w:p w14:paraId="674D9B43" w14:textId="0E11D496" w:rsidR="00E1405D" w:rsidRDefault="00E1405D" w:rsidP="00633846">
      <w:pPr>
        <w:spacing w:line="276" w:lineRule="auto"/>
        <w:ind w:firstLine="0"/>
        <w:jc w:val="center"/>
        <w:rPr>
          <w:rFonts w:eastAsia="Times New Roman"/>
          <w:b/>
          <w:color w:val="000000"/>
          <w:u w:val="single"/>
        </w:rPr>
      </w:pPr>
      <w:r w:rsidRPr="00E17EF1">
        <w:rPr>
          <w:rFonts w:eastAsia="Times New Roman"/>
          <w:b/>
          <w:color w:val="000000"/>
          <w:u w:val="single"/>
        </w:rPr>
        <w:t>Figure 4-</w:t>
      </w:r>
      <w:r w:rsidR="00180A17" w:rsidRPr="00E17EF1">
        <w:rPr>
          <w:rFonts w:eastAsia="Times New Roman"/>
          <w:b/>
          <w:color w:val="000000"/>
          <w:u w:val="single"/>
        </w:rPr>
        <w:t>4</w:t>
      </w:r>
      <w:r w:rsidRPr="00E17EF1">
        <w:rPr>
          <w:rFonts w:eastAsia="Times New Roman"/>
          <w:b/>
          <w:color w:val="000000"/>
          <w:u w:val="single"/>
        </w:rPr>
        <w:t xml:space="preserve"> </w:t>
      </w:r>
      <w:r w:rsidR="00905494" w:rsidRPr="00E17EF1">
        <w:rPr>
          <w:rFonts w:eastAsia="Times New Roman"/>
          <w:b/>
          <w:color w:val="000000"/>
          <w:u w:val="single"/>
        </w:rPr>
        <w:t>Overall</w:t>
      </w:r>
      <w:r w:rsidRPr="00E17EF1">
        <w:rPr>
          <w:rFonts w:eastAsia="Times New Roman"/>
          <w:b/>
          <w:color w:val="000000"/>
          <w:u w:val="single"/>
        </w:rPr>
        <w:t xml:space="preserve"> Satellite Internal Configuration</w:t>
      </w:r>
    </w:p>
    <w:p w14:paraId="7DFF604F" w14:textId="77777777" w:rsidR="00FB72F2" w:rsidRPr="00E17EF1" w:rsidRDefault="00FB72F2" w:rsidP="00633846">
      <w:pPr>
        <w:spacing w:line="276" w:lineRule="auto"/>
        <w:ind w:firstLine="0"/>
        <w:jc w:val="center"/>
      </w:pPr>
    </w:p>
    <w:p w14:paraId="1BBE52A3" w14:textId="77777777" w:rsidR="005142B4" w:rsidRPr="00E17EF1" w:rsidRDefault="005142B4" w:rsidP="00CE0ABB">
      <w:pPr>
        <w:spacing w:line="276" w:lineRule="auto"/>
        <w:jc w:val="center"/>
        <w:rPr>
          <w:rFonts w:eastAsia="Times New Roman"/>
          <w:b/>
          <w:color w:val="000000"/>
          <w:u w:val="single"/>
        </w:rPr>
      </w:pPr>
    </w:p>
    <w:p w14:paraId="364AA20F" w14:textId="77777777" w:rsidR="00633846" w:rsidRPr="00E17EF1" w:rsidRDefault="00E1405D" w:rsidP="00633846">
      <w:pPr>
        <w:spacing w:line="276" w:lineRule="auto"/>
        <w:ind w:firstLine="0"/>
        <w:jc w:val="center"/>
      </w:pPr>
      <w:r w:rsidRPr="00E17EF1">
        <w:rPr>
          <w:noProof/>
        </w:rPr>
        <w:drawing>
          <wp:inline distT="0" distB="0" distL="0" distR="0" wp14:anchorId="4CAB10CC" wp14:editId="6674C3DF">
            <wp:extent cx="5018332" cy="2519556"/>
            <wp:effectExtent l="0" t="0" r="0" b="0"/>
            <wp:docPr id="5792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55241" name="Picture 1"/>
                    <pic:cNvPicPr/>
                  </pic:nvPicPr>
                  <pic:blipFill rotWithShape="1">
                    <a:blip r:embed="rId20" cstate="print">
                      <a:extLst>
                        <a:ext uri="{28A0092B-C50C-407E-A947-70E740481C1C}">
                          <a14:useLocalDpi xmlns:a14="http://schemas.microsoft.com/office/drawing/2010/main"/>
                        </a:ext>
                      </a:extLst>
                    </a:blip>
                    <a:srcRect r="-338"/>
                    <a:stretch/>
                  </pic:blipFill>
                  <pic:spPr bwMode="auto">
                    <a:xfrm>
                      <a:off x="0" y="0"/>
                      <a:ext cx="5019215" cy="2520000"/>
                    </a:xfrm>
                    <a:prstGeom prst="rect">
                      <a:avLst/>
                    </a:prstGeom>
                    <a:ln>
                      <a:noFill/>
                    </a:ln>
                    <a:extLst>
                      <a:ext uri="{53640926-AAD7-44D8-BBD7-CCE9431645EC}">
                        <a14:shadowObscured xmlns:a14="http://schemas.microsoft.com/office/drawing/2010/main"/>
                      </a:ext>
                    </a:extLst>
                  </pic:spPr>
                </pic:pic>
              </a:graphicData>
            </a:graphic>
          </wp:inline>
        </w:drawing>
      </w:r>
    </w:p>
    <w:p w14:paraId="6A629AC7" w14:textId="545379C6" w:rsidR="00E1405D" w:rsidRPr="00E17EF1" w:rsidRDefault="00E1405D" w:rsidP="00633846">
      <w:pPr>
        <w:spacing w:line="276" w:lineRule="auto"/>
        <w:ind w:firstLine="0"/>
        <w:jc w:val="center"/>
      </w:pPr>
      <w:r w:rsidRPr="00E17EF1">
        <w:rPr>
          <w:rFonts w:eastAsia="Times New Roman"/>
          <w:b/>
          <w:color w:val="000000"/>
          <w:u w:val="single"/>
        </w:rPr>
        <w:t>Figure 4-5 Satellite Internal Subsystems</w:t>
      </w:r>
    </w:p>
    <w:p w14:paraId="42B14251" w14:textId="688145B5" w:rsidR="00A9570E" w:rsidRPr="00E17EF1" w:rsidRDefault="00A9570E" w:rsidP="00633846">
      <w:pPr>
        <w:spacing w:line="276" w:lineRule="auto"/>
        <w:ind w:firstLine="0"/>
        <w:jc w:val="center"/>
      </w:pPr>
      <w:r w:rsidRPr="00E17EF1">
        <w:rPr>
          <w:noProof/>
        </w:rPr>
        <w:lastRenderedPageBreak/>
        <w:drawing>
          <wp:inline distT="0" distB="0" distL="0" distR="0" wp14:anchorId="425C1F6C" wp14:editId="6B23F99A">
            <wp:extent cx="3524105" cy="2520000"/>
            <wp:effectExtent l="0" t="0" r="635" b="0"/>
            <wp:docPr id="591491688" name="Picture 1"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1688" name="Picture 1" descr="A diagram of a battery&#10;&#10;Description automatically generated"/>
                    <pic:cNvPicPr/>
                  </pic:nvPicPr>
                  <pic:blipFill>
                    <a:blip r:embed="rId21"/>
                    <a:stretch>
                      <a:fillRect/>
                    </a:stretch>
                  </pic:blipFill>
                  <pic:spPr>
                    <a:xfrm>
                      <a:off x="0" y="0"/>
                      <a:ext cx="3524105" cy="2520000"/>
                    </a:xfrm>
                    <a:prstGeom prst="rect">
                      <a:avLst/>
                    </a:prstGeom>
                  </pic:spPr>
                </pic:pic>
              </a:graphicData>
            </a:graphic>
          </wp:inline>
        </w:drawing>
      </w:r>
    </w:p>
    <w:p w14:paraId="0C0B83ED" w14:textId="424434AC" w:rsidR="00E1405D" w:rsidRPr="00E17EF1" w:rsidRDefault="00E1405D" w:rsidP="00633846">
      <w:pPr>
        <w:spacing w:line="276" w:lineRule="auto"/>
        <w:ind w:firstLine="0"/>
        <w:jc w:val="center"/>
      </w:pPr>
      <w:r w:rsidRPr="00E17EF1">
        <w:rPr>
          <w:rFonts w:eastAsia="Times New Roman"/>
          <w:b/>
          <w:color w:val="000000"/>
          <w:u w:val="single"/>
        </w:rPr>
        <w:t>Figure 4-</w:t>
      </w:r>
      <w:r w:rsidR="00180A17" w:rsidRPr="00E17EF1">
        <w:rPr>
          <w:rFonts w:eastAsia="Times New Roman"/>
          <w:b/>
          <w:color w:val="000000"/>
          <w:u w:val="single"/>
        </w:rPr>
        <w:t>6</w:t>
      </w:r>
      <w:r w:rsidRPr="00E17EF1">
        <w:rPr>
          <w:rFonts w:eastAsia="Times New Roman"/>
          <w:b/>
          <w:color w:val="000000"/>
          <w:u w:val="single"/>
        </w:rPr>
        <w:t xml:space="preserve"> Battery </w:t>
      </w:r>
      <w:r w:rsidR="00180A17" w:rsidRPr="00E17EF1">
        <w:rPr>
          <w:rFonts w:eastAsia="Times New Roman"/>
          <w:b/>
          <w:color w:val="000000"/>
          <w:u w:val="single"/>
        </w:rPr>
        <w:t>Configuration</w:t>
      </w:r>
      <w:r w:rsidRPr="00E17EF1">
        <w:rPr>
          <w:rFonts w:eastAsia="Times New Roman"/>
          <w:b/>
          <w:color w:val="000000"/>
          <w:u w:val="single"/>
        </w:rPr>
        <w:t xml:space="preserve"> of Satellite</w:t>
      </w:r>
    </w:p>
    <w:p w14:paraId="30D0DC49" w14:textId="77777777" w:rsidR="00E1405D" w:rsidRPr="00E17EF1" w:rsidRDefault="00E1405D" w:rsidP="00CE0ABB">
      <w:pPr>
        <w:spacing w:line="276" w:lineRule="auto"/>
        <w:jc w:val="center"/>
      </w:pPr>
    </w:p>
    <w:p w14:paraId="60C27679" w14:textId="0E317BD4" w:rsidR="00A9570E" w:rsidRPr="00E17EF1" w:rsidRDefault="00FC2BAE" w:rsidP="00633846">
      <w:pPr>
        <w:spacing w:line="276" w:lineRule="auto"/>
        <w:ind w:firstLine="0"/>
        <w:jc w:val="center"/>
        <w:rPr>
          <w:b/>
          <w:color w:val="000000"/>
          <w:u w:val="single"/>
        </w:rPr>
      </w:pPr>
      <w:r w:rsidRPr="00C273E4">
        <w:rPr>
          <w:bCs/>
          <w:noProof/>
          <w:color w:val="000000"/>
        </w:rPr>
        <w:drawing>
          <wp:inline distT="0" distB="0" distL="0" distR="0" wp14:anchorId="7003E660" wp14:editId="0F550D38">
            <wp:extent cx="3849286" cy="2159640"/>
            <wp:effectExtent l="0" t="0" r="0" b="0"/>
            <wp:docPr id="7" name="グラフィックス 6">
              <a:extLst xmlns:a="http://schemas.openxmlformats.org/drawingml/2006/main">
                <a:ext uri="{FF2B5EF4-FFF2-40B4-BE49-F238E27FC236}">
                  <a16:creationId xmlns:a16="http://schemas.microsoft.com/office/drawing/2014/main" id="{5047F806-E5F9-B6FE-C2C1-49F0B9A2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グラフィックス 6">
                      <a:extLst>
                        <a:ext uri="{FF2B5EF4-FFF2-40B4-BE49-F238E27FC236}">
                          <a16:creationId xmlns:a16="http://schemas.microsoft.com/office/drawing/2014/main" id="{5047F806-E5F9-B6FE-C2C1-49F0B9A2B93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9286" cy="2159640"/>
                    </a:xfrm>
                    <a:prstGeom prst="rect">
                      <a:avLst/>
                    </a:prstGeom>
                  </pic:spPr>
                </pic:pic>
              </a:graphicData>
            </a:graphic>
          </wp:inline>
        </w:drawing>
      </w:r>
    </w:p>
    <w:p w14:paraId="254BF749" w14:textId="28174A88" w:rsidR="00E1405D" w:rsidRPr="00064FCB" w:rsidRDefault="00AC5B35" w:rsidP="00064FCB">
      <w:pPr>
        <w:pStyle w:val="ac"/>
        <w:numPr>
          <w:ilvl w:val="0"/>
          <w:numId w:val="34"/>
        </w:numPr>
        <w:spacing w:line="276" w:lineRule="auto"/>
        <w:ind w:leftChars="0"/>
        <w:jc w:val="center"/>
        <w:rPr>
          <w:b/>
          <w:color w:val="000000"/>
          <w:u w:val="single"/>
        </w:rPr>
      </w:pPr>
      <w:r w:rsidRPr="00064FCB">
        <w:rPr>
          <w:b/>
          <w:color w:val="000000"/>
          <w:u w:val="single"/>
        </w:rPr>
        <w:t>Deploy</w:t>
      </w:r>
      <w:r w:rsidR="00E1405D" w:rsidRPr="00064FCB">
        <w:rPr>
          <w:b/>
          <w:color w:val="000000"/>
          <w:u w:val="single"/>
        </w:rPr>
        <w:t>ed</w:t>
      </w:r>
    </w:p>
    <w:p w14:paraId="6EBADBF2" w14:textId="77777777" w:rsidR="00C273E4" w:rsidRDefault="00C273E4" w:rsidP="00C273E4">
      <w:pPr>
        <w:spacing w:line="276" w:lineRule="auto"/>
        <w:ind w:firstLine="0"/>
        <w:jc w:val="center"/>
        <w:rPr>
          <w:b/>
          <w:color w:val="000000"/>
          <w:u w:val="single"/>
        </w:rPr>
      </w:pPr>
      <w:r w:rsidRPr="00C273E4">
        <w:rPr>
          <w:bCs/>
          <w:noProof/>
          <w:color w:val="000000"/>
        </w:rPr>
        <w:drawing>
          <wp:inline distT="0" distB="0" distL="0" distR="0" wp14:anchorId="1446254D" wp14:editId="7134BD74">
            <wp:extent cx="4109086" cy="2159640"/>
            <wp:effectExtent l="0" t="0" r="5715" b="0"/>
            <wp:docPr id="948732454" name="Graphic 948732454">
              <a:extLst xmlns:a="http://schemas.openxmlformats.org/drawingml/2006/main">
                <a:ext uri="{FF2B5EF4-FFF2-40B4-BE49-F238E27FC236}">
                  <a16:creationId xmlns:a16="http://schemas.microsoft.com/office/drawing/2014/main" id="{5047F806-E5F9-B6FE-C2C1-49F0B9A2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2454" name="Graphic 948732454">
                      <a:extLst>
                        <a:ext uri="{FF2B5EF4-FFF2-40B4-BE49-F238E27FC236}">
                          <a16:creationId xmlns:a16="http://schemas.microsoft.com/office/drawing/2014/main" id="{5047F806-E5F9-B6FE-C2C1-49F0B9A2B931}"/>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9086" cy="2159640"/>
                    </a:xfrm>
                    <a:prstGeom prst="rect">
                      <a:avLst/>
                    </a:prstGeom>
                  </pic:spPr>
                </pic:pic>
              </a:graphicData>
            </a:graphic>
          </wp:inline>
        </w:drawing>
      </w:r>
    </w:p>
    <w:p w14:paraId="1D689D74" w14:textId="32DA937F" w:rsidR="00372CEC" w:rsidRPr="00E17EF1" w:rsidRDefault="00372CEC" w:rsidP="00C273E4">
      <w:pPr>
        <w:spacing w:line="276" w:lineRule="auto"/>
        <w:ind w:firstLine="0"/>
        <w:jc w:val="center"/>
        <w:rPr>
          <w:b/>
          <w:color w:val="000000"/>
          <w:u w:val="single"/>
        </w:rPr>
      </w:pPr>
      <w:r>
        <w:rPr>
          <w:rFonts w:hint="eastAsia"/>
          <w:b/>
          <w:color w:val="000000"/>
          <w:u w:val="single"/>
        </w:rPr>
        <w:t>(</w:t>
      </w:r>
      <w:r>
        <w:rPr>
          <w:b/>
          <w:color w:val="000000"/>
          <w:u w:val="single"/>
        </w:rPr>
        <w:t>b) Stowed</w:t>
      </w:r>
    </w:p>
    <w:p w14:paraId="1194CB41" w14:textId="15525ED5" w:rsidR="00C273E4" w:rsidRDefault="00C273E4" w:rsidP="00C273E4">
      <w:pPr>
        <w:spacing w:line="276" w:lineRule="auto"/>
        <w:ind w:firstLine="0"/>
        <w:jc w:val="center"/>
        <w:rPr>
          <w:b/>
          <w:color w:val="000000"/>
          <w:u w:val="single"/>
        </w:rPr>
      </w:pPr>
      <w:r w:rsidRPr="00E17EF1">
        <w:rPr>
          <w:b/>
          <w:color w:val="000000"/>
          <w:u w:val="single"/>
        </w:rPr>
        <w:t>Figure 4-7 Antenna Deployment System 1</w:t>
      </w:r>
      <w:r>
        <w:rPr>
          <w:b/>
          <w:color w:val="000000"/>
          <w:u w:val="single"/>
        </w:rPr>
        <w:t xml:space="preserve"> on the -Y/-Z panel</w:t>
      </w:r>
    </w:p>
    <w:p w14:paraId="770FAC2F" w14:textId="77777777" w:rsidR="00C273E4" w:rsidRPr="00E17EF1" w:rsidRDefault="00C273E4" w:rsidP="00633846">
      <w:pPr>
        <w:spacing w:line="276" w:lineRule="auto"/>
        <w:ind w:firstLine="0"/>
        <w:jc w:val="center"/>
      </w:pPr>
    </w:p>
    <w:p w14:paraId="6E5A7193" w14:textId="77777777" w:rsidR="00E1405D" w:rsidRPr="00E17EF1" w:rsidRDefault="00E1405D" w:rsidP="00CE0ABB">
      <w:pPr>
        <w:spacing w:line="276" w:lineRule="auto"/>
        <w:jc w:val="center"/>
      </w:pPr>
    </w:p>
    <w:p w14:paraId="42D8E619" w14:textId="1ADA355F" w:rsidR="00A9570E" w:rsidRPr="00E17EF1" w:rsidRDefault="00FC2BAE" w:rsidP="00633846">
      <w:pPr>
        <w:spacing w:line="276" w:lineRule="auto"/>
        <w:ind w:firstLine="0"/>
        <w:jc w:val="center"/>
        <w:rPr>
          <w:b/>
          <w:color w:val="000000"/>
          <w:u w:val="single"/>
        </w:rPr>
      </w:pPr>
      <w:r w:rsidRPr="00C273E4">
        <w:rPr>
          <w:bCs/>
          <w:noProof/>
          <w:color w:val="000000"/>
        </w:rPr>
        <w:lastRenderedPageBreak/>
        <w:drawing>
          <wp:inline distT="0" distB="0" distL="0" distR="0" wp14:anchorId="051BA39F" wp14:editId="2D70F55E">
            <wp:extent cx="4138718" cy="2340000"/>
            <wp:effectExtent l="0" t="0" r="0" b="3175"/>
            <wp:docPr id="6" name="グラフィックス 5">
              <a:extLst xmlns:a="http://schemas.openxmlformats.org/drawingml/2006/main">
                <a:ext uri="{FF2B5EF4-FFF2-40B4-BE49-F238E27FC236}">
                  <a16:creationId xmlns:a16="http://schemas.microsoft.com/office/drawing/2014/main" id="{187405D0-EEF6-574E-13CC-74C323321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グラフィックス 5">
                      <a:extLst>
                        <a:ext uri="{FF2B5EF4-FFF2-40B4-BE49-F238E27FC236}">
                          <a16:creationId xmlns:a16="http://schemas.microsoft.com/office/drawing/2014/main" id="{187405D0-EEF6-574E-13CC-74C32332122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138718" cy="2340000"/>
                    </a:xfrm>
                    <a:prstGeom prst="rect">
                      <a:avLst/>
                    </a:prstGeom>
                  </pic:spPr>
                </pic:pic>
              </a:graphicData>
            </a:graphic>
          </wp:inline>
        </w:drawing>
      </w:r>
    </w:p>
    <w:p w14:paraId="77D540C1" w14:textId="5204ADBA" w:rsidR="00D869BF" w:rsidRPr="00064FCB" w:rsidRDefault="00AC5B35" w:rsidP="00064FCB">
      <w:pPr>
        <w:pStyle w:val="ac"/>
        <w:numPr>
          <w:ilvl w:val="0"/>
          <w:numId w:val="35"/>
        </w:numPr>
        <w:spacing w:line="276" w:lineRule="auto"/>
        <w:ind w:leftChars="0"/>
        <w:jc w:val="center"/>
        <w:rPr>
          <w:b/>
          <w:color w:val="000000"/>
          <w:u w:val="single"/>
        </w:rPr>
      </w:pPr>
      <w:r w:rsidRPr="00064FCB">
        <w:rPr>
          <w:b/>
          <w:color w:val="000000"/>
          <w:u w:val="single"/>
        </w:rPr>
        <w:t>Deployed</w:t>
      </w:r>
    </w:p>
    <w:p w14:paraId="647C154F" w14:textId="77777777" w:rsidR="00C273E4" w:rsidRDefault="00C273E4" w:rsidP="00C273E4">
      <w:pPr>
        <w:spacing w:line="276" w:lineRule="auto"/>
        <w:ind w:firstLine="0"/>
        <w:jc w:val="center"/>
        <w:rPr>
          <w:b/>
          <w:color w:val="000000"/>
          <w:u w:val="single"/>
        </w:rPr>
      </w:pPr>
      <w:r w:rsidRPr="00C273E4">
        <w:rPr>
          <w:bCs/>
          <w:noProof/>
          <w:color w:val="000000"/>
        </w:rPr>
        <w:drawing>
          <wp:inline distT="0" distB="0" distL="0" distR="0" wp14:anchorId="4E70CFE4" wp14:editId="1088FA0F">
            <wp:extent cx="4138718" cy="2153441"/>
            <wp:effectExtent l="0" t="0" r="0" b="0"/>
            <wp:docPr id="1764280615" name="Picture 1764280615" descr="A blue box with text&#10;&#10;Description automatically generated">
              <a:extLst xmlns:a="http://schemas.openxmlformats.org/drawingml/2006/main">
                <a:ext uri="{FF2B5EF4-FFF2-40B4-BE49-F238E27FC236}">
                  <a16:creationId xmlns:a16="http://schemas.microsoft.com/office/drawing/2014/main" id="{187405D0-EEF6-574E-13CC-74C323321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0615" name="Picture 1764280615" descr="A blue box with text&#10;&#10;Description automatically generated">
                      <a:extLst>
                        <a:ext uri="{FF2B5EF4-FFF2-40B4-BE49-F238E27FC236}">
                          <a16:creationId xmlns:a16="http://schemas.microsoft.com/office/drawing/2014/main" id="{187405D0-EEF6-574E-13CC-74C323321220}"/>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38718" cy="2153441"/>
                    </a:xfrm>
                    <a:prstGeom prst="rect">
                      <a:avLst/>
                    </a:prstGeom>
                  </pic:spPr>
                </pic:pic>
              </a:graphicData>
            </a:graphic>
          </wp:inline>
        </w:drawing>
      </w:r>
    </w:p>
    <w:p w14:paraId="3C2CA402" w14:textId="5A978683" w:rsidR="007008CD" w:rsidRPr="00064FCB" w:rsidRDefault="007008CD" w:rsidP="00064FCB">
      <w:pPr>
        <w:pStyle w:val="ac"/>
        <w:numPr>
          <w:ilvl w:val="0"/>
          <w:numId w:val="35"/>
        </w:numPr>
        <w:spacing w:line="276" w:lineRule="auto"/>
        <w:ind w:leftChars="0"/>
        <w:jc w:val="center"/>
        <w:rPr>
          <w:b/>
          <w:color w:val="000000"/>
          <w:u w:val="single"/>
        </w:rPr>
      </w:pPr>
      <w:r>
        <w:rPr>
          <w:rFonts w:hint="eastAsia"/>
          <w:b/>
          <w:color w:val="000000"/>
          <w:u w:val="single"/>
        </w:rPr>
        <w:t>S</w:t>
      </w:r>
      <w:r>
        <w:rPr>
          <w:b/>
          <w:color w:val="000000"/>
          <w:u w:val="single"/>
        </w:rPr>
        <w:t>towed</w:t>
      </w:r>
    </w:p>
    <w:p w14:paraId="074A74D5" w14:textId="69C3D5F4" w:rsidR="00C273E4" w:rsidRDefault="00C273E4" w:rsidP="00C273E4">
      <w:pPr>
        <w:spacing w:line="276" w:lineRule="auto"/>
        <w:ind w:firstLine="0"/>
        <w:jc w:val="center"/>
        <w:rPr>
          <w:b/>
          <w:color w:val="000000"/>
          <w:u w:val="single"/>
        </w:rPr>
      </w:pPr>
      <w:r w:rsidRPr="00E17EF1">
        <w:rPr>
          <w:b/>
          <w:color w:val="000000"/>
          <w:u w:val="single"/>
        </w:rPr>
        <w:t>Figure 4-8 Antenna Deployment System 2</w:t>
      </w:r>
      <w:r>
        <w:rPr>
          <w:b/>
          <w:color w:val="000000"/>
          <w:u w:val="single"/>
        </w:rPr>
        <w:t xml:space="preserve"> on the +Y/+Z panel</w:t>
      </w:r>
    </w:p>
    <w:p w14:paraId="25485F48" w14:textId="77777777" w:rsidR="00C273E4" w:rsidRDefault="00C273E4" w:rsidP="00633846">
      <w:pPr>
        <w:spacing w:line="276" w:lineRule="auto"/>
        <w:ind w:firstLine="0"/>
        <w:jc w:val="center"/>
        <w:rPr>
          <w:b/>
          <w:color w:val="000000"/>
          <w:u w:val="single"/>
        </w:rPr>
      </w:pPr>
    </w:p>
    <w:p w14:paraId="2B6E0E74" w14:textId="6FC152A0" w:rsidR="00C273E4" w:rsidRDefault="00C273E4" w:rsidP="00633846">
      <w:pPr>
        <w:spacing w:line="276" w:lineRule="auto"/>
        <w:ind w:firstLine="0"/>
        <w:jc w:val="center"/>
        <w:rPr>
          <w:b/>
          <w:color w:val="000000"/>
          <w:u w:val="single"/>
        </w:rPr>
      </w:pPr>
    </w:p>
    <w:p w14:paraId="6CCAABE4" w14:textId="77777777" w:rsidR="00C273E4" w:rsidRPr="00E17EF1" w:rsidRDefault="00C273E4" w:rsidP="00633846">
      <w:pPr>
        <w:spacing w:line="276" w:lineRule="auto"/>
        <w:ind w:firstLine="0"/>
        <w:jc w:val="center"/>
      </w:pPr>
    </w:p>
    <w:p w14:paraId="05E2431D" w14:textId="77777777" w:rsidR="00633846" w:rsidRPr="00E17EF1" w:rsidRDefault="00191F61" w:rsidP="00633846">
      <w:pPr>
        <w:spacing w:line="276" w:lineRule="auto"/>
        <w:ind w:firstLine="0"/>
        <w:jc w:val="center"/>
        <w:rPr>
          <w:b/>
          <w:color w:val="000000"/>
          <w:u w:val="single"/>
        </w:rPr>
      </w:pPr>
      <w:r w:rsidRPr="00E17EF1">
        <w:rPr>
          <w:noProof/>
        </w:rPr>
        <w:lastRenderedPageBreak/>
        <w:drawing>
          <wp:inline distT="0" distB="0" distL="0" distR="0" wp14:anchorId="37DBD1B8" wp14:editId="12329B67">
            <wp:extent cx="3661935" cy="3600000"/>
            <wp:effectExtent l="0" t="0" r="0" b="635"/>
            <wp:docPr id="9400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932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661935" cy="3600000"/>
                    </a:xfrm>
                    <a:prstGeom prst="rect">
                      <a:avLst/>
                    </a:prstGeom>
                  </pic:spPr>
                </pic:pic>
              </a:graphicData>
            </a:graphic>
          </wp:inline>
        </w:drawing>
      </w:r>
    </w:p>
    <w:p w14:paraId="70C736F3" w14:textId="1330C063" w:rsidR="00191F61" w:rsidRDefault="00E1405D" w:rsidP="00633846">
      <w:pPr>
        <w:spacing w:line="276" w:lineRule="auto"/>
        <w:ind w:firstLine="0"/>
        <w:jc w:val="center"/>
        <w:rPr>
          <w:rFonts w:eastAsia="Times New Roman"/>
          <w:b/>
          <w:color w:val="000000"/>
          <w:u w:val="single"/>
        </w:rPr>
      </w:pPr>
      <w:r w:rsidRPr="00E17EF1">
        <w:rPr>
          <w:rFonts w:eastAsia="Times New Roman"/>
          <w:b/>
          <w:color w:val="000000"/>
          <w:u w:val="single"/>
        </w:rPr>
        <w:t>Figure 4-</w:t>
      </w:r>
      <w:r w:rsidR="00180A17" w:rsidRPr="00E17EF1">
        <w:rPr>
          <w:rFonts w:eastAsia="Times New Roman"/>
          <w:b/>
          <w:color w:val="000000"/>
          <w:u w:val="single"/>
        </w:rPr>
        <w:t>9</w:t>
      </w:r>
      <w:r w:rsidR="00191F61" w:rsidRPr="00E17EF1">
        <w:rPr>
          <w:rFonts w:eastAsia="Times New Roman"/>
          <w:b/>
          <w:color w:val="000000"/>
          <w:u w:val="single"/>
        </w:rPr>
        <w:t xml:space="preserve"> </w:t>
      </w:r>
      <w:r w:rsidRPr="00E17EF1">
        <w:rPr>
          <w:rFonts w:eastAsia="Times New Roman"/>
          <w:b/>
          <w:color w:val="000000"/>
          <w:u w:val="single"/>
        </w:rPr>
        <w:t xml:space="preserve">Deployed View of </w:t>
      </w:r>
      <w:r w:rsidR="00141EDF" w:rsidRPr="00E17EF1">
        <w:rPr>
          <w:rFonts w:eastAsia="Times New Roman"/>
          <w:b/>
          <w:color w:val="000000"/>
          <w:u w:val="single"/>
        </w:rPr>
        <w:t>the S</w:t>
      </w:r>
      <w:r w:rsidRPr="00E17EF1">
        <w:rPr>
          <w:rFonts w:eastAsia="Times New Roman"/>
          <w:b/>
          <w:color w:val="000000"/>
          <w:u w:val="single"/>
        </w:rPr>
        <w:t>atellit</w:t>
      </w:r>
      <w:r w:rsidR="00191F61" w:rsidRPr="00E17EF1">
        <w:rPr>
          <w:rFonts w:eastAsia="Times New Roman"/>
          <w:b/>
          <w:color w:val="000000"/>
          <w:u w:val="single"/>
        </w:rPr>
        <w:t>e</w:t>
      </w:r>
    </w:p>
    <w:p w14:paraId="422D46DE" w14:textId="77777777" w:rsidR="00161544" w:rsidRPr="00E17EF1" w:rsidRDefault="00161544" w:rsidP="00633846">
      <w:pPr>
        <w:spacing w:line="276" w:lineRule="auto"/>
        <w:ind w:firstLine="0"/>
        <w:jc w:val="center"/>
        <w:rPr>
          <w:b/>
          <w:color w:val="000000"/>
          <w:u w:val="single"/>
        </w:rPr>
      </w:pPr>
    </w:p>
    <w:p w14:paraId="1183432B" w14:textId="71EDB9AF" w:rsidR="00633846" w:rsidRPr="00E17EF1" w:rsidRDefault="00AF5964" w:rsidP="00141EDF">
      <w:pPr>
        <w:spacing w:line="276" w:lineRule="auto"/>
        <w:ind w:firstLine="0"/>
        <w:jc w:val="center"/>
        <w:rPr>
          <w:rFonts w:eastAsia="Times New Roman"/>
          <w:b/>
          <w:color w:val="000000"/>
          <w:u w:val="single"/>
        </w:rPr>
      </w:pPr>
      <w:r w:rsidRPr="00C273E4">
        <w:rPr>
          <w:rFonts w:eastAsia="Times New Roman"/>
          <w:bCs/>
          <w:noProof/>
          <w:color w:val="000000"/>
        </w:rPr>
        <w:drawing>
          <wp:inline distT="0" distB="0" distL="0" distR="0" wp14:anchorId="7FEC96F0" wp14:editId="5BECE0DA">
            <wp:extent cx="2553122" cy="3059280"/>
            <wp:effectExtent l="0" t="0" r="0" b="1905"/>
            <wp:docPr id="13" name="グラフィックス 12">
              <a:extLst xmlns:a="http://schemas.openxmlformats.org/drawingml/2006/main">
                <a:ext uri="{FF2B5EF4-FFF2-40B4-BE49-F238E27FC236}">
                  <a16:creationId xmlns:a16="http://schemas.microsoft.com/office/drawing/2014/main" id="{8F8BE0C3-635B-B7C0-01B2-1E0A55517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グラフィックス 12">
                      <a:extLst>
                        <a:ext uri="{FF2B5EF4-FFF2-40B4-BE49-F238E27FC236}">
                          <a16:creationId xmlns:a16="http://schemas.microsoft.com/office/drawing/2014/main" id="{8F8BE0C3-635B-B7C0-01B2-1E0A555178DC}"/>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553122" cy="3059280"/>
                    </a:xfrm>
                    <a:prstGeom prst="rect">
                      <a:avLst/>
                    </a:prstGeom>
                  </pic:spPr>
                </pic:pic>
              </a:graphicData>
            </a:graphic>
          </wp:inline>
        </w:drawing>
      </w:r>
    </w:p>
    <w:p w14:paraId="0C88692C" w14:textId="5571E217" w:rsidR="00191F61" w:rsidRPr="00E17EF1" w:rsidRDefault="00191F61" w:rsidP="00633846">
      <w:pPr>
        <w:spacing w:line="276" w:lineRule="auto"/>
        <w:ind w:firstLine="0"/>
        <w:jc w:val="center"/>
        <w:rPr>
          <w:rFonts w:eastAsia="Times New Roman"/>
          <w:b/>
          <w:color w:val="000000"/>
          <w:u w:val="single"/>
        </w:rPr>
      </w:pPr>
      <w:r w:rsidRPr="00E17EF1">
        <w:rPr>
          <w:rFonts w:eastAsia="Times New Roman"/>
          <w:b/>
          <w:color w:val="000000"/>
          <w:u w:val="single"/>
        </w:rPr>
        <w:t>Figure 4-1</w:t>
      </w:r>
      <w:r w:rsidR="00180A17" w:rsidRPr="00E17EF1">
        <w:rPr>
          <w:rFonts w:eastAsia="Times New Roman"/>
          <w:b/>
          <w:color w:val="000000"/>
          <w:u w:val="single"/>
        </w:rPr>
        <w:t>0</w:t>
      </w:r>
      <w:r w:rsidRPr="00E17EF1">
        <w:rPr>
          <w:rFonts w:eastAsia="Times New Roman"/>
          <w:b/>
          <w:color w:val="000000"/>
          <w:u w:val="single"/>
        </w:rPr>
        <w:t xml:space="preserve"> Deployed View of </w:t>
      </w:r>
      <w:r w:rsidR="00141EDF" w:rsidRPr="00E17EF1">
        <w:rPr>
          <w:rFonts w:eastAsia="Times New Roman"/>
          <w:b/>
          <w:color w:val="000000"/>
          <w:u w:val="single"/>
        </w:rPr>
        <w:t>the S</w:t>
      </w:r>
      <w:r w:rsidRPr="00E17EF1">
        <w:rPr>
          <w:rFonts w:eastAsia="Times New Roman"/>
          <w:b/>
          <w:color w:val="000000"/>
          <w:u w:val="single"/>
        </w:rPr>
        <w:t>atellite</w:t>
      </w:r>
    </w:p>
    <w:p w14:paraId="26E2FA67" w14:textId="18218A6D" w:rsidR="00191F61" w:rsidRPr="00E17EF1" w:rsidRDefault="00191F61" w:rsidP="00CE0ABB">
      <w:pPr>
        <w:spacing w:line="276" w:lineRule="auto"/>
        <w:jc w:val="center"/>
        <w:rPr>
          <w:rFonts w:eastAsia="Times New Roman"/>
          <w:b/>
          <w:color w:val="000000"/>
          <w:u w:val="single"/>
        </w:rPr>
        <w:sectPr w:rsidR="00191F61" w:rsidRPr="00E17EF1" w:rsidSect="00137617">
          <w:pgSz w:w="11906" w:h="16838"/>
          <w:pgMar w:top="1985" w:right="1701" w:bottom="1701" w:left="1701" w:header="851" w:footer="992" w:gutter="0"/>
          <w:cols w:space="720"/>
        </w:sectPr>
      </w:pPr>
    </w:p>
    <w:p w14:paraId="257186AA" w14:textId="261870C0" w:rsidR="00E1405D" w:rsidRPr="00E17EF1" w:rsidRDefault="00E1405D" w:rsidP="00CE0ABB">
      <w:pPr>
        <w:spacing w:line="276" w:lineRule="auto"/>
        <w:jc w:val="center"/>
        <w:rPr>
          <w:rFonts w:eastAsia="Times New Roman"/>
          <w:b/>
          <w:color w:val="000000"/>
          <w:u w:val="single"/>
        </w:rPr>
      </w:pPr>
      <w:r w:rsidRPr="00E17EF1">
        <w:rPr>
          <w:rFonts w:eastAsia="Times New Roman"/>
          <w:b/>
          <w:color w:val="000000"/>
          <w:u w:val="single"/>
        </w:rPr>
        <w:lastRenderedPageBreak/>
        <w:t>Table 4-2 Safety critical parts check list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371"/>
        <w:gridCol w:w="2185"/>
        <w:gridCol w:w="453"/>
        <w:gridCol w:w="978"/>
        <w:gridCol w:w="5029"/>
      </w:tblGrid>
      <w:tr w:rsidR="00E414E1" w:rsidRPr="00E17EF1" w14:paraId="7F21E091" w14:textId="77777777" w:rsidTr="00141EDF">
        <w:trPr>
          <w:trHeight w:val="284"/>
          <w:jc w:val="center"/>
        </w:trPr>
        <w:tc>
          <w:tcPr>
            <w:tcW w:w="0" w:type="auto"/>
            <w:shd w:val="clear" w:color="auto" w:fill="auto"/>
            <w:noWrap/>
            <w:vAlign w:val="center"/>
            <w:hideMark/>
          </w:tcPr>
          <w:p w14:paraId="0AEE5F8C" w14:textId="77777777" w:rsidR="00E414E1" w:rsidRPr="00E17EF1" w:rsidRDefault="00E414E1" w:rsidP="00633846">
            <w:pPr>
              <w:pStyle w:val="Table"/>
              <w:jc w:val="center"/>
              <w:rPr>
                <w:b/>
                <w:bCs/>
              </w:rPr>
            </w:pPr>
            <w:r w:rsidRPr="00E17EF1">
              <w:rPr>
                <w:b/>
                <w:bCs/>
              </w:rPr>
              <w:t>No</w:t>
            </w:r>
          </w:p>
        </w:tc>
        <w:tc>
          <w:tcPr>
            <w:tcW w:w="0" w:type="auto"/>
            <w:shd w:val="clear" w:color="auto" w:fill="auto"/>
            <w:noWrap/>
            <w:vAlign w:val="center"/>
            <w:hideMark/>
          </w:tcPr>
          <w:p w14:paraId="75D43E5F" w14:textId="27AB5F36" w:rsidR="00E414E1" w:rsidRPr="00E17EF1" w:rsidRDefault="00E414E1" w:rsidP="00633846">
            <w:pPr>
              <w:pStyle w:val="Table"/>
              <w:jc w:val="center"/>
              <w:rPr>
                <w:b/>
                <w:bCs/>
              </w:rPr>
            </w:pPr>
            <w:r w:rsidRPr="00E17EF1">
              <w:rPr>
                <w:b/>
                <w:bCs/>
              </w:rPr>
              <w:t>Component</w:t>
            </w:r>
          </w:p>
        </w:tc>
        <w:tc>
          <w:tcPr>
            <w:tcW w:w="0" w:type="auto"/>
            <w:vAlign w:val="center"/>
          </w:tcPr>
          <w:p w14:paraId="0A47E0AE" w14:textId="77777777" w:rsidR="00E414E1" w:rsidRPr="00E17EF1" w:rsidRDefault="00E414E1" w:rsidP="00633846">
            <w:pPr>
              <w:pStyle w:val="Table"/>
              <w:jc w:val="center"/>
              <w:rPr>
                <w:rFonts w:eastAsiaTheme="minorEastAsia"/>
                <w:b/>
                <w:bCs/>
              </w:rPr>
            </w:pPr>
            <w:r w:rsidRPr="00E17EF1">
              <w:rPr>
                <w:rFonts w:eastAsiaTheme="minorEastAsia" w:hint="eastAsia"/>
                <w:b/>
                <w:bCs/>
              </w:rPr>
              <w:t>Q</w:t>
            </w:r>
            <w:r w:rsidRPr="00E17EF1">
              <w:rPr>
                <w:rFonts w:eastAsiaTheme="minorEastAsia"/>
                <w:b/>
                <w:bCs/>
              </w:rPr>
              <w:t>ty</w:t>
            </w:r>
          </w:p>
        </w:tc>
        <w:tc>
          <w:tcPr>
            <w:tcW w:w="0" w:type="auto"/>
            <w:vAlign w:val="center"/>
          </w:tcPr>
          <w:p w14:paraId="1CC449D2" w14:textId="77777777" w:rsidR="00E414E1" w:rsidRPr="00E17EF1" w:rsidRDefault="00E414E1" w:rsidP="00633846">
            <w:pPr>
              <w:pStyle w:val="Table"/>
              <w:jc w:val="center"/>
              <w:rPr>
                <w:b/>
                <w:bCs/>
              </w:rPr>
            </w:pPr>
            <w:r w:rsidRPr="00E17EF1">
              <w:rPr>
                <w:b/>
                <w:bCs/>
              </w:rPr>
              <w:t>Covered?</w:t>
            </w:r>
          </w:p>
          <w:p w14:paraId="03469C2C" w14:textId="3150CAD7" w:rsidR="00E414E1" w:rsidRPr="00E17EF1" w:rsidRDefault="00E414E1" w:rsidP="00633846">
            <w:pPr>
              <w:pStyle w:val="Table"/>
              <w:jc w:val="center"/>
              <w:rPr>
                <w:b/>
                <w:bCs/>
              </w:rPr>
            </w:pPr>
            <w:r w:rsidRPr="00E17EF1">
              <w:rPr>
                <w:rFonts w:eastAsiaTheme="minorEastAsia" w:hint="eastAsia"/>
                <w:b/>
                <w:bCs/>
              </w:rPr>
              <w:t>(</w:t>
            </w:r>
            <w:r w:rsidRPr="00E17EF1">
              <w:rPr>
                <w:rFonts w:eastAsiaTheme="minorEastAsia"/>
                <w:b/>
                <w:bCs/>
              </w:rPr>
              <w:t>yes/no)</w:t>
            </w:r>
          </w:p>
        </w:tc>
        <w:tc>
          <w:tcPr>
            <w:tcW w:w="0" w:type="auto"/>
            <w:shd w:val="clear" w:color="auto" w:fill="auto"/>
            <w:noWrap/>
            <w:vAlign w:val="center"/>
            <w:hideMark/>
          </w:tcPr>
          <w:p w14:paraId="028338AC" w14:textId="020E8D12" w:rsidR="00E414E1" w:rsidRPr="00E17EF1" w:rsidRDefault="00E414E1" w:rsidP="00633846">
            <w:pPr>
              <w:pStyle w:val="Table"/>
              <w:jc w:val="center"/>
              <w:rPr>
                <w:b/>
                <w:bCs/>
              </w:rPr>
            </w:pPr>
            <w:r w:rsidRPr="00E17EF1">
              <w:rPr>
                <w:b/>
                <w:bCs/>
              </w:rPr>
              <w:t>Remarks</w:t>
            </w:r>
          </w:p>
        </w:tc>
      </w:tr>
      <w:tr w:rsidR="00E414E1" w:rsidRPr="00E17EF1" w14:paraId="07411D6B" w14:textId="77777777" w:rsidTr="00141EDF">
        <w:trPr>
          <w:trHeight w:val="284"/>
          <w:jc w:val="center"/>
        </w:trPr>
        <w:tc>
          <w:tcPr>
            <w:tcW w:w="0" w:type="auto"/>
            <w:shd w:val="clear" w:color="auto" w:fill="auto"/>
            <w:noWrap/>
            <w:vAlign w:val="center"/>
          </w:tcPr>
          <w:p w14:paraId="5CA2DA21" w14:textId="19DAEBCE" w:rsidR="00E414E1" w:rsidRPr="00E17EF1" w:rsidRDefault="00EC32C0" w:rsidP="00633846">
            <w:pPr>
              <w:pStyle w:val="Table"/>
              <w:jc w:val="center"/>
            </w:pPr>
            <w:r w:rsidRPr="00E17EF1">
              <w:t>1</w:t>
            </w:r>
          </w:p>
        </w:tc>
        <w:tc>
          <w:tcPr>
            <w:tcW w:w="0" w:type="auto"/>
            <w:shd w:val="clear" w:color="auto" w:fill="auto"/>
            <w:noWrap/>
            <w:vAlign w:val="center"/>
          </w:tcPr>
          <w:p w14:paraId="6E9709E3" w14:textId="2F17FC2D" w:rsidR="00E414E1" w:rsidRPr="00E17EF1" w:rsidRDefault="00E414E1" w:rsidP="00633846">
            <w:pPr>
              <w:pStyle w:val="Table"/>
              <w:jc w:val="center"/>
            </w:pPr>
            <w:r w:rsidRPr="00E17EF1">
              <w:t>Solar Cell Cover Grass</w:t>
            </w:r>
          </w:p>
        </w:tc>
        <w:tc>
          <w:tcPr>
            <w:tcW w:w="0" w:type="auto"/>
            <w:vAlign w:val="center"/>
          </w:tcPr>
          <w:p w14:paraId="2E2B2142" w14:textId="2E9DE712" w:rsidR="00E414E1" w:rsidRPr="00E17EF1" w:rsidRDefault="006D2834" w:rsidP="00633846">
            <w:pPr>
              <w:pStyle w:val="Table"/>
              <w:jc w:val="center"/>
              <w:rPr>
                <w:rFonts w:eastAsiaTheme="minorEastAsia"/>
              </w:rPr>
            </w:pPr>
            <w:r w:rsidRPr="00E17EF1">
              <w:rPr>
                <w:rFonts w:eastAsiaTheme="minorEastAsia"/>
              </w:rPr>
              <w:t>16</w:t>
            </w:r>
          </w:p>
        </w:tc>
        <w:tc>
          <w:tcPr>
            <w:tcW w:w="0" w:type="auto"/>
            <w:vAlign w:val="center"/>
          </w:tcPr>
          <w:p w14:paraId="3522D0C8" w14:textId="0CE965C5" w:rsidR="00E414E1" w:rsidRPr="00E17EF1" w:rsidRDefault="00E414E1" w:rsidP="00633846">
            <w:pPr>
              <w:pStyle w:val="Table"/>
              <w:jc w:val="center"/>
              <w:rPr>
                <w:rFonts w:eastAsiaTheme="minorEastAsia"/>
              </w:rPr>
            </w:pPr>
            <w:r w:rsidRPr="00E17EF1">
              <w:rPr>
                <w:rFonts w:eastAsiaTheme="minorEastAsia" w:hint="eastAsia"/>
              </w:rPr>
              <w:t>N</w:t>
            </w:r>
            <w:r w:rsidRPr="00E17EF1">
              <w:rPr>
                <w:rFonts w:eastAsiaTheme="minorEastAsia"/>
              </w:rPr>
              <w:t>o</w:t>
            </w:r>
          </w:p>
        </w:tc>
        <w:tc>
          <w:tcPr>
            <w:tcW w:w="0" w:type="auto"/>
            <w:shd w:val="clear" w:color="auto" w:fill="auto"/>
            <w:vAlign w:val="center"/>
          </w:tcPr>
          <w:p w14:paraId="47A7B114" w14:textId="6672ADE5" w:rsidR="00E414E1" w:rsidRPr="00E17EF1" w:rsidRDefault="00E414E1" w:rsidP="00633846">
            <w:pPr>
              <w:pStyle w:val="Table"/>
              <w:jc w:val="center"/>
            </w:pPr>
          </w:p>
        </w:tc>
      </w:tr>
      <w:tr w:rsidR="00E414E1" w:rsidRPr="00E17EF1" w14:paraId="7C8321EA" w14:textId="77777777" w:rsidTr="00141EDF">
        <w:trPr>
          <w:trHeight w:val="284"/>
          <w:jc w:val="center"/>
        </w:trPr>
        <w:tc>
          <w:tcPr>
            <w:tcW w:w="0" w:type="auto"/>
            <w:shd w:val="clear" w:color="auto" w:fill="auto"/>
            <w:noWrap/>
            <w:vAlign w:val="center"/>
          </w:tcPr>
          <w:p w14:paraId="707562DB" w14:textId="4311CCCD" w:rsidR="00E414E1" w:rsidRPr="00E17EF1" w:rsidRDefault="006D2834" w:rsidP="00633846">
            <w:pPr>
              <w:pStyle w:val="Table"/>
              <w:jc w:val="center"/>
            </w:pPr>
            <w:r w:rsidRPr="00E17EF1">
              <w:t>2</w:t>
            </w:r>
          </w:p>
        </w:tc>
        <w:tc>
          <w:tcPr>
            <w:tcW w:w="0" w:type="auto"/>
            <w:shd w:val="clear" w:color="auto" w:fill="auto"/>
            <w:noWrap/>
            <w:vAlign w:val="center"/>
          </w:tcPr>
          <w:p w14:paraId="625E50B6" w14:textId="553DDB85" w:rsidR="00E414E1" w:rsidRPr="00E17EF1" w:rsidRDefault="00E414E1" w:rsidP="00633846">
            <w:pPr>
              <w:pStyle w:val="Table"/>
              <w:jc w:val="center"/>
              <w:rPr>
                <w:rFonts w:eastAsiaTheme="minorEastAsia"/>
              </w:rPr>
            </w:pPr>
            <w:r w:rsidRPr="00E17EF1">
              <w:rPr>
                <w:rFonts w:eastAsiaTheme="minorEastAsia" w:hint="eastAsia"/>
              </w:rPr>
              <w:t>B</w:t>
            </w:r>
            <w:r w:rsidRPr="00E17EF1">
              <w:rPr>
                <w:rFonts w:eastAsiaTheme="minorEastAsia"/>
              </w:rPr>
              <w:t>attery</w:t>
            </w:r>
            <w:r w:rsidR="00EC32C0" w:rsidRPr="00E17EF1">
              <w:rPr>
                <w:rFonts w:eastAsiaTheme="minorEastAsia"/>
              </w:rPr>
              <w:t xml:space="preserve"> cell</w:t>
            </w:r>
          </w:p>
        </w:tc>
        <w:tc>
          <w:tcPr>
            <w:tcW w:w="0" w:type="auto"/>
            <w:vAlign w:val="center"/>
          </w:tcPr>
          <w:p w14:paraId="31DE68FE" w14:textId="2092E77E" w:rsidR="00E414E1" w:rsidRPr="00E17EF1" w:rsidRDefault="00EC32C0" w:rsidP="00633846">
            <w:pPr>
              <w:pStyle w:val="Table"/>
              <w:jc w:val="center"/>
              <w:rPr>
                <w:rFonts w:eastAsiaTheme="minorEastAsia"/>
              </w:rPr>
            </w:pPr>
            <w:r w:rsidRPr="00E17EF1">
              <w:rPr>
                <w:rFonts w:eastAsiaTheme="minorEastAsia"/>
              </w:rPr>
              <w:t>6</w:t>
            </w:r>
          </w:p>
        </w:tc>
        <w:tc>
          <w:tcPr>
            <w:tcW w:w="0" w:type="auto"/>
            <w:vAlign w:val="center"/>
          </w:tcPr>
          <w:p w14:paraId="2ED80090" w14:textId="10CC27E2" w:rsidR="00E414E1" w:rsidRPr="00E17EF1" w:rsidRDefault="00E414E1" w:rsidP="00633846">
            <w:pPr>
              <w:pStyle w:val="Table"/>
              <w:jc w:val="center"/>
            </w:pPr>
            <w:r w:rsidRPr="00E17EF1">
              <w:rPr>
                <w:rFonts w:hint="eastAsia"/>
              </w:rPr>
              <w:t>Y</w:t>
            </w:r>
            <w:r w:rsidRPr="00E17EF1">
              <w:t>es</w:t>
            </w:r>
          </w:p>
        </w:tc>
        <w:tc>
          <w:tcPr>
            <w:tcW w:w="0" w:type="auto"/>
            <w:shd w:val="clear" w:color="auto" w:fill="auto"/>
            <w:vAlign w:val="center"/>
          </w:tcPr>
          <w:p w14:paraId="3C6EAA2C" w14:textId="3D39F6C0" w:rsidR="00E414E1" w:rsidRPr="00E17EF1" w:rsidRDefault="00E414E1" w:rsidP="00C273E4">
            <w:pPr>
              <w:pStyle w:val="Table"/>
              <w:jc w:val="left"/>
              <w:rPr>
                <w:rFonts w:eastAsiaTheme="minorEastAsia"/>
              </w:rPr>
            </w:pPr>
            <w:r w:rsidRPr="00E17EF1">
              <w:rPr>
                <w:rFonts w:eastAsiaTheme="minorEastAsia" w:hint="eastAsia"/>
              </w:rPr>
              <w:t>C</w:t>
            </w:r>
            <w:r w:rsidRPr="00E17EF1">
              <w:rPr>
                <w:rFonts w:eastAsiaTheme="minorEastAsia"/>
              </w:rPr>
              <w:t xml:space="preserve">overed for electrical </w:t>
            </w:r>
            <w:r w:rsidR="00327E88" w:rsidRPr="00E17EF1">
              <w:rPr>
                <w:rFonts w:eastAsiaTheme="minorEastAsia"/>
              </w:rPr>
              <w:t>insulation</w:t>
            </w:r>
          </w:p>
        </w:tc>
      </w:tr>
      <w:tr w:rsidR="00E414E1" w:rsidRPr="00E17EF1" w14:paraId="76F55CFF" w14:textId="77777777" w:rsidTr="00141EDF">
        <w:trPr>
          <w:trHeight w:val="284"/>
          <w:jc w:val="center"/>
        </w:trPr>
        <w:tc>
          <w:tcPr>
            <w:tcW w:w="0" w:type="auto"/>
            <w:shd w:val="clear" w:color="auto" w:fill="auto"/>
            <w:noWrap/>
            <w:vAlign w:val="center"/>
          </w:tcPr>
          <w:p w14:paraId="4DB8F63C" w14:textId="7233C479" w:rsidR="00E414E1" w:rsidRPr="00E17EF1" w:rsidRDefault="006D2834" w:rsidP="00633846">
            <w:pPr>
              <w:pStyle w:val="Table"/>
              <w:jc w:val="center"/>
            </w:pPr>
            <w:r w:rsidRPr="00E17EF1">
              <w:t>3</w:t>
            </w:r>
          </w:p>
        </w:tc>
        <w:tc>
          <w:tcPr>
            <w:tcW w:w="0" w:type="auto"/>
            <w:shd w:val="clear" w:color="auto" w:fill="auto"/>
            <w:noWrap/>
            <w:vAlign w:val="center"/>
          </w:tcPr>
          <w:p w14:paraId="4BCB28BF" w14:textId="44B942FE" w:rsidR="00E414E1" w:rsidRPr="00E17EF1" w:rsidRDefault="00E414E1" w:rsidP="00633846">
            <w:pPr>
              <w:pStyle w:val="Table"/>
              <w:jc w:val="center"/>
              <w:rPr>
                <w:rFonts w:eastAsiaTheme="minorEastAsia"/>
              </w:rPr>
            </w:pPr>
            <w:r w:rsidRPr="00E17EF1">
              <w:rPr>
                <w:rFonts w:eastAsiaTheme="minorEastAsia"/>
              </w:rPr>
              <w:t>Deployment Mechanism</w:t>
            </w:r>
          </w:p>
        </w:tc>
        <w:tc>
          <w:tcPr>
            <w:tcW w:w="0" w:type="auto"/>
            <w:vAlign w:val="center"/>
          </w:tcPr>
          <w:p w14:paraId="351FBCE9" w14:textId="5275397C" w:rsidR="00E414E1" w:rsidRPr="00E17EF1" w:rsidRDefault="00EC32C0" w:rsidP="00633846">
            <w:pPr>
              <w:pStyle w:val="Table"/>
              <w:jc w:val="center"/>
              <w:rPr>
                <w:rFonts w:eastAsiaTheme="minorEastAsia"/>
              </w:rPr>
            </w:pPr>
            <w:r w:rsidRPr="00E17EF1">
              <w:rPr>
                <w:rFonts w:eastAsiaTheme="minorEastAsia"/>
              </w:rPr>
              <w:t>2</w:t>
            </w:r>
          </w:p>
        </w:tc>
        <w:tc>
          <w:tcPr>
            <w:tcW w:w="0" w:type="auto"/>
            <w:vAlign w:val="center"/>
          </w:tcPr>
          <w:p w14:paraId="50615848" w14:textId="6231C633" w:rsidR="00E414E1" w:rsidRPr="00E17EF1" w:rsidRDefault="00707795" w:rsidP="00633846">
            <w:pPr>
              <w:pStyle w:val="Table"/>
              <w:jc w:val="center"/>
            </w:pPr>
            <w:r>
              <w:t>No</w:t>
            </w:r>
          </w:p>
        </w:tc>
        <w:tc>
          <w:tcPr>
            <w:tcW w:w="0" w:type="auto"/>
            <w:shd w:val="clear" w:color="auto" w:fill="auto"/>
            <w:vAlign w:val="center"/>
          </w:tcPr>
          <w:p w14:paraId="1D9EFA4F" w14:textId="01493BF5" w:rsidR="00E414E1" w:rsidRPr="00E17EF1" w:rsidRDefault="00EC32C0" w:rsidP="00C273E4">
            <w:pPr>
              <w:pStyle w:val="Table"/>
              <w:jc w:val="left"/>
              <w:rPr>
                <w:rFonts w:eastAsiaTheme="minorEastAsia"/>
              </w:rPr>
            </w:pPr>
            <w:r w:rsidRPr="00E17EF1">
              <w:rPr>
                <w:rFonts w:eastAsiaTheme="minorEastAsia" w:hint="eastAsia"/>
              </w:rPr>
              <w:t>Two</w:t>
            </w:r>
            <w:r w:rsidR="006A3449">
              <w:rPr>
                <w:rFonts w:eastAsiaTheme="minorEastAsia"/>
              </w:rPr>
              <w:t xml:space="preserve"> </w:t>
            </w:r>
            <w:r w:rsidRPr="00E17EF1">
              <w:rPr>
                <w:rFonts w:eastAsiaTheme="minorEastAsia" w:hint="eastAsia"/>
              </w:rPr>
              <w:t>(inside) of the four dipole antennas are restrained by another antennas (outside). Two outer antennas are restrained by two strings each.</w:t>
            </w:r>
          </w:p>
        </w:tc>
      </w:tr>
      <w:tr w:rsidR="00327E88" w:rsidRPr="00E17EF1" w14:paraId="2115682A" w14:textId="77777777" w:rsidTr="00141EDF">
        <w:trPr>
          <w:trHeight w:val="284"/>
          <w:jc w:val="center"/>
        </w:trPr>
        <w:tc>
          <w:tcPr>
            <w:tcW w:w="0" w:type="auto"/>
            <w:shd w:val="clear" w:color="auto" w:fill="auto"/>
            <w:noWrap/>
            <w:vAlign w:val="center"/>
          </w:tcPr>
          <w:p w14:paraId="3DFD9A99" w14:textId="3179C3A5" w:rsidR="00327E88" w:rsidRPr="00E17EF1" w:rsidRDefault="006D2834" w:rsidP="00633846">
            <w:pPr>
              <w:pStyle w:val="Table"/>
              <w:jc w:val="center"/>
            </w:pPr>
            <w:r w:rsidRPr="00E17EF1">
              <w:t>4</w:t>
            </w:r>
          </w:p>
        </w:tc>
        <w:tc>
          <w:tcPr>
            <w:tcW w:w="0" w:type="auto"/>
            <w:shd w:val="clear" w:color="auto" w:fill="auto"/>
            <w:noWrap/>
            <w:vAlign w:val="center"/>
          </w:tcPr>
          <w:p w14:paraId="4520B214" w14:textId="0E7E79BA" w:rsidR="00327E88" w:rsidRPr="00E17EF1" w:rsidRDefault="00327E88" w:rsidP="00633846">
            <w:pPr>
              <w:pStyle w:val="Table"/>
              <w:jc w:val="center"/>
              <w:rPr>
                <w:rFonts w:eastAsiaTheme="minorEastAsia"/>
              </w:rPr>
            </w:pPr>
            <w:r w:rsidRPr="00E17EF1">
              <w:rPr>
                <w:rFonts w:eastAsiaTheme="minorEastAsia" w:hint="eastAsia"/>
              </w:rPr>
              <w:t>W</w:t>
            </w:r>
            <w:r w:rsidRPr="00E17EF1">
              <w:rPr>
                <w:rFonts w:eastAsiaTheme="minorEastAsia"/>
              </w:rPr>
              <w:t>ire</w:t>
            </w:r>
          </w:p>
        </w:tc>
        <w:tc>
          <w:tcPr>
            <w:tcW w:w="0" w:type="auto"/>
            <w:vAlign w:val="center"/>
          </w:tcPr>
          <w:p w14:paraId="617A86D6" w14:textId="73D96B6C" w:rsidR="00327E88" w:rsidRPr="00E17EF1" w:rsidRDefault="00756F1C" w:rsidP="00633846">
            <w:pPr>
              <w:pStyle w:val="Table"/>
              <w:jc w:val="center"/>
              <w:rPr>
                <w:rFonts w:eastAsiaTheme="minorEastAsia"/>
              </w:rPr>
            </w:pPr>
            <w:r>
              <w:rPr>
                <w:rFonts w:eastAsiaTheme="minorEastAsia"/>
              </w:rPr>
              <w:t>4</w:t>
            </w:r>
          </w:p>
        </w:tc>
        <w:tc>
          <w:tcPr>
            <w:tcW w:w="0" w:type="auto"/>
            <w:vAlign w:val="center"/>
          </w:tcPr>
          <w:p w14:paraId="190DA40B" w14:textId="1CDAD59D" w:rsidR="00327E88" w:rsidRPr="00E17EF1" w:rsidRDefault="00327E88" w:rsidP="00633846">
            <w:pPr>
              <w:pStyle w:val="Table"/>
              <w:jc w:val="center"/>
            </w:pPr>
            <w:r w:rsidRPr="00E17EF1">
              <w:t>-</w:t>
            </w:r>
          </w:p>
        </w:tc>
        <w:tc>
          <w:tcPr>
            <w:tcW w:w="0" w:type="auto"/>
            <w:shd w:val="clear" w:color="auto" w:fill="auto"/>
            <w:vAlign w:val="center"/>
          </w:tcPr>
          <w:p w14:paraId="3493B1B6" w14:textId="689B7240" w:rsidR="00327E88" w:rsidRPr="00E17EF1" w:rsidRDefault="005C5CE4" w:rsidP="00C273E4">
            <w:pPr>
              <w:pStyle w:val="Table"/>
              <w:jc w:val="left"/>
              <w:rPr>
                <w:rFonts w:eastAsiaTheme="minorEastAsia"/>
              </w:rPr>
            </w:pPr>
            <w:r w:rsidRPr="00960AFD">
              <w:rPr>
                <w:rFonts w:eastAsiaTheme="minorEastAsia" w:hint="eastAsia"/>
                <w:sz w:val="20"/>
                <w:szCs w:val="20"/>
              </w:rPr>
              <w:t>S</w:t>
            </w:r>
            <w:r w:rsidRPr="00960AFD">
              <w:rPr>
                <w:rFonts w:eastAsiaTheme="minorEastAsia"/>
                <w:sz w:val="20"/>
                <w:szCs w:val="20"/>
              </w:rPr>
              <w:t>ince the deployment mechanism is hazard, the wire is redundant.</w:t>
            </w:r>
          </w:p>
        </w:tc>
      </w:tr>
      <w:tr w:rsidR="002E7B84" w:rsidRPr="00E17EF1" w14:paraId="20E67D6D" w14:textId="77777777" w:rsidTr="00141EDF">
        <w:trPr>
          <w:trHeight w:val="284"/>
          <w:jc w:val="center"/>
        </w:trPr>
        <w:tc>
          <w:tcPr>
            <w:tcW w:w="0" w:type="auto"/>
            <w:shd w:val="clear" w:color="auto" w:fill="auto"/>
            <w:noWrap/>
            <w:vAlign w:val="center"/>
          </w:tcPr>
          <w:p w14:paraId="4D49CCF4" w14:textId="441504C5" w:rsidR="002E7B84" w:rsidRPr="00E17EF1" w:rsidRDefault="006D2834" w:rsidP="00633846">
            <w:pPr>
              <w:pStyle w:val="Table"/>
              <w:jc w:val="center"/>
            </w:pPr>
            <w:r w:rsidRPr="00E17EF1">
              <w:t>5</w:t>
            </w:r>
          </w:p>
        </w:tc>
        <w:tc>
          <w:tcPr>
            <w:tcW w:w="0" w:type="auto"/>
            <w:shd w:val="clear" w:color="auto" w:fill="auto"/>
            <w:noWrap/>
            <w:vAlign w:val="center"/>
          </w:tcPr>
          <w:p w14:paraId="2348813D" w14:textId="196CDDC9" w:rsidR="002E7B84" w:rsidRPr="00E17EF1" w:rsidRDefault="00EC32C0" w:rsidP="00633846">
            <w:pPr>
              <w:pStyle w:val="Table"/>
              <w:jc w:val="center"/>
            </w:pPr>
            <w:r w:rsidRPr="00E17EF1">
              <w:t>Fastener</w:t>
            </w:r>
          </w:p>
        </w:tc>
        <w:tc>
          <w:tcPr>
            <w:tcW w:w="0" w:type="auto"/>
            <w:vAlign w:val="center"/>
          </w:tcPr>
          <w:p w14:paraId="642B05CF" w14:textId="4931A908" w:rsidR="002E7B84" w:rsidRPr="00E17EF1" w:rsidRDefault="00713B26" w:rsidP="00633846">
            <w:pPr>
              <w:pStyle w:val="Table"/>
              <w:jc w:val="center"/>
              <w:rPr>
                <w:rFonts w:eastAsiaTheme="minorEastAsia"/>
              </w:rPr>
            </w:pPr>
            <w:r>
              <w:rPr>
                <w:rFonts w:eastAsiaTheme="minorEastAsia"/>
              </w:rPr>
              <w:t>108</w:t>
            </w:r>
          </w:p>
        </w:tc>
        <w:tc>
          <w:tcPr>
            <w:tcW w:w="0" w:type="auto"/>
            <w:vAlign w:val="center"/>
          </w:tcPr>
          <w:p w14:paraId="2A3B2DCB" w14:textId="7687D3DF" w:rsidR="002E7B84" w:rsidRPr="00E17EF1" w:rsidRDefault="00707795" w:rsidP="00633846">
            <w:pPr>
              <w:pStyle w:val="Table"/>
              <w:jc w:val="center"/>
            </w:pPr>
            <w:r>
              <w:t>N</w:t>
            </w:r>
            <w:r w:rsidR="00EC32C0" w:rsidRPr="00E17EF1">
              <w:t>o</w:t>
            </w:r>
          </w:p>
        </w:tc>
        <w:tc>
          <w:tcPr>
            <w:tcW w:w="0" w:type="auto"/>
            <w:shd w:val="clear" w:color="auto" w:fill="auto"/>
            <w:vAlign w:val="center"/>
          </w:tcPr>
          <w:p w14:paraId="5B99C1E3" w14:textId="77777777" w:rsidR="00EC32C0" w:rsidRPr="00E17EF1" w:rsidRDefault="00EC32C0" w:rsidP="00C273E4">
            <w:pPr>
              <w:pStyle w:val="Table"/>
              <w:jc w:val="left"/>
            </w:pPr>
            <w:r w:rsidRPr="00E17EF1">
              <w:t>Loctite will be applied.</w:t>
            </w:r>
          </w:p>
          <w:p w14:paraId="618AB249" w14:textId="34B0183A" w:rsidR="002E7B84" w:rsidRPr="00E17EF1" w:rsidRDefault="00EC32C0" w:rsidP="00C273E4">
            <w:pPr>
              <w:pStyle w:val="Table"/>
              <w:jc w:val="left"/>
              <w:rPr>
                <w:i/>
              </w:rPr>
            </w:pPr>
            <w:r w:rsidRPr="00E17EF1">
              <w:t>Torque mark shall be checked after vibration test.</w:t>
            </w:r>
          </w:p>
        </w:tc>
      </w:tr>
    </w:tbl>
    <w:p w14:paraId="598F64C5" w14:textId="5661E260" w:rsidR="009519F0" w:rsidRPr="00E17EF1" w:rsidRDefault="009519F0" w:rsidP="00CE0ABB">
      <w:pPr>
        <w:spacing w:line="276" w:lineRule="auto"/>
        <w:rPr>
          <w:color w:val="000000" w:themeColor="text1"/>
          <w:szCs w:val="21"/>
        </w:rPr>
      </w:pPr>
    </w:p>
    <w:p w14:paraId="4557E5E0" w14:textId="7AC256FD" w:rsidR="00347D56" w:rsidRPr="00347D56" w:rsidRDefault="0090732C" w:rsidP="008B07DD">
      <w:pPr>
        <w:pStyle w:val="1"/>
        <w:numPr>
          <w:ilvl w:val="0"/>
          <w:numId w:val="14"/>
        </w:numPr>
        <w:spacing w:line="276" w:lineRule="auto"/>
      </w:pPr>
      <w:bookmarkStart w:id="23" w:name="_Toc484868505"/>
      <w:bookmarkStart w:id="24" w:name="_Toc509582813"/>
      <w:bookmarkStart w:id="25" w:name="_Toc157444119"/>
      <w:bookmarkEnd w:id="23"/>
      <w:r w:rsidRPr="00E17EF1">
        <w:t>Analysis Model</w:t>
      </w:r>
      <w:bookmarkStart w:id="26" w:name="_Toc509582814"/>
      <w:bookmarkEnd w:id="24"/>
      <w:bookmarkEnd w:id="25"/>
    </w:p>
    <w:p w14:paraId="40FD4D83" w14:textId="08C46994" w:rsidR="0090732C" w:rsidRPr="00FB72F2" w:rsidRDefault="0090732C" w:rsidP="00CE0ABB">
      <w:pPr>
        <w:pStyle w:val="2"/>
        <w:numPr>
          <w:ilvl w:val="1"/>
          <w:numId w:val="14"/>
        </w:numPr>
        <w:spacing w:line="276" w:lineRule="auto"/>
      </w:pPr>
      <w:bookmarkStart w:id="27" w:name="_Toc157444120"/>
      <w:r w:rsidRPr="00FB72F2">
        <w:t>Mass Characteristic</w:t>
      </w:r>
      <w:bookmarkEnd w:id="26"/>
      <w:bookmarkEnd w:id="27"/>
    </w:p>
    <w:p w14:paraId="5EE9AB46" w14:textId="1A159D5C" w:rsidR="00166ACC" w:rsidRDefault="00D778C1" w:rsidP="00651E49">
      <w:pPr>
        <w:ind w:firstLine="284"/>
      </w:pPr>
      <w:r>
        <w:t xml:space="preserve">The </w:t>
      </w:r>
      <w:r w:rsidR="528573A0">
        <w:t xml:space="preserve">actual measured satellite mass </w:t>
      </w:r>
      <w:proofErr w:type="gramStart"/>
      <w:r w:rsidR="528573A0">
        <w:t xml:space="preserve">is </w:t>
      </w:r>
      <w:r>
        <w:t xml:space="preserve"> 1,</w:t>
      </w:r>
      <w:r w:rsidR="0015018E">
        <w:t>7</w:t>
      </w:r>
      <w:r w:rsidR="659C5008">
        <w:t>5</w:t>
      </w:r>
      <w:r w:rsidR="0015018E">
        <w:t>8</w:t>
      </w:r>
      <w:proofErr w:type="gramEnd"/>
      <w:r w:rsidR="0015018E">
        <w:t xml:space="preserve"> </w:t>
      </w:r>
      <w:r>
        <w:t>g, as shown in Fig5.1-1.</w:t>
      </w:r>
    </w:p>
    <w:p w14:paraId="5904D832" w14:textId="69EA5C74" w:rsidR="00F279B1" w:rsidRPr="00E17EF1" w:rsidRDefault="00F150DE" w:rsidP="00166ACC">
      <w:pPr>
        <w:ind w:firstLine="284"/>
        <w:jc w:val="center"/>
        <w:rPr>
          <w:color w:val="000000" w:themeColor="text1"/>
          <w:szCs w:val="21"/>
        </w:rPr>
      </w:pPr>
      <w:r w:rsidRPr="00F150DE">
        <w:rPr>
          <w:noProof/>
          <w:color w:val="000000" w:themeColor="text1"/>
          <w:szCs w:val="21"/>
        </w:rPr>
        <w:drawing>
          <wp:inline distT="0" distB="0" distL="0" distR="0" wp14:anchorId="29C6F4E6" wp14:editId="387D9161">
            <wp:extent cx="2699999" cy="3600000"/>
            <wp:effectExtent l="0" t="0" r="5715" b="635"/>
            <wp:docPr id="641421732" name="グラフィックス 641421732">
              <a:extLst xmlns:a="http://schemas.openxmlformats.org/drawingml/2006/main">
                <a:ext uri="{FF2B5EF4-FFF2-40B4-BE49-F238E27FC236}">
                  <a16:creationId xmlns:a16="http://schemas.microsoft.com/office/drawing/2014/main" id="{E370B2B8-0A32-7F87-73CA-615371AC3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1732" name="グラフィックス 641421732">
                      <a:extLst>
                        <a:ext uri="{FF2B5EF4-FFF2-40B4-BE49-F238E27FC236}">
                          <a16:creationId xmlns:a16="http://schemas.microsoft.com/office/drawing/2014/main" id="{E370B2B8-0A32-7F87-73CA-615371AC342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999" cy="3600000"/>
                    </a:xfrm>
                    <a:prstGeom prst="rect">
                      <a:avLst/>
                    </a:prstGeom>
                  </pic:spPr>
                </pic:pic>
              </a:graphicData>
            </a:graphic>
          </wp:inline>
        </w:drawing>
      </w:r>
    </w:p>
    <w:p w14:paraId="3DC61B8C" w14:textId="6311644C" w:rsidR="006B272E" w:rsidRPr="00E17EF1" w:rsidRDefault="006B272E" w:rsidP="00141EDF">
      <w:pPr>
        <w:spacing w:line="276" w:lineRule="auto"/>
        <w:ind w:firstLine="0"/>
        <w:jc w:val="center"/>
        <w:rPr>
          <w:rFonts w:eastAsia="Times New Roman"/>
          <w:b/>
          <w:color w:val="000000"/>
          <w:u w:val="single"/>
        </w:rPr>
      </w:pPr>
      <w:r w:rsidRPr="00E17EF1">
        <w:rPr>
          <w:rFonts w:eastAsia="Times New Roman"/>
          <w:b/>
          <w:color w:val="000000"/>
          <w:u w:val="single"/>
        </w:rPr>
        <w:t>Figure 5.1-1 Mass characteristic</w:t>
      </w:r>
    </w:p>
    <w:p w14:paraId="107BA665" w14:textId="77777777" w:rsidR="006B272E" w:rsidRDefault="006B272E" w:rsidP="00CE0ABB">
      <w:pPr>
        <w:spacing w:line="276" w:lineRule="auto"/>
        <w:ind w:right="210"/>
        <w:rPr>
          <w:color w:val="000000" w:themeColor="text1"/>
          <w:szCs w:val="21"/>
        </w:rPr>
      </w:pPr>
    </w:p>
    <w:p w14:paraId="1D1E35C7" w14:textId="77777777" w:rsidR="00F150DE" w:rsidRDefault="00F150DE" w:rsidP="00CE0ABB">
      <w:pPr>
        <w:spacing w:line="276" w:lineRule="auto"/>
        <w:ind w:right="210"/>
        <w:rPr>
          <w:color w:val="000000" w:themeColor="text1"/>
          <w:szCs w:val="21"/>
        </w:rPr>
      </w:pPr>
    </w:p>
    <w:p w14:paraId="03674AE6" w14:textId="77777777" w:rsidR="00F150DE" w:rsidRPr="00E17EF1" w:rsidRDefault="00F150DE" w:rsidP="00CE0ABB">
      <w:pPr>
        <w:spacing w:line="276" w:lineRule="auto"/>
        <w:ind w:right="210"/>
        <w:rPr>
          <w:color w:val="000000" w:themeColor="text1"/>
          <w:szCs w:val="21"/>
        </w:rPr>
      </w:pPr>
    </w:p>
    <w:p w14:paraId="700E523D" w14:textId="0BC51F57" w:rsidR="005E52B6" w:rsidRPr="00E17EF1" w:rsidRDefault="005E52B6" w:rsidP="00CE0ABB">
      <w:pPr>
        <w:pStyle w:val="2"/>
        <w:numPr>
          <w:ilvl w:val="1"/>
          <w:numId w:val="14"/>
        </w:numPr>
        <w:spacing w:line="276" w:lineRule="auto"/>
      </w:pPr>
      <w:bookmarkStart w:id="28" w:name="_Toc157444121"/>
      <w:r w:rsidRPr="00E17EF1">
        <w:lastRenderedPageBreak/>
        <w:t>Ballistic Number</w:t>
      </w:r>
      <w:bookmarkEnd w:id="28"/>
    </w:p>
    <w:p w14:paraId="2959FC8F" w14:textId="2F7BB7AA" w:rsidR="0090732C" w:rsidRPr="00E17EF1" w:rsidRDefault="0090732C" w:rsidP="00D8403A">
      <w:r w:rsidRPr="00E17EF1">
        <w:t>Requirement: Ballistic Number (BN) shall be less than 1</w:t>
      </w:r>
      <w:ins w:id="29" w:author="Yudai Etsunaga" w:date="2024-04-19T15:03:00Z">
        <w:r w:rsidR="00303924">
          <w:t>15</w:t>
        </w:r>
      </w:ins>
      <w:del w:id="30" w:author="Yudai Etsunaga" w:date="2024-04-19T15:03:00Z">
        <w:r w:rsidRPr="00E17EF1" w:rsidDel="00303924">
          <w:delText>00</w:delText>
        </w:r>
      </w:del>
      <w:r w:rsidRPr="00E17EF1">
        <w:t xml:space="preserve"> kg/m</w:t>
      </w:r>
      <w:r w:rsidRPr="00E17EF1">
        <w:rPr>
          <w:vertAlign w:val="superscript"/>
        </w:rPr>
        <w:t>2</w:t>
      </w:r>
      <w:r w:rsidRPr="00E17EF1">
        <w:t>.</w:t>
      </w:r>
      <w:r w:rsidR="007340BF" w:rsidRPr="00E17EF1">
        <w:t xml:space="preserve"> The BN is calculated</w:t>
      </w:r>
      <w:r w:rsidR="00475E4B" w:rsidRPr="00B54917">
        <w:t xml:space="preserve"> </w:t>
      </w:r>
      <w:r w:rsidR="007340BF" w:rsidRPr="00E17EF1">
        <w:t>using the equation below.</w:t>
      </w:r>
      <w:r w:rsidR="000A086B" w:rsidRPr="00E17EF1">
        <w:t xml:space="preserve"> The maximum BN for this satellite satisfies the requirement.</w:t>
      </w:r>
    </w:p>
    <w:p w14:paraId="4C0097BD" w14:textId="77777777" w:rsidR="00633846" w:rsidRPr="00E17EF1" w:rsidRDefault="00633846" w:rsidP="00CE0ABB">
      <w:pPr>
        <w:autoSpaceDE w:val="0"/>
        <w:autoSpaceDN w:val="0"/>
        <w:spacing w:line="276" w:lineRule="auto"/>
        <w:ind w:leftChars="100" w:left="210"/>
        <w:jc w:val="left"/>
        <w:rPr>
          <w:rFonts w:eastAsiaTheme="minorEastAsia"/>
          <w:bCs/>
          <w:color w:val="000000"/>
          <w:kern w:val="0"/>
          <w:szCs w:val="21"/>
        </w:rPr>
      </w:pPr>
    </w:p>
    <w:p w14:paraId="40507BC3" w14:textId="24E8666B" w:rsidR="00633846" w:rsidRPr="00E17EF1" w:rsidRDefault="00633846" w:rsidP="00633846">
      <w:pPr>
        <w:autoSpaceDE w:val="0"/>
        <w:autoSpaceDN w:val="0"/>
        <w:spacing w:line="276" w:lineRule="auto"/>
        <w:ind w:leftChars="100" w:left="210"/>
        <w:jc w:val="left"/>
        <w:rPr>
          <w:rFonts w:ascii="Cambria Math" w:eastAsiaTheme="minorEastAsia" w:hAnsi="Cambria Math" w:cs="Cambria Math"/>
          <w:color w:val="000000"/>
          <w:kern w:val="0"/>
          <w:szCs w:val="21"/>
        </w:rPr>
      </w:pPr>
      <m:oMathPara>
        <m:oMath>
          <m:r>
            <w:rPr>
              <w:rFonts w:ascii="Cambria Math" w:eastAsiaTheme="minorEastAsia" w:hAnsi="Cambria Math" w:cs="Cambria Math"/>
              <w:color w:val="000000"/>
              <w:kern w:val="0"/>
              <w:szCs w:val="21"/>
            </w:rPr>
            <m:t>BN=</m:t>
          </m:r>
          <m:f>
            <m:fPr>
              <m:ctrlPr>
                <w:rPr>
                  <w:rFonts w:ascii="Cambria Math" w:eastAsiaTheme="minorEastAsia" w:hAnsi="Cambria Math" w:cs="Cambria Math"/>
                  <w:i/>
                  <w:color w:val="000000"/>
                  <w:kern w:val="0"/>
                  <w:szCs w:val="21"/>
                </w:rPr>
              </m:ctrlPr>
            </m:fPr>
            <m:num>
              <m:r>
                <w:rPr>
                  <w:rFonts w:ascii="Cambria Math" w:eastAsiaTheme="minorEastAsia" w:hAnsi="Cambria Math" w:cs="Cambria Math"/>
                  <w:color w:val="000000"/>
                  <w:kern w:val="0"/>
                  <w:szCs w:val="21"/>
                </w:rPr>
                <m:t>m</m:t>
              </m:r>
            </m:num>
            <m:den>
              <m:sSub>
                <m:sSubPr>
                  <m:ctrlPr>
                    <w:rPr>
                      <w:rFonts w:ascii="Cambria Math" w:eastAsiaTheme="minorEastAsia" w:hAnsi="Cambria Math" w:cs="Cambria Math"/>
                      <w:i/>
                      <w:color w:val="000000"/>
                      <w:kern w:val="0"/>
                      <w:szCs w:val="21"/>
                    </w:rPr>
                  </m:ctrlPr>
                </m:sSubPr>
                <m:e>
                  <m:r>
                    <w:rPr>
                      <w:rFonts w:ascii="Cambria Math" w:eastAsiaTheme="minorEastAsia" w:hAnsi="Cambria Math" w:cs="Cambria Math"/>
                      <w:color w:val="000000"/>
                      <w:kern w:val="0"/>
                      <w:szCs w:val="21"/>
                    </w:rPr>
                    <m:t>C</m:t>
                  </m:r>
                </m:e>
                <m:sub>
                  <m:r>
                    <w:rPr>
                      <w:rFonts w:ascii="Cambria Math" w:eastAsiaTheme="minorEastAsia" w:hAnsi="Cambria Math" w:cs="Cambria Math"/>
                      <w:color w:val="000000"/>
                      <w:kern w:val="0"/>
                      <w:szCs w:val="21"/>
                    </w:rPr>
                    <m:t>d</m:t>
                  </m:r>
                </m:sub>
              </m:sSub>
              <m:r>
                <w:rPr>
                  <w:rFonts w:ascii="Cambria Math" w:eastAsiaTheme="minorEastAsia" w:hAnsi="Cambria Math" w:cs="Cambria Math"/>
                  <w:color w:val="000000"/>
                  <w:kern w:val="0"/>
                  <w:szCs w:val="21"/>
                </w:rPr>
                <m:t>∙A</m:t>
              </m:r>
            </m:den>
          </m:f>
          <m:d>
            <m:dPr>
              <m:begChr m:val="["/>
              <m:endChr m:val="]"/>
              <m:ctrlPr>
                <w:rPr>
                  <w:rFonts w:ascii="Cambria Math" w:eastAsiaTheme="minorEastAsia" w:hAnsi="Cambria Math" w:cs="Cambria Math"/>
                  <w:i/>
                  <w:color w:val="000000"/>
                  <w:kern w:val="0"/>
                  <w:szCs w:val="21"/>
                </w:rPr>
              </m:ctrlPr>
            </m:dPr>
            <m:e>
              <m:f>
                <m:fPr>
                  <m:type m:val="skw"/>
                  <m:ctrlPr>
                    <w:rPr>
                      <w:rFonts w:ascii="Cambria Math" w:eastAsiaTheme="minorEastAsia" w:hAnsi="Cambria Math" w:cs="Cambria Math"/>
                      <w:i/>
                      <w:color w:val="000000"/>
                      <w:kern w:val="0"/>
                      <w:szCs w:val="21"/>
                    </w:rPr>
                  </m:ctrlPr>
                </m:fPr>
                <m:num>
                  <m:r>
                    <w:rPr>
                      <w:rFonts w:ascii="Cambria Math" w:eastAsiaTheme="minorEastAsia" w:hAnsi="Cambria Math" w:cs="Cambria Math"/>
                      <w:color w:val="000000"/>
                      <w:kern w:val="0"/>
                      <w:szCs w:val="21"/>
                    </w:rPr>
                    <m:t>kg</m:t>
                  </m:r>
                </m:num>
                <m:den>
                  <m:sSup>
                    <m:sSupPr>
                      <m:ctrlPr>
                        <w:rPr>
                          <w:rFonts w:ascii="Cambria Math" w:eastAsiaTheme="minorEastAsia" w:hAnsi="Cambria Math" w:cs="Cambria Math"/>
                          <w:i/>
                          <w:color w:val="000000"/>
                          <w:kern w:val="0"/>
                          <w:szCs w:val="21"/>
                        </w:rPr>
                      </m:ctrlPr>
                    </m:sSupPr>
                    <m:e>
                      <m:r>
                        <w:rPr>
                          <w:rFonts w:ascii="Cambria Math" w:eastAsiaTheme="minorEastAsia" w:hAnsi="Cambria Math" w:cs="Cambria Math"/>
                          <w:color w:val="000000"/>
                          <w:kern w:val="0"/>
                          <w:szCs w:val="21"/>
                        </w:rPr>
                        <m:t>m</m:t>
                      </m:r>
                    </m:e>
                    <m:sup>
                      <m:r>
                        <w:rPr>
                          <w:rFonts w:ascii="Cambria Math" w:eastAsiaTheme="minorEastAsia" w:hAnsi="Cambria Math" w:cs="Cambria Math"/>
                          <w:color w:val="000000"/>
                          <w:kern w:val="0"/>
                          <w:szCs w:val="21"/>
                        </w:rPr>
                        <m:t>2</m:t>
                      </m:r>
                    </m:sup>
                  </m:sSup>
                </m:den>
              </m:f>
            </m:e>
          </m:d>
          <m:r>
            <w:rPr>
              <w:rFonts w:ascii="Cambria Math" w:eastAsiaTheme="minorEastAsia" w:hAnsi="Cambria Math" w:cs="Cambria Math"/>
              <w:color w:val="000000"/>
              <w:kern w:val="0"/>
              <w:szCs w:val="21"/>
            </w:rPr>
            <m:t>=</m:t>
          </m:r>
          <m:f>
            <m:fPr>
              <m:ctrlPr>
                <w:rPr>
                  <w:rFonts w:ascii="Cambria Math" w:eastAsiaTheme="minorEastAsia" w:hAnsi="Cambria Math" w:cs="Cambria Math"/>
                  <w:i/>
                  <w:color w:val="000000"/>
                  <w:kern w:val="0"/>
                  <w:szCs w:val="21"/>
                </w:rPr>
              </m:ctrlPr>
            </m:fPr>
            <m:num>
              <m:r>
                <w:rPr>
                  <w:rFonts w:ascii="Cambria Math" w:eastAsiaTheme="minorEastAsia" w:hAnsi="Cambria Math" w:cs="Cambria Math"/>
                  <w:color w:val="000000"/>
                  <w:kern w:val="0"/>
                  <w:szCs w:val="21"/>
                </w:rPr>
                <m:t>1.758</m:t>
              </m:r>
            </m:num>
            <m:den>
              <m:r>
                <w:rPr>
                  <w:rFonts w:ascii="Cambria Math" w:eastAsiaTheme="minorEastAsia" w:hAnsi="Cambria Math" w:cs="Cambria Math"/>
                  <w:color w:val="000000"/>
                  <w:kern w:val="0"/>
                  <w:szCs w:val="21"/>
                </w:rPr>
                <m:t>2*0.018</m:t>
              </m:r>
            </m:den>
          </m:f>
          <m:r>
            <w:rPr>
              <w:rFonts w:ascii="Cambria Math" w:eastAsiaTheme="minorEastAsia" w:hAnsi="Cambria Math" w:cs="Cambria Math"/>
              <w:color w:val="000000"/>
              <w:kern w:val="0"/>
              <w:szCs w:val="21"/>
            </w:rPr>
            <m:t>=48.833</m:t>
          </m:r>
          <m:d>
            <m:dPr>
              <m:begChr m:val="["/>
              <m:endChr m:val="]"/>
              <m:ctrlPr>
                <w:rPr>
                  <w:rFonts w:ascii="Cambria Math" w:eastAsiaTheme="minorEastAsia" w:hAnsi="Cambria Math" w:cs="Cambria Math"/>
                  <w:i/>
                  <w:color w:val="000000"/>
                  <w:kern w:val="0"/>
                  <w:szCs w:val="21"/>
                </w:rPr>
              </m:ctrlPr>
            </m:dPr>
            <m:e>
              <m:f>
                <m:fPr>
                  <m:type m:val="skw"/>
                  <m:ctrlPr>
                    <w:rPr>
                      <w:rFonts w:ascii="Cambria Math" w:eastAsiaTheme="minorEastAsia" w:hAnsi="Cambria Math" w:cs="Cambria Math"/>
                      <w:i/>
                      <w:color w:val="000000"/>
                      <w:kern w:val="0"/>
                      <w:szCs w:val="21"/>
                    </w:rPr>
                  </m:ctrlPr>
                </m:fPr>
                <m:num>
                  <m:r>
                    <w:rPr>
                      <w:rFonts w:ascii="Cambria Math" w:eastAsiaTheme="minorEastAsia" w:hAnsi="Cambria Math" w:cs="Cambria Math"/>
                      <w:color w:val="000000"/>
                      <w:kern w:val="0"/>
                      <w:szCs w:val="21"/>
                    </w:rPr>
                    <m:t>kg</m:t>
                  </m:r>
                </m:num>
                <m:den>
                  <m:sSup>
                    <m:sSupPr>
                      <m:ctrlPr>
                        <w:rPr>
                          <w:rFonts w:ascii="Cambria Math" w:eastAsiaTheme="minorEastAsia" w:hAnsi="Cambria Math" w:cs="Cambria Math"/>
                          <w:i/>
                          <w:color w:val="000000"/>
                          <w:kern w:val="0"/>
                          <w:szCs w:val="21"/>
                        </w:rPr>
                      </m:ctrlPr>
                    </m:sSupPr>
                    <m:e>
                      <m:r>
                        <w:rPr>
                          <w:rFonts w:ascii="Cambria Math" w:eastAsiaTheme="minorEastAsia" w:hAnsi="Cambria Math" w:cs="Cambria Math"/>
                          <w:color w:val="000000"/>
                          <w:kern w:val="0"/>
                          <w:szCs w:val="21"/>
                        </w:rPr>
                        <m:t>m</m:t>
                      </m:r>
                    </m:e>
                    <m:sup>
                      <m:r>
                        <w:rPr>
                          <w:rFonts w:ascii="Cambria Math" w:eastAsiaTheme="minorEastAsia" w:hAnsi="Cambria Math" w:cs="Cambria Math"/>
                          <w:color w:val="000000"/>
                          <w:kern w:val="0"/>
                          <w:szCs w:val="21"/>
                        </w:rPr>
                        <m:t>2</m:t>
                      </m:r>
                    </m:sup>
                  </m:sSup>
                </m:den>
              </m:f>
            </m:e>
          </m:d>
          <m:r>
            <w:rPr>
              <w:rFonts w:ascii="Cambria Math" w:eastAsiaTheme="minorEastAsia" w:hAnsi="Cambria Math" w:cs="Cambria Math"/>
              <w:color w:val="000000"/>
              <w:kern w:val="0"/>
              <w:szCs w:val="21"/>
            </w:rPr>
            <m:t xml:space="preserve">&lt;115 </m:t>
          </m:r>
          <m:d>
            <m:dPr>
              <m:begChr m:val="["/>
              <m:endChr m:val="]"/>
              <m:ctrlPr>
                <w:rPr>
                  <w:rFonts w:ascii="Cambria Math" w:eastAsiaTheme="minorEastAsia" w:hAnsi="Cambria Math" w:cs="Cambria Math"/>
                  <w:i/>
                  <w:color w:val="000000"/>
                  <w:kern w:val="0"/>
                  <w:szCs w:val="21"/>
                </w:rPr>
              </m:ctrlPr>
            </m:dPr>
            <m:e>
              <m:f>
                <m:fPr>
                  <m:type m:val="skw"/>
                  <m:ctrlPr>
                    <w:rPr>
                      <w:rFonts w:ascii="Cambria Math" w:eastAsiaTheme="minorEastAsia" w:hAnsi="Cambria Math" w:cs="Cambria Math"/>
                      <w:i/>
                      <w:color w:val="000000"/>
                      <w:kern w:val="0"/>
                      <w:szCs w:val="21"/>
                    </w:rPr>
                  </m:ctrlPr>
                </m:fPr>
                <m:num>
                  <m:r>
                    <w:rPr>
                      <w:rFonts w:ascii="Cambria Math" w:eastAsiaTheme="minorEastAsia" w:hAnsi="Cambria Math" w:cs="Cambria Math"/>
                      <w:color w:val="000000"/>
                      <w:kern w:val="0"/>
                      <w:szCs w:val="21"/>
                    </w:rPr>
                    <m:t>kg</m:t>
                  </m:r>
                </m:num>
                <m:den>
                  <m:sSup>
                    <m:sSupPr>
                      <m:ctrlPr>
                        <w:rPr>
                          <w:rFonts w:ascii="Cambria Math" w:eastAsiaTheme="minorEastAsia" w:hAnsi="Cambria Math" w:cs="Cambria Math"/>
                          <w:i/>
                          <w:color w:val="000000"/>
                          <w:kern w:val="0"/>
                          <w:szCs w:val="21"/>
                        </w:rPr>
                      </m:ctrlPr>
                    </m:sSupPr>
                    <m:e>
                      <m:r>
                        <w:rPr>
                          <w:rFonts w:ascii="Cambria Math" w:eastAsiaTheme="minorEastAsia" w:hAnsi="Cambria Math" w:cs="Cambria Math"/>
                          <w:color w:val="000000"/>
                          <w:kern w:val="0"/>
                          <w:szCs w:val="21"/>
                        </w:rPr>
                        <m:t>m</m:t>
                      </m:r>
                    </m:e>
                    <m:sup>
                      <m:r>
                        <w:rPr>
                          <w:rFonts w:ascii="Cambria Math" w:eastAsiaTheme="minorEastAsia" w:hAnsi="Cambria Math" w:cs="Cambria Math"/>
                          <w:color w:val="000000"/>
                          <w:kern w:val="0"/>
                          <w:szCs w:val="21"/>
                        </w:rPr>
                        <m:t>2</m:t>
                      </m:r>
                    </m:sup>
                  </m:sSup>
                </m:den>
              </m:f>
            </m:e>
          </m:d>
          <m:r>
            <w:rPr>
              <w:rFonts w:ascii="Cambria Math" w:eastAsiaTheme="minorEastAsia" w:hAnsi="Cambria Math" w:cs="Cambria Math"/>
              <w:color w:val="000000"/>
              <w:kern w:val="0"/>
              <w:szCs w:val="21"/>
            </w:rPr>
            <m:t>,</m:t>
          </m:r>
        </m:oMath>
      </m:oMathPara>
    </w:p>
    <w:p w14:paraId="36D46A0E" w14:textId="77777777" w:rsidR="00D8403A" w:rsidRPr="00E17EF1" w:rsidRDefault="00D8403A" w:rsidP="00633846">
      <w:pPr>
        <w:autoSpaceDE w:val="0"/>
        <w:autoSpaceDN w:val="0"/>
        <w:spacing w:line="276" w:lineRule="auto"/>
        <w:ind w:leftChars="100" w:left="210"/>
        <w:jc w:val="left"/>
        <w:rPr>
          <w:rFonts w:ascii="Cambria Math" w:eastAsiaTheme="minorEastAsia" w:hAnsi="Cambria Math" w:cs="Cambria Math"/>
          <w:color w:val="000000"/>
          <w:kern w:val="0"/>
          <w:szCs w:val="21"/>
        </w:rPr>
      </w:pPr>
    </w:p>
    <w:p w14:paraId="00F9B942" w14:textId="6CFB23FB" w:rsidR="00401BD5" w:rsidRPr="00E17EF1" w:rsidRDefault="00633846" w:rsidP="00D8403A">
      <w:pPr>
        <w:ind w:left="595" w:firstLine="0"/>
      </w:pPr>
      <w:proofErr w:type="gramStart"/>
      <w:r w:rsidRPr="00E17EF1">
        <w:t>where</w:t>
      </w:r>
      <w:proofErr w:type="gramEnd"/>
      <w:r w:rsidRPr="00E17EF1">
        <w:t xml:space="preserve"> </w:t>
      </w:r>
    </w:p>
    <w:p w14:paraId="71994D72" w14:textId="566E9256" w:rsidR="00401BD5" w:rsidRPr="00E17EF1" w:rsidRDefault="00000000" w:rsidP="00D8403A">
      <w:pPr>
        <w:autoSpaceDE w:val="0"/>
        <w:autoSpaceDN w:val="0"/>
        <w:spacing w:line="276" w:lineRule="auto"/>
        <w:ind w:left="595" w:firstLine="0"/>
        <w:jc w:val="left"/>
        <w:rPr>
          <w:rFonts w:eastAsiaTheme="minorEastAsia"/>
          <w:color w:val="000000"/>
          <w:kern w:val="0"/>
          <w:szCs w:val="21"/>
        </w:rPr>
      </w:pPr>
      <m:oMath>
        <m:sSub>
          <m:sSubPr>
            <m:ctrlPr>
              <w:rPr>
                <w:rFonts w:ascii="Cambria Math" w:eastAsiaTheme="minorEastAsia" w:hAnsi="Cambria Math" w:cs="Cambria Math"/>
                <w:i/>
                <w:color w:val="000000"/>
                <w:kern w:val="0"/>
                <w:szCs w:val="21"/>
              </w:rPr>
            </m:ctrlPr>
          </m:sSubPr>
          <m:e>
            <m:r>
              <w:rPr>
                <w:rFonts w:ascii="Cambria Math" w:eastAsiaTheme="minorEastAsia" w:hAnsi="Cambria Math" w:cs="Cambria Math"/>
                <w:color w:val="000000"/>
                <w:kern w:val="0"/>
                <w:szCs w:val="21"/>
              </w:rPr>
              <m:t>C</m:t>
            </m:r>
          </m:e>
          <m:sub>
            <m:r>
              <w:rPr>
                <w:rFonts w:ascii="Cambria Math" w:eastAsiaTheme="minorEastAsia" w:hAnsi="Cambria Math" w:cs="Cambria Math"/>
                <w:color w:val="000000"/>
                <w:kern w:val="0"/>
                <w:szCs w:val="21"/>
              </w:rPr>
              <m:t>d</m:t>
            </m:r>
          </m:sub>
        </m:sSub>
      </m:oMath>
      <w:r w:rsidR="00D8403A" w:rsidRPr="00E17EF1">
        <w:rPr>
          <w:rFonts w:eastAsiaTheme="minorEastAsia"/>
          <w:color w:val="000000"/>
          <w:kern w:val="0"/>
          <w:szCs w:val="21"/>
        </w:rPr>
        <w:t xml:space="preserve"> is </w:t>
      </w:r>
      <w:r w:rsidR="00D5396C" w:rsidRPr="00E17EF1">
        <w:rPr>
          <w:rFonts w:eastAsiaTheme="minorEastAsia"/>
          <w:color w:val="000000"/>
          <w:kern w:val="0"/>
          <w:szCs w:val="21"/>
        </w:rPr>
        <w:t xml:space="preserve">the drag coefficient = </w:t>
      </w:r>
      <w:proofErr w:type="gramStart"/>
      <w:r w:rsidR="00D5396C" w:rsidRPr="00E17EF1">
        <w:rPr>
          <w:rFonts w:eastAsiaTheme="minorEastAsia"/>
          <w:color w:val="000000"/>
          <w:kern w:val="0"/>
          <w:szCs w:val="21"/>
        </w:rPr>
        <w:t>2</w:t>
      </w:r>
      <w:r w:rsidR="00633846" w:rsidRPr="00E17EF1">
        <w:rPr>
          <w:rFonts w:eastAsiaTheme="minorEastAsia"/>
          <w:color w:val="000000"/>
          <w:kern w:val="0"/>
          <w:szCs w:val="21"/>
        </w:rPr>
        <w:t>;</w:t>
      </w:r>
      <w:proofErr w:type="gramEnd"/>
    </w:p>
    <w:p w14:paraId="6184E831" w14:textId="70D40190" w:rsidR="00D8403A" w:rsidRPr="00E17EF1" w:rsidRDefault="00D5396C" w:rsidP="00D8403A">
      <w:pPr>
        <w:autoSpaceDE w:val="0"/>
        <w:autoSpaceDN w:val="0"/>
        <w:spacing w:line="276" w:lineRule="auto"/>
        <w:ind w:left="595" w:firstLine="0"/>
        <w:jc w:val="left"/>
        <w:rPr>
          <w:rFonts w:eastAsiaTheme="minorEastAsia"/>
          <w:color w:val="000000"/>
          <w:kern w:val="0"/>
          <w:szCs w:val="21"/>
        </w:rPr>
      </w:pPr>
      <m:oMath>
        <m:r>
          <w:rPr>
            <w:rFonts w:ascii="Cambria Math" w:eastAsiaTheme="minorEastAsia" w:hAnsi="Cambria Math"/>
            <w:color w:val="000000"/>
            <w:kern w:val="0"/>
            <w:szCs w:val="21"/>
          </w:rPr>
          <m:t>A</m:t>
        </m:r>
      </m:oMath>
      <w:r w:rsidR="00D8403A" w:rsidRPr="00E17EF1">
        <w:rPr>
          <w:rFonts w:eastAsiaTheme="minorEastAsia"/>
          <w:color w:val="000000"/>
          <w:kern w:val="0"/>
          <w:szCs w:val="21"/>
        </w:rPr>
        <w:t xml:space="preserve"> is the </w:t>
      </w:r>
      <w:r w:rsidR="0090732C" w:rsidRPr="00E17EF1">
        <w:rPr>
          <w:rFonts w:eastAsiaTheme="minorEastAsia"/>
          <w:color w:val="000000"/>
          <w:kern w:val="0"/>
          <w:szCs w:val="21"/>
        </w:rPr>
        <w:t xml:space="preserve">average area of satellite in XY, YZ, ZX </w:t>
      </w:r>
      <w:r w:rsidR="00C92519" w:rsidRPr="00E17EF1">
        <w:rPr>
          <w:rFonts w:eastAsiaTheme="minorEastAsia"/>
          <w:color w:val="000000"/>
          <w:kern w:val="0"/>
          <w:szCs w:val="21"/>
        </w:rPr>
        <w:t xml:space="preserve">= </w:t>
      </w:r>
      <w:r w:rsidR="00191F61" w:rsidRPr="00E17EF1">
        <w:rPr>
          <w:rFonts w:eastAsia="Times New Roman"/>
          <w:color w:val="000000"/>
        </w:rPr>
        <w:t>0.</w:t>
      </w:r>
      <w:r w:rsidR="00FB0960" w:rsidRPr="00E17EF1">
        <w:rPr>
          <w:rFonts w:eastAsia="Times New Roman"/>
          <w:color w:val="000000"/>
        </w:rPr>
        <w:t>0</w:t>
      </w:r>
      <w:r w:rsidR="00FB0960">
        <w:rPr>
          <w:rFonts w:eastAsia="Times New Roman"/>
          <w:color w:val="000000"/>
        </w:rPr>
        <w:t>18</w:t>
      </w:r>
      <w:r w:rsidR="00191F61" w:rsidRPr="00E17EF1">
        <w:rPr>
          <w:rFonts w:eastAsia="Times New Roman"/>
          <w:color w:val="000000"/>
        </w:rPr>
        <w:t>m</w:t>
      </w:r>
      <w:r w:rsidR="00191F61" w:rsidRPr="00E17EF1">
        <w:rPr>
          <w:rFonts w:eastAsia="Times New Roman"/>
          <w:color w:val="000000"/>
          <w:vertAlign w:val="superscript"/>
        </w:rPr>
        <w:t>2</w:t>
      </w:r>
      <w:r w:rsidR="00191F61" w:rsidRPr="00E17EF1">
        <w:rPr>
          <w:rFonts w:eastAsia="Times New Roman"/>
          <w:color w:val="000000"/>
        </w:rPr>
        <w:t xml:space="preserve"> </w:t>
      </w:r>
      <w:r w:rsidR="00EA17E3" w:rsidRPr="00E17EF1">
        <w:rPr>
          <w:rFonts w:eastAsia="Times New Roman"/>
          <w:color w:val="000000"/>
        </w:rPr>
        <w:t>(XY</w:t>
      </w:r>
      <w:r w:rsidR="00401BD5" w:rsidRPr="00E17EF1">
        <w:rPr>
          <w:rFonts w:eastAsia="Times New Roman"/>
          <w:color w:val="000000"/>
        </w:rPr>
        <w:t xml:space="preserve"> </w:t>
      </w:r>
      <w:r w:rsidR="00EA17E3" w:rsidRPr="00E17EF1">
        <w:rPr>
          <w:rFonts w:eastAsia="Times New Roman"/>
          <w:color w:val="000000"/>
        </w:rPr>
        <w:t>=</w:t>
      </w:r>
      <w:r w:rsidR="00401BD5" w:rsidRPr="00E17EF1">
        <w:rPr>
          <w:rFonts w:eastAsia="Times New Roman"/>
          <w:color w:val="000000"/>
        </w:rPr>
        <w:t xml:space="preserve"> </w:t>
      </w:r>
      <w:r w:rsidR="00EA17E3" w:rsidRPr="00E17EF1">
        <w:rPr>
          <w:rFonts w:eastAsia="Times New Roman"/>
          <w:color w:val="000000"/>
        </w:rPr>
        <w:t>0.100</w:t>
      </w:r>
      <w:r w:rsidR="00401BD5" w:rsidRPr="00E17EF1">
        <w:rPr>
          <w:rFonts w:eastAsia="Times New Roman"/>
          <w:color w:val="000000"/>
        </w:rPr>
        <w:t xml:space="preserve"> × </w:t>
      </w:r>
      <w:r w:rsidR="00EA17E3" w:rsidRPr="00E17EF1">
        <w:rPr>
          <w:rFonts w:eastAsia="Times New Roman"/>
          <w:color w:val="000000"/>
        </w:rPr>
        <w:t xml:space="preserve">0.100, </w:t>
      </w:r>
      <w:r w:rsidR="00191F61" w:rsidRPr="00E17EF1">
        <w:rPr>
          <w:rFonts w:eastAsia="Times New Roman"/>
          <w:color w:val="000000"/>
        </w:rPr>
        <w:t>YZ</w:t>
      </w:r>
      <w:r w:rsidR="00401BD5" w:rsidRPr="00E17EF1">
        <w:rPr>
          <w:rFonts w:eastAsia="Times New Roman"/>
          <w:color w:val="000000"/>
        </w:rPr>
        <w:t xml:space="preserve"> </w:t>
      </w:r>
      <w:r w:rsidR="00191F61" w:rsidRPr="00E17EF1">
        <w:rPr>
          <w:rFonts w:eastAsia="Times New Roman"/>
          <w:color w:val="000000"/>
        </w:rPr>
        <w:t>=</w:t>
      </w:r>
      <w:r w:rsidR="00401BD5" w:rsidRPr="00E17EF1">
        <w:rPr>
          <w:rFonts w:eastAsia="Times New Roman"/>
          <w:color w:val="000000"/>
        </w:rPr>
        <w:t xml:space="preserve"> </w:t>
      </w:r>
      <w:r w:rsidR="00191F61" w:rsidRPr="00E17EF1">
        <w:rPr>
          <w:rFonts w:eastAsia="Times New Roman"/>
          <w:color w:val="000000"/>
        </w:rPr>
        <w:t>ZX</w:t>
      </w:r>
      <w:r w:rsidR="00401BD5" w:rsidRPr="00E17EF1">
        <w:rPr>
          <w:rFonts w:eastAsia="Times New Roman"/>
          <w:color w:val="000000"/>
        </w:rPr>
        <w:t xml:space="preserve"> </w:t>
      </w:r>
      <w:r w:rsidR="00191F61" w:rsidRPr="00E17EF1">
        <w:rPr>
          <w:rFonts w:eastAsia="Times New Roman"/>
          <w:color w:val="000000"/>
        </w:rPr>
        <w:t>=</w:t>
      </w:r>
      <w:r w:rsidR="00401BD5" w:rsidRPr="00E17EF1">
        <w:rPr>
          <w:rFonts w:eastAsia="Times New Roman"/>
          <w:color w:val="000000"/>
        </w:rPr>
        <w:t xml:space="preserve"> </w:t>
      </w:r>
      <w:r w:rsidR="00191F61" w:rsidRPr="00E17EF1">
        <w:rPr>
          <w:rFonts w:eastAsia="Times New Roman"/>
          <w:color w:val="000000"/>
        </w:rPr>
        <w:t>0.227</w:t>
      </w:r>
      <w:r w:rsidR="00401BD5" w:rsidRPr="00E17EF1">
        <w:rPr>
          <w:rFonts w:eastAsia="Times New Roman"/>
          <w:color w:val="000000"/>
        </w:rPr>
        <w:t xml:space="preserve"> × </w:t>
      </w:r>
      <w:r w:rsidR="00191F61" w:rsidRPr="00E17EF1">
        <w:rPr>
          <w:rFonts w:eastAsia="Times New Roman"/>
          <w:color w:val="000000"/>
        </w:rPr>
        <w:t>0.100)</w:t>
      </w:r>
    </w:p>
    <w:p w14:paraId="59922161" w14:textId="5BF688C6" w:rsidR="0090732C" w:rsidRPr="00E17EF1" w:rsidRDefault="00D5396C" w:rsidP="00D8403A">
      <w:pPr>
        <w:autoSpaceDE w:val="0"/>
        <w:autoSpaceDN w:val="0"/>
        <w:spacing w:line="276" w:lineRule="auto"/>
        <w:ind w:left="595" w:firstLine="0"/>
        <w:jc w:val="left"/>
        <w:rPr>
          <w:rFonts w:eastAsiaTheme="minorEastAsia"/>
          <w:color w:val="000000"/>
          <w:kern w:val="0"/>
          <w:szCs w:val="21"/>
        </w:rPr>
      </w:pPr>
      <m:oMath>
        <m:r>
          <w:rPr>
            <w:rFonts w:ascii="Cambria Math" w:eastAsiaTheme="minorEastAsia" w:hAnsi="Cambria Math"/>
            <w:color w:val="000000"/>
            <w:kern w:val="0"/>
            <w:szCs w:val="21"/>
          </w:rPr>
          <m:t>m</m:t>
        </m:r>
      </m:oMath>
      <w:r w:rsidR="00D8403A" w:rsidRPr="00E17EF1">
        <w:rPr>
          <w:rFonts w:eastAsiaTheme="minorEastAsia"/>
          <w:color w:val="000000"/>
          <w:kern w:val="0"/>
          <w:szCs w:val="21"/>
        </w:rPr>
        <w:t xml:space="preserve"> is the </w:t>
      </w:r>
      <w:r w:rsidR="002E525B" w:rsidRPr="00E17EF1">
        <w:rPr>
          <w:rFonts w:eastAsiaTheme="minorEastAsia"/>
          <w:color w:val="000000"/>
          <w:kern w:val="0"/>
          <w:szCs w:val="21"/>
        </w:rPr>
        <w:t xml:space="preserve">maximum predicted </w:t>
      </w:r>
      <w:r w:rsidRPr="00E17EF1">
        <w:rPr>
          <w:rFonts w:eastAsiaTheme="minorEastAsia"/>
          <w:color w:val="000000"/>
          <w:kern w:val="0"/>
          <w:szCs w:val="21"/>
        </w:rPr>
        <w:t xml:space="preserve">satellite </w:t>
      </w:r>
      <w:r w:rsidRPr="00905494">
        <w:rPr>
          <w:rFonts w:eastAsiaTheme="minorEastAsia"/>
          <w:color w:val="000000"/>
          <w:kern w:val="0"/>
          <w:szCs w:val="21"/>
        </w:rPr>
        <w:t>mass</w:t>
      </w:r>
      <w:r w:rsidR="00C92519" w:rsidRPr="00905494">
        <w:rPr>
          <w:rFonts w:eastAsiaTheme="minorEastAsia"/>
          <w:color w:val="000000"/>
          <w:kern w:val="0"/>
          <w:szCs w:val="21"/>
        </w:rPr>
        <w:t xml:space="preserve"> = 1.</w:t>
      </w:r>
      <w:r w:rsidR="00A76997">
        <w:rPr>
          <w:rFonts w:eastAsiaTheme="minorEastAsia"/>
          <w:color w:val="000000"/>
          <w:kern w:val="0"/>
          <w:szCs w:val="21"/>
        </w:rPr>
        <w:t>758</w:t>
      </w:r>
      <w:r w:rsidR="00012DF4" w:rsidRPr="00905494">
        <w:rPr>
          <w:rFonts w:eastAsiaTheme="minorEastAsia"/>
          <w:color w:val="000000"/>
          <w:kern w:val="0"/>
          <w:szCs w:val="21"/>
        </w:rPr>
        <w:t xml:space="preserve"> </w:t>
      </w:r>
      <w:r w:rsidR="00C92519" w:rsidRPr="00905494">
        <w:rPr>
          <w:rFonts w:eastAsiaTheme="minorEastAsia"/>
          <w:color w:val="000000"/>
          <w:kern w:val="0"/>
          <w:szCs w:val="21"/>
        </w:rPr>
        <w:t>kg</w:t>
      </w:r>
      <w:r w:rsidR="00401BD5" w:rsidRPr="00905494">
        <w:rPr>
          <w:rFonts w:eastAsiaTheme="minorEastAsia"/>
          <w:color w:val="000000"/>
          <w:kern w:val="0"/>
          <w:szCs w:val="21"/>
        </w:rPr>
        <w:t>.</w:t>
      </w:r>
    </w:p>
    <w:p w14:paraId="00265DDC" w14:textId="77777777" w:rsidR="00320A03" w:rsidRDefault="00320A03" w:rsidP="00D8403A">
      <w:pPr>
        <w:autoSpaceDE w:val="0"/>
        <w:autoSpaceDN w:val="0"/>
        <w:spacing w:line="276" w:lineRule="auto"/>
        <w:ind w:left="595" w:firstLine="0"/>
        <w:jc w:val="left"/>
        <w:rPr>
          <w:rFonts w:eastAsiaTheme="minorEastAsia"/>
          <w:color w:val="000000"/>
          <w:kern w:val="0"/>
          <w:szCs w:val="21"/>
        </w:rPr>
      </w:pPr>
    </w:p>
    <w:p w14:paraId="20F7511B" w14:textId="77777777" w:rsidR="00056738" w:rsidRDefault="00056738" w:rsidP="00D8403A">
      <w:pPr>
        <w:autoSpaceDE w:val="0"/>
        <w:autoSpaceDN w:val="0"/>
        <w:spacing w:line="276" w:lineRule="auto"/>
        <w:ind w:left="595" w:firstLine="0"/>
        <w:jc w:val="left"/>
        <w:rPr>
          <w:rFonts w:eastAsiaTheme="minorEastAsia"/>
          <w:color w:val="000000"/>
          <w:kern w:val="0"/>
          <w:szCs w:val="21"/>
        </w:rPr>
      </w:pPr>
    </w:p>
    <w:p w14:paraId="5C9D2127" w14:textId="3892254E" w:rsidR="0090732C" w:rsidRPr="00E17EF1" w:rsidRDefault="009E18F9" w:rsidP="009E18F9">
      <w:pPr>
        <w:pStyle w:val="2"/>
        <w:numPr>
          <w:ilvl w:val="1"/>
          <w:numId w:val="14"/>
        </w:numPr>
      </w:pPr>
      <w:bookmarkStart w:id="31" w:name="_Toc157444122"/>
      <w:r w:rsidRPr="00E17EF1">
        <w:t>Vent Hole Analysis</w:t>
      </w:r>
      <w:bookmarkEnd w:id="31"/>
      <w:r w:rsidRPr="00E17EF1">
        <w:t xml:space="preserve"> </w:t>
      </w:r>
    </w:p>
    <w:p w14:paraId="51623CC8" w14:textId="3C07CEAF" w:rsidR="009E18F9" w:rsidRPr="00E17EF1" w:rsidRDefault="009E18F9" w:rsidP="00261A2D">
      <w:pPr>
        <w:ind w:firstLine="284"/>
      </w:pPr>
      <w:r w:rsidRPr="00E17EF1">
        <w:t xml:space="preserve">In </w:t>
      </w:r>
      <w:r w:rsidR="005D31C8">
        <w:t>DRAGONFLY</w:t>
      </w:r>
      <w:r w:rsidRPr="00E17EF1">
        <w:t>, there is a hole through the +X panel, and it functions as a vent hole. There are other vent holes also. Figure</w:t>
      </w:r>
      <w:r w:rsidR="00D8403A" w:rsidRPr="00E17EF1">
        <w:t>s</w:t>
      </w:r>
      <w:r w:rsidRPr="00E17EF1">
        <w:t xml:space="preserve"> 5.</w:t>
      </w:r>
      <w:r w:rsidR="00D8403A" w:rsidRPr="00E17EF1">
        <w:t xml:space="preserve">3-1 and </w:t>
      </w:r>
      <w:r w:rsidRPr="00E17EF1">
        <w:t>5.</w:t>
      </w:r>
      <w:r w:rsidR="00D8403A" w:rsidRPr="00E17EF1">
        <w:t>3-2</w:t>
      </w:r>
      <w:r w:rsidRPr="00E17EF1">
        <w:t xml:space="preserve"> show the Vent Hole</w:t>
      </w:r>
      <w:r w:rsidR="00D8403A" w:rsidRPr="00E17EF1">
        <w:t>s</w:t>
      </w:r>
      <w:r w:rsidRPr="00E17EF1">
        <w:t xml:space="preserve"> of </w:t>
      </w:r>
      <w:r w:rsidR="005D31C8">
        <w:t>DRAGONFLY</w:t>
      </w:r>
      <w:r w:rsidRPr="00E17EF1">
        <w:t xml:space="preserve"> in +X panel</w:t>
      </w:r>
      <w:r w:rsidR="00056738">
        <w:t xml:space="preserve">, -X panel </w:t>
      </w:r>
      <w:r w:rsidRPr="00E17EF1">
        <w:t xml:space="preserve">and –Z panel. By using the internal volume, </w:t>
      </w:r>
      <w:r w:rsidRPr="00E17EF1">
        <w:rPr>
          <w:i/>
          <w:iCs/>
        </w:rPr>
        <w:t>V</w:t>
      </w:r>
      <w:r w:rsidR="00D8403A" w:rsidRPr="00E17EF1">
        <w:t xml:space="preserve"> </w:t>
      </w:r>
      <w:r w:rsidRPr="00E17EF1">
        <w:t>=</w:t>
      </w:r>
      <w:r w:rsidR="00D8403A" w:rsidRPr="00E17EF1">
        <w:t xml:space="preserve"> </w:t>
      </w:r>
      <w:r w:rsidR="00071205">
        <w:t>980.7</w:t>
      </w:r>
      <w:r w:rsidRPr="00E17EF1">
        <w:t xml:space="preserve"> cm</w:t>
      </w:r>
      <w:r w:rsidRPr="00E17EF1">
        <w:rPr>
          <w:vertAlign w:val="superscript"/>
        </w:rPr>
        <w:t>3</w:t>
      </w:r>
      <w:r w:rsidRPr="00E17EF1">
        <w:t xml:space="preserve"> and the effective vent area, </w:t>
      </w:r>
      <w:r w:rsidRPr="00E17EF1">
        <w:rPr>
          <w:i/>
          <w:iCs/>
        </w:rPr>
        <w:t>A</w:t>
      </w:r>
      <w:r w:rsidR="00D8403A" w:rsidRPr="00E17EF1">
        <w:t xml:space="preserve"> </w:t>
      </w:r>
      <w:r w:rsidRPr="00E17EF1">
        <w:t>=</w:t>
      </w:r>
      <w:r w:rsidR="00D8403A" w:rsidRPr="00E17EF1">
        <w:t xml:space="preserve"> </w:t>
      </w:r>
      <w:r w:rsidR="00161544">
        <w:t>5.9</w:t>
      </w:r>
      <w:r w:rsidRPr="00E17EF1">
        <w:t xml:space="preserve"> cm</w:t>
      </w:r>
      <w:r w:rsidRPr="00E17EF1">
        <w:rPr>
          <w:vertAlign w:val="superscript"/>
        </w:rPr>
        <w:t>2</w:t>
      </w:r>
      <w:r w:rsidRPr="00E17EF1">
        <w:t xml:space="preserve">, </w:t>
      </w:r>
      <m:oMath>
        <m:f>
          <m:fPr>
            <m:type m:val="skw"/>
            <m:ctrlPr>
              <w:rPr>
                <w:rFonts w:ascii="Cambria Math" w:hAnsi="Cambria Math"/>
                <w:i/>
              </w:rPr>
            </m:ctrlPr>
          </m:fPr>
          <m:num>
            <m:r>
              <w:rPr>
                <w:rFonts w:ascii="Cambria Math" w:hAnsi="Cambria Math"/>
              </w:rPr>
              <m:t>V</m:t>
            </m:r>
          </m:num>
          <m:den>
            <m:r>
              <w:rPr>
                <w:rFonts w:ascii="Cambria Math" w:hAnsi="Cambria Math"/>
              </w:rPr>
              <m:t>A</m:t>
            </m:r>
          </m:den>
        </m:f>
      </m:oMath>
      <w:r w:rsidR="00D8403A" w:rsidRPr="00E17EF1">
        <w:t xml:space="preserve"> </w:t>
      </w:r>
      <w:r w:rsidRPr="00E17EF1">
        <w:t>can be expressed as following equation</w:t>
      </w:r>
      <w:r w:rsidR="00D8403A" w:rsidRPr="00E17EF1">
        <w:t>:</w:t>
      </w:r>
    </w:p>
    <w:p w14:paraId="3746FAC2" w14:textId="77777777" w:rsidR="009E18F9" w:rsidRPr="00E17EF1" w:rsidRDefault="009E18F9" w:rsidP="009E18F9"/>
    <w:p w14:paraId="1996F563" w14:textId="6A2303D6" w:rsidR="009E18F9" w:rsidRPr="00161544" w:rsidRDefault="009E18F9" w:rsidP="009E18F9">
      <w:pPr>
        <w:ind w:firstLine="0"/>
      </w:pPr>
      <m:oMathPara>
        <m:oMath>
          <m:r>
            <w:rPr>
              <w:rFonts w:ascii="Cambria Math" w:hAnsi="Cambria Math"/>
            </w:rPr>
            <m:t>+X plane:</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=31∙5.7=176.7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788842EC" w14:textId="3B3F49C4" w:rsidR="00161544" w:rsidRPr="00071205" w:rsidRDefault="00161544" w:rsidP="009E18F9">
      <w:pPr>
        <w:ind w:firstLine="0"/>
      </w:pPr>
      <m:oMathPara>
        <m:oMath>
          <m:r>
            <w:rPr>
              <w:rFonts w:ascii="Cambria Math" w:hAnsi="Cambria Math"/>
            </w:rPr>
            <m:t>-Z plane:</m:t>
          </m:r>
          <m:sSub>
            <m:sSubPr>
              <m:ctrlPr>
                <w:rPr>
                  <w:rFonts w:ascii="Cambria Math" w:hAnsi="Cambria Math"/>
                  <w:i/>
                </w:rPr>
              </m:ctrlPr>
            </m:sSubPr>
            <m:e>
              <m:r>
                <w:rPr>
                  <w:rFonts w:ascii="Cambria Math" w:hAnsi="Cambria Math"/>
                </w:rPr>
                <m:t>A</m:t>
              </m:r>
            </m:e>
            <m:sub>
              <m:r>
                <w:rPr>
                  <w:rFonts w:ascii="Cambria Math" w:hAnsi="Cambria Math"/>
                </w:rPr>
                <m:t>-Z</m:t>
              </m:r>
            </m:sub>
          </m:sSub>
          <m:r>
            <w:rPr>
              <w:rFonts w:ascii="Cambria Math" w:hAnsi="Cambria Math"/>
            </w:rPr>
            <m:t xml:space="preserve">=17.5∙4+16∙4+14∙5∙2+8.5∙1.5∙2=299.5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4F4E3E2C" w14:textId="1B541A52" w:rsidR="00071205" w:rsidRPr="00E17EF1" w:rsidRDefault="00071205" w:rsidP="009E18F9">
      <w:pPr>
        <w:ind w:firstLine="0"/>
      </w:pPr>
      <m:oMathPara>
        <m:oMath>
          <m:r>
            <w:rPr>
              <w:rFonts w:ascii="Cambria Math" w:hAnsi="Cambria Math"/>
            </w:rPr>
            <m:t>-X plane:</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=22.6∙5=113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6BCC5475" w14:textId="11DF963C" w:rsidR="009E18F9" w:rsidRPr="00161544" w:rsidRDefault="009E18F9" w:rsidP="009E18F9">
      <w:pPr>
        <w:ind w:firstLine="0"/>
      </w:pPr>
      <m:oMathPara>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=176.7+299.5+113=589.2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 xml:space="preserve">=5.9 </m:t>
          </m:r>
          <m:sSup>
            <m:sSupPr>
              <m:ctrlPr>
                <w:rPr>
                  <w:rFonts w:ascii="Cambria Math" w:hAnsi="Cambria Math"/>
                  <w:i/>
                </w:rPr>
              </m:ctrlPr>
            </m:sSupPr>
            <m:e>
              <m:r>
                <w:rPr>
                  <w:rFonts w:ascii="Cambria Math" w:hAnsi="Cambria Math"/>
                </w:rPr>
                <m:t>cm</m:t>
              </m:r>
            </m:e>
            <m:sup>
              <m:r>
                <w:rPr>
                  <w:rFonts w:ascii="Cambria Math" w:hAnsi="Cambria Math"/>
                </w:rPr>
                <m:t>2</m:t>
              </m:r>
            </m:sup>
          </m:sSup>
        </m:oMath>
      </m:oMathPara>
    </w:p>
    <w:p w14:paraId="0D6A0377" w14:textId="39533234" w:rsidR="009E18F9" w:rsidRPr="00E17EF1" w:rsidRDefault="00000000" w:rsidP="009E18F9">
      <w:pPr>
        <w:ind w:firstLine="0"/>
      </w:pPr>
      <m:oMathPara>
        <m:oMath>
          <m:f>
            <m:fPr>
              <m:ctrlPr>
                <w:rPr>
                  <w:rFonts w:ascii="Cambria Math" w:hAnsi="Cambria Math"/>
                  <w:i/>
                </w:rPr>
              </m:ctrlPr>
            </m:fPr>
            <m:num>
              <m:r>
                <w:rPr>
                  <w:rFonts w:ascii="Cambria Math" w:hAnsi="Cambria Math"/>
                </w:rPr>
                <m:t>V</m:t>
              </m:r>
            </m:num>
            <m:den>
              <m:r>
                <w:rPr>
                  <w:rFonts w:ascii="Cambria Math" w:hAnsi="Cambria Math"/>
                </w:rPr>
                <m:t>A</m:t>
              </m:r>
            </m:den>
          </m:f>
          <m:r>
            <w:rPr>
              <w:rFonts w:ascii="Cambria Math" w:hAnsi="Cambria Math"/>
            </w:rPr>
            <m:t>=</m:t>
          </m:r>
          <m:f>
            <m:fPr>
              <m:ctrlPr>
                <w:rPr>
                  <w:rFonts w:ascii="Cambria Math" w:hAnsi="Cambria Math"/>
                  <w:i/>
                </w:rPr>
              </m:ctrlPr>
            </m:fPr>
            <m:num>
              <m:r>
                <w:rPr>
                  <w:rFonts w:ascii="Cambria Math" w:hAnsi="Cambria Math"/>
                </w:rPr>
                <m:t xml:space="preserve">980.7 </m:t>
              </m:r>
              <m:sSup>
                <m:sSupPr>
                  <m:ctrlPr>
                    <w:rPr>
                      <w:rFonts w:ascii="Cambria Math" w:hAnsi="Cambria Math"/>
                      <w:i/>
                    </w:rPr>
                  </m:ctrlPr>
                </m:sSupPr>
                <m:e>
                  <m:r>
                    <w:rPr>
                      <w:rFonts w:ascii="Cambria Math" w:hAnsi="Cambria Math"/>
                    </w:rPr>
                    <m:t>cm</m:t>
                  </m:r>
                </m:e>
                <m:sup>
                  <m:r>
                    <w:rPr>
                      <w:rFonts w:ascii="Cambria Math" w:hAnsi="Cambria Math"/>
                    </w:rPr>
                    <m:t>3</m:t>
                  </m:r>
                </m:sup>
              </m:sSup>
            </m:num>
            <m:den>
              <m:r>
                <w:rPr>
                  <w:rFonts w:ascii="Cambria Math" w:hAnsi="Cambria Math"/>
                </w:rPr>
                <m:t xml:space="preserve">5.9 </m:t>
              </m:r>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≈166.2 cm≤5080 cm</m:t>
          </m:r>
        </m:oMath>
      </m:oMathPara>
    </w:p>
    <w:p w14:paraId="0586E414" w14:textId="77777777" w:rsidR="009E18F9" w:rsidRPr="00E17EF1" w:rsidRDefault="009E18F9" w:rsidP="009E18F9">
      <w:pPr>
        <w:rPr>
          <w:lang w:val="es-MX"/>
        </w:rPr>
      </w:pPr>
    </w:p>
    <w:p w14:paraId="4D71D99A" w14:textId="5DE9C713" w:rsidR="009E18F9" w:rsidRDefault="005D31C8" w:rsidP="00261A2D">
      <w:pPr>
        <w:ind w:firstLine="284"/>
      </w:pPr>
      <w:r>
        <w:t>DRAGONFLY</w:t>
      </w:r>
      <w:r w:rsidR="009E18F9" w:rsidRPr="00E17EF1">
        <w:rPr>
          <w:rFonts w:hint="eastAsia"/>
        </w:rPr>
        <w:t xml:space="preserve"> satisfies a requirement of Section 2.4.3 in </w:t>
      </w:r>
      <w:r w:rsidR="009A20CD" w:rsidRPr="00E17EF1">
        <w:t xml:space="preserve">the </w:t>
      </w:r>
      <w:r w:rsidR="009E18F9" w:rsidRPr="00E17EF1">
        <w:rPr>
          <w:rFonts w:hint="eastAsia"/>
        </w:rPr>
        <w:t>applicable document</w:t>
      </w:r>
      <w:r w:rsidR="00D8403A" w:rsidRPr="00E17EF1">
        <w:t xml:space="preserve"> </w:t>
      </w:r>
      <w:r w:rsidR="009E18F9" w:rsidRPr="00E17EF1">
        <w:rPr>
          <w:rFonts w:hint="eastAsia"/>
        </w:rPr>
        <w:t>(a)</w:t>
      </w:r>
      <w:r w:rsidR="009A20CD" w:rsidRPr="00E17EF1">
        <w:t>,</w:t>
      </w:r>
      <w:r w:rsidR="009E18F9" w:rsidRPr="00E17EF1">
        <w:rPr>
          <w:rFonts w:hint="eastAsia"/>
        </w:rPr>
        <w:t xml:space="preserve"> which is </w:t>
      </w:r>
      <m:oMath>
        <m:f>
          <m:fPr>
            <m:type m:val="skw"/>
            <m:ctrlPr>
              <w:rPr>
                <w:rFonts w:ascii="Cambria Math" w:hAnsi="Cambria Math"/>
                <w:i/>
              </w:rPr>
            </m:ctrlPr>
          </m:fPr>
          <m:num>
            <m:r>
              <w:rPr>
                <w:rFonts w:ascii="Cambria Math" w:hAnsi="Cambria Math"/>
              </w:rPr>
              <m:t>V</m:t>
            </m:r>
          </m:num>
          <m:den>
            <m:r>
              <w:rPr>
                <w:rFonts w:ascii="Cambria Math" w:hAnsi="Cambria Math"/>
              </w:rPr>
              <m:t>A</m:t>
            </m:r>
          </m:den>
        </m:f>
        <m:r>
          <w:rPr>
            <w:rFonts w:ascii="Cambria Math" w:hAnsi="Cambria Math"/>
          </w:rPr>
          <m:t xml:space="preserve">≤50.8 </m:t>
        </m:r>
        <m:d>
          <m:dPr>
            <m:begChr m:val="["/>
            <m:endChr m:val="]"/>
            <m:ctrlPr>
              <w:rPr>
                <w:rFonts w:ascii="Cambria Math" w:hAnsi="Cambria Math"/>
                <w:i/>
              </w:rPr>
            </m:ctrlPr>
          </m:dPr>
          <m:e>
            <m:r>
              <w:rPr>
                <w:rFonts w:ascii="Cambria Math" w:hAnsi="Cambria Math"/>
              </w:rPr>
              <m:t>m</m:t>
            </m:r>
          </m:e>
        </m:d>
        <m:d>
          <m:dPr>
            <m:ctrlPr>
              <w:rPr>
                <w:rFonts w:ascii="Cambria Math" w:hAnsi="Cambria Math"/>
                <w:i/>
              </w:rPr>
            </m:ctrlPr>
          </m:dPr>
          <m:e>
            <m:r>
              <w:rPr>
                <w:rFonts w:ascii="Cambria Math" w:hAnsi="Cambria Math"/>
              </w:rPr>
              <m:t xml:space="preserve">=2000 </m:t>
            </m:r>
            <m:d>
              <m:dPr>
                <m:begChr m:val="["/>
                <m:endChr m:val="]"/>
                <m:ctrlPr>
                  <w:rPr>
                    <w:rFonts w:ascii="Cambria Math" w:hAnsi="Cambria Math"/>
                    <w:i/>
                  </w:rPr>
                </m:ctrlPr>
              </m:dPr>
              <m:e>
                <m:r>
                  <w:rPr>
                    <w:rFonts w:ascii="Cambria Math" w:hAnsi="Cambria Math"/>
                  </w:rPr>
                  <m:t>in</m:t>
                </m:r>
              </m:e>
            </m:d>
          </m:e>
        </m:d>
        <m:r>
          <w:rPr>
            <w:rFonts w:ascii="Cambria Math" w:hAnsi="Cambria Math"/>
          </w:rPr>
          <m:t>.</m:t>
        </m:r>
      </m:oMath>
      <w:r w:rsidR="009E18F9" w:rsidRPr="00E17EF1">
        <w:rPr>
          <w:rFonts w:hint="eastAsia"/>
        </w:rPr>
        <w:t xml:space="preserve"> </w:t>
      </w:r>
      <w:r w:rsidR="009A20CD" w:rsidRPr="00E17EF1">
        <w:t xml:space="preserve"> The pressure</w:t>
      </w:r>
      <w:r w:rsidR="009E18F9" w:rsidRPr="00E17EF1">
        <w:rPr>
          <w:rFonts w:hint="eastAsia"/>
        </w:rPr>
        <w:t xml:space="preserve"> environment is not considered in this analysis.</w:t>
      </w:r>
    </w:p>
    <w:p w14:paraId="3B03EF6A" w14:textId="1392FA22" w:rsidR="00905494" w:rsidRPr="00E17EF1" w:rsidRDefault="00905494" w:rsidP="00D8403A"/>
    <w:p w14:paraId="2F795892" w14:textId="50360294" w:rsidR="009E18F9" w:rsidRPr="00E17EF1" w:rsidRDefault="004D0B70" w:rsidP="000064EE">
      <w:pPr>
        <w:ind w:firstLine="0"/>
        <w:jc w:val="center"/>
      </w:pPr>
      <w:r>
        <w:rPr>
          <w:noProof/>
        </w:rPr>
        <w:lastRenderedPageBreak/>
        <mc:AlternateContent>
          <mc:Choice Requires="wps">
            <w:drawing>
              <wp:anchor distT="0" distB="0" distL="114300" distR="114300" simplePos="0" relativeHeight="251660288" behindDoc="0" locked="0" layoutInCell="1" allowOverlap="1" wp14:anchorId="5A96824E" wp14:editId="167EE8A0">
                <wp:simplePos x="0" y="0"/>
                <wp:positionH relativeFrom="column">
                  <wp:posOffset>2349214</wp:posOffset>
                </wp:positionH>
                <wp:positionV relativeFrom="paragraph">
                  <wp:posOffset>661420</wp:posOffset>
                </wp:positionV>
                <wp:extent cx="257122" cy="313192"/>
                <wp:effectExtent l="19050" t="38100" r="48260" b="29845"/>
                <wp:wrapNone/>
                <wp:docPr id="1724957967" name="Straight Arrow Connector 2"/>
                <wp:cNvGraphicFramePr/>
                <a:graphic xmlns:a="http://schemas.openxmlformats.org/drawingml/2006/main">
                  <a:graphicData uri="http://schemas.microsoft.com/office/word/2010/wordprocessingShape">
                    <wps:wsp>
                      <wps:cNvCnPr/>
                      <wps:spPr>
                        <a:xfrm flipV="1">
                          <a:off x="0" y="0"/>
                          <a:ext cx="257122" cy="313192"/>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798393A8">
              <v:shapetype id="_x0000_t32" coordsize="21600,21600" o:oned="t" filled="f" o:spt="32" path="m,l21600,21600e" w14:anchorId="503F3061">
                <v:path fillok="f" arrowok="t" o:connecttype="none"/>
                <o:lock v:ext="edit" shapetype="t"/>
              </v:shapetype>
              <v:shape id="Straight Arrow Connector 2" style="position:absolute;left:0;text-align:left;margin-left:185pt;margin-top:52.1pt;width:20.25pt;height:24.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">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74CB6543" wp14:editId="54C2F655">
                <wp:simplePos x="0" y="0"/>
                <wp:positionH relativeFrom="column">
                  <wp:posOffset>1931248</wp:posOffset>
                </wp:positionH>
                <wp:positionV relativeFrom="paragraph">
                  <wp:posOffset>974666</wp:posOffset>
                </wp:positionV>
                <wp:extent cx="822916" cy="323850"/>
                <wp:effectExtent l="19050" t="19050" r="15875" b="19050"/>
                <wp:wrapNone/>
                <wp:docPr id="1912481684" name="Rectangle 3"/>
                <wp:cNvGraphicFramePr/>
                <a:graphic xmlns:a="http://schemas.openxmlformats.org/drawingml/2006/main">
                  <a:graphicData uri="http://schemas.microsoft.com/office/word/2010/wordprocessingShape">
                    <wps:wsp>
                      <wps:cNvSpPr/>
                      <wps:spPr>
                        <a:xfrm>
                          <a:off x="0" y="0"/>
                          <a:ext cx="822916" cy="323850"/>
                        </a:xfrm>
                        <a:prstGeom prst="rect">
                          <a:avLst/>
                        </a:prstGeom>
                        <a:solidFill>
                          <a:schemeClr val="bg1"/>
                        </a:solid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F1006" w14:textId="3649FEE6" w:rsidR="00AB4B77" w:rsidRPr="00F14E56" w:rsidRDefault="00AB4B77" w:rsidP="00AB4B77">
                            <w:pPr>
                              <w:ind w:firstLine="0"/>
                              <w:jc w:val="center"/>
                              <w:rPr>
                                <w:b/>
                                <w:bCs/>
                                <w:color w:val="000000" w:themeColor="text1"/>
                              </w:rPr>
                            </w:pPr>
                            <w:r w:rsidRPr="00F14E56">
                              <w:rPr>
                                <w:b/>
                                <w:bCs/>
                                <w:color w:val="000000" w:themeColor="text1"/>
                              </w:rPr>
                              <w:t>3</w:t>
                            </w:r>
                            <w:r w:rsidR="003F6745" w:rsidRPr="00F14E56">
                              <w:rPr>
                                <w:b/>
                                <w:bCs/>
                                <w:color w:val="000000" w:themeColor="text1"/>
                              </w:rPr>
                              <w:t>1</w:t>
                            </w:r>
                            <w:r w:rsidR="00F86366">
                              <w:rPr>
                                <w:b/>
                                <w:bCs/>
                                <w:color w:val="000000" w:themeColor="text1"/>
                              </w:rPr>
                              <w:t xml:space="preserve"> </w:t>
                            </w:r>
                            <w:r w:rsidR="003F6745" w:rsidRPr="00F14E56">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sidRPr="00F14E56">
                              <w:rPr>
                                <w:b/>
                                <w:bCs/>
                                <w:color w:val="000000" w:themeColor="text1"/>
                              </w:rPr>
                              <w:t>5.734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52175F18">
              <v:rect id="Rectangle 3" style="position:absolute;left:0;text-align:left;margin-left:152.05pt;margin-top:76.75pt;width:64.8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c00000" strokeweight="3pt" w14:anchorId="74CB6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">
                <v:textbox>
                  <w:txbxContent>
                    <w:p w:rsidRPr="00F14E56" w:rsidR="00AB4B77" w:rsidP="00AB4B77" w:rsidRDefault="00AB4B77" w14:paraId="617BD3CE" w14:textId="3649FEE6">
                      <w:pPr>
                        <w:ind w:firstLine="0"/>
                        <w:jc w:val="center"/>
                        <w:rPr>
                          <w:b/>
                          <w:bCs/>
                          <w:color w:val="000000" w:themeColor="text1"/>
                        </w:rPr>
                      </w:pPr>
                      <w:r w:rsidRPr="00F14E56">
                        <w:rPr>
                          <w:b/>
                          <w:bCs/>
                          <w:color w:val="000000" w:themeColor="text1"/>
                        </w:rPr>
                        <w:t>3</w:t>
                      </w:r>
                      <w:r w:rsidRPr="00F14E56" w:rsidR="003F6745">
                        <w:rPr>
                          <w:b/>
                          <w:bCs/>
                          <w:color w:val="000000" w:themeColor="text1"/>
                        </w:rPr>
                        <w:t>1</w:t>
                      </w:r>
                      <w:r w:rsidR="00F86366">
                        <w:rPr>
                          <w:b/>
                          <w:bCs/>
                          <w:color w:val="000000" w:themeColor="text1"/>
                        </w:rPr>
                        <w:t xml:space="preserve"> </w:t>
                      </w:r>
                      <w:r w:rsidRPr="00F14E56" w:rsidR="003F6745">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sidRPr="00F14E56">
                        <w:rPr>
                          <w:b/>
                          <w:bCs/>
                          <w:color w:val="000000" w:themeColor="text1"/>
                        </w:rPr>
                        <w:t>5.734</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9A1C756" wp14:editId="3AA5DA1B">
                <wp:simplePos x="0" y="0"/>
                <wp:positionH relativeFrom="column">
                  <wp:posOffset>2394726</wp:posOffset>
                </wp:positionH>
                <wp:positionV relativeFrom="paragraph">
                  <wp:posOffset>436558</wp:posOffset>
                </wp:positionV>
                <wp:extent cx="887759" cy="254388"/>
                <wp:effectExtent l="19050" t="19050" r="26670" b="12700"/>
                <wp:wrapNone/>
                <wp:docPr id="2032536338" name="Rectangle 1"/>
                <wp:cNvGraphicFramePr/>
                <a:graphic xmlns:a="http://schemas.openxmlformats.org/drawingml/2006/main">
                  <a:graphicData uri="http://schemas.microsoft.com/office/word/2010/wordprocessingShape">
                    <wps:wsp>
                      <wps:cNvSpPr/>
                      <wps:spPr>
                        <a:xfrm>
                          <a:off x="0" y="0"/>
                          <a:ext cx="887759" cy="25438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A260A80">
              <v:rect id="Rectangle 1" style="position:absolute;left:0;text-align:left;margin-left:188.55pt;margin-top:34.35pt;width:69.9pt;height:2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3pt" w14:anchorId="77DF62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"/>
            </w:pict>
          </mc:Fallback>
        </mc:AlternateContent>
      </w:r>
      <w:r w:rsidR="00905494">
        <w:rPr>
          <w:noProof/>
        </w:rPr>
        <w:drawing>
          <wp:inline distT="0" distB="0" distL="0" distR="0" wp14:anchorId="0070826E" wp14:editId="20DFAD8D">
            <wp:extent cx="2783299" cy="1800000"/>
            <wp:effectExtent l="0" t="0" r="0" b="0"/>
            <wp:docPr id="175057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79729" name=""/>
                    <pic:cNvPicPr/>
                  </pic:nvPicPr>
                  <pic:blipFill rotWithShape="1">
                    <a:blip r:embed="rId30" cstate="print">
                      <a:extLst>
                        <a:ext uri="{28A0092B-C50C-407E-A947-70E740481C1C}">
                          <a14:useLocalDpi xmlns:a14="http://schemas.microsoft.com/office/drawing/2010/main"/>
                        </a:ext>
                      </a:extLst>
                    </a:blip>
                    <a:srcRect l="1555" t="5746" r="2039"/>
                    <a:stretch/>
                  </pic:blipFill>
                  <pic:spPr bwMode="auto">
                    <a:xfrm>
                      <a:off x="0" y="0"/>
                      <a:ext cx="2783299" cy="1800000"/>
                    </a:xfrm>
                    <a:prstGeom prst="rect">
                      <a:avLst/>
                    </a:prstGeom>
                    <a:ln>
                      <a:noFill/>
                    </a:ln>
                    <a:extLst>
                      <a:ext uri="{53640926-AAD7-44D8-BBD7-CCE9431645EC}">
                        <a14:shadowObscured xmlns:a14="http://schemas.microsoft.com/office/drawing/2010/main"/>
                      </a:ext>
                    </a:extLst>
                  </pic:spPr>
                </pic:pic>
              </a:graphicData>
            </a:graphic>
          </wp:inline>
        </w:drawing>
      </w:r>
    </w:p>
    <w:p w14:paraId="23B5B8D2" w14:textId="10E7AD4B" w:rsidR="009E18F9" w:rsidRPr="00E17EF1" w:rsidRDefault="009E18F9" w:rsidP="000064EE">
      <w:pPr>
        <w:ind w:firstLine="0"/>
        <w:jc w:val="center"/>
        <w:rPr>
          <w:b/>
          <w:bCs/>
          <w:u w:val="single"/>
        </w:rPr>
      </w:pPr>
      <w:r w:rsidRPr="00E17EF1">
        <w:rPr>
          <w:b/>
          <w:bCs/>
          <w:u w:val="single"/>
        </w:rPr>
        <w:t>Figure 5.</w:t>
      </w:r>
      <w:r w:rsidR="000064EE" w:rsidRPr="00E17EF1">
        <w:rPr>
          <w:b/>
          <w:bCs/>
          <w:u w:val="single"/>
        </w:rPr>
        <w:t>3</w:t>
      </w:r>
      <w:r w:rsidRPr="00E17EF1">
        <w:rPr>
          <w:b/>
          <w:bCs/>
          <w:u w:val="single"/>
        </w:rPr>
        <w:t>-</w:t>
      </w:r>
      <w:r w:rsidR="000064EE" w:rsidRPr="00E17EF1">
        <w:rPr>
          <w:b/>
          <w:bCs/>
          <w:u w:val="single"/>
        </w:rPr>
        <w:t>1</w:t>
      </w:r>
      <w:r w:rsidRPr="00E17EF1">
        <w:rPr>
          <w:b/>
          <w:bCs/>
          <w:u w:val="single"/>
        </w:rPr>
        <w:t xml:space="preserve"> Vent Hole</w:t>
      </w:r>
      <w:r w:rsidR="000064EE" w:rsidRPr="00E17EF1">
        <w:rPr>
          <w:b/>
          <w:bCs/>
          <w:u w:val="single"/>
        </w:rPr>
        <w:t xml:space="preserve"> </w:t>
      </w:r>
      <w:r w:rsidRPr="00E17EF1">
        <w:rPr>
          <w:b/>
          <w:bCs/>
          <w:u w:val="single"/>
        </w:rPr>
        <w:t>(+X)</w:t>
      </w:r>
    </w:p>
    <w:p w14:paraId="06BADE3C" w14:textId="4CDDE1C0" w:rsidR="009E18F9" w:rsidRDefault="009E18F9" w:rsidP="000064EE">
      <w:pPr>
        <w:ind w:firstLine="0"/>
        <w:jc w:val="center"/>
      </w:pPr>
    </w:p>
    <w:p w14:paraId="25768D4A" w14:textId="12D2D3A1" w:rsidR="003F6745" w:rsidRPr="00E17EF1" w:rsidRDefault="00F86366" w:rsidP="000064EE">
      <w:pPr>
        <w:ind w:firstLine="0"/>
        <w:jc w:val="center"/>
      </w:pPr>
      <w:r>
        <w:rPr>
          <w:noProof/>
        </w:rPr>
        <mc:AlternateContent>
          <mc:Choice Requires="wps">
            <w:drawing>
              <wp:anchor distT="0" distB="0" distL="114300" distR="114300" simplePos="0" relativeHeight="251675648" behindDoc="0" locked="0" layoutInCell="1" allowOverlap="1" wp14:anchorId="6184DA14" wp14:editId="55D5C7B2">
                <wp:simplePos x="0" y="0"/>
                <wp:positionH relativeFrom="column">
                  <wp:posOffset>3327991</wp:posOffset>
                </wp:positionH>
                <wp:positionV relativeFrom="paragraph">
                  <wp:posOffset>1616149</wp:posOffset>
                </wp:positionV>
                <wp:extent cx="552893" cy="323850"/>
                <wp:effectExtent l="0" t="0" r="19050" b="19050"/>
                <wp:wrapNone/>
                <wp:docPr id="881371747" name="Rectangle 3"/>
                <wp:cNvGraphicFramePr/>
                <a:graphic xmlns:a="http://schemas.openxmlformats.org/drawingml/2006/main">
                  <a:graphicData uri="http://schemas.microsoft.com/office/word/2010/wordprocessingShape">
                    <wps:wsp>
                      <wps:cNvSpPr/>
                      <wps:spPr>
                        <a:xfrm>
                          <a:off x="0" y="0"/>
                          <a:ext cx="552893" cy="323850"/>
                        </a:xfrm>
                        <a:prstGeom prst="rect">
                          <a:avLst/>
                        </a:prstGeom>
                        <a:solidFill>
                          <a:schemeClr val="bg1"/>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660F46" w14:textId="6ADC65E3" w:rsidR="00F14E56" w:rsidRPr="003F6745" w:rsidRDefault="00F14E56" w:rsidP="00F14E56">
                            <w:pPr>
                              <w:ind w:firstLine="0"/>
                              <w:jc w:val="center"/>
                              <w:rPr>
                                <w:b/>
                                <w:bCs/>
                                <w:color w:val="000000" w:themeColor="text1"/>
                              </w:rPr>
                            </w:pPr>
                            <w:r>
                              <w:rPr>
                                <w:b/>
                                <w:bCs/>
                                <w:color w:val="000000" w:themeColor="text1"/>
                              </w:rPr>
                              <w:t>4</w:t>
                            </w:r>
                            <w:r w:rsidR="00F86366">
                              <w:rPr>
                                <w:b/>
                                <w:bCs/>
                                <w:color w:val="000000" w:themeColor="text1"/>
                              </w:rPr>
                              <w:t xml:space="preserve"> </w:t>
                            </w:r>
                            <w:r w:rsidRPr="00F14E56">
                              <w:rPr>
                                <w:rStyle w:val="aff6"/>
                                <w:b/>
                                <w:bCs/>
                                <w:i w:val="0"/>
                                <w:iCs w:val="0"/>
                                <w:szCs w:val="21"/>
                                <w:shd w:val="clear" w:color="auto" w:fill="FFFFFF"/>
                              </w:rPr>
                              <w:t>×</w:t>
                            </w:r>
                            <w:r w:rsidR="00F86366">
                              <w:rPr>
                                <w:rStyle w:val="aff6"/>
                                <w:b/>
                                <w:bCs/>
                                <w:i w:val="0"/>
                                <w:iCs w:val="0"/>
                                <w:szCs w:val="21"/>
                                <w:shd w:val="clear" w:color="auto" w:fill="FFFFFF"/>
                              </w:rPr>
                              <w:t xml:space="preserve"> </w:t>
                            </w:r>
                            <w:r>
                              <w:rPr>
                                <w:b/>
                                <w:bCs/>
                                <w:color w:val="000000" w:themeColor="text1"/>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026EE5A">
              <v:rect id="_x0000_s1027" style="position:absolute;left:0;text-align:left;margin-left:262.05pt;margin-top:127.25pt;width:43.5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c00000" strokeweight="1.5pt" w14:anchorId="6184DA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">
                <v:textbox>
                  <w:txbxContent>
                    <w:p w:rsidRPr="003F6745" w:rsidR="00F14E56" w:rsidP="00F14E56" w:rsidRDefault="00F14E56" w14:paraId="6B7F7BFA" w14:textId="6ADC65E3">
                      <w:pPr>
                        <w:ind w:firstLine="0"/>
                        <w:jc w:val="center"/>
                        <w:rPr>
                          <w:b/>
                          <w:bCs/>
                          <w:color w:val="000000" w:themeColor="text1"/>
                        </w:rPr>
                      </w:pPr>
                      <w:r>
                        <w:rPr>
                          <w:b/>
                          <w:bCs/>
                          <w:color w:val="000000" w:themeColor="text1"/>
                        </w:rPr>
                        <w:t>4</w:t>
                      </w:r>
                      <w:r w:rsidR="00F86366">
                        <w:rPr>
                          <w:b/>
                          <w:bCs/>
                          <w:color w:val="000000" w:themeColor="text1"/>
                        </w:rPr>
                        <w:t xml:space="preserve"> </w:t>
                      </w:r>
                      <w:r w:rsidRPr="00F14E56">
                        <w:rPr>
                          <w:rStyle w:val="aff6"/>
                          <w:b/>
                          <w:bCs/>
                          <w:i w:val="0"/>
                          <w:iCs w:val="0"/>
                          <w:szCs w:val="21"/>
                          <w:shd w:val="clear" w:color="auto" w:fill="FFFFFF"/>
                        </w:rPr>
                        <w:t>×</w:t>
                      </w:r>
                      <w:r w:rsidR="00F86366">
                        <w:rPr>
                          <w:rStyle w:val="aff6"/>
                          <w:b/>
                          <w:bCs/>
                          <w:i w:val="0"/>
                          <w:iCs w:val="0"/>
                          <w:szCs w:val="21"/>
                          <w:shd w:val="clear" w:color="auto" w:fill="FFFFFF"/>
                        </w:rPr>
                        <w:t xml:space="preserve"> </w:t>
                      </w:r>
                      <w:r>
                        <w:rPr>
                          <w:b/>
                          <w:bCs/>
                          <w:color w:val="000000" w:themeColor="text1"/>
                        </w:rPr>
                        <w:t>16</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7B247A9E" wp14:editId="1B8870A2">
                <wp:simplePos x="0" y="0"/>
                <wp:positionH relativeFrom="column">
                  <wp:posOffset>1796902</wp:posOffset>
                </wp:positionH>
                <wp:positionV relativeFrom="paragraph">
                  <wp:posOffset>1616149</wp:posOffset>
                </wp:positionV>
                <wp:extent cx="657993" cy="318770"/>
                <wp:effectExtent l="0" t="0" r="27940" b="24130"/>
                <wp:wrapNone/>
                <wp:docPr id="818594258" name="Rectangle 3"/>
                <wp:cNvGraphicFramePr/>
                <a:graphic xmlns:a="http://schemas.openxmlformats.org/drawingml/2006/main">
                  <a:graphicData uri="http://schemas.microsoft.com/office/word/2010/wordprocessingShape">
                    <wps:wsp>
                      <wps:cNvSpPr/>
                      <wps:spPr>
                        <a:xfrm>
                          <a:off x="0" y="0"/>
                          <a:ext cx="657993" cy="318770"/>
                        </a:xfrm>
                        <a:prstGeom prst="rect">
                          <a:avLst/>
                        </a:prstGeom>
                        <a:solidFill>
                          <a:schemeClr val="bg1"/>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23BA9" w14:textId="74CFA441" w:rsidR="00F14E56" w:rsidRPr="003F6745" w:rsidRDefault="00F14E56" w:rsidP="00F14E56">
                            <w:pPr>
                              <w:ind w:firstLine="0"/>
                              <w:jc w:val="center"/>
                              <w:rPr>
                                <w:b/>
                                <w:bCs/>
                                <w:color w:val="000000" w:themeColor="text1"/>
                              </w:rPr>
                            </w:pPr>
                            <w:r>
                              <w:rPr>
                                <w:b/>
                                <w:bCs/>
                                <w:color w:val="000000" w:themeColor="text1"/>
                              </w:rPr>
                              <w:t>4</w:t>
                            </w:r>
                            <w:r w:rsidR="00F86366">
                              <w:rPr>
                                <w:b/>
                                <w:bCs/>
                                <w:color w:val="000000" w:themeColor="text1"/>
                              </w:rPr>
                              <w:t xml:space="preserve"> </w:t>
                            </w:r>
                            <w:r w:rsidRPr="00F14E56">
                              <w:rPr>
                                <w:rStyle w:val="aff6"/>
                                <w:b/>
                                <w:bCs/>
                                <w:i w:val="0"/>
                                <w:iCs w:val="0"/>
                                <w:szCs w:val="21"/>
                                <w:shd w:val="clear" w:color="auto" w:fill="FFFFFF"/>
                              </w:rPr>
                              <w:t>×</w:t>
                            </w:r>
                            <w:r w:rsidR="00F86366">
                              <w:rPr>
                                <w:rStyle w:val="aff6"/>
                                <w:b/>
                                <w:bCs/>
                                <w:i w:val="0"/>
                                <w:iCs w:val="0"/>
                                <w:szCs w:val="21"/>
                                <w:shd w:val="clear" w:color="auto" w:fill="FFFFFF"/>
                              </w:rPr>
                              <w:t xml:space="preserve"> </w:t>
                            </w:r>
                            <w:r>
                              <w:rPr>
                                <w:b/>
                                <w:bCs/>
                                <w:color w:val="000000" w:themeColor="text1"/>
                              </w:rPr>
                              <w:t>17.5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4D3C3ED6">
              <v:rect id="_x0000_s1028" style="position:absolute;left:0;text-align:left;margin-left:141.5pt;margin-top:127.25pt;width:51.8pt;height:2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c00000" strokeweight="1.5pt" w14:anchorId="7B247A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">
                <v:textbox>
                  <w:txbxContent>
                    <w:p w:rsidRPr="003F6745" w:rsidR="00F14E56" w:rsidP="00F14E56" w:rsidRDefault="00F14E56" w14:paraId="7DAFBCAC" w14:textId="74CFA441">
                      <w:pPr>
                        <w:ind w:firstLine="0"/>
                        <w:jc w:val="center"/>
                        <w:rPr>
                          <w:b/>
                          <w:bCs/>
                          <w:color w:val="000000" w:themeColor="text1"/>
                        </w:rPr>
                      </w:pPr>
                      <w:r>
                        <w:rPr>
                          <w:b/>
                          <w:bCs/>
                          <w:color w:val="000000" w:themeColor="text1"/>
                        </w:rPr>
                        <w:t>4</w:t>
                      </w:r>
                      <w:r w:rsidR="00F86366">
                        <w:rPr>
                          <w:b/>
                          <w:bCs/>
                          <w:color w:val="000000" w:themeColor="text1"/>
                        </w:rPr>
                        <w:t xml:space="preserve"> </w:t>
                      </w:r>
                      <w:r w:rsidRPr="00F14E56">
                        <w:rPr>
                          <w:rStyle w:val="aff6"/>
                          <w:b/>
                          <w:bCs/>
                          <w:i w:val="0"/>
                          <w:iCs w:val="0"/>
                          <w:szCs w:val="21"/>
                          <w:shd w:val="clear" w:color="auto" w:fill="FFFFFF"/>
                        </w:rPr>
                        <w:t>×</w:t>
                      </w:r>
                      <w:r w:rsidR="00F86366">
                        <w:rPr>
                          <w:rStyle w:val="aff6"/>
                          <w:b/>
                          <w:bCs/>
                          <w:i w:val="0"/>
                          <w:iCs w:val="0"/>
                          <w:szCs w:val="21"/>
                          <w:shd w:val="clear" w:color="auto" w:fill="FFFFFF"/>
                        </w:rPr>
                        <w:t xml:space="preserve"> </w:t>
                      </w:r>
                      <w:r>
                        <w:rPr>
                          <w:b/>
                          <w:bCs/>
                          <w:color w:val="000000" w:themeColor="text1"/>
                        </w:rPr>
                        <w:t>17.5</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0E3343F9" wp14:editId="07DAF92E">
                <wp:simplePos x="0" y="0"/>
                <wp:positionH relativeFrom="column">
                  <wp:posOffset>2307265</wp:posOffset>
                </wp:positionH>
                <wp:positionV relativeFrom="paragraph">
                  <wp:posOffset>520995</wp:posOffset>
                </wp:positionV>
                <wp:extent cx="1205363" cy="323850"/>
                <wp:effectExtent l="0" t="0" r="13970" b="19050"/>
                <wp:wrapNone/>
                <wp:docPr id="1786198431" name="Rectangle 3"/>
                <wp:cNvGraphicFramePr/>
                <a:graphic xmlns:a="http://schemas.openxmlformats.org/drawingml/2006/main">
                  <a:graphicData uri="http://schemas.microsoft.com/office/word/2010/wordprocessingShape">
                    <wps:wsp>
                      <wps:cNvSpPr/>
                      <wps:spPr>
                        <a:xfrm>
                          <a:off x="0" y="0"/>
                          <a:ext cx="1205363" cy="323850"/>
                        </a:xfrm>
                        <a:prstGeom prst="rect">
                          <a:avLst/>
                        </a:prstGeom>
                        <a:solidFill>
                          <a:schemeClr val="bg1"/>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DFD03D" w14:textId="591E036F" w:rsidR="00F14E56" w:rsidRPr="00F14E56" w:rsidRDefault="00F14E56" w:rsidP="00F14E56">
                            <w:pPr>
                              <w:ind w:firstLine="0"/>
                              <w:jc w:val="center"/>
                              <w:rPr>
                                <w:b/>
                                <w:bCs/>
                                <w:color w:val="000000" w:themeColor="text1"/>
                              </w:rPr>
                            </w:pPr>
                            <w:r w:rsidRPr="00F14E56">
                              <w:rPr>
                                <w:b/>
                                <w:bCs/>
                                <w:color w:val="000000" w:themeColor="text1"/>
                              </w:rPr>
                              <w:t>5</w:t>
                            </w:r>
                            <w:r w:rsidR="00F86366">
                              <w:rPr>
                                <w:b/>
                                <w:bCs/>
                                <w:color w:val="000000" w:themeColor="text1"/>
                              </w:rPr>
                              <w:t xml:space="preserve"> </w:t>
                            </w:r>
                            <w:r w:rsidRPr="00F14E56">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sidRPr="00F14E56">
                              <w:rPr>
                                <w:b/>
                                <w:bCs/>
                                <w:color w:val="000000" w:themeColor="text1"/>
                              </w:rPr>
                              <w:t>14 + 1.5</w:t>
                            </w:r>
                            <w:r w:rsidR="00F86366">
                              <w:rPr>
                                <w:b/>
                                <w:bCs/>
                                <w:color w:val="000000" w:themeColor="text1"/>
                              </w:rPr>
                              <w:t xml:space="preserve"> </w:t>
                            </w:r>
                            <w:r w:rsidRPr="00F14E56">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Pr>
                                <w:rStyle w:val="aff6"/>
                                <w:b/>
                                <w:bCs/>
                                <w:i w:val="0"/>
                                <w:iCs w:val="0"/>
                                <w:color w:val="000000" w:themeColor="text1"/>
                                <w:szCs w:val="21"/>
                                <w:shd w:val="clear" w:color="auto" w:fill="FFFFFF"/>
                              </w:rP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2F96850">
              <v:rect id="_x0000_s1029" style="position:absolute;left:0;text-align:left;margin-left:181.65pt;margin-top:41pt;width:94.9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c00000" strokeweight="1.5pt" w14:anchorId="0E3343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">
                <v:textbox>
                  <w:txbxContent>
                    <w:p w:rsidRPr="00F14E56" w:rsidR="00F14E56" w:rsidP="00F14E56" w:rsidRDefault="00F14E56" w14:paraId="4AD34953" w14:textId="591E036F">
                      <w:pPr>
                        <w:ind w:firstLine="0"/>
                        <w:jc w:val="center"/>
                        <w:rPr>
                          <w:b/>
                          <w:bCs/>
                          <w:color w:val="000000" w:themeColor="text1"/>
                        </w:rPr>
                      </w:pPr>
                      <w:r w:rsidRPr="00F14E56">
                        <w:rPr>
                          <w:b/>
                          <w:bCs/>
                          <w:color w:val="000000" w:themeColor="text1"/>
                        </w:rPr>
                        <w:t>5</w:t>
                      </w:r>
                      <w:r w:rsidR="00F86366">
                        <w:rPr>
                          <w:b/>
                          <w:bCs/>
                          <w:color w:val="000000" w:themeColor="text1"/>
                        </w:rPr>
                        <w:t xml:space="preserve"> </w:t>
                      </w:r>
                      <w:r w:rsidRPr="00F14E56">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sidRPr="00F14E56">
                        <w:rPr>
                          <w:b/>
                          <w:bCs/>
                          <w:color w:val="000000" w:themeColor="text1"/>
                        </w:rPr>
                        <w:t>14 + 1.5</w:t>
                      </w:r>
                      <w:r w:rsidR="00F86366">
                        <w:rPr>
                          <w:b/>
                          <w:bCs/>
                          <w:color w:val="000000" w:themeColor="text1"/>
                        </w:rPr>
                        <w:t xml:space="preserve"> </w:t>
                      </w:r>
                      <w:r w:rsidRPr="00F14E56">
                        <w:rPr>
                          <w:rStyle w:val="aff6"/>
                          <w:b/>
                          <w:bCs/>
                          <w:i w:val="0"/>
                          <w:iCs w:val="0"/>
                          <w:color w:val="000000" w:themeColor="text1"/>
                          <w:szCs w:val="21"/>
                          <w:shd w:val="clear" w:color="auto" w:fill="FFFFFF"/>
                        </w:rPr>
                        <w:t>×</w:t>
                      </w:r>
                      <w:r w:rsidR="00F86366">
                        <w:rPr>
                          <w:rStyle w:val="aff6"/>
                          <w:b/>
                          <w:bCs/>
                          <w:i w:val="0"/>
                          <w:iCs w:val="0"/>
                          <w:color w:val="000000" w:themeColor="text1"/>
                          <w:szCs w:val="21"/>
                          <w:shd w:val="clear" w:color="auto" w:fill="FFFFFF"/>
                        </w:rPr>
                        <w:t xml:space="preserve"> </w:t>
                      </w:r>
                      <w:r>
                        <w:rPr>
                          <w:rStyle w:val="aff6"/>
                          <w:b/>
                          <w:bCs/>
                          <w:i w:val="0"/>
                          <w:iCs w:val="0"/>
                          <w:color w:val="000000" w:themeColor="text1"/>
                          <w:szCs w:val="21"/>
                          <w:shd w:val="clear" w:color="auto" w:fill="FFFFFF"/>
                        </w:rPr>
                        <w:t>8.5</w:t>
                      </w:r>
                    </w:p>
                  </w:txbxContent>
                </v:textbox>
              </v:rect>
            </w:pict>
          </mc:Fallback>
        </mc:AlternateContent>
      </w:r>
      <w:r w:rsidR="00F14E56">
        <w:rPr>
          <w:noProof/>
        </w:rPr>
        <mc:AlternateContent>
          <mc:Choice Requires="wps">
            <w:drawing>
              <wp:anchor distT="0" distB="0" distL="114300" distR="114300" simplePos="0" relativeHeight="251679744" behindDoc="0" locked="0" layoutInCell="1" allowOverlap="1" wp14:anchorId="5836AB92" wp14:editId="401F19FA">
                <wp:simplePos x="0" y="0"/>
                <wp:positionH relativeFrom="column">
                  <wp:posOffset>3516820</wp:posOffset>
                </wp:positionH>
                <wp:positionV relativeFrom="paragraph">
                  <wp:posOffset>1355077</wp:posOffset>
                </wp:positionV>
                <wp:extent cx="45719" cy="260967"/>
                <wp:effectExtent l="57150" t="38100" r="50165" b="25400"/>
                <wp:wrapNone/>
                <wp:docPr id="1324727347" name="Straight Arrow Connector 13"/>
                <wp:cNvGraphicFramePr/>
                <a:graphic xmlns:a="http://schemas.openxmlformats.org/drawingml/2006/main">
                  <a:graphicData uri="http://schemas.microsoft.com/office/word/2010/wordprocessingShape">
                    <wps:wsp>
                      <wps:cNvCnPr/>
                      <wps:spPr>
                        <a:xfrm flipH="1" flipV="1">
                          <a:off x="0" y="0"/>
                          <a:ext cx="45719" cy="260967"/>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24A80259">
              <v:shape id="Straight Arrow Connector 13" style="position:absolute;left:0;text-align:left;margin-left:276.9pt;margin-top:106.7pt;width:3.6pt;height:20.5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" w14:anchorId="5652A4C9">
                <v:stroke endarrow="block"/>
              </v:shape>
            </w:pict>
          </mc:Fallback>
        </mc:AlternateContent>
      </w:r>
      <w:r w:rsidR="00F14E56">
        <w:rPr>
          <w:noProof/>
        </w:rPr>
        <mc:AlternateContent>
          <mc:Choice Requires="wps">
            <w:drawing>
              <wp:anchor distT="0" distB="0" distL="114300" distR="114300" simplePos="0" relativeHeight="251678720" behindDoc="0" locked="0" layoutInCell="1" allowOverlap="1" wp14:anchorId="464A4D69" wp14:editId="08488088">
                <wp:simplePos x="0" y="0"/>
                <wp:positionH relativeFrom="column">
                  <wp:posOffset>2150199</wp:posOffset>
                </wp:positionH>
                <wp:positionV relativeFrom="paragraph">
                  <wp:posOffset>1355077</wp:posOffset>
                </wp:positionV>
                <wp:extent cx="49794" cy="265493"/>
                <wp:effectExtent l="19050" t="38100" r="64770" b="20320"/>
                <wp:wrapNone/>
                <wp:docPr id="826959716" name="Straight Arrow Connector 12"/>
                <wp:cNvGraphicFramePr/>
                <a:graphic xmlns:a="http://schemas.openxmlformats.org/drawingml/2006/main">
                  <a:graphicData uri="http://schemas.microsoft.com/office/word/2010/wordprocessingShape">
                    <wps:wsp>
                      <wps:cNvCnPr/>
                      <wps:spPr>
                        <a:xfrm flipV="1">
                          <a:off x="0" y="0"/>
                          <a:ext cx="49794" cy="26549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22F43F94">
              <v:shape id="Straight Arrow Connector 12" style="position:absolute;left:0;text-align:left;margin-left:169.3pt;margin-top:106.7pt;width:3.9pt;height:20.9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" w14:anchorId="2550E2E3">
                <v:stroke endarrow="block"/>
              </v:shape>
            </w:pict>
          </mc:Fallback>
        </mc:AlternateContent>
      </w:r>
      <w:r w:rsidR="00F14E56">
        <w:rPr>
          <w:noProof/>
        </w:rPr>
        <mc:AlternateContent>
          <mc:Choice Requires="wps">
            <w:drawing>
              <wp:anchor distT="0" distB="0" distL="114300" distR="114300" simplePos="0" relativeHeight="251677696" behindDoc="0" locked="0" layoutInCell="1" allowOverlap="1" wp14:anchorId="14C68979" wp14:editId="1E7B0108">
                <wp:simplePos x="0" y="0"/>
                <wp:positionH relativeFrom="column">
                  <wp:posOffset>2650025</wp:posOffset>
                </wp:positionH>
                <wp:positionV relativeFrom="paragraph">
                  <wp:posOffset>848951</wp:posOffset>
                </wp:positionV>
                <wp:extent cx="182006" cy="309333"/>
                <wp:effectExtent l="38100" t="0" r="27940" b="52705"/>
                <wp:wrapNone/>
                <wp:docPr id="2056061658" name="Straight Arrow Connector 11"/>
                <wp:cNvGraphicFramePr/>
                <a:graphic xmlns:a="http://schemas.openxmlformats.org/drawingml/2006/main">
                  <a:graphicData uri="http://schemas.microsoft.com/office/word/2010/wordprocessingShape">
                    <wps:wsp>
                      <wps:cNvCnPr/>
                      <wps:spPr>
                        <a:xfrm flipH="1">
                          <a:off x="0" y="0"/>
                          <a:ext cx="182006" cy="309333"/>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221E03C9">
              <v:shape id="Straight Arrow Connector 11" style="position:absolute;left:0;text-align:left;margin-left:208.65pt;margin-top:66.85pt;width:14.35pt;height:24.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" w14:anchorId="201D1B66">
                <v:stroke endarrow="block"/>
              </v:shape>
            </w:pict>
          </mc:Fallback>
        </mc:AlternateContent>
      </w:r>
      <w:r w:rsidR="00F14E56">
        <w:rPr>
          <w:noProof/>
        </w:rPr>
        <mc:AlternateContent>
          <mc:Choice Requires="wps">
            <w:drawing>
              <wp:anchor distT="0" distB="0" distL="114300" distR="114300" simplePos="0" relativeHeight="251676672" behindDoc="0" locked="0" layoutInCell="1" allowOverlap="1" wp14:anchorId="2F82B03C" wp14:editId="563AC835">
                <wp:simplePos x="0" y="0"/>
                <wp:positionH relativeFrom="column">
                  <wp:posOffset>2919743</wp:posOffset>
                </wp:positionH>
                <wp:positionV relativeFrom="paragraph">
                  <wp:posOffset>846499</wp:posOffset>
                </wp:positionV>
                <wp:extent cx="190122" cy="311785"/>
                <wp:effectExtent l="0" t="0" r="76835" b="50165"/>
                <wp:wrapNone/>
                <wp:docPr id="827325726" name="Straight Arrow Connector 10"/>
                <wp:cNvGraphicFramePr/>
                <a:graphic xmlns:a="http://schemas.openxmlformats.org/drawingml/2006/main">
                  <a:graphicData uri="http://schemas.microsoft.com/office/word/2010/wordprocessingShape">
                    <wps:wsp>
                      <wps:cNvCnPr/>
                      <wps:spPr>
                        <a:xfrm>
                          <a:off x="0" y="0"/>
                          <a:ext cx="190122" cy="31178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0F785E22">
              <v:shape id="Straight Arrow Connector 10" style="position:absolute;left:0;text-align:left;margin-left:229.9pt;margin-top:66.65pt;width:14.95pt;height:2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" w14:anchorId="221AEDB3">
                <v:stroke endarrow="block"/>
              </v:shape>
            </w:pict>
          </mc:Fallback>
        </mc:AlternateContent>
      </w:r>
      <w:r w:rsidR="003F6745">
        <w:rPr>
          <w:noProof/>
        </w:rPr>
        <mc:AlternateContent>
          <mc:Choice Requires="wps">
            <w:drawing>
              <wp:anchor distT="0" distB="0" distL="114300" distR="114300" simplePos="0" relativeHeight="251669504" behindDoc="0" locked="0" layoutInCell="1" allowOverlap="1" wp14:anchorId="7DFAF190" wp14:editId="47D77AAC">
                <wp:simplePos x="0" y="0"/>
                <wp:positionH relativeFrom="column">
                  <wp:posOffset>3329927</wp:posOffset>
                </wp:positionH>
                <wp:positionV relativeFrom="paragraph">
                  <wp:posOffset>1197452</wp:posOffset>
                </wp:positionV>
                <wp:extent cx="445292" cy="160177"/>
                <wp:effectExtent l="0" t="0" r="12065" b="11430"/>
                <wp:wrapNone/>
                <wp:docPr id="505242241" name="Rectangle 4"/>
                <wp:cNvGraphicFramePr/>
                <a:graphic xmlns:a="http://schemas.openxmlformats.org/drawingml/2006/main">
                  <a:graphicData uri="http://schemas.microsoft.com/office/word/2010/wordprocessingShape">
                    <wps:wsp>
                      <wps:cNvSpPr/>
                      <wps:spPr>
                        <a:xfrm>
                          <a:off x="0" y="0"/>
                          <a:ext cx="445292" cy="160177"/>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FFB694B">
              <v:rect id="Rectangle 4" style="position:absolute;left:0;text-align:left;margin-left:262.2pt;margin-top:94.3pt;width:35.05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2D7ED3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"/>
            </w:pict>
          </mc:Fallback>
        </mc:AlternateContent>
      </w:r>
      <w:r w:rsidR="003F6745">
        <w:rPr>
          <w:noProof/>
        </w:rPr>
        <mc:AlternateContent>
          <mc:Choice Requires="wps">
            <w:drawing>
              <wp:anchor distT="0" distB="0" distL="114300" distR="114300" simplePos="0" relativeHeight="251667456" behindDoc="0" locked="0" layoutInCell="1" allowOverlap="1" wp14:anchorId="431390D1" wp14:editId="16AE38A6">
                <wp:simplePos x="0" y="0"/>
                <wp:positionH relativeFrom="column">
                  <wp:posOffset>2922194</wp:posOffset>
                </wp:positionH>
                <wp:positionV relativeFrom="paragraph">
                  <wp:posOffset>1157284</wp:posOffset>
                </wp:positionV>
                <wp:extent cx="374073" cy="228600"/>
                <wp:effectExtent l="0" t="0" r="26035" b="19050"/>
                <wp:wrapNone/>
                <wp:docPr id="249391224" name="Rectangle 5"/>
                <wp:cNvGraphicFramePr/>
                <a:graphic xmlns:a="http://schemas.openxmlformats.org/drawingml/2006/main">
                  <a:graphicData uri="http://schemas.microsoft.com/office/word/2010/wordprocessingShape">
                    <wps:wsp>
                      <wps:cNvSpPr/>
                      <wps:spPr>
                        <a:xfrm>
                          <a:off x="0" y="0"/>
                          <a:ext cx="374073" cy="2286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24F0A312">
              <v:rect id="Rectangle 5" style="position:absolute;left:0;text-align:left;margin-left:230.1pt;margin-top:91.1pt;width:29.4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48891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"/>
            </w:pict>
          </mc:Fallback>
        </mc:AlternateContent>
      </w:r>
      <w:r w:rsidR="003F6745">
        <w:rPr>
          <w:noProof/>
        </w:rPr>
        <mc:AlternateContent>
          <mc:Choice Requires="wps">
            <w:drawing>
              <wp:anchor distT="0" distB="0" distL="114300" distR="114300" simplePos="0" relativeHeight="251663360" behindDoc="0" locked="0" layoutInCell="1" allowOverlap="1" wp14:anchorId="436A5E75" wp14:editId="49BEEBBA">
                <wp:simplePos x="0" y="0"/>
                <wp:positionH relativeFrom="column">
                  <wp:posOffset>2458016</wp:posOffset>
                </wp:positionH>
                <wp:positionV relativeFrom="paragraph">
                  <wp:posOffset>1163370</wp:posOffset>
                </wp:positionV>
                <wp:extent cx="374073" cy="228600"/>
                <wp:effectExtent l="0" t="0" r="26035" b="19050"/>
                <wp:wrapNone/>
                <wp:docPr id="1261919570" name="Rectangle 5"/>
                <wp:cNvGraphicFramePr/>
                <a:graphic xmlns:a="http://schemas.openxmlformats.org/drawingml/2006/main">
                  <a:graphicData uri="http://schemas.microsoft.com/office/word/2010/wordprocessingShape">
                    <wps:wsp>
                      <wps:cNvSpPr/>
                      <wps:spPr>
                        <a:xfrm>
                          <a:off x="0" y="0"/>
                          <a:ext cx="374073" cy="2286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05ED6328">
              <v:rect id="Rectangle 5" style="position:absolute;left:0;text-align:left;margin-left:193.55pt;margin-top:91.6pt;width:29.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51BF38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"/>
            </w:pict>
          </mc:Fallback>
        </mc:AlternateContent>
      </w:r>
      <w:r w:rsidR="003F6745">
        <w:rPr>
          <w:noProof/>
        </w:rPr>
        <mc:AlternateContent>
          <mc:Choice Requires="wps">
            <w:drawing>
              <wp:anchor distT="0" distB="0" distL="114300" distR="114300" simplePos="0" relativeHeight="251662336" behindDoc="0" locked="0" layoutInCell="1" allowOverlap="1" wp14:anchorId="44CF3369" wp14:editId="644B9EB3">
                <wp:simplePos x="0" y="0"/>
                <wp:positionH relativeFrom="column">
                  <wp:posOffset>1983179</wp:posOffset>
                </wp:positionH>
                <wp:positionV relativeFrom="paragraph">
                  <wp:posOffset>1193470</wp:posOffset>
                </wp:positionV>
                <wp:extent cx="445292" cy="160177"/>
                <wp:effectExtent l="0" t="0" r="12065" b="11430"/>
                <wp:wrapNone/>
                <wp:docPr id="598387408" name="Rectangle 4"/>
                <wp:cNvGraphicFramePr/>
                <a:graphic xmlns:a="http://schemas.openxmlformats.org/drawingml/2006/main">
                  <a:graphicData uri="http://schemas.microsoft.com/office/word/2010/wordprocessingShape">
                    <wps:wsp>
                      <wps:cNvSpPr/>
                      <wps:spPr>
                        <a:xfrm>
                          <a:off x="0" y="0"/>
                          <a:ext cx="445292" cy="160177"/>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64374F29">
              <v:rect id="Rectangle 4" style="position:absolute;left:0;text-align:left;margin-left:156.15pt;margin-top:93.95pt;width:35.05pt;height:1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28D2B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"/>
            </w:pict>
          </mc:Fallback>
        </mc:AlternateContent>
      </w:r>
      <w:r w:rsidR="003F6745">
        <w:rPr>
          <w:noProof/>
        </w:rPr>
        <w:drawing>
          <wp:inline distT="0" distB="0" distL="0" distR="0" wp14:anchorId="3FB57AE1" wp14:editId="53132783">
            <wp:extent cx="2504915" cy="2700000"/>
            <wp:effectExtent l="0" t="2223" r="7938" b="7937"/>
            <wp:docPr id="5141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8197" name=""/>
                    <pic:cNvPicPr/>
                  </pic:nvPicPr>
                  <pic:blipFill rotWithShape="1">
                    <a:blip r:embed="rId31" cstate="print">
                      <a:extLst>
                        <a:ext uri="{28A0092B-C50C-407E-A947-70E740481C1C}">
                          <a14:useLocalDpi xmlns:a14="http://schemas.microsoft.com/office/drawing/2010/main"/>
                        </a:ext>
                      </a:extLst>
                    </a:blip>
                    <a:srcRect/>
                    <a:stretch/>
                  </pic:blipFill>
                  <pic:spPr bwMode="auto">
                    <a:xfrm rot="16200000">
                      <a:off x="0" y="0"/>
                      <a:ext cx="2504915" cy="2700000"/>
                    </a:xfrm>
                    <a:prstGeom prst="rect">
                      <a:avLst/>
                    </a:prstGeom>
                    <a:ln>
                      <a:noFill/>
                    </a:ln>
                    <a:extLst>
                      <a:ext uri="{53640926-AAD7-44D8-BBD7-CCE9431645EC}">
                        <a14:shadowObscured xmlns:a14="http://schemas.microsoft.com/office/drawing/2010/main"/>
                      </a:ext>
                    </a:extLst>
                  </pic:spPr>
                </pic:pic>
              </a:graphicData>
            </a:graphic>
          </wp:inline>
        </w:drawing>
      </w:r>
    </w:p>
    <w:p w14:paraId="023F0263" w14:textId="441ADDB7" w:rsidR="009E18F9" w:rsidRDefault="009E18F9" w:rsidP="000064EE">
      <w:pPr>
        <w:ind w:firstLine="0"/>
        <w:jc w:val="center"/>
        <w:rPr>
          <w:b/>
          <w:bCs/>
          <w:u w:val="single"/>
        </w:rPr>
      </w:pPr>
      <w:r w:rsidRPr="00E17EF1">
        <w:rPr>
          <w:b/>
          <w:bCs/>
          <w:u w:val="single"/>
        </w:rPr>
        <w:t>Figure 5</w:t>
      </w:r>
      <w:r w:rsidR="000064EE" w:rsidRPr="00E17EF1">
        <w:rPr>
          <w:b/>
          <w:bCs/>
          <w:u w:val="single"/>
        </w:rPr>
        <w:t>.3</w:t>
      </w:r>
      <w:r w:rsidRPr="00E17EF1">
        <w:rPr>
          <w:b/>
          <w:bCs/>
          <w:u w:val="single"/>
        </w:rPr>
        <w:t>-2 Vent Hole</w:t>
      </w:r>
      <w:r w:rsidR="000064EE" w:rsidRPr="00E17EF1">
        <w:rPr>
          <w:b/>
          <w:bCs/>
          <w:u w:val="single"/>
        </w:rPr>
        <w:t xml:space="preserve"> </w:t>
      </w:r>
      <w:r w:rsidRPr="00E17EF1">
        <w:rPr>
          <w:b/>
          <w:bCs/>
          <w:u w:val="single"/>
        </w:rPr>
        <w:t>(-Z)</w:t>
      </w:r>
    </w:p>
    <w:p w14:paraId="5B7BBB60" w14:textId="60AE4476" w:rsidR="003F6745" w:rsidRPr="00E17EF1" w:rsidRDefault="00F86366" w:rsidP="00517688">
      <w:pPr>
        <w:ind w:firstLine="0"/>
        <w:jc w:val="center"/>
      </w:pPr>
      <w:r>
        <w:rPr>
          <w:noProof/>
        </w:rPr>
        <mc:AlternateContent>
          <mc:Choice Requires="wps">
            <w:drawing>
              <wp:anchor distT="0" distB="0" distL="114300" distR="114300" simplePos="0" relativeHeight="251683840" behindDoc="0" locked="0" layoutInCell="1" allowOverlap="1" wp14:anchorId="19244ED6" wp14:editId="497927E4">
                <wp:simplePos x="0" y="0"/>
                <wp:positionH relativeFrom="column">
                  <wp:posOffset>2333683</wp:posOffset>
                </wp:positionH>
                <wp:positionV relativeFrom="paragraph">
                  <wp:posOffset>705318</wp:posOffset>
                </wp:positionV>
                <wp:extent cx="476589" cy="416206"/>
                <wp:effectExtent l="0" t="0" r="76200" b="60325"/>
                <wp:wrapNone/>
                <wp:docPr id="1078978220" name="Straight Arrow Connector 15"/>
                <wp:cNvGraphicFramePr/>
                <a:graphic xmlns:a="http://schemas.openxmlformats.org/drawingml/2006/main">
                  <a:graphicData uri="http://schemas.microsoft.com/office/word/2010/wordprocessingShape">
                    <wps:wsp>
                      <wps:cNvCnPr/>
                      <wps:spPr>
                        <a:xfrm>
                          <a:off x="0" y="0"/>
                          <a:ext cx="476589" cy="41620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0145767F">
              <v:shape id="Straight Arrow Connector 15" style="position:absolute;left:0;text-align:left;margin-left:183.75pt;margin-top:55.55pt;width:37.55pt;height:3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" w14:anchorId="70C3513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0FFF1A1" wp14:editId="79B6BDFA">
                <wp:simplePos x="0" y="0"/>
                <wp:positionH relativeFrom="column">
                  <wp:posOffset>1912375</wp:posOffset>
                </wp:positionH>
                <wp:positionV relativeFrom="paragraph">
                  <wp:posOffset>380969</wp:posOffset>
                </wp:positionV>
                <wp:extent cx="661958" cy="323850"/>
                <wp:effectExtent l="0" t="0" r="24130" b="19050"/>
                <wp:wrapNone/>
                <wp:docPr id="719331306" name="Rectangle 3"/>
                <wp:cNvGraphicFramePr/>
                <a:graphic xmlns:a="http://schemas.openxmlformats.org/drawingml/2006/main">
                  <a:graphicData uri="http://schemas.microsoft.com/office/word/2010/wordprocessingShape">
                    <wps:wsp>
                      <wps:cNvSpPr/>
                      <wps:spPr>
                        <a:xfrm>
                          <a:off x="0" y="0"/>
                          <a:ext cx="661958" cy="323850"/>
                        </a:xfrm>
                        <a:prstGeom prst="rect">
                          <a:avLst/>
                        </a:prstGeom>
                        <a:solidFill>
                          <a:schemeClr val="bg1"/>
                        </a:solid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694C25" w14:textId="32CAE925" w:rsidR="00F86366" w:rsidRPr="00F14E56" w:rsidRDefault="00F86366" w:rsidP="00F86366">
                            <w:pPr>
                              <w:ind w:firstLine="0"/>
                              <w:jc w:val="center"/>
                              <w:rPr>
                                <w:b/>
                                <w:bCs/>
                                <w:color w:val="000000" w:themeColor="text1"/>
                              </w:rPr>
                            </w:pPr>
                            <w:r>
                              <w:rPr>
                                <w:b/>
                                <w:bCs/>
                                <w:color w:val="000000" w:themeColor="text1"/>
                              </w:rPr>
                              <w:t xml:space="preserve">22.6 </w:t>
                            </w:r>
                            <w:r w:rsidRPr="00F14E56">
                              <w:rPr>
                                <w:rStyle w:val="aff6"/>
                                <w:b/>
                                <w:bCs/>
                                <w:i w:val="0"/>
                                <w:iCs w:val="0"/>
                                <w:color w:val="000000" w:themeColor="text1"/>
                                <w:szCs w:val="21"/>
                                <w:shd w:val="clear" w:color="auto" w:fill="FFFFFF"/>
                              </w:rPr>
                              <w:t>×</w:t>
                            </w:r>
                            <w:r>
                              <w:rPr>
                                <w:rStyle w:val="aff6"/>
                                <w:b/>
                                <w:bCs/>
                                <w:i w:val="0"/>
                                <w:iCs w:val="0"/>
                                <w:color w:val="000000" w:themeColor="text1"/>
                                <w:szCs w:val="21"/>
                                <w:shd w:val="clear" w:color="auto" w:fill="FFFFFF"/>
                              </w:rPr>
                              <w:t xml:space="preserve"> </w:t>
                            </w:r>
                            <w:r>
                              <w:rPr>
                                <w:b/>
                                <w:bCs/>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E4463D9">
              <v:rect id="_x0000_s1030" style="position:absolute;left:0;text-align:left;margin-left:150.6pt;margin-top:30pt;width:52.1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12]" strokecolor="#c00000" strokeweight="1.5pt" w14:anchorId="30FFF1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">
                <v:textbox>
                  <w:txbxContent>
                    <w:p w:rsidRPr="00F14E56" w:rsidR="00F86366" w:rsidP="00F86366" w:rsidRDefault="00F86366" w14:paraId="2A1C90AD" w14:textId="32CAE925">
                      <w:pPr>
                        <w:ind w:firstLine="0"/>
                        <w:jc w:val="center"/>
                        <w:rPr>
                          <w:b/>
                          <w:bCs/>
                          <w:color w:val="000000" w:themeColor="text1"/>
                        </w:rPr>
                      </w:pPr>
                      <w:r>
                        <w:rPr>
                          <w:b/>
                          <w:bCs/>
                          <w:color w:val="000000" w:themeColor="text1"/>
                        </w:rPr>
                        <w:t xml:space="preserve">22.6 </w:t>
                      </w:r>
                      <w:r w:rsidRPr="00F14E56">
                        <w:rPr>
                          <w:rStyle w:val="aff6"/>
                          <w:b/>
                          <w:bCs/>
                          <w:i w:val="0"/>
                          <w:iCs w:val="0"/>
                          <w:color w:val="000000" w:themeColor="text1"/>
                          <w:szCs w:val="21"/>
                          <w:shd w:val="clear" w:color="auto" w:fill="FFFFFF"/>
                        </w:rPr>
                        <w:t>×</w:t>
                      </w:r>
                      <w:r>
                        <w:rPr>
                          <w:rStyle w:val="aff6"/>
                          <w:b/>
                          <w:bCs/>
                          <w:i w:val="0"/>
                          <w:iCs w:val="0"/>
                          <w:color w:val="000000" w:themeColor="text1"/>
                          <w:szCs w:val="21"/>
                          <w:shd w:val="clear" w:color="auto" w:fill="FFFFFF"/>
                        </w:rPr>
                        <w:t xml:space="preserve"> </w:t>
                      </w:r>
                      <w:r>
                        <w:rPr>
                          <w:b/>
                          <w:bCs/>
                          <w:color w:val="000000" w:themeColor="text1"/>
                        </w:rPr>
                        <w:t>5</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7A69025C" wp14:editId="7E938539">
                <wp:simplePos x="0" y="0"/>
                <wp:positionH relativeFrom="column">
                  <wp:posOffset>2521207</wp:posOffset>
                </wp:positionH>
                <wp:positionV relativeFrom="paragraph">
                  <wp:posOffset>1120536</wp:posOffset>
                </wp:positionV>
                <wp:extent cx="618409" cy="211422"/>
                <wp:effectExtent l="0" t="0" r="10795" b="17780"/>
                <wp:wrapNone/>
                <wp:docPr id="1042811198" name="Rectangle 14"/>
                <wp:cNvGraphicFramePr/>
                <a:graphic xmlns:a="http://schemas.openxmlformats.org/drawingml/2006/main">
                  <a:graphicData uri="http://schemas.microsoft.com/office/word/2010/wordprocessingShape">
                    <wps:wsp>
                      <wps:cNvSpPr/>
                      <wps:spPr>
                        <a:xfrm>
                          <a:off x="0" y="0"/>
                          <a:ext cx="618409" cy="211422"/>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1494234E">
              <v:rect id="Rectangle 14" style="position:absolute;left:0;text-align:left;margin-left:198.5pt;margin-top:88.25pt;width:48.7pt;height:16.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253FB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"/>
            </w:pict>
          </mc:Fallback>
        </mc:AlternateContent>
      </w:r>
      <w:r w:rsidR="003F6745">
        <w:rPr>
          <w:noProof/>
        </w:rPr>
        <w:drawing>
          <wp:inline distT="0" distB="0" distL="0" distR="0" wp14:anchorId="42825A49" wp14:editId="1CADD00C">
            <wp:extent cx="2574311" cy="2699385"/>
            <wp:effectExtent l="0" t="5398" r="0" b="0"/>
            <wp:docPr id="190203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6657" name=""/>
                    <pic:cNvPicPr/>
                  </pic:nvPicPr>
                  <pic:blipFill rotWithShape="1">
                    <a:blip r:embed="rId32" cstate="print">
                      <a:extLst>
                        <a:ext uri="{28A0092B-C50C-407E-A947-70E740481C1C}">
                          <a14:useLocalDpi xmlns:a14="http://schemas.microsoft.com/office/drawing/2010/main"/>
                        </a:ext>
                      </a:extLst>
                    </a:blip>
                    <a:srcRect/>
                    <a:stretch/>
                  </pic:blipFill>
                  <pic:spPr bwMode="auto">
                    <a:xfrm rot="5400000">
                      <a:off x="0" y="0"/>
                      <a:ext cx="2574898" cy="2700000"/>
                    </a:xfrm>
                    <a:prstGeom prst="rect">
                      <a:avLst/>
                    </a:prstGeom>
                    <a:ln>
                      <a:noFill/>
                    </a:ln>
                    <a:extLst>
                      <a:ext uri="{53640926-AAD7-44D8-BBD7-CCE9431645EC}">
                        <a14:shadowObscured xmlns:a14="http://schemas.microsoft.com/office/drawing/2010/main"/>
                      </a:ext>
                    </a:extLst>
                  </pic:spPr>
                </pic:pic>
              </a:graphicData>
            </a:graphic>
          </wp:inline>
        </w:drawing>
      </w:r>
    </w:p>
    <w:p w14:paraId="6966886A" w14:textId="68DBC111" w:rsidR="00517688" w:rsidRPr="00E17EF1" w:rsidRDefault="00517688" w:rsidP="00517688">
      <w:pPr>
        <w:ind w:firstLine="0"/>
        <w:jc w:val="center"/>
        <w:rPr>
          <w:b/>
          <w:bCs/>
          <w:u w:val="single"/>
        </w:rPr>
      </w:pPr>
      <w:r w:rsidRPr="00161544">
        <w:rPr>
          <w:b/>
          <w:bCs/>
          <w:u w:val="single"/>
        </w:rPr>
        <w:t>Figure 5.3-</w:t>
      </w:r>
      <w:r w:rsidR="00F86366" w:rsidRPr="00161544">
        <w:rPr>
          <w:b/>
          <w:bCs/>
          <w:u w:val="single"/>
        </w:rPr>
        <w:t>3</w:t>
      </w:r>
      <w:r w:rsidRPr="00161544">
        <w:rPr>
          <w:b/>
          <w:bCs/>
          <w:u w:val="single"/>
        </w:rPr>
        <w:t xml:space="preserve"> Vent Hole (-</w:t>
      </w:r>
      <w:r w:rsidR="00161544" w:rsidRPr="00161544">
        <w:rPr>
          <w:b/>
          <w:bCs/>
          <w:u w:val="single"/>
        </w:rPr>
        <w:t>X</w:t>
      </w:r>
      <w:r w:rsidRPr="00161544">
        <w:rPr>
          <w:b/>
          <w:bCs/>
          <w:u w:val="single"/>
        </w:rPr>
        <w:t>)</w:t>
      </w:r>
    </w:p>
    <w:p w14:paraId="7C2AA0A1" w14:textId="77777777" w:rsidR="00517688" w:rsidRDefault="00517688" w:rsidP="000064EE">
      <w:pPr>
        <w:ind w:firstLine="0"/>
        <w:jc w:val="center"/>
        <w:rPr>
          <w:b/>
          <w:bCs/>
          <w:u w:val="single"/>
        </w:rPr>
      </w:pPr>
    </w:p>
    <w:p w14:paraId="154C4357" w14:textId="77777777" w:rsidR="00E82C61" w:rsidRPr="00E17EF1" w:rsidRDefault="00E82C61" w:rsidP="000064EE">
      <w:pPr>
        <w:ind w:firstLine="0"/>
        <w:jc w:val="center"/>
        <w:rPr>
          <w:b/>
          <w:bCs/>
          <w:u w:val="single"/>
        </w:rPr>
      </w:pPr>
    </w:p>
    <w:p w14:paraId="454F1678" w14:textId="77777777" w:rsidR="0024684A" w:rsidRPr="00E17EF1" w:rsidRDefault="0024684A" w:rsidP="00CE0ABB">
      <w:pPr>
        <w:pStyle w:val="2"/>
        <w:numPr>
          <w:ilvl w:val="1"/>
          <w:numId w:val="14"/>
        </w:numPr>
        <w:spacing w:line="276" w:lineRule="auto"/>
      </w:pPr>
      <w:bookmarkStart w:id="32" w:name="_Toc157444123"/>
      <w:r w:rsidRPr="00E17EF1">
        <w:rPr>
          <w:szCs w:val="21"/>
        </w:rPr>
        <w:lastRenderedPageBreak/>
        <w:t>Finite Element Modelling (FEM)</w:t>
      </w:r>
      <w:bookmarkEnd w:id="32"/>
    </w:p>
    <w:p w14:paraId="034BA8B6" w14:textId="499330C5" w:rsidR="00191F61" w:rsidRPr="00E17EF1" w:rsidRDefault="00191F61" w:rsidP="0082742F">
      <w:pPr>
        <w:ind w:firstLine="284"/>
      </w:pPr>
      <w:r w:rsidRPr="00E17EF1">
        <w:t>The Finite element model (Figure</w:t>
      </w:r>
      <w:r w:rsidR="00C01F37" w:rsidRPr="00E17EF1">
        <w:t>s</w:t>
      </w:r>
      <w:r w:rsidRPr="00E17EF1">
        <w:t xml:space="preserve"> 5.</w:t>
      </w:r>
      <w:r w:rsidR="009A20CD" w:rsidRPr="00E17EF1">
        <w:t>4</w:t>
      </w:r>
      <w:r w:rsidRPr="00E17EF1">
        <w:t>-1</w:t>
      </w:r>
      <w:r w:rsidR="008B07DD">
        <w:t xml:space="preserve"> to </w:t>
      </w:r>
      <w:r w:rsidR="00C01F37" w:rsidRPr="00E17EF1">
        <w:t>5.</w:t>
      </w:r>
      <w:r w:rsidR="009A20CD" w:rsidRPr="00E17EF1">
        <w:t>4</w:t>
      </w:r>
      <w:r w:rsidR="00C01F37" w:rsidRPr="00E17EF1">
        <w:t>-3</w:t>
      </w:r>
      <w:r w:rsidRPr="00E17EF1">
        <w:t>) of the structure was created by using Fusion360</w:t>
      </w:r>
      <w:r w:rsidRPr="00E17EF1">
        <w:rPr>
          <w:vertAlign w:val="superscript"/>
        </w:rPr>
        <w:t xml:space="preserve">TM </w:t>
      </w:r>
      <w:r w:rsidRPr="00E17EF1">
        <w:t xml:space="preserve">software. The mass properties were used to construct a model with approximately equal mass as the components. The model was simplified by using basic rectangular shapes to model the different </w:t>
      </w:r>
      <w:r w:rsidRPr="00161544">
        <w:t>masses. A global glued contact was used to eliminate complexities created by screws and complex geometry. Actual Material properties were used for the</w:t>
      </w:r>
      <w:r w:rsidR="00161544" w:rsidRPr="00161544">
        <w:t xml:space="preserve"> four</w:t>
      </w:r>
      <w:r w:rsidRPr="00161544">
        <w:t xml:space="preserve"> materials (A6061-T6, FR4, SUS</w:t>
      </w:r>
      <w:r w:rsidR="00517688" w:rsidRPr="00161544">
        <w:t>304</w:t>
      </w:r>
      <w:r w:rsidRPr="00161544">
        <w:t xml:space="preserve">, </w:t>
      </w:r>
      <w:r w:rsidR="00517688" w:rsidRPr="00161544">
        <w:t>MC Nylon</w:t>
      </w:r>
      <w:r w:rsidRPr="00161544">
        <w:t xml:space="preserve"> and Teflon. The structure was modified by removing fillets and holes (to make meshing easy).</w:t>
      </w:r>
    </w:p>
    <w:p w14:paraId="2A598A1D" w14:textId="7700CDF2" w:rsidR="0024684A" w:rsidRPr="00E17EF1" w:rsidRDefault="0024684A" w:rsidP="5257A5B0">
      <w:pPr>
        <w:ind w:firstLine="284"/>
        <w:rPr>
          <w:color w:val="000000" w:themeColor="text1"/>
        </w:rPr>
      </w:pPr>
      <w:r w:rsidRPr="5257A5B0">
        <w:rPr>
          <w:color w:val="000000" w:themeColor="text1"/>
        </w:rPr>
        <w:t xml:space="preserve">All internal components </w:t>
      </w:r>
      <w:r w:rsidR="009A20CD" w:rsidRPr="5257A5B0">
        <w:rPr>
          <w:color w:val="000000" w:themeColor="text1"/>
        </w:rPr>
        <w:t>that</w:t>
      </w:r>
      <w:r w:rsidRPr="5257A5B0">
        <w:rPr>
          <w:color w:val="000000" w:themeColor="text1"/>
        </w:rPr>
        <w:t xml:space="preserve"> </w:t>
      </w:r>
      <w:r w:rsidR="006B272E" w:rsidRPr="5257A5B0">
        <w:rPr>
          <w:color w:val="000000" w:themeColor="text1"/>
        </w:rPr>
        <w:t>are</w:t>
      </w:r>
      <w:r w:rsidRPr="5257A5B0">
        <w:rPr>
          <w:color w:val="000000" w:themeColor="text1"/>
        </w:rPr>
        <w:t xml:space="preserve"> not </w:t>
      </w:r>
      <w:r w:rsidR="006B272E" w:rsidRPr="5257A5B0">
        <w:rPr>
          <w:color w:val="000000" w:themeColor="text1"/>
        </w:rPr>
        <w:t>located</w:t>
      </w:r>
      <w:r w:rsidRPr="5257A5B0">
        <w:rPr>
          <w:color w:val="000000" w:themeColor="text1"/>
        </w:rPr>
        <w:t xml:space="preserve"> on the main load path are replaced with a simulated </w:t>
      </w:r>
      <w:r w:rsidR="00032235" w:rsidRPr="5257A5B0">
        <w:rPr>
          <w:color w:val="000000" w:themeColor="text1"/>
        </w:rPr>
        <w:t xml:space="preserve">point </w:t>
      </w:r>
      <w:r w:rsidRPr="5257A5B0">
        <w:rPr>
          <w:color w:val="000000" w:themeColor="text1"/>
        </w:rPr>
        <w:t xml:space="preserve">mass inside the structure. This mass is located at the center of </w:t>
      </w:r>
      <w:r w:rsidR="00C01F37" w:rsidRPr="5257A5B0">
        <w:rPr>
          <w:color w:val="000000" w:themeColor="text1"/>
        </w:rPr>
        <w:t xml:space="preserve">the </w:t>
      </w:r>
      <w:r w:rsidR="00911111" w:rsidRPr="5257A5B0">
        <w:rPr>
          <w:color w:val="000000" w:themeColor="text1"/>
        </w:rPr>
        <w:t>simulated component</w:t>
      </w:r>
      <w:r w:rsidRPr="5257A5B0">
        <w:rPr>
          <w:color w:val="000000" w:themeColor="text1"/>
        </w:rPr>
        <w:t xml:space="preserve">. </w:t>
      </w:r>
      <w:r w:rsidR="00C01F37" w:rsidRPr="5257A5B0">
        <w:rPr>
          <w:color w:val="000000" w:themeColor="text1"/>
        </w:rPr>
        <w:t>The</w:t>
      </w:r>
      <w:r w:rsidRPr="5257A5B0">
        <w:rPr>
          <w:color w:val="000000" w:themeColor="text1"/>
        </w:rPr>
        <w:t xml:space="preserve"> mass is connected to the main structure by </w:t>
      </w:r>
      <w:r w:rsidR="00C01F37" w:rsidRPr="5257A5B0">
        <w:rPr>
          <w:color w:val="000000" w:themeColor="text1"/>
        </w:rPr>
        <w:t xml:space="preserve">the </w:t>
      </w:r>
      <w:r w:rsidRPr="5257A5B0">
        <w:rPr>
          <w:color w:val="000000" w:themeColor="text1"/>
        </w:rPr>
        <w:t xml:space="preserve">same method as </w:t>
      </w:r>
      <w:r w:rsidR="00C01F37" w:rsidRPr="5257A5B0">
        <w:rPr>
          <w:color w:val="000000" w:themeColor="text1"/>
        </w:rPr>
        <w:t xml:space="preserve">the </w:t>
      </w:r>
      <w:r w:rsidRPr="5257A5B0">
        <w:rPr>
          <w:color w:val="000000" w:themeColor="text1"/>
        </w:rPr>
        <w:t>flight model.</w:t>
      </w:r>
    </w:p>
    <w:p w14:paraId="481454D3" w14:textId="07DF67C9" w:rsidR="0024684A" w:rsidRPr="00E17EF1" w:rsidRDefault="0024684A" w:rsidP="00CE0ABB">
      <w:pPr>
        <w:pStyle w:val="ac"/>
        <w:numPr>
          <w:ilvl w:val="0"/>
          <w:numId w:val="18"/>
        </w:numPr>
        <w:spacing w:line="276" w:lineRule="auto"/>
        <w:ind w:leftChars="0" w:hanging="204"/>
        <w:rPr>
          <w:color w:val="000000" w:themeColor="text1"/>
          <w:szCs w:val="21"/>
        </w:rPr>
      </w:pPr>
      <w:r w:rsidRPr="00E17EF1">
        <w:rPr>
          <w:color w:val="000000" w:themeColor="text1"/>
          <w:szCs w:val="21"/>
        </w:rPr>
        <w:t xml:space="preserve">The mass of external components outside of </w:t>
      </w:r>
      <w:r w:rsidR="00C01F37" w:rsidRPr="00E17EF1">
        <w:rPr>
          <w:color w:val="000000" w:themeColor="text1"/>
          <w:szCs w:val="21"/>
        </w:rPr>
        <w:t xml:space="preserve">the </w:t>
      </w:r>
      <w:r w:rsidRPr="00E17EF1">
        <w:rPr>
          <w:color w:val="000000" w:themeColor="text1"/>
          <w:szCs w:val="21"/>
        </w:rPr>
        <w:t>main structure</w:t>
      </w:r>
      <w:r w:rsidR="00C01F37" w:rsidRPr="00E17EF1">
        <w:rPr>
          <w:color w:val="000000" w:themeColor="text1"/>
          <w:szCs w:val="21"/>
        </w:rPr>
        <w:t>,</w:t>
      </w:r>
      <w:r w:rsidRPr="00E17EF1">
        <w:rPr>
          <w:color w:val="000000" w:themeColor="text1"/>
          <w:szCs w:val="21"/>
        </w:rPr>
        <w:t xml:space="preserve"> such as solar cells</w:t>
      </w:r>
      <w:r w:rsidR="00C01F37" w:rsidRPr="00E17EF1">
        <w:rPr>
          <w:color w:val="000000" w:themeColor="text1"/>
          <w:szCs w:val="21"/>
        </w:rPr>
        <w:t>,</w:t>
      </w:r>
      <w:r w:rsidRPr="00E17EF1">
        <w:rPr>
          <w:color w:val="000000" w:themeColor="text1"/>
          <w:szCs w:val="21"/>
        </w:rPr>
        <w:t xml:space="preserve"> are added</w:t>
      </w:r>
      <w:r w:rsidR="00B562CD" w:rsidRPr="00E17EF1">
        <w:rPr>
          <w:color w:val="000000" w:themeColor="text1"/>
          <w:szCs w:val="21"/>
        </w:rPr>
        <w:t xml:space="preserve"> as simulated </w:t>
      </w:r>
      <w:r w:rsidR="002D59CC" w:rsidRPr="00E17EF1">
        <w:rPr>
          <w:color w:val="000000" w:themeColor="text1"/>
          <w:szCs w:val="21"/>
        </w:rPr>
        <w:t>point</w:t>
      </w:r>
      <w:r w:rsidR="00B562CD" w:rsidRPr="00E17EF1">
        <w:rPr>
          <w:color w:val="000000" w:themeColor="text1"/>
          <w:szCs w:val="21"/>
        </w:rPr>
        <w:t xml:space="preserve"> mass</w:t>
      </w:r>
      <w:r w:rsidRPr="00E17EF1">
        <w:rPr>
          <w:color w:val="000000" w:themeColor="text1"/>
          <w:szCs w:val="21"/>
        </w:rPr>
        <w:t xml:space="preserve"> to the screws</w:t>
      </w:r>
      <w:r w:rsidR="00C01F37" w:rsidRPr="00E17EF1">
        <w:rPr>
          <w:color w:val="000000" w:themeColor="text1"/>
          <w:szCs w:val="21"/>
        </w:rPr>
        <w:t>,</w:t>
      </w:r>
      <w:r w:rsidRPr="00E17EF1">
        <w:rPr>
          <w:color w:val="000000" w:themeColor="text1"/>
          <w:szCs w:val="21"/>
        </w:rPr>
        <w:t xml:space="preserve"> which fastens the </w:t>
      </w:r>
      <w:r w:rsidR="00B562CD" w:rsidRPr="00E17EF1">
        <w:rPr>
          <w:color w:val="000000" w:themeColor="text1"/>
          <w:szCs w:val="21"/>
        </w:rPr>
        <w:t xml:space="preserve">external </w:t>
      </w:r>
      <w:proofErr w:type="gramStart"/>
      <w:r w:rsidRPr="00E17EF1">
        <w:rPr>
          <w:color w:val="000000" w:themeColor="text1"/>
          <w:szCs w:val="21"/>
        </w:rPr>
        <w:t>components</w:t>
      </w:r>
      <w:r w:rsidR="009A20CD" w:rsidRPr="00E17EF1">
        <w:rPr>
          <w:color w:val="000000" w:themeColor="text1"/>
          <w:szCs w:val="21"/>
        </w:rPr>
        <w:t>;</w:t>
      </w:r>
      <w:proofErr w:type="gramEnd"/>
    </w:p>
    <w:p w14:paraId="4F06F7C5" w14:textId="4B2A845C" w:rsidR="0024684A" w:rsidRPr="00E17EF1" w:rsidRDefault="0024684A" w:rsidP="00CE0ABB">
      <w:pPr>
        <w:pStyle w:val="ac"/>
        <w:numPr>
          <w:ilvl w:val="0"/>
          <w:numId w:val="18"/>
        </w:numPr>
        <w:spacing w:line="276" w:lineRule="auto"/>
        <w:ind w:leftChars="0" w:hanging="204"/>
        <w:rPr>
          <w:color w:val="000000" w:themeColor="text1"/>
          <w:szCs w:val="21"/>
        </w:rPr>
      </w:pPr>
      <w:r w:rsidRPr="00E17EF1">
        <w:rPr>
          <w:color w:val="000000" w:themeColor="text1"/>
          <w:szCs w:val="21"/>
        </w:rPr>
        <w:t xml:space="preserve">A global </w:t>
      </w:r>
      <w:r w:rsidR="002D59CC" w:rsidRPr="00E17EF1">
        <w:rPr>
          <w:color w:val="000000" w:themeColor="text1"/>
          <w:szCs w:val="21"/>
        </w:rPr>
        <w:t>bonded</w:t>
      </w:r>
      <w:r w:rsidRPr="00E17EF1">
        <w:rPr>
          <w:color w:val="000000" w:themeColor="text1"/>
          <w:szCs w:val="21"/>
        </w:rPr>
        <w:t xml:space="preserve"> contact is used</w:t>
      </w:r>
      <w:r w:rsidR="002D59CC" w:rsidRPr="00E17EF1">
        <w:rPr>
          <w:color w:val="000000" w:themeColor="text1"/>
          <w:szCs w:val="21"/>
        </w:rPr>
        <w:t xml:space="preserve"> at </w:t>
      </w:r>
      <w:r w:rsidR="00C01F37" w:rsidRPr="00E17EF1">
        <w:rPr>
          <w:color w:val="000000" w:themeColor="text1"/>
          <w:szCs w:val="21"/>
        </w:rPr>
        <w:t xml:space="preserve">the </w:t>
      </w:r>
      <w:r w:rsidR="002D59CC" w:rsidRPr="00E17EF1">
        <w:rPr>
          <w:color w:val="000000" w:themeColor="text1"/>
          <w:szCs w:val="21"/>
        </w:rPr>
        <w:t>thread face of fasteners</w:t>
      </w:r>
      <w:r w:rsidRPr="00E17EF1">
        <w:rPr>
          <w:color w:val="000000" w:themeColor="text1"/>
          <w:szCs w:val="21"/>
        </w:rPr>
        <w:t xml:space="preserve"> to eliminate complexities created by screws and complex geometry.</w:t>
      </w:r>
      <w:r w:rsidR="008E69D6" w:rsidRPr="00E17EF1">
        <w:rPr>
          <w:color w:val="000000" w:themeColor="text1"/>
          <w:szCs w:val="21"/>
        </w:rPr>
        <w:t xml:space="preserve"> A frictionless sliding contact is used at the other boundary between each component.</w:t>
      </w:r>
      <w:r w:rsidR="006C579E" w:rsidRPr="00E17EF1">
        <w:rPr>
          <w:color w:val="000000" w:themeColor="text1"/>
          <w:szCs w:val="21"/>
        </w:rPr>
        <w:t xml:space="preserve"> J-SSOD is not considered in </w:t>
      </w:r>
      <w:proofErr w:type="gramStart"/>
      <w:r w:rsidR="006C579E" w:rsidRPr="00E17EF1">
        <w:rPr>
          <w:color w:val="000000" w:themeColor="text1"/>
          <w:szCs w:val="21"/>
        </w:rPr>
        <w:t>FEM</w:t>
      </w:r>
      <w:r w:rsidR="009A20CD" w:rsidRPr="00E17EF1">
        <w:rPr>
          <w:color w:val="000000" w:themeColor="text1"/>
          <w:szCs w:val="21"/>
        </w:rPr>
        <w:t>;</w:t>
      </w:r>
      <w:proofErr w:type="gramEnd"/>
    </w:p>
    <w:p w14:paraId="595C2797" w14:textId="2E9E04B4" w:rsidR="0024684A" w:rsidRPr="00E17EF1" w:rsidRDefault="0024684A" w:rsidP="00CE0ABB">
      <w:pPr>
        <w:pStyle w:val="ac"/>
        <w:numPr>
          <w:ilvl w:val="0"/>
          <w:numId w:val="18"/>
        </w:numPr>
        <w:spacing w:line="276" w:lineRule="auto"/>
        <w:ind w:leftChars="0" w:hanging="204"/>
        <w:rPr>
          <w:color w:val="000000" w:themeColor="text1"/>
          <w:szCs w:val="21"/>
        </w:rPr>
      </w:pPr>
      <w:r w:rsidRPr="00E17EF1">
        <w:rPr>
          <w:color w:val="000000" w:themeColor="text1"/>
          <w:szCs w:val="21"/>
        </w:rPr>
        <w:t xml:space="preserve">The structure is modified by removing fillets and holes to </w:t>
      </w:r>
      <w:r w:rsidR="009A20CD" w:rsidRPr="00E17EF1">
        <w:rPr>
          <w:color w:val="000000" w:themeColor="text1"/>
          <w:szCs w:val="21"/>
        </w:rPr>
        <w:t xml:space="preserve">simplify </w:t>
      </w:r>
      <w:proofErr w:type="gramStart"/>
      <w:r w:rsidR="009A20CD" w:rsidRPr="00E17EF1">
        <w:rPr>
          <w:color w:val="000000" w:themeColor="text1"/>
          <w:szCs w:val="21"/>
        </w:rPr>
        <w:t>meshing;</w:t>
      </w:r>
      <w:proofErr w:type="gramEnd"/>
    </w:p>
    <w:p w14:paraId="1E11BE01" w14:textId="1E944EC0" w:rsidR="007C0414" w:rsidRPr="00E17EF1" w:rsidRDefault="0024684A" w:rsidP="00CE0ABB">
      <w:pPr>
        <w:pStyle w:val="ac"/>
        <w:numPr>
          <w:ilvl w:val="0"/>
          <w:numId w:val="18"/>
        </w:numPr>
        <w:spacing w:line="276" w:lineRule="auto"/>
        <w:ind w:leftChars="0" w:hanging="204"/>
        <w:rPr>
          <w:color w:val="000000" w:themeColor="text1"/>
          <w:szCs w:val="21"/>
        </w:rPr>
      </w:pPr>
      <w:r w:rsidRPr="00E17EF1">
        <w:rPr>
          <w:color w:val="000000" w:themeColor="text1"/>
          <w:szCs w:val="21"/>
        </w:rPr>
        <w:t xml:space="preserve">Actual material properties are used for the </w:t>
      </w:r>
      <w:proofErr w:type="gramStart"/>
      <w:r w:rsidRPr="00E17EF1">
        <w:rPr>
          <w:color w:val="000000" w:themeColor="text1"/>
          <w:szCs w:val="21"/>
        </w:rPr>
        <w:t>materials</w:t>
      </w:r>
      <w:r w:rsidR="009A20CD" w:rsidRPr="00E17EF1">
        <w:rPr>
          <w:color w:val="000000" w:themeColor="text1"/>
          <w:szCs w:val="21"/>
        </w:rPr>
        <w:t>;</w:t>
      </w:r>
      <w:proofErr w:type="gramEnd"/>
    </w:p>
    <w:p w14:paraId="13686C8A" w14:textId="77D2BB07" w:rsidR="007C0414" w:rsidRPr="00E17EF1" w:rsidRDefault="007C0414" w:rsidP="00CE0ABB">
      <w:pPr>
        <w:pStyle w:val="ac"/>
        <w:numPr>
          <w:ilvl w:val="0"/>
          <w:numId w:val="18"/>
        </w:numPr>
        <w:spacing w:line="276" w:lineRule="auto"/>
        <w:ind w:leftChars="0" w:hanging="204"/>
        <w:rPr>
          <w:color w:val="000000" w:themeColor="text1"/>
          <w:szCs w:val="21"/>
        </w:rPr>
      </w:pPr>
      <w:r w:rsidRPr="00E17EF1">
        <w:rPr>
          <w:rFonts w:hint="eastAsia"/>
          <w:szCs w:val="21"/>
        </w:rPr>
        <w:t xml:space="preserve">The </w:t>
      </w:r>
      <w:r w:rsidRPr="00E17EF1">
        <w:rPr>
          <w:szCs w:val="21"/>
        </w:rPr>
        <w:t xml:space="preserve">axial </w:t>
      </w:r>
      <w:r w:rsidRPr="00E17EF1">
        <w:rPr>
          <w:rFonts w:hint="eastAsia"/>
          <w:szCs w:val="21"/>
        </w:rPr>
        <w:t xml:space="preserve">load </w:t>
      </w:r>
      <w:r w:rsidRPr="00E17EF1">
        <w:rPr>
          <w:szCs w:val="21"/>
        </w:rPr>
        <w:t xml:space="preserve">of </w:t>
      </w:r>
      <w:r w:rsidR="00C01F37" w:rsidRPr="00E17EF1">
        <w:rPr>
          <w:szCs w:val="21"/>
        </w:rPr>
        <w:t xml:space="preserve">the </w:t>
      </w:r>
      <w:r w:rsidRPr="00E17EF1">
        <w:rPr>
          <w:szCs w:val="21"/>
        </w:rPr>
        <w:t xml:space="preserve">fastener made by </w:t>
      </w:r>
      <w:r w:rsidR="00C01F37" w:rsidRPr="00E17EF1">
        <w:rPr>
          <w:szCs w:val="21"/>
        </w:rPr>
        <w:t xml:space="preserve">the </w:t>
      </w:r>
      <w:r w:rsidRPr="00E17EF1">
        <w:rPr>
          <w:szCs w:val="21"/>
        </w:rPr>
        <w:t xml:space="preserve">initial torque value </w:t>
      </w:r>
      <w:r w:rsidRPr="00E17EF1">
        <w:rPr>
          <w:rFonts w:hint="eastAsia"/>
          <w:szCs w:val="21"/>
        </w:rPr>
        <w:t xml:space="preserve">is applied </w:t>
      </w:r>
      <w:r w:rsidR="00EF29F1" w:rsidRPr="00E17EF1">
        <w:rPr>
          <w:szCs w:val="21"/>
        </w:rPr>
        <w:t xml:space="preserve">as </w:t>
      </w:r>
      <w:r w:rsidR="00C01F37" w:rsidRPr="00E17EF1">
        <w:rPr>
          <w:szCs w:val="21"/>
        </w:rPr>
        <w:t xml:space="preserve">a </w:t>
      </w:r>
      <w:r w:rsidR="00EF29F1" w:rsidRPr="00E17EF1">
        <w:rPr>
          <w:szCs w:val="21"/>
        </w:rPr>
        <w:t xml:space="preserve">tensile force </w:t>
      </w:r>
      <w:r w:rsidRPr="00E17EF1">
        <w:rPr>
          <w:szCs w:val="21"/>
        </w:rPr>
        <w:t xml:space="preserve">at </w:t>
      </w:r>
      <w:r w:rsidR="00C01F37" w:rsidRPr="00E17EF1">
        <w:rPr>
          <w:szCs w:val="21"/>
        </w:rPr>
        <w:t xml:space="preserve">the </w:t>
      </w:r>
      <w:r w:rsidRPr="00E17EF1">
        <w:rPr>
          <w:szCs w:val="21"/>
        </w:rPr>
        <w:t>end face of each</w:t>
      </w:r>
      <w:r w:rsidRPr="00E17EF1">
        <w:rPr>
          <w:rFonts w:hint="eastAsia"/>
          <w:szCs w:val="21"/>
        </w:rPr>
        <w:t xml:space="preserve"> fastener</w:t>
      </w:r>
      <w:r w:rsidRPr="00E17EF1">
        <w:rPr>
          <w:szCs w:val="21"/>
        </w:rPr>
        <w:t>.</w:t>
      </w:r>
      <w:r w:rsidR="006C15CB" w:rsidRPr="00E17EF1">
        <w:rPr>
          <w:szCs w:val="21"/>
        </w:rPr>
        <w:t xml:space="preserve"> The axial load used in the analysis model is selected from Table 5.</w:t>
      </w:r>
      <w:r w:rsidR="009A20CD" w:rsidRPr="00E17EF1">
        <w:rPr>
          <w:szCs w:val="21"/>
        </w:rPr>
        <w:t>4</w:t>
      </w:r>
      <w:r w:rsidR="006C15CB" w:rsidRPr="00E17EF1">
        <w:rPr>
          <w:szCs w:val="21"/>
        </w:rPr>
        <w:t>-1.</w:t>
      </w:r>
    </w:p>
    <w:p w14:paraId="53668C6E" w14:textId="1A320E2B" w:rsidR="00636DF0" w:rsidRPr="00E17EF1" w:rsidRDefault="007D69A6" w:rsidP="00CE0ABB">
      <w:pPr>
        <w:pStyle w:val="ac"/>
        <w:spacing w:line="276" w:lineRule="auto"/>
        <w:ind w:leftChars="0" w:left="0"/>
        <w:jc w:val="center"/>
        <w:rPr>
          <w:color w:val="FF0000"/>
          <w:szCs w:val="21"/>
        </w:rPr>
      </w:pPr>
      <w:r w:rsidRPr="00E17EF1">
        <w:rPr>
          <w:noProof/>
        </w:rPr>
        <w:drawing>
          <wp:inline distT="0" distB="0" distL="0" distR="0" wp14:anchorId="5F6244B1" wp14:editId="23EB8082">
            <wp:extent cx="4711872" cy="2879640"/>
            <wp:effectExtent l="0" t="0" r="0" b="3810"/>
            <wp:docPr id="13914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0310" name="Picture 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4711872" cy="2879640"/>
                    </a:xfrm>
                    <a:prstGeom prst="rect">
                      <a:avLst/>
                    </a:prstGeom>
                    <a:ln>
                      <a:noFill/>
                    </a:ln>
                    <a:extLst>
                      <a:ext uri="{53640926-AAD7-44D8-BBD7-CCE9431645EC}">
                        <a14:shadowObscured xmlns:a14="http://schemas.microsoft.com/office/drawing/2010/main"/>
                      </a:ext>
                    </a:extLst>
                  </pic:spPr>
                </pic:pic>
              </a:graphicData>
            </a:graphic>
          </wp:inline>
        </w:drawing>
      </w:r>
    </w:p>
    <w:p w14:paraId="5E21CA88" w14:textId="4428F715" w:rsidR="007D69A6" w:rsidRDefault="007D69A6" w:rsidP="00CE0ABB">
      <w:pPr>
        <w:spacing w:line="276" w:lineRule="auto"/>
        <w:jc w:val="center"/>
        <w:rPr>
          <w:rFonts w:eastAsia="Times New Roman"/>
          <w:b/>
          <w:color w:val="000000"/>
          <w:u w:val="single"/>
        </w:rPr>
      </w:pPr>
      <w:r w:rsidRPr="00E17EF1">
        <w:rPr>
          <w:rFonts w:eastAsia="Times New Roman"/>
          <w:b/>
          <w:color w:val="000000"/>
          <w:u w:val="single"/>
        </w:rPr>
        <w:t>Figure 5.</w:t>
      </w:r>
      <w:r w:rsidR="009A20CD" w:rsidRPr="00E17EF1">
        <w:rPr>
          <w:rFonts w:eastAsia="Times New Roman"/>
          <w:b/>
          <w:color w:val="000000"/>
          <w:u w:val="single"/>
        </w:rPr>
        <w:t>4</w:t>
      </w:r>
      <w:r w:rsidRPr="00E17EF1">
        <w:rPr>
          <w:rFonts w:eastAsia="Times New Roman"/>
          <w:b/>
          <w:color w:val="000000"/>
          <w:u w:val="single"/>
        </w:rPr>
        <w:t xml:space="preserve">-1 Finite </w:t>
      </w:r>
      <w:r w:rsidR="007250ED" w:rsidRPr="00E17EF1">
        <w:rPr>
          <w:rFonts w:eastAsia="Times New Roman"/>
          <w:b/>
          <w:color w:val="000000"/>
          <w:u w:val="single"/>
        </w:rPr>
        <w:t>E</w:t>
      </w:r>
      <w:r w:rsidRPr="00E17EF1">
        <w:rPr>
          <w:rFonts w:eastAsia="Times New Roman"/>
          <w:b/>
          <w:color w:val="000000"/>
          <w:u w:val="single"/>
        </w:rPr>
        <w:t xml:space="preserve">lement </w:t>
      </w:r>
      <w:r w:rsidR="007250ED" w:rsidRPr="00E17EF1">
        <w:rPr>
          <w:rFonts w:eastAsia="Times New Roman"/>
          <w:b/>
          <w:color w:val="000000"/>
          <w:u w:val="single"/>
        </w:rPr>
        <w:t>M</w:t>
      </w:r>
      <w:r w:rsidRPr="00E17EF1">
        <w:rPr>
          <w:rFonts w:eastAsia="Times New Roman"/>
          <w:b/>
          <w:color w:val="000000"/>
          <w:u w:val="single"/>
        </w:rPr>
        <w:t>odel</w:t>
      </w:r>
    </w:p>
    <w:p w14:paraId="5AF1738C" w14:textId="77777777" w:rsidR="004D0B70" w:rsidRPr="00E17EF1" w:rsidRDefault="004D0B70" w:rsidP="00CE0ABB">
      <w:pPr>
        <w:spacing w:line="276" w:lineRule="auto"/>
        <w:jc w:val="center"/>
        <w:rPr>
          <w:rFonts w:eastAsia="Times New Roman"/>
          <w:b/>
          <w:color w:val="000000"/>
          <w:u w:val="single"/>
        </w:rPr>
      </w:pPr>
    </w:p>
    <w:p w14:paraId="2DAD2B8B" w14:textId="35A189AD" w:rsidR="0024684A" w:rsidRPr="00E17EF1" w:rsidRDefault="007D69A6" w:rsidP="00C273E4">
      <w:pPr>
        <w:spacing w:line="276" w:lineRule="auto"/>
        <w:ind w:right="210"/>
        <w:jc w:val="center"/>
        <w:rPr>
          <w:color w:val="000000" w:themeColor="text1"/>
          <w:szCs w:val="21"/>
        </w:rPr>
      </w:pPr>
      <w:r w:rsidRPr="00E17EF1">
        <w:rPr>
          <w:noProof/>
        </w:rPr>
        <w:lastRenderedPageBreak/>
        <w:drawing>
          <wp:inline distT="0" distB="0" distL="0" distR="0" wp14:anchorId="112B938F" wp14:editId="6523A7DC">
            <wp:extent cx="4267386" cy="2699280"/>
            <wp:effectExtent l="0" t="0" r="0" b="6350"/>
            <wp:docPr id="33014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3208" name="Picture 1"/>
                    <pic:cNvPicPr/>
                  </pic:nvPicPr>
                  <pic:blipFill>
                    <a:blip r:embed="rId34">
                      <a:extLst>
                        <a:ext uri="{28A0092B-C50C-407E-A947-70E740481C1C}">
                          <a14:useLocalDpi xmlns:a14="http://schemas.microsoft.com/office/drawing/2010/main"/>
                        </a:ext>
                      </a:extLst>
                    </a:blip>
                    <a:stretch>
                      <a:fillRect/>
                    </a:stretch>
                  </pic:blipFill>
                  <pic:spPr>
                    <a:xfrm>
                      <a:off x="0" y="0"/>
                      <a:ext cx="4267386" cy="2699280"/>
                    </a:xfrm>
                    <a:prstGeom prst="rect">
                      <a:avLst/>
                    </a:prstGeom>
                  </pic:spPr>
                </pic:pic>
              </a:graphicData>
            </a:graphic>
          </wp:inline>
        </w:drawing>
      </w:r>
    </w:p>
    <w:p w14:paraId="780BD3F1" w14:textId="1C3F5093" w:rsidR="00C01F37" w:rsidRPr="00E17EF1" w:rsidRDefault="007D69A6" w:rsidP="00C01F37">
      <w:pPr>
        <w:spacing w:line="276" w:lineRule="auto"/>
        <w:jc w:val="center"/>
        <w:rPr>
          <w:rFonts w:eastAsia="Times New Roman"/>
          <w:b/>
          <w:color w:val="000000"/>
          <w:u w:val="single"/>
        </w:rPr>
      </w:pPr>
      <w:r w:rsidRPr="00E17EF1">
        <w:rPr>
          <w:rFonts w:eastAsia="Times New Roman"/>
          <w:b/>
          <w:color w:val="000000"/>
          <w:u w:val="single"/>
        </w:rPr>
        <w:t>Figure 5.</w:t>
      </w:r>
      <w:r w:rsidR="009A20CD" w:rsidRPr="00E17EF1">
        <w:rPr>
          <w:rFonts w:eastAsia="Times New Roman"/>
          <w:b/>
          <w:color w:val="000000"/>
          <w:u w:val="single"/>
        </w:rPr>
        <w:t>4</w:t>
      </w:r>
      <w:r w:rsidRPr="00E17EF1">
        <w:rPr>
          <w:rFonts w:eastAsia="Times New Roman"/>
          <w:b/>
          <w:color w:val="000000"/>
          <w:u w:val="single"/>
        </w:rPr>
        <w:t xml:space="preserve">-2 Finite </w:t>
      </w:r>
      <w:r w:rsidR="007250ED" w:rsidRPr="00E17EF1">
        <w:rPr>
          <w:rFonts w:eastAsia="Times New Roman"/>
          <w:b/>
          <w:color w:val="000000"/>
          <w:u w:val="single"/>
        </w:rPr>
        <w:t>E</w:t>
      </w:r>
      <w:r w:rsidRPr="00E17EF1">
        <w:rPr>
          <w:rFonts w:eastAsia="Times New Roman"/>
          <w:b/>
          <w:color w:val="000000"/>
          <w:u w:val="single"/>
        </w:rPr>
        <w:t xml:space="preserve">lement </w:t>
      </w:r>
      <w:r w:rsidR="007250ED" w:rsidRPr="00E17EF1">
        <w:rPr>
          <w:rFonts w:eastAsia="Times New Roman"/>
          <w:b/>
          <w:color w:val="000000"/>
          <w:u w:val="single"/>
        </w:rPr>
        <w:t>M</w:t>
      </w:r>
      <w:r w:rsidRPr="00E17EF1">
        <w:rPr>
          <w:rFonts w:eastAsia="Times New Roman"/>
          <w:b/>
          <w:color w:val="000000"/>
          <w:u w:val="single"/>
        </w:rPr>
        <w:t>odel</w:t>
      </w:r>
    </w:p>
    <w:p w14:paraId="1AA8849D" w14:textId="64A70E1C" w:rsidR="007D69A6" w:rsidRPr="00E17EF1" w:rsidRDefault="007D69A6" w:rsidP="00CE0ABB">
      <w:pPr>
        <w:spacing w:line="276" w:lineRule="auto"/>
        <w:ind w:right="210"/>
        <w:jc w:val="center"/>
        <w:rPr>
          <w:color w:val="000000" w:themeColor="text1"/>
          <w:szCs w:val="21"/>
        </w:rPr>
      </w:pPr>
      <w:r w:rsidRPr="00E17EF1">
        <w:rPr>
          <w:noProof/>
        </w:rPr>
        <w:drawing>
          <wp:inline distT="0" distB="0" distL="0" distR="0" wp14:anchorId="77D5260E" wp14:editId="201F2037">
            <wp:extent cx="2073736" cy="2699280"/>
            <wp:effectExtent l="0" t="0" r="0" b="0"/>
            <wp:docPr id="12021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2124" name="Picture 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073736" cy="2699280"/>
                    </a:xfrm>
                    <a:prstGeom prst="rect">
                      <a:avLst/>
                    </a:prstGeom>
                    <a:ln>
                      <a:noFill/>
                    </a:ln>
                    <a:extLst>
                      <a:ext uri="{53640926-AAD7-44D8-BBD7-CCE9431645EC}">
                        <a14:shadowObscured xmlns:a14="http://schemas.microsoft.com/office/drawing/2010/main"/>
                      </a:ext>
                    </a:extLst>
                  </pic:spPr>
                </pic:pic>
              </a:graphicData>
            </a:graphic>
          </wp:inline>
        </w:drawing>
      </w:r>
    </w:p>
    <w:p w14:paraId="2DFA7E0D" w14:textId="2EC2DF84" w:rsidR="007A5724" w:rsidRPr="00E17EF1" w:rsidRDefault="007D69A6" w:rsidP="00C273E4">
      <w:pPr>
        <w:spacing w:line="276" w:lineRule="auto"/>
        <w:jc w:val="center"/>
        <w:rPr>
          <w:rFonts w:eastAsia="Times New Roman"/>
          <w:b/>
          <w:color w:val="000000"/>
          <w:u w:val="single"/>
        </w:rPr>
      </w:pPr>
      <w:r w:rsidRPr="00E17EF1">
        <w:rPr>
          <w:rFonts w:eastAsia="Times New Roman"/>
          <w:b/>
          <w:color w:val="000000"/>
          <w:u w:val="single"/>
        </w:rPr>
        <w:t>Figure 5.</w:t>
      </w:r>
      <w:r w:rsidR="009A20CD" w:rsidRPr="00E17EF1">
        <w:rPr>
          <w:rFonts w:eastAsia="Times New Roman"/>
          <w:b/>
          <w:color w:val="000000"/>
          <w:u w:val="single"/>
        </w:rPr>
        <w:t>4</w:t>
      </w:r>
      <w:r w:rsidRPr="00E17EF1">
        <w:rPr>
          <w:rFonts w:eastAsia="Times New Roman"/>
          <w:b/>
          <w:color w:val="000000"/>
          <w:u w:val="single"/>
        </w:rPr>
        <w:t xml:space="preserve">-3 Finite </w:t>
      </w:r>
      <w:r w:rsidR="007250ED" w:rsidRPr="00E17EF1">
        <w:rPr>
          <w:rFonts w:eastAsia="Times New Roman"/>
          <w:b/>
          <w:color w:val="000000"/>
          <w:u w:val="single"/>
        </w:rPr>
        <w:t>E</w:t>
      </w:r>
      <w:r w:rsidRPr="00E17EF1">
        <w:rPr>
          <w:rFonts w:eastAsia="Times New Roman"/>
          <w:b/>
          <w:color w:val="000000"/>
          <w:u w:val="single"/>
        </w:rPr>
        <w:t xml:space="preserve">lement </w:t>
      </w:r>
      <w:r w:rsidR="007250ED" w:rsidRPr="00E17EF1">
        <w:rPr>
          <w:rFonts w:eastAsia="Times New Roman"/>
          <w:b/>
          <w:color w:val="000000"/>
          <w:u w:val="single"/>
        </w:rPr>
        <w:t>M</w:t>
      </w:r>
      <w:r w:rsidRPr="00E17EF1">
        <w:rPr>
          <w:rFonts w:eastAsia="Times New Roman"/>
          <w:b/>
          <w:color w:val="000000"/>
          <w:u w:val="single"/>
        </w:rPr>
        <w:t>odel</w:t>
      </w:r>
    </w:p>
    <w:p w14:paraId="1A059C5C" w14:textId="08C24BE6" w:rsidR="007D69A6" w:rsidRPr="00E17EF1" w:rsidRDefault="007D69A6" w:rsidP="00CE0ABB">
      <w:pPr>
        <w:spacing w:line="276" w:lineRule="auto"/>
        <w:jc w:val="center"/>
        <w:rPr>
          <w:rFonts w:eastAsia="Times New Roman"/>
          <w:b/>
          <w:u w:val="single"/>
        </w:rPr>
      </w:pPr>
      <w:r w:rsidRPr="00E17EF1">
        <w:rPr>
          <w:rFonts w:eastAsia="Times New Roman"/>
          <w:b/>
          <w:u w:val="single"/>
        </w:rPr>
        <w:t>Table 5.</w:t>
      </w:r>
      <w:r w:rsidR="007250ED" w:rsidRPr="00E17EF1">
        <w:rPr>
          <w:rFonts w:eastAsia="Times New Roman"/>
          <w:b/>
          <w:u w:val="single"/>
        </w:rPr>
        <w:t>4</w:t>
      </w:r>
      <w:r w:rsidRPr="00E17EF1">
        <w:rPr>
          <w:rFonts w:eastAsia="Times New Roman"/>
          <w:b/>
          <w:u w:val="single"/>
        </w:rPr>
        <w:t xml:space="preserve">-1 Material Properties of </w:t>
      </w:r>
      <w:r w:rsidR="005D31C8">
        <w:rPr>
          <w:rFonts w:eastAsia="Times New Roman"/>
          <w:b/>
          <w:u w:val="single"/>
        </w:rPr>
        <w:t>DRAGONFLY</w:t>
      </w:r>
      <w:r w:rsidRPr="00E17EF1">
        <w:rPr>
          <w:rFonts w:eastAsia="Times New Roman"/>
          <w:b/>
          <w:u w:val="single"/>
        </w:rPr>
        <w:t xml:space="preserve"> Satellite Components</w:t>
      </w:r>
    </w:p>
    <w:tbl>
      <w:tblPr>
        <w:tblStyle w:val="ab"/>
        <w:tblW w:w="0" w:type="auto"/>
        <w:jc w:val="center"/>
        <w:tblLayout w:type="fixed"/>
        <w:tblCellMar>
          <w:top w:w="57" w:type="dxa"/>
          <w:left w:w="57" w:type="dxa"/>
          <w:bottom w:w="57" w:type="dxa"/>
          <w:right w:w="57" w:type="dxa"/>
        </w:tblCellMar>
        <w:tblLook w:val="04A0" w:firstRow="1" w:lastRow="0" w:firstColumn="1" w:lastColumn="0" w:noHBand="0" w:noVBand="1"/>
      </w:tblPr>
      <w:tblGrid>
        <w:gridCol w:w="988"/>
        <w:gridCol w:w="1559"/>
        <w:gridCol w:w="1276"/>
        <w:gridCol w:w="5193"/>
      </w:tblGrid>
      <w:tr w:rsidR="007A5724" w:rsidRPr="00E17EF1" w14:paraId="2C3D9E32" w14:textId="578CE171" w:rsidTr="004D0B70">
        <w:trPr>
          <w:trHeight w:val="284"/>
          <w:jc w:val="center"/>
        </w:trPr>
        <w:tc>
          <w:tcPr>
            <w:tcW w:w="988" w:type="dxa"/>
            <w:vAlign w:val="center"/>
          </w:tcPr>
          <w:p w14:paraId="1E719948" w14:textId="3C662718" w:rsidR="00BE016D" w:rsidRPr="00E17EF1" w:rsidRDefault="00BE016D" w:rsidP="00C01F37">
            <w:pPr>
              <w:pStyle w:val="Table"/>
              <w:jc w:val="center"/>
              <w:rPr>
                <w:rFonts w:eastAsia="Times New Roman"/>
                <w:b/>
                <w:bCs/>
                <w:u w:val="single"/>
              </w:rPr>
            </w:pPr>
            <w:r w:rsidRPr="00E17EF1">
              <w:rPr>
                <w:b/>
                <w:bCs/>
              </w:rPr>
              <w:t>Material</w:t>
            </w:r>
          </w:p>
        </w:tc>
        <w:tc>
          <w:tcPr>
            <w:tcW w:w="1559" w:type="dxa"/>
            <w:vAlign w:val="center"/>
          </w:tcPr>
          <w:p w14:paraId="07120E71" w14:textId="723D1C90" w:rsidR="00BE016D" w:rsidRPr="00E17EF1" w:rsidRDefault="00BE016D" w:rsidP="00C01F37">
            <w:pPr>
              <w:pStyle w:val="Table"/>
              <w:jc w:val="center"/>
              <w:rPr>
                <w:rFonts w:eastAsia="Times New Roman"/>
                <w:b/>
                <w:bCs/>
                <w:u w:val="single"/>
              </w:rPr>
            </w:pPr>
            <w:r w:rsidRPr="00E17EF1">
              <w:rPr>
                <w:b/>
                <w:bCs/>
              </w:rPr>
              <w:t>Ultimate Tensile Stress</w:t>
            </w:r>
            <w:r>
              <w:rPr>
                <w:b/>
                <w:bCs/>
              </w:rPr>
              <w:t xml:space="preserve"> </w:t>
            </w:r>
            <w:r w:rsidRPr="00E17EF1">
              <w:rPr>
                <w:b/>
                <w:bCs/>
              </w:rPr>
              <w:t>(MPa)</w:t>
            </w:r>
          </w:p>
        </w:tc>
        <w:tc>
          <w:tcPr>
            <w:tcW w:w="1276" w:type="dxa"/>
            <w:vAlign w:val="center"/>
          </w:tcPr>
          <w:p w14:paraId="5AC0A9C4" w14:textId="2D7DB880" w:rsidR="00BE016D" w:rsidRPr="00E17EF1" w:rsidRDefault="00BE016D" w:rsidP="00C01F37">
            <w:pPr>
              <w:pStyle w:val="Table"/>
              <w:jc w:val="center"/>
              <w:rPr>
                <w:rFonts w:eastAsia="Times New Roman"/>
                <w:b/>
                <w:bCs/>
                <w:u w:val="single"/>
              </w:rPr>
            </w:pPr>
            <w:r w:rsidRPr="00E17EF1">
              <w:rPr>
                <w:b/>
                <w:bCs/>
              </w:rPr>
              <w:t>Yield Stress</w:t>
            </w:r>
            <w:r>
              <w:rPr>
                <w:b/>
                <w:bCs/>
              </w:rPr>
              <w:t xml:space="preserve"> </w:t>
            </w:r>
            <w:r w:rsidRPr="00E17EF1">
              <w:rPr>
                <w:b/>
                <w:bCs/>
              </w:rPr>
              <w:t>(MPa)</w:t>
            </w:r>
          </w:p>
        </w:tc>
        <w:tc>
          <w:tcPr>
            <w:tcW w:w="5193" w:type="dxa"/>
            <w:vAlign w:val="center"/>
          </w:tcPr>
          <w:p w14:paraId="52B18417" w14:textId="54DC3253" w:rsidR="00BE016D" w:rsidRPr="00E17EF1" w:rsidRDefault="00BE016D" w:rsidP="004D0B70">
            <w:pPr>
              <w:pStyle w:val="Table"/>
              <w:jc w:val="center"/>
              <w:rPr>
                <w:b/>
                <w:bCs/>
              </w:rPr>
            </w:pPr>
            <w:r>
              <w:rPr>
                <w:b/>
                <w:bCs/>
              </w:rPr>
              <w:t xml:space="preserve">Data </w:t>
            </w:r>
            <w:r w:rsidR="008D5EB2">
              <w:rPr>
                <w:b/>
                <w:bCs/>
              </w:rPr>
              <w:t>Sourc</w:t>
            </w:r>
            <w:r w:rsidR="00F26674">
              <w:rPr>
                <w:b/>
                <w:bCs/>
              </w:rPr>
              <w:t>e</w:t>
            </w:r>
          </w:p>
        </w:tc>
      </w:tr>
      <w:tr w:rsidR="007A5724" w:rsidRPr="00E17EF1" w14:paraId="655A716A" w14:textId="7F25509A" w:rsidTr="004D0B70">
        <w:trPr>
          <w:trHeight w:val="284"/>
          <w:jc w:val="center"/>
        </w:trPr>
        <w:tc>
          <w:tcPr>
            <w:tcW w:w="988" w:type="dxa"/>
            <w:vAlign w:val="center"/>
          </w:tcPr>
          <w:p w14:paraId="52EA9D69" w14:textId="5C4227BC" w:rsidR="00BE016D" w:rsidRPr="007A5724" w:rsidRDefault="00BE016D" w:rsidP="00C01F37">
            <w:pPr>
              <w:pStyle w:val="Table"/>
              <w:jc w:val="center"/>
              <w:rPr>
                <w:rFonts w:eastAsia="Times New Roman"/>
              </w:rPr>
            </w:pPr>
            <w:r w:rsidRPr="007A5724">
              <w:t>A6061-T6</w:t>
            </w:r>
          </w:p>
        </w:tc>
        <w:tc>
          <w:tcPr>
            <w:tcW w:w="1559" w:type="dxa"/>
            <w:vAlign w:val="center"/>
          </w:tcPr>
          <w:p w14:paraId="0DA5964C" w14:textId="70FB33FB" w:rsidR="00BE016D" w:rsidRPr="007A5724" w:rsidRDefault="00BE016D" w:rsidP="00C01F37">
            <w:pPr>
              <w:pStyle w:val="Table"/>
              <w:jc w:val="center"/>
              <w:rPr>
                <w:rFonts w:eastAsia="Times New Roman"/>
              </w:rPr>
            </w:pPr>
            <w:r w:rsidRPr="007A5724">
              <w:t>310</w:t>
            </w:r>
          </w:p>
        </w:tc>
        <w:tc>
          <w:tcPr>
            <w:tcW w:w="1276" w:type="dxa"/>
            <w:vAlign w:val="center"/>
          </w:tcPr>
          <w:p w14:paraId="24838A39" w14:textId="70061878" w:rsidR="00BE016D" w:rsidRPr="007A5724" w:rsidRDefault="00BE016D" w:rsidP="00C01F37">
            <w:pPr>
              <w:pStyle w:val="Table"/>
              <w:jc w:val="center"/>
              <w:rPr>
                <w:rFonts w:eastAsia="Times New Roman"/>
              </w:rPr>
            </w:pPr>
            <w:r w:rsidRPr="007A5724">
              <w:t>276</w:t>
            </w:r>
          </w:p>
        </w:tc>
        <w:tc>
          <w:tcPr>
            <w:tcW w:w="5193" w:type="dxa"/>
          </w:tcPr>
          <w:p w14:paraId="55921383" w14:textId="7B85B0F8" w:rsidR="00BE016D" w:rsidRPr="007A5724" w:rsidRDefault="00BE016D" w:rsidP="00C273E4">
            <w:pPr>
              <w:pStyle w:val="Table"/>
              <w:jc w:val="left"/>
            </w:pPr>
            <w:r w:rsidRPr="007A5724">
              <w:t>https://www.matweb.com/search/DataSheet.aspx?MatGUID=b8d536e0b9b54bd7b69e4124d8f1d20a&amp;ckck=1</w:t>
            </w:r>
          </w:p>
        </w:tc>
      </w:tr>
      <w:tr w:rsidR="007A5724" w:rsidRPr="00E17EF1" w14:paraId="35B13CF0" w14:textId="60037443" w:rsidTr="004D0B70">
        <w:trPr>
          <w:trHeight w:val="284"/>
          <w:jc w:val="center"/>
        </w:trPr>
        <w:tc>
          <w:tcPr>
            <w:tcW w:w="988" w:type="dxa"/>
            <w:vAlign w:val="center"/>
          </w:tcPr>
          <w:p w14:paraId="59BDDF00" w14:textId="34E5B033" w:rsidR="00BE016D" w:rsidRPr="007A5724" w:rsidRDefault="00BE016D" w:rsidP="00C01F37">
            <w:pPr>
              <w:pStyle w:val="Table"/>
              <w:jc w:val="center"/>
              <w:rPr>
                <w:rFonts w:eastAsia="Times New Roman"/>
              </w:rPr>
            </w:pPr>
            <w:r w:rsidRPr="007A5724">
              <w:t>FR4</w:t>
            </w:r>
          </w:p>
        </w:tc>
        <w:tc>
          <w:tcPr>
            <w:tcW w:w="1559" w:type="dxa"/>
            <w:vAlign w:val="center"/>
          </w:tcPr>
          <w:p w14:paraId="6420E7A0" w14:textId="478F78D3" w:rsidR="00BE016D" w:rsidRPr="007A5724" w:rsidRDefault="00D079A5" w:rsidP="00C01F37">
            <w:pPr>
              <w:pStyle w:val="Table"/>
              <w:jc w:val="center"/>
              <w:rPr>
                <w:rFonts w:eastAsia="Times New Roman"/>
              </w:rPr>
            </w:pPr>
            <w:r w:rsidRPr="007A5724">
              <w:t>270</w:t>
            </w:r>
          </w:p>
        </w:tc>
        <w:tc>
          <w:tcPr>
            <w:tcW w:w="1276" w:type="dxa"/>
            <w:vAlign w:val="center"/>
          </w:tcPr>
          <w:p w14:paraId="5D62E327" w14:textId="7F6F4FE4" w:rsidR="00BE016D" w:rsidRPr="007A5724" w:rsidRDefault="008D5EB2" w:rsidP="00C01F37">
            <w:pPr>
              <w:pStyle w:val="Table"/>
              <w:jc w:val="center"/>
              <w:rPr>
                <w:rFonts w:eastAsia="Times New Roman"/>
              </w:rPr>
            </w:pPr>
            <w:r w:rsidRPr="007A5724">
              <w:t>-</w:t>
            </w:r>
          </w:p>
        </w:tc>
        <w:tc>
          <w:tcPr>
            <w:tcW w:w="5193" w:type="dxa"/>
          </w:tcPr>
          <w:p w14:paraId="7F9008DA" w14:textId="416B1CF1" w:rsidR="00BE016D" w:rsidRPr="007A5724" w:rsidRDefault="008D5EB2" w:rsidP="00C273E4">
            <w:pPr>
              <w:pStyle w:val="Table"/>
              <w:jc w:val="left"/>
              <w:rPr>
                <w:highlight w:val="darkCyan"/>
              </w:rPr>
            </w:pPr>
            <w:r w:rsidRPr="007A5724">
              <w:t>https://hirosugi.co.jp/technical/material/GG.html</w:t>
            </w:r>
          </w:p>
        </w:tc>
      </w:tr>
      <w:tr w:rsidR="007A5724" w:rsidRPr="00E17EF1" w14:paraId="71D93F5A" w14:textId="53B07D38" w:rsidTr="004D0B70">
        <w:trPr>
          <w:trHeight w:val="284"/>
          <w:jc w:val="center"/>
        </w:trPr>
        <w:tc>
          <w:tcPr>
            <w:tcW w:w="988" w:type="dxa"/>
            <w:vAlign w:val="center"/>
          </w:tcPr>
          <w:p w14:paraId="6B7BA0FF" w14:textId="635D0675" w:rsidR="00BE016D" w:rsidRPr="00312853" w:rsidRDefault="00BE016D" w:rsidP="00C01F37">
            <w:pPr>
              <w:pStyle w:val="Table"/>
              <w:jc w:val="center"/>
              <w:rPr>
                <w:rFonts w:eastAsia="Times New Roman"/>
              </w:rPr>
            </w:pPr>
            <w:r w:rsidRPr="00312853">
              <w:t>SUS304</w:t>
            </w:r>
          </w:p>
        </w:tc>
        <w:tc>
          <w:tcPr>
            <w:tcW w:w="1559" w:type="dxa"/>
            <w:vAlign w:val="center"/>
          </w:tcPr>
          <w:p w14:paraId="00DC405D" w14:textId="2A475532" w:rsidR="00BE016D" w:rsidRPr="00312853" w:rsidRDefault="00D83164" w:rsidP="00C01F37">
            <w:pPr>
              <w:pStyle w:val="Table"/>
              <w:jc w:val="center"/>
              <w:rPr>
                <w:rFonts w:eastAsia="Times New Roman"/>
              </w:rPr>
            </w:pPr>
            <w:r w:rsidRPr="00312853">
              <w:t>505</w:t>
            </w:r>
          </w:p>
        </w:tc>
        <w:tc>
          <w:tcPr>
            <w:tcW w:w="1276" w:type="dxa"/>
            <w:vAlign w:val="center"/>
          </w:tcPr>
          <w:p w14:paraId="1C9DEEA7" w14:textId="3769BE67" w:rsidR="00BE016D" w:rsidRPr="00312853" w:rsidRDefault="00D83164" w:rsidP="00C01F37">
            <w:pPr>
              <w:pStyle w:val="Table"/>
              <w:jc w:val="center"/>
              <w:rPr>
                <w:rFonts w:eastAsia="Times New Roman"/>
              </w:rPr>
            </w:pPr>
            <w:r w:rsidRPr="00312853">
              <w:t>215</w:t>
            </w:r>
          </w:p>
        </w:tc>
        <w:tc>
          <w:tcPr>
            <w:tcW w:w="5193" w:type="dxa"/>
          </w:tcPr>
          <w:p w14:paraId="34C0A815" w14:textId="0237A940" w:rsidR="00BE016D" w:rsidRPr="007A5724" w:rsidRDefault="008D5EB2" w:rsidP="00C273E4">
            <w:pPr>
              <w:pStyle w:val="Table"/>
              <w:jc w:val="left"/>
              <w:rPr>
                <w:highlight w:val="darkCyan"/>
              </w:rPr>
            </w:pPr>
            <w:r w:rsidRPr="007A5724">
              <w:t>https://www.matweb.com/search/DataSheet.aspx?MatGUID=abc4415b0f8b490387e3c922237098da&amp;ckck=1</w:t>
            </w:r>
          </w:p>
        </w:tc>
      </w:tr>
      <w:tr w:rsidR="007A5724" w:rsidRPr="00E17EF1" w14:paraId="2559FDC6" w14:textId="5DFD0631" w:rsidTr="004D0B70">
        <w:trPr>
          <w:trHeight w:val="284"/>
          <w:jc w:val="center"/>
        </w:trPr>
        <w:tc>
          <w:tcPr>
            <w:tcW w:w="988" w:type="dxa"/>
            <w:vAlign w:val="center"/>
          </w:tcPr>
          <w:p w14:paraId="36605E5D" w14:textId="25466FB1" w:rsidR="00BE016D" w:rsidRPr="00312853" w:rsidRDefault="00BE016D" w:rsidP="00C01F37">
            <w:pPr>
              <w:pStyle w:val="Table"/>
              <w:jc w:val="center"/>
              <w:rPr>
                <w:rFonts w:eastAsia="Times New Roman"/>
              </w:rPr>
            </w:pPr>
            <w:r w:rsidRPr="00312853">
              <w:t>Teflon</w:t>
            </w:r>
          </w:p>
        </w:tc>
        <w:tc>
          <w:tcPr>
            <w:tcW w:w="1559" w:type="dxa"/>
            <w:vAlign w:val="center"/>
          </w:tcPr>
          <w:p w14:paraId="2A10DEFE" w14:textId="5875BA7F" w:rsidR="00BE016D" w:rsidRPr="00312853" w:rsidRDefault="007A5724" w:rsidP="00C01F37">
            <w:pPr>
              <w:pStyle w:val="Table"/>
              <w:jc w:val="center"/>
              <w:rPr>
                <w:rFonts w:eastAsia="Times New Roman"/>
              </w:rPr>
            </w:pPr>
            <w:r w:rsidRPr="00312853">
              <w:t>27.5</w:t>
            </w:r>
          </w:p>
        </w:tc>
        <w:tc>
          <w:tcPr>
            <w:tcW w:w="1276" w:type="dxa"/>
            <w:vAlign w:val="center"/>
          </w:tcPr>
          <w:p w14:paraId="64477B81" w14:textId="132EB2D2" w:rsidR="00BE016D" w:rsidRPr="00312853" w:rsidRDefault="007A5724" w:rsidP="00C01F37">
            <w:pPr>
              <w:pStyle w:val="Table"/>
              <w:jc w:val="center"/>
              <w:rPr>
                <w:rFonts w:eastAsia="Times New Roman"/>
              </w:rPr>
            </w:pPr>
            <w:r w:rsidRPr="00312853">
              <w:t>-</w:t>
            </w:r>
          </w:p>
        </w:tc>
        <w:tc>
          <w:tcPr>
            <w:tcW w:w="5193" w:type="dxa"/>
          </w:tcPr>
          <w:p w14:paraId="4EE37A77" w14:textId="733A1A4E" w:rsidR="00BE016D" w:rsidRPr="007A5724" w:rsidRDefault="00312853" w:rsidP="00C273E4">
            <w:pPr>
              <w:pStyle w:val="Table"/>
              <w:jc w:val="left"/>
              <w:rPr>
                <w:highlight w:val="darkCyan"/>
              </w:rPr>
            </w:pPr>
            <w:r w:rsidRPr="00312853">
              <w:t>https://ptfe-machinery.com/properties-ptfe-insulating-materials/</w:t>
            </w:r>
          </w:p>
        </w:tc>
      </w:tr>
      <w:tr w:rsidR="007A5724" w:rsidRPr="00E17EF1" w14:paraId="164EA7DF" w14:textId="07DDF9F4" w:rsidTr="004D0B70">
        <w:trPr>
          <w:trHeight w:val="284"/>
          <w:jc w:val="center"/>
        </w:trPr>
        <w:tc>
          <w:tcPr>
            <w:tcW w:w="988" w:type="dxa"/>
            <w:vAlign w:val="center"/>
          </w:tcPr>
          <w:p w14:paraId="204532C1" w14:textId="7FD1A6A8" w:rsidR="00BE016D" w:rsidRPr="00312853" w:rsidRDefault="007A5724" w:rsidP="00C01F37">
            <w:pPr>
              <w:pStyle w:val="Table"/>
              <w:jc w:val="center"/>
            </w:pPr>
            <w:r w:rsidRPr="00312853">
              <w:t>MC Nylon</w:t>
            </w:r>
          </w:p>
        </w:tc>
        <w:tc>
          <w:tcPr>
            <w:tcW w:w="1559" w:type="dxa"/>
            <w:vAlign w:val="center"/>
          </w:tcPr>
          <w:p w14:paraId="19B8C94B" w14:textId="131730E3" w:rsidR="00BE016D" w:rsidRPr="00312853" w:rsidRDefault="007A5724" w:rsidP="00C01F37">
            <w:pPr>
              <w:pStyle w:val="Table"/>
              <w:jc w:val="center"/>
            </w:pPr>
            <w:r w:rsidRPr="00312853">
              <w:t>96</w:t>
            </w:r>
          </w:p>
        </w:tc>
        <w:tc>
          <w:tcPr>
            <w:tcW w:w="1276" w:type="dxa"/>
            <w:vAlign w:val="center"/>
          </w:tcPr>
          <w:p w14:paraId="610EF80B" w14:textId="7362DEF0" w:rsidR="00BE016D" w:rsidRPr="00312853" w:rsidRDefault="008D5EB2" w:rsidP="00C01F37">
            <w:pPr>
              <w:pStyle w:val="Table"/>
              <w:jc w:val="center"/>
            </w:pPr>
            <w:r w:rsidRPr="00312853">
              <w:t>-</w:t>
            </w:r>
          </w:p>
        </w:tc>
        <w:tc>
          <w:tcPr>
            <w:tcW w:w="5193" w:type="dxa"/>
          </w:tcPr>
          <w:p w14:paraId="69CACD7F" w14:textId="1731142B" w:rsidR="00BE016D" w:rsidRPr="007A5724" w:rsidRDefault="008D5EB2" w:rsidP="00C273E4">
            <w:pPr>
              <w:pStyle w:val="Table"/>
              <w:jc w:val="left"/>
              <w:rPr>
                <w:highlight w:val="darkCyan"/>
              </w:rPr>
            </w:pPr>
            <w:r w:rsidRPr="007A5724">
              <w:t>https://us.c.misumi-ec.com/book/usa_2019_msm_fa/digitalcatalog.html?page_num=2019-2333</w:t>
            </w:r>
          </w:p>
        </w:tc>
      </w:tr>
    </w:tbl>
    <w:p w14:paraId="5ED4F670" w14:textId="23DD91B4" w:rsidR="006C15CB" w:rsidRPr="00E17EF1" w:rsidRDefault="00DE6450" w:rsidP="006772B3">
      <w:pPr>
        <w:ind w:right="210" w:firstLine="0"/>
        <w:rPr>
          <w:color w:val="000000" w:themeColor="text1"/>
          <w:szCs w:val="21"/>
        </w:rPr>
      </w:pPr>
      <w:r w:rsidRPr="00E17EF1">
        <w:rPr>
          <w:noProof/>
        </w:rPr>
        <w:lastRenderedPageBreak/>
        <mc:AlternateContent>
          <mc:Choice Requires="wpc">
            <w:drawing>
              <wp:inline distT="0" distB="0" distL="0" distR="0" wp14:anchorId="5E949AD2" wp14:editId="46690D25">
                <wp:extent cx="5629274" cy="1979930"/>
                <wp:effectExtent l="0" t="0" r="0" b="0"/>
                <wp:docPr id="67" name="キャンバス 275"/>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657808487" name="正方形/長方形 7"/>
                        <wps:cNvSpPr/>
                        <wps:spPr>
                          <a:xfrm>
                            <a:off x="1292225" y="720054"/>
                            <a:ext cx="2218414" cy="295071"/>
                          </a:xfrm>
                          <a:prstGeom prst="rect">
                            <a:avLst/>
                          </a:prstGeom>
                          <a:pattFill prst="wdUpDiag">
                            <a:fgClr>
                              <a:srgbClr val="ED7D31"/>
                            </a:fgClr>
                            <a:bgClr>
                              <a:sysClr val="window" lastClr="FFFFFF"/>
                            </a:bgClr>
                          </a:patt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002392" name="正方形/長方形 8"/>
                        <wps:cNvSpPr/>
                        <wps:spPr>
                          <a:xfrm>
                            <a:off x="1292585" y="1015126"/>
                            <a:ext cx="2218055" cy="294700"/>
                          </a:xfrm>
                          <a:prstGeom prst="rect">
                            <a:avLst/>
                          </a:prstGeom>
                          <a:pattFill prst="wdDnDiag">
                            <a:fgClr>
                              <a:srgbClr val="70AD47"/>
                            </a:fgClr>
                            <a:bgClr>
                              <a:sysClr val="window" lastClr="FFFFFF"/>
                            </a:bgClr>
                          </a:patt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g:cNvPr id="245937622" name="グループ化 9"/>
                        <wpg:cNvGrpSpPr/>
                        <wpg:grpSpPr>
                          <a:xfrm>
                            <a:off x="1970846" y="493543"/>
                            <a:ext cx="863600" cy="936909"/>
                            <a:chOff x="2527300" y="857250"/>
                            <a:chExt cx="863600" cy="1047751"/>
                          </a:xfrm>
                        </wpg:grpSpPr>
                        <wps:wsp>
                          <wps:cNvPr id="1570266527" name="L 字 10"/>
                          <wps:cNvSpPr/>
                          <wps:spPr>
                            <a:xfrm rot="10800000">
                              <a:off x="2527300" y="857250"/>
                              <a:ext cx="431800" cy="1047750"/>
                            </a:xfrm>
                            <a:prstGeom prst="corner">
                              <a:avLst/>
                            </a:pr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722017" name="L 字 11"/>
                          <wps:cNvSpPr/>
                          <wps:spPr>
                            <a:xfrm rot="10800000" flipH="1">
                              <a:off x="2959100" y="857251"/>
                              <a:ext cx="431800" cy="1047750"/>
                            </a:xfrm>
                            <a:prstGeom prst="corner">
                              <a:avLst/>
                            </a:prstGeom>
                            <a:solidFill>
                              <a:srgbClr val="4472C4"/>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257800627" name="テキスト ボックス 12"/>
                        <wps:cNvSpPr txBox="1"/>
                        <wps:spPr>
                          <a:xfrm>
                            <a:off x="2257349" y="1405753"/>
                            <a:ext cx="3200476" cy="542851"/>
                          </a:xfrm>
                          <a:prstGeom prst="rect">
                            <a:avLst/>
                          </a:prstGeom>
                          <a:noFill/>
                          <a:ln w="6350">
                            <a:noFill/>
                          </a:ln>
                        </wps:spPr>
                        <wps:txbx>
                          <w:txbxContent>
                            <w:p w14:paraId="4EF8251E" w14:textId="47B5F112" w:rsidR="002F236A" w:rsidRPr="00863A39" w:rsidRDefault="002F236A" w:rsidP="007250ED">
                              <w:pPr>
                                <w:spacing w:line="240" w:lineRule="exact"/>
                                <w:ind w:firstLine="0"/>
                                <w:rPr>
                                  <w:sz w:val="18"/>
                                </w:rPr>
                              </w:pPr>
                              <w:r w:rsidRPr="007C0414">
                                <w:rPr>
                                  <w:rFonts w:hint="eastAsia"/>
                                  <w:szCs w:val="21"/>
                                </w:rPr>
                                <w:t xml:space="preserve">The </w:t>
                              </w:r>
                              <w:r w:rsidRPr="007C0414">
                                <w:rPr>
                                  <w:szCs w:val="21"/>
                                </w:rPr>
                                <w:t xml:space="preserve">axial </w:t>
                              </w:r>
                              <w:r w:rsidRPr="007C0414">
                                <w:rPr>
                                  <w:rFonts w:hint="eastAsia"/>
                                  <w:szCs w:val="21"/>
                                </w:rPr>
                                <w:t xml:space="preserve">load </w:t>
                              </w:r>
                              <w:r w:rsidRPr="007C0414">
                                <w:rPr>
                                  <w:szCs w:val="21"/>
                                </w:rPr>
                                <w:t xml:space="preserve">of </w:t>
                              </w:r>
                              <w:r w:rsidR="007250ED">
                                <w:rPr>
                                  <w:szCs w:val="21"/>
                                </w:rPr>
                                <w:t xml:space="preserve">the </w:t>
                              </w:r>
                              <w:r w:rsidRPr="007C0414">
                                <w:rPr>
                                  <w:szCs w:val="21"/>
                                </w:rPr>
                                <w:t xml:space="preserve">fastener made by </w:t>
                              </w:r>
                              <w:r w:rsidR="007250ED">
                                <w:rPr>
                                  <w:szCs w:val="21"/>
                                </w:rPr>
                                <w:t xml:space="preserve">the </w:t>
                              </w:r>
                              <w:r w:rsidRPr="007C0414">
                                <w:rPr>
                                  <w:szCs w:val="21"/>
                                </w:rPr>
                                <w:t xml:space="preserve">initial torque value </w:t>
                              </w:r>
                              <w:r w:rsidRPr="007C0414">
                                <w:rPr>
                                  <w:rFonts w:hint="eastAsia"/>
                                  <w:szCs w:val="21"/>
                                </w:rPr>
                                <w:t xml:space="preserve">is applied </w:t>
                              </w:r>
                              <w:r>
                                <w:rPr>
                                  <w:szCs w:val="21"/>
                                </w:rPr>
                                <w:t xml:space="preserve">at </w:t>
                              </w:r>
                              <w:r w:rsidR="007250ED">
                                <w:rPr>
                                  <w:szCs w:val="21"/>
                                </w:rPr>
                                <w:t xml:space="preserve">the </w:t>
                              </w:r>
                              <w:r>
                                <w:rPr>
                                  <w:szCs w:val="21"/>
                                </w:rPr>
                                <w:t xml:space="preserve">thread of </w:t>
                              </w:r>
                              <w:r w:rsidR="007250ED">
                                <w:rPr>
                                  <w:szCs w:val="21"/>
                                </w:rPr>
                                <w:t>f</w:t>
                              </w:r>
                              <w:r w:rsidR="00A80ECC">
                                <w:rPr>
                                  <w:szCs w:val="21"/>
                                </w:rPr>
                                <w:t>astener</w:t>
                              </w:r>
                              <w:r>
                                <w:rPr>
                                  <w:szCs w:val="21"/>
                                </w:rPr>
                                <w:t xml:space="preserve"> as </w:t>
                              </w:r>
                              <w:r w:rsidRPr="00EF29F1">
                                <w:rPr>
                                  <w:szCs w:val="21"/>
                                </w:rPr>
                                <w:t xml:space="preserve">tensile </w:t>
                              </w:r>
                              <w:r>
                                <w:rPr>
                                  <w:szCs w:val="21"/>
                                </w:rPr>
                                <w:t>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6600110" name="直線コネクタ 13"/>
                        <wps:cNvCnPr/>
                        <wps:spPr>
                          <a:xfrm>
                            <a:off x="2168525" y="998217"/>
                            <a:ext cx="0" cy="32191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1734627" name="直線コネクタ 14"/>
                        <wps:cNvCnPr/>
                        <wps:spPr>
                          <a:xfrm>
                            <a:off x="2636167" y="998074"/>
                            <a:ext cx="0" cy="32191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50421126" name="直線コネクタ 15"/>
                        <wps:cNvCnPr/>
                        <wps:spPr>
                          <a:xfrm>
                            <a:off x="284896" y="1504704"/>
                            <a:ext cx="19075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71587039" name="テキスト ボックス 54"/>
                        <wps:cNvSpPr txBox="1"/>
                        <wps:spPr>
                          <a:xfrm>
                            <a:off x="443595" y="1405753"/>
                            <a:ext cx="1548000" cy="276743"/>
                          </a:xfrm>
                          <a:prstGeom prst="rect">
                            <a:avLst/>
                          </a:prstGeom>
                          <a:noFill/>
                          <a:ln w="6350">
                            <a:noFill/>
                          </a:ln>
                        </wps:spPr>
                        <wps:txbx>
                          <w:txbxContent>
                            <w:p w14:paraId="51E8B220" w14:textId="1E76E4F2" w:rsidR="002F236A" w:rsidRPr="00A55A27" w:rsidRDefault="002F236A" w:rsidP="007250ED">
                              <w:pPr>
                                <w:spacing w:line="240" w:lineRule="exact"/>
                                <w:ind w:firstLine="0"/>
                                <w:rPr>
                                  <w:kern w:val="0"/>
                                </w:rPr>
                              </w:pPr>
                              <w:r w:rsidRPr="00A55A27">
                                <w:rPr>
                                  <w:sz w:val="18"/>
                                  <w:szCs w:val="21"/>
                                </w:rPr>
                                <w:t>Global</w:t>
                              </w:r>
                              <w:r w:rsidR="007250ED">
                                <w:rPr>
                                  <w:sz w:val="18"/>
                                  <w:szCs w:val="21"/>
                                </w:rPr>
                                <w:t xml:space="preserve"> </w:t>
                              </w:r>
                              <w:r w:rsidRPr="00A55A27">
                                <w:rPr>
                                  <w:sz w:val="18"/>
                                  <w:szCs w:val="21"/>
                                </w:rPr>
                                <w:t>Bonded Contact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7395691" name="直線コネクタ 17"/>
                        <wps:cNvCnPr/>
                        <wps:spPr>
                          <a:xfrm>
                            <a:off x="2656921" y="1014870"/>
                            <a:ext cx="858056"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155659114" name="直線コネクタ 20"/>
                        <wps:cNvCnPr/>
                        <wps:spPr>
                          <a:xfrm>
                            <a:off x="1292226" y="1018348"/>
                            <a:ext cx="857885"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259929515" name="直線コネクタ 55"/>
                        <wps:cNvCnPr/>
                        <wps:spPr>
                          <a:xfrm>
                            <a:off x="284896" y="1760606"/>
                            <a:ext cx="1905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3960814" name="テキスト ボックス 54"/>
                        <wps:cNvSpPr txBox="1"/>
                        <wps:spPr>
                          <a:xfrm>
                            <a:off x="443645" y="1644881"/>
                            <a:ext cx="1548000" cy="229379"/>
                          </a:xfrm>
                          <a:prstGeom prst="rect">
                            <a:avLst/>
                          </a:prstGeom>
                          <a:noFill/>
                          <a:ln w="6350">
                            <a:noFill/>
                          </a:ln>
                        </wps:spPr>
                        <wps:txbx>
                          <w:txbxContent>
                            <w:p w14:paraId="79D28680" w14:textId="2A287799" w:rsidR="002F236A" w:rsidRDefault="002F236A" w:rsidP="007250ED">
                              <w:pPr>
                                <w:spacing w:line="240" w:lineRule="exact"/>
                                <w:ind w:firstLine="0"/>
                                <w:rPr>
                                  <w:kern w:val="0"/>
                                  <w:sz w:val="24"/>
                                </w:rPr>
                              </w:pPr>
                              <w:r w:rsidRPr="00A55A27">
                                <w:rPr>
                                  <w:sz w:val="18"/>
                                  <w:szCs w:val="18"/>
                                </w:rPr>
                                <w:t>Frictionless</w:t>
                              </w:r>
                              <w:r w:rsidR="007250ED">
                                <w:rPr>
                                  <w:sz w:val="18"/>
                                  <w:szCs w:val="18"/>
                                </w:rPr>
                                <w:t xml:space="preserve"> b</w:t>
                              </w:r>
                              <w:r w:rsidRPr="00A55A27">
                                <w:rPr>
                                  <w:sz w:val="18"/>
                                  <w:szCs w:val="18"/>
                                </w:rPr>
                                <w:t>sliding contact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8835473" name="楕円 57"/>
                        <wps:cNvSpPr/>
                        <wps:spPr>
                          <a:xfrm>
                            <a:off x="2150110" y="1276936"/>
                            <a:ext cx="108000" cy="96575"/>
                          </a:xfrm>
                          <a:prstGeom prst="ellips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665416" name="矢印: 下 58"/>
                        <wps:cNvSpPr/>
                        <wps:spPr>
                          <a:xfrm flipV="1">
                            <a:off x="2023432" y="95486"/>
                            <a:ext cx="99060" cy="546814"/>
                          </a:xfrm>
                          <a:prstGeom prst="downArrow">
                            <a:avLst/>
                          </a:prstGeom>
                          <a:solidFill>
                            <a:schemeClr val="accent6"/>
                          </a:solidFill>
                          <a:ln w="6350" cap="flat" cmpd="sng" algn="ctr">
                            <a:solidFill>
                              <a:schemeClr val="accent6"/>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6476784" name="楕円 60"/>
                        <wps:cNvSpPr/>
                        <wps:spPr>
                          <a:xfrm flipV="1">
                            <a:off x="2023432" y="605897"/>
                            <a:ext cx="107950" cy="96530"/>
                          </a:xfrm>
                          <a:prstGeom prst="ellipse">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3396614" name="矢印: 下 61"/>
                        <wps:cNvSpPr/>
                        <wps:spPr>
                          <a:xfrm>
                            <a:off x="2152014" y="1329336"/>
                            <a:ext cx="99392" cy="547257"/>
                          </a:xfrm>
                          <a:prstGeom prst="downArrow">
                            <a:avLst/>
                          </a:prstGeom>
                          <a:solidFill>
                            <a:schemeClr val="accent6"/>
                          </a:solidFill>
                          <a:ln w="635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324580" name="テキスト ボックス 38"/>
                        <wps:cNvSpPr txBox="1"/>
                        <wps:spPr>
                          <a:xfrm>
                            <a:off x="2168281" y="0"/>
                            <a:ext cx="3393693" cy="496055"/>
                          </a:xfrm>
                          <a:prstGeom prst="rect">
                            <a:avLst/>
                          </a:prstGeom>
                          <a:noFill/>
                          <a:ln w="6350">
                            <a:noFill/>
                          </a:ln>
                        </wps:spPr>
                        <wps:txbx>
                          <w:txbxContent>
                            <w:p w14:paraId="492DBF6A" w14:textId="2D959851" w:rsidR="002F236A" w:rsidRDefault="002F236A" w:rsidP="007250ED">
                              <w:pPr>
                                <w:spacing w:line="240" w:lineRule="exact"/>
                                <w:ind w:firstLine="0"/>
                                <w:rPr>
                                  <w:kern w:val="0"/>
                                  <w:sz w:val="24"/>
                                </w:rPr>
                              </w:pPr>
                              <w:r>
                                <w:rPr>
                                  <w:szCs w:val="21"/>
                                </w:rPr>
                                <w:t xml:space="preserve">The axial load of </w:t>
                              </w:r>
                              <w:r w:rsidR="007250ED">
                                <w:rPr>
                                  <w:szCs w:val="21"/>
                                </w:rPr>
                                <w:t xml:space="preserve">the </w:t>
                              </w:r>
                              <w:r>
                                <w:rPr>
                                  <w:szCs w:val="21"/>
                                </w:rPr>
                                <w:t xml:space="preserve">fastener made by </w:t>
                              </w:r>
                              <w:r w:rsidR="007250ED">
                                <w:rPr>
                                  <w:szCs w:val="21"/>
                                </w:rPr>
                                <w:t xml:space="preserve">the </w:t>
                              </w:r>
                              <w:r>
                                <w:rPr>
                                  <w:szCs w:val="21"/>
                                </w:rPr>
                                <w:t xml:space="preserve">initial torque value is applied at </w:t>
                              </w:r>
                              <w:r w:rsidR="007250ED">
                                <w:rPr>
                                  <w:szCs w:val="21"/>
                                </w:rPr>
                                <w:t xml:space="preserve">the </w:t>
                              </w:r>
                              <w:r>
                                <w:rPr>
                                  <w:szCs w:val="21"/>
                                </w:rPr>
                                <w:t xml:space="preserve">“neck” of </w:t>
                              </w:r>
                              <w:r w:rsidR="007250ED">
                                <w:rPr>
                                  <w:szCs w:val="21"/>
                                </w:rPr>
                                <w:t>the f</w:t>
                              </w:r>
                              <w:r w:rsidR="00A80ECC">
                                <w:rPr>
                                  <w:szCs w:val="21"/>
                                </w:rPr>
                                <w:t>astener</w:t>
                              </w:r>
                              <w:r>
                                <w:rPr>
                                  <w:szCs w:val="21"/>
                                </w:rPr>
                                <w:t xml:space="preserve"> head as tensile force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2444968" name="直線コネクタ 267"/>
                        <wps:cNvCnPr/>
                        <wps:spPr>
                          <a:xfrm>
                            <a:off x="2168525" y="727829"/>
                            <a:ext cx="0" cy="28972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5832904" name="直線コネクタ 268"/>
                        <wps:cNvCnPr/>
                        <wps:spPr>
                          <a:xfrm>
                            <a:off x="2636167" y="727852"/>
                            <a:ext cx="0" cy="28959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715657" name="直線コネクタ 269"/>
                        <wps:cNvCnPr/>
                        <wps:spPr>
                          <a:xfrm>
                            <a:off x="1970891" y="685934"/>
                            <a:ext cx="215900" cy="0"/>
                          </a:xfrm>
                          <a:prstGeom prst="line">
                            <a:avLst/>
                          </a:prstGeom>
                          <a:ln w="38100">
                            <a:solidFill>
                              <a:schemeClr val="accent6"/>
                            </a:solidFill>
                            <a:prstDash val="solid"/>
                          </a:ln>
                        </wps:spPr>
                        <wps:style>
                          <a:lnRef idx="1">
                            <a:schemeClr val="accent1"/>
                          </a:lnRef>
                          <a:fillRef idx="0">
                            <a:schemeClr val="accent1"/>
                          </a:fillRef>
                          <a:effectRef idx="0">
                            <a:schemeClr val="accent1"/>
                          </a:effectRef>
                          <a:fontRef idx="minor">
                            <a:schemeClr val="tx1"/>
                          </a:fontRef>
                        </wps:style>
                        <wps:bodyPr/>
                      </wps:wsp>
                      <wps:wsp>
                        <wps:cNvPr id="568724074" name="直線コネクタ 270"/>
                        <wps:cNvCnPr/>
                        <wps:spPr>
                          <a:xfrm>
                            <a:off x="2616689" y="685726"/>
                            <a:ext cx="215900" cy="0"/>
                          </a:xfrm>
                          <a:prstGeom prst="line">
                            <a:avLst/>
                          </a:prstGeom>
                          <a:ln w="38100">
                            <a:solidFill>
                              <a:schemeClr val="accent6"/>
                            </a:solidFill>
                            <a:prstDash val="solid"/>
                          </a:ln>
                        </wps:spPr>
                        <wps:style>
                          <a:lnRef idx="1">
                            <a:schemeClr val="accent1"/>
                          </a:lnRef>
                          <a:fillRef idx="0">
                            <a:schemeClr val="accent1"/>
                          </a:fillRef>
                          <a:effectRef idx="0">
                            <a:schemeClr val="accent1"/>
                          </a:effectRef>
                          <a:fontRef idx="minor">
                            <a:schemeClr val="tx1"/>
                          </a:fontRef>
                        </wps:style>
                        <wps:bodyPr/>
                      </wps:wsp>
                      <wps:wsp>
                        <wps:cNvPr id="1134316583" name="直線コネクタ 271"/>
                        <wps:cNvCnPr/>
                        <wps:spPr>
                          <a:xfrm>
                            <a:off x="1970791" y="717524"/>
                            <a:ext cx="216000" cy="0"/>
                          </a:xfrm>
                          <a:prstGeom prst="line">
                            <a:avLst/>
                          </a:prstGeom>
                          <a:ln w="381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1306700826" name="直線コネクタ 272"/>
                        <wps:cNvCnPr/>
                        <wps:spPr>
                          <a:xfrm>
                            <a:off x="2616689" y="717591"/>
                            <a:ext cx="215900" cy="0"/>
                          </a:xfrm>
                          <a:prstGeom prst="line">
                            <a:avLst/>
                          </a:prstGeom>
                          <a:ln w="381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756899727" name="直線コネクタ 273"/>
                        <wps:cNvCnPr/>
                        <wps:spPr>
                          <a:xfrm flipV="1">
                            <a:off x="2203755" y="1015236"/>
                            <a:ext cx="0" cy="305820"/>
                          </a:xfrm>
                          <a:prstGeom prst="line">
                            <a:avLst/>
                          </a:prstGeom>
                          <a:ln w="38100">
                            <a:solidFill>
                              <a:schemeClr val="accent6"/>
                            </a:solidFill>
                            <a:prstDash val="solid"/>
                          </a:ln>
                        </wps:spPr>
                        <wps:style>
                          <a:lnRef idx="1">
                            <a:schemeClr val="accent1"/>
                          </a:lnRef>
                          <a:fillRef idx="0">
                            <a:schemeClr val="accent1"/>
                          </a:fillRef>
                          <a:effectRef idx="0">
                            <a:schemeClr val="accent1"/>
                          </a:effectRef>
                          <a:fontRef idx="minor">
                            <a:schemeClr val="tx1"/>
                          </a:fontRef>
                        </wps:style>
                        <wps:bodyPr/>
                      </wps:wsp>
                      <wps:wsp>
                        <wps:cNvPr id="302196496" name="直線コネクタ 274"/>
                        <wps:cNvCnPr/>
                        <wps:spPr>
                          <a:xfrm flipV="1">
                            <a:off x="2599350" y="1014525"/>
                            <a:ext cx="0" cy="305489"/>
                          </a:xfrm>
                          <a:prstGeom prst="line">
                            <a:avLst/>
                          </a:prstGeom>
                          <a:ln w="38100">
                            <a:solidFill>
                              <a:schemeClr val="accent6"/>
                            </a:solidFill>
                            <a:prstDash val="soli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6du="http://schemas.microsoft.com/office/word/2023/wordml/word16du" xmlns:asvg="http://schemas.microsoft.com/office/drawing/2016/SVG/main" xmlns:a14="http://schemas.microsoft.com/office/drawing/2010/main" xmlns:pic="http://schemas.openxmlformats.org/drawingml/2006/picture" xmlns:a16="http://schemas.microsoft.com/office/drawing/2014/main" xmlns:a="http://schemas.openxmlformats.org/drawingml/2006/main">
            <w:pict w14:anchorId="4FBBC4C7">
              <v:group id="キャンバス 275" style="width:443.25pt;height:155.9pt;mso-position-horizontal-relative:char;mso-position-vertical-relative:line" coordsize="56286,19799" o:spid="_x0000_s1031" editas="canvas" w14:anchorId="5E949A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2" style="position:absolute;width:56286;height:19799;visibility:visible;mso-wrap-style:square" type="#_x0000_t75">
                  <v:fill o:detectmouseclick="t"/>
                  <v:path o:connecttype="none"/>
                </v:shape>
                <v:rect id="正方形/長方形 7" style="position:absolute;left:12922;top:7200;width:22184;height:2951;visibility:visible;mso-wrap-style:square;v-text-anchor:middle" o:spid="_x0000_s1033" fillcolor="#ed7d31" strokecolor="#ae5a21"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">
                  <v:fill type="pattern" color2="window" o:title="" r:id="rId36"/>
                </v:rect>
                <v:rect id="正方形/長方形 8" style="position:absolute;left:12925;top:10151;width:22181;height:2947;visibility:visible;mso-wrap-style:square;v-text-anchor:middle" o:spid="_x0000_s1034" fillcolor="#70ad47" strokecolor="#507e3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">
                  <v:fill type="pattern" color2="window" o:title="" r:id="rId37"/>
                </v:rect>
                <v:group id="グループ化 9" style="position:absolute;left:19708;top:4935;width:8636;height:9369" coordsize="8636,10477" coordorigin="25273,8572"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">
                  <v:shape id="L 字 10" style="position:absolute;left:25273;top:8572;width:4318;height:10478;rotation:180;visibility:visible;mso-wrap-style:square;v-text-anchor:middle" coordsize="431800,1047750" o:spid="_x0000_s1036" fillcolor="#4472c4" stroked="f" strokeweight="1pt" path="m,l215900,r,831850l431800,831850r,215900l,1047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">
                    <v:stroke joinstyle="miter"/>
                    <v:path arrowok="t" o:connecttype="custom" o:connectlocs="0,0;215900,0;215900,831850;431800,831850;431800,1047750;0,1047750;0,0" o:connectangles="0,0,0,0,0,0,0"/>
                  </v:shape>
                  <v:shape id="L 字 11" style="position:absolute;left:29591;top:8572;width:4318;height:10478;rotation:180;flip:x;visibility:visible;mso-wrap-style:square;v-text-anchor:middle" coordsize="431800,1047750" o:spid="_x0000_s1037" fillcolor="#4472c4" stroked="f" strokeweight="1pt" path="m,l215900,r,831850l431800,831850r,215900l,1047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">
                    <v:stroke joinstyle="miter"/>
                    <v:path arrowok="t" o:connecttype="custom" o:connectlocs="0,0;215900,0;215900,831850;431800,831850;431800,1047750;0,1047750;0,0" o:connectangles="0,0,0,0,0,0,0"/>
                  </v:shape>
                </v:group>
                <v:shapetype id="_x0000_t202" coordsize="21600,21600" o:spt="202" path="m,l,21600r21600,l21600,xe">
                  <v:stroke joinstyle="miter"/>
                  <v:path gradientshapeok="t" o:connecttype="rect"/>
                </v:shapetype>
                <v:shape id="テキスト ボックス 12" style="position:absolute;left:22573;top:14057;width:32005;height:5429;visibility:visible;mso-wrap-style:square;v-text-anchor:top" o:spid="_x0000_s103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">
                  <v:textbox>
                    <w:txbxContent>
                      <w:p w:rsidRPr="00863A39" w:rsidR="002F236A" w:rsidP="007250ED" w:rsidRDefault="002F236A" w14:paraId="363D6EF0" w14:textId="47B5F112">
                        <w:pPr>
                          <w:spacing w:line="240" w:lineRule="exact"/>
                          <w:ind w:firstLine="0"/>
                          <w:rPr>
                            <w:sz w:val="18"/>
                          </w:rPr>
                        </w:pPr>
                        <w:r w:rsidRPr="007C0414">
                          <w:rPr>
                            <w:rFonts w:hint="eastAsia"/>
                            <w:szCs w:val="21"/>
                          </w:rPr>
                          <w:t xml:space="preserve">The </w:t>
                        </w:r>
                        <w:r w:rsidRPr="007C0414">
                          <w:rPr>
                            <w:szCs w:val="21"/>
                          </w:rPr>
                          <w:t xml:space="preserve">axial </w:t>
                        </w:r>
                        <w:r w:rsidRPr="007C0414">
                          <w:rPr>
                            <w:rFonts w:hint="eastAsia"/>
                            <w:szCs w:val="21"/>
                          </w:rPr>
                          <w:t xml:space="preserve">load </w:t>
                        </w:r>
                        <w:r w:rsidRPr="007C0414">
                          <w:rPr>
                            <w:szCs w:val="21"/>
                          </w:rPr>
                          <w:t xml:space="preserve">of </w:t>
                        </w:r>
                        <w:r w:rsidR="007250ED">
                          <w:rPr>
                            <w:szCs w:val="21"/>
                          </w:rPr>
                          <w:t xml:space="preserve">the </w:t>
                        </w:r>
                        <w:r w:rsidRPr="007C0414">
                          <w:rPr>
                            <w:szCs w:val="21"/>
                          </w:rPr>
                          <w:t xml:space="preserve">fastener made by </w:t>
                        </w:r>
                        <w:r w:rsidR="007250ED">
                          <w:rPr>
                            <w:szCs w:val="21"/>
                          </w:rPr>
                          <w:t xml:space="preserve">the </w:t>
                        </w:r>
                        <w:r w:rsidRPr="007C0414">
                          <w:rPr>
                            <w:szCs w:val="21"/>
                          </w:rPr>
                          <w:t xml:space="preserve">initial torque value </w:t>
                        </w:r>
                        <w:r w:rsidRPr="007C0414">
                          <w:rPr>
                            <w:rFonts w:hint="eastAsia"/>
                            <w:szCs w:val="21"/>
                          </w:rPr>
                          <w:t xml:space="preserve">is applied </w:t>
                        </w:r>
                        <w:r>
                          <w:rPr>
                            <w:szCs w:val="21"/>
                          </w:rPr>
                          <w:t xml:space="preserve">at </w:t>
                        </w:r>
                        <w:r w:rsidR="007250ED">
                          <w:rPr>
                            <w:szCs w:val="21"/>
                          </w:rPr>
                          <w:t xml:space="preserve">the </w:t>
                        </w:r>
                        <w:r>
                          <w:rPr>
                            <w:szCs w:val="21"/>
                          </w:rPr>
                          <w:t xml:space="preserve">thread of </w:t>
                        </w:r>
                        <w:r w:rsidR="007250ED">
                          <w:rPr>
                            <w:szCs w:val="21"/>
                          </w:rPr>
                          <w:t>f</w:t>
                        </w:r>
                        <w:r w:rsidR="00A80ECC">
                          <w:rPr>
                            <w:szCs w:val="21"/>
                          </w:rPr>
                          <w:t>astener</w:t>
                        </w:r>
                        <w:r>
                          <w:rPr>
                            <w:szCs w:val="21"/>
                          </w:rPr>
                          <w:t xml:space="preserve"> as </w:t>
                        </w:r>
                        <w:r w:rsidRPr="00EF29F1">
                          <w:rPr>
                            <w:szCs w:val="21"/>
                          </w:rPr>
                          <w:t xml:space="preserve">tensile </w:t>
                        </w:r>
                        <w:r>
                          <w:rPr>
                            <w:szCs w:val="21"/>
                          </w:rPr>
                          <w:t>force</w:t>
                        </w:r>
                      </w:p>
                    </w:txbxContent>
                  </v:textbox>
                </v:shape>
                <v:line id="直線コネクタ 13" style="position:absolute;visibility:visible;mso-wrap-style:square" o:spid="_x0000_s1039" strokecolor="red" strokeweight="3pt" o:connectortype="straight" from="21685,9982" to="21685,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"/>
                <v:line id="直線コネクタ 14" style="position:absolute;visibility:visible;mso-wrap-style:square" o:spid="_x0000_s1040" strokecolor="red" strokeweight="3pt" o:connectortype="straight" from="26361,9980" to="26361,1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"/>
                <v:line id="直線コネクタ 15" style="position:absolute;visibility:visible;mso-wrap-style:square" o:spid="_x0000_s1041" strokecolor="red" strokeweight="3pt" o:connectortype="straight" from="2848,15047" to="4756,1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"/>
                <v:shape id="テキスト ボックス 54" style="position:absolute;left:4435;top:14057;width:15480;height:2767;visibility:visible;mso-wrap-style:square;v-text-anchor:top" o:spid="_x0000_s104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">
                  <v:textbox>
                    <w:txbxContent>
                      <w:p w:rsidRPr="00A55A27" w:rsidR="002F236A" w:rsidP="007250ED" w:rsidRDefault="002F236A" w14:paraId="01FFCE0A" w14:textId="1E76E4F2">
                        <w:pPr>
                          <w:spacing w:line="240" w:lineRule="exact"/>
                          <w:ind w:firstLine="0"/>
                          <w:rPr>
                            <w:kern w:val="0"/>
                          </w:rPr>
                        </w:pPr>
                        <w:r w:rsidRPr="00A55A27">
                          <w:rPr>
                            <w:sz w:val="18"/>
                            <w:szCs w:val="21"/>
                          </w:rPr>
                          <w:t>Global</w:t>
                        </w:r>
                        <w:r w:rsidR="007250ED">
                          <w:rPr>
                            <w:sz w:val="18"/>
                            <w:szCs w:val="21"/>
                          </w:rPr>
                          <w:t xml:space="preserve"> </w:t>
                        </w:r>
                        <w:r w:rsidRPr="00A55A27">
                          <w:rPr>
                            <w:sz w:val="18"/>
                            <w:szCs w:val="21"/>
                          </w:rPr>
                          <w:t>Bonded Contact</w:t>
                        </w:r>
                      </w:p>
                    </w:txbxContent>
                  </v:textbox>
                </v:shape>
                <v:line id="直線コネクタ 17" style="position:absolute;visibility:visible;mso-wrap-style:square" o:spid="_x0000_s1043" strokecolor="black [3213]" strokeweight="3pt" o:connectortype="straight" from="26569,10148" to="35149,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"/>
                <v:line id="直線コネクタ 20" style="position:absolute;visibility:visible;mso-wrap-style:square" o:spid="_x0000_s1044" strokecolor="black [3213]" strokeweight="3pt" o:connectortype="straight" from="12922,10183" to="21501,10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"/>
                <v:line id="直線コネクタ 55" style="position:absolute;visibility:visible;mso-wrap-style:square" o:spid="_x0000_s1045" strokecolor="black [3213]" strokeweight="3pt" o:connectortype="straight" from="2848,17606" to="4753,17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"/>
                <v:shape id="テキスト ボックス 54" style="position:absolute;left:4436;top:16448;width:15480;height:2294;visibility:visible;mso-wrap-style:square;v-text-anchor:top" o:spid="_x0000_s104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">
                  <v:textbox>
                    <w:txbxContent>
                      <w:p w:rsidR="002F236A" w:rsidP="007250ED" w:rsidRDefault="002F236A" w14:paraId="0323C4B8" w14:textId="2A287799">
                        <w:pPr>
                          <w:spacing w:line="240" w:lineRule="exact"/>
                          <w:ind w:firstLine="0"/>
                          <w:rPr>
                            <w:kern w:val="0"/>
                            <w:sz w:val="24"/>
                          </w:rPr>
                        </w:pPr>
                        <w:r w:rsidRPr="00A55A27">
                          <w:rPr>
                            <w:sz w:val="18"/>
                            <w:szCs w:val="18"/>
                          </w:rPr>
                          <w:t>Frictionless</w:t>
                        </w:r>
                        <w:r w:rsidR="007250ED">
                          <w:rPr>
                            <w:sz w:val="18"/>
                            <w:szCs w:val="18"/>
                          </w:rPr>
                          <w:t xml:space="preserve"> b</w:t>
                        </w:r>
                        <w:r w:rsidRPr="00A55A27">
                          <w:rPr>
                            <w:sz w:val="18"/>
                            <w:szCs w:val="18"/>
                          </w:rPr>
                          <w:t>sliding contact</w:t>
                        </w:r>
                      </w:p>
                    </w:txbxContent>
                  </v:textbox>
                </v:shape>
                <v:oval id="楕円 57" style="position:absolute;left:21501;top:12769;width:1080;height:966;visibility:visible;mso-wrap-style:square;v-text-anchor:middle" o:spid="_x0000_s1047" fillcolor="#f79646 [3209]" strokecolor="#f79646 [3209]"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矢印: 下 58" style="position:absolute;left:20234;top:954;width:990;height:5469;flip:y;visibility:visible;mso-wrap-style:square;v-text-anchor:middle" o:spid="_x0000_s1048" fillcolor="#f79646 [3209]" strokecolor="#f79646 [3209]" strokeweight=".5pt" type="#_x0000_t67" adj="1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"/>
                <v:oval id="楕円 60" style="position:absolute;left:20234;top:6058;width:1079;height:966;flip:y;visibility:visible;mso-wrap-style:square;v-text-anchor:middle" o:spid="_x0000_s1049" fillcolor="#f79646 [3209]" strokecolor="#f79646 [3209]"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"/>
                <v:shape id="矢印: 下 61" style="position:absolute;left:21520;top:13293;width:994;height:5472;visibility:visible;mso-wrap-style:square;v-text-anchor:middle" o:spid="_x0000_s1050" fillcolor="#f79646 [3209]" strokecolor="#f79646 [3209]" strokeweight=".5pt" type="#_x0000_t67" adj="19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"/>
                <v:shape id="テキスト ボックス 38" style="position:absolute;left:21682;width:33937;height:4960;visibility:visible;mso-wrap-style:square;v-text-anchor:top" o:spid="_x0000_s105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">
                  <v:textbox>
                    <w:txbxContent>
                      <w:p w:rsidR="002F236A" w:rsidP="007250ED" w:rsidRDefault="002F236A" w14:paraId="461D95FA" w14:textId="2D959851">
                        <w:pPr>
                          <w:spacing w:line="240" w:lineRule="exact"/>
                          <w:ind w:firstLine="0"/>
                          <w:rPr>
                            <w:kern w:val="0"/>
                            <w:sz w:val="24"/>
                          </w:rPr>
                        </w:pPr>
                        <w:r>
                          <w:rPr>
                            <w:szCs w:val="21"/>
                          </w:rPr>
                          <w:t xml:space="preserve">The axial load of </w:t>
                        </w:r>
                        <w:r w:rsidR="007250ED">
                          <w:rPr>
                            <w:szCs w:val="21"/>
                          </w:rPr>
                          <w:t xml:space="preserve">the </w:t>
                        </w:r>
                        <w:r>
                          <w:rPr>
                            <w:szCs w:val="21"/>
                          </w:rPr>
                          <w:t xml:space="preserve">fastener made by </w:t>
                        </w:r>
                        <w:r w:rsidR="007250ED">
                          <w:rPr>
                            <w:szCs w:val="21"/>
                          </w:rPr>
                          <w:t xml:space="preserve">the </w:t>
                        </w:r>
                        <w:r>
                          <w:rPr>
                            <w:szCs w:val="21"/>
                          </w:rPr>
                          <w:t xml:space="preserve">initial torque value is applied at </w:t>
                        </w:r>
                        <w:r w:rsidR="007250ED">
                          <w:rPr>
                            <w:szCs w:val="21"/>
                          </w:rPr>
                          <w:t xml:space="preserve">the </w:t>
                        </w:r>
                        <w:r>
                          <w:rPr>
                            <w:szCs w:val="21"/>
                          </w:rPr>
                          <w:t xml:space="preserve">“neck” of </w:t>
                        </w:r>
                        <w:r w:rsidR="007250ED">
                          <w:rPr>
                            <w:szCs w:val="21"/>
                          </w:rPr>
                          <w:t>the f</w:t>
                        </w:r>
                        <w:r w:rsidR="00A80ECC">
                          <w:rPr>
                            <w:szCs w:val="21"/>
                          </w:rPr>
                          <w:t>astener</w:t>
                        </w:r>
                        <w:r>
                          <w:rPr>
                            <w:szCs w:val="21"/>
                          </w:rPr>
                          <w:t xml:space="preserve"> head as tensile force</w:t>
                        </w:r>
                      </w:p>
                    </w:txbxContent>
                  </v:textbox>
                </v:shape>
                <v:line id="直線コネクタ 267" style="position:absolute;visibility:visible;mso-wrap-style:square" o:spid="_x0000_s1052" strokecolor="black [3213]" strokeweight="3pt" o:connectortype="straight" from="21685,7278" to="21685,1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"/>
                <v:line id="直線コネクタ 268" style="position:absolute;visibility:visible;mso-wrap-style:square" o:spid="_x0000_s1053" strokecolor="black [3213]" strokeweight="3pt" o:connectortype="straight" from="26361,7278" to="26361,10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"/>
                <v:line id="直線コネクタ 269" style="position:absolute;visibility:visible;mso-wrap-style:square" o:spid="_x0000_s1054" strokecolor="#f79646 [3209]" strokeweight="3pt" o:connectortype="straight" from="19708,6859" to="21867,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"/>
                <v:line id="直線コネクタ 270" style="position:absolute;visibility:visible;mso-wrap-style:square" o:spid="_x0000_s1055" strokecolor="#f79646 [3209]" strokeweight="3pt" o:connectortype="straight" from="26166,6857" to="28325,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"/>
                <v:line id="直線コネクタ 271" style="position:absolute;visibility:visible;mso-wrap-style:square" o:spid="_x0000_s1056" strokecolor="red" strokeweight="3pt" o:connectortype="straight" from="19707,7175" to="21867,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"/>
                <v:line id="直線コネクタ 272" style="position:absolute;visibility:visible;mso-wrap-style:square" o:spid="_x0000_s1057" strokecolor="red" strokeweight="3pt" o:connectortype="straight" from="26166,7175" to="283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"/>
                <v:line id="直線コネクタ 273" style="position:absolute;flip:y;visibility:visible;mso-wrap-style:square" o:spid="_x0000_s1058" strokecolor="#f79646 [3209]" strokeweight="3pt" o:connectortype="straight" from="22037,10152" to="22037,1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"/>
                <v:line id="直線コネクタ 274" style="position:absolute;flip:y;visibility:visible;mso-wrap-style:square" o:spid="_x0000_s1059" strokecolor="#f79646 [3209]" strokeweight="3pt" o:connectortype="straight" from="25993,10145" to="25993,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"/>
                <w10:anchorlock/>
              </v:group>
            </w:pict>
          </mc:Fallback>
        </mc:AlternateContent>
      </w:r>
    </w:p>
    <w:p w14:paraId="560A2ED9" w14:textId="2558C8FC" w:rsidR="00320A03" w:rsidRDefault="007D69A6" w:rsidP="006772B3">
      <w:pPr>
        <w:ind w:firstLine="211"/>
        <w:jc w:val="center"/>
        <w:rPr>
          <w:rFonts w:eastAsia="Times New Roman"/>
          <w:b/>
          <w:u w:val="single"/>
        </w:rPr>
      </w:pPr>
      <w:r w:rsidRPr="00E17EF1">
        <w:rPr>
          <w:rFonts w:eastAsia="Times New Roman"/>
          <w:b/>
          <w:u w:val="single"/>
        </w:rPr>
        <w:t>Figure 5.</w:t>
      </w:r>
      <w:r w:rsidR="007250ED" w:rsidRPr="00E17EF1">
        <w:rPr>
          <w:rFonts w:eastAsia="Times New Roman"/>
          <w:b/>
          <w:u w:val="single"/>
        </w:rPr>
        <w:t>4</w:t>
      </w:r>
      <w:r w:rsidRPr="00E17EF1">
        <w:rPr>
          <w:rFonts w:eastAsia="Times New Roman"/>
          <w:b/>
          <w:u w:val="single"/>
        </w:rPr>
        <w:t>-</w:t>
      </w:r>
      <w:r w:rsidR="00C01F37" w:rsidRPr="00E17EF1">
        <w:rPr>
          <w:rFonts w:eastAsia="Times New Roman"/>
          <w:b/>
          <w:u w:val="single"/>
        </w:rPr>
        <w:t>4</w:t>
      </w:r>
      <w:r w:rsidRPr="00E17EF1">
        <w:rPr>
          <w:rFonts w:eastAsia="Times New Roman"/>
          <w:b/>
          <w:u w:val="single"/>
        </w:rPr>
        <w:t xml:space="preserve"> Input </w:t>
      </w:r>
      <w:r w:rsidR="007250ED" w:rsidRPr="00E17EF1">
        <w:rPr>
          <w:rFonts w:eastAsia="Times New Roman"/>
          <w:b/>
          <w:u w:val="single"/>
        </w:rPr>
        <w:t>C</w:t>
      </w:r>
      <w:r w:rsidRPr="00E17EF1">
        <w:rPr>
          <w:rFonts w:eastAsia="Times New Roman"/>
          <w:b/>
          <w:u w:val="single"/>
        </w:rPr>
        <w:t xml:space="preserve">ondition of </w:t>
      </w:r>
      <w:r w:rsidR="007250ED" w:rsidRPr="00E17EF1">
        <w:rPr>
          <w:rFonts w:eastAsia="Times New Roman"/>
          <w:b/>
          <w:u w:val="single"/>
        </w:rPr>
        <w:t>A</w:t>
      </w:r>
      <w:r w:rsidRPr="00E17EF1">
        <w:rPr>
          <w:rFonts w:eastAsia="Times New Roman"/>
          <w:b/>
          <w:u w:val="single"/>
        </w:rPr>
        <w:t xml:space="preserve">xial </w:t>
      </w:r>
      <w:r w:rsidR="007250ED" w:rsidRPr="00E17EF1">
        <w:rPr>
          <w:rFonts w:eastAsia="Times New Roman"/>
          <w:b/>
          <w:u w:val="single"/>
        </w:rPr>
        <w:t>L</w:t>
      </w:r>
      <w:r w:rsidRPr="00E17EF1">
        <w:rPr>
          <w:rFonts w:eastAsia="Times New Roman"/>
          <w:b/>
          <w:u w:val="single"/>
        </w:rPr>
        <w:t>oad</w:t>
      </w:r>
    </w:p>
    <w:p w14:paraId="20600C15" w14:textId="77777777" w:rsidR="006772B3" w:rsidRDefault="006772B3" w:rsidP="006772B3">
      <w:pPr>
        <w:ind w:firstLine="211"/>
        <w:jc w:val="center"/>
        <w:rPr>
          <w:rFonts w:eastAsia="Times New Roman"/>
          <w:b/>
          <w:u w:val="single"/>
        </w:rPr>
      </w:pPr>
    </w:p>
    <w:p w14:paraId="115DD11C" w14:textId="5F781E4B" w:rsidR="00906A8C" w:rsidRPr="00E17EF1" w:rsidRDefault="00906A8C" w:rsidP="006772B3">
      <w:pPr>
        <w:ind w:right="210" w:firstLine="285"/>
        <w:jc w:val="center"/>
        <w:rPr>
          <w:rFonts w:eastAsia="Times New Roman"/>
          <w:b/>
          <w:color w:val="000000"/>
          <w:u w:val="single"/>
        </w:rPr>
      </w:pPr>
      <w:r w:rsidRPr="00E17EF1">
        <w:rPr>
          <w:rFonts w:eastAsia="Times New Roman"/>
          <w:b/>
          <w:color w:val="000000"/>
          <w:u w:val="single"/>
        </w:rPr>
        <w:t>Table 5.</w:t>
      </w:r>
      <w:r w:rsidR="007250ED" w:rsidRPr="00E17EF1">
        <w:rPr>
          <w:rFonts w:eastAsia="Times New Roman"/>
          <w:b/>
          <w:color w:val="000000"/>
          <w:u w:val="single"/>
        </w:rPr>
        <w:t>4</w:t>
      </w:r>
      <w:r w:rsidRPr="00E17EF1">
        <w:rPr>
          <w:rFonts w:eastAsia="Times New Roman"/>
          <w:b/>
          <w:color w:val="000000"/>
          <w:u w:val="single"/>
        </w:rPr>
        <w:t xml:space="preserve">-2 Axial </w:t>
      </w:r>
      <w:r w:rsidR="007250ED" w:rsidRPr="00E17EF1">
        <w:rPr>
          <w:rFonts w:eastAsia="Times New Roman"/>
          <w:b/>
          <w:color w:val="000000"/>
          <w:u w:val="single"/>
        </w:rPr>
        <w:t>L</w:t>
      </w:r>
      <w:r w:rsidRPr="00E17EF1">
        <w:rPr>
          <w:rFonts w:eastAsia="Times New Roman"/>
          <w:b/>
          <w:color w:val="000000"/>
          <w:u w:val="single"/>
        </w:rPr>
        <w:t xml:space="preserve">oad of </w:t>
      </w:r>
      <w:r w:rsidR="007250ED" w:rsidRPr="00E17EF1">
        <w:rPr>
          <w:rFonts w:eastAsia="Times New Roman"/>
          <w:b/>
          <w:color w:val="000000"/>
          <w:u w:val="single"/>
        </w:rPr>
        <w:t>F</w:t>
      </w:r>
      <w:r w:rsidRPr="00E17EF1">
        <w:rPr>
          <w:rFonts w:eastAsia="Times New Roman"/>
          <w:b/>
          <w:color w:val="000000"/>
          <w:u w:val="single"/>
        </w:rPr>
        <w:t>astener</w:t>
      </w:r>
    </w:p>
    <w:tbl>
      <w:tblPr>
        <w:tblStyle w:val="ab"/>
        <w:tblW w:w="0" w:type="auto"/>
        <w:jc w:val="center"/>
        <w:tblCellMar>
          <w:top w:w="57" w:type="dxa"/>
          <w:left w:w="57" w:type="dxa"/>
          <w:bottom w:w="57" w:type="dxa"/>
          <w:right w:w="57" w:type="dxa"/>
        </w:tblCellMar>
        <w:tblLook w:val="04A0" w:firstRow="1" w:lastRow="0" w:firstColumn="1" w:lastColumn="0" w:noHBand="0" w:noVBand="1"/>
      </w:tblPr>
      <w:tblGrid>
        <w:gridCol w:w="1969"/>
        <w:gridCol w:w="3373"/>
        <w:gridCol w:w="1748"/>
        <w:gridCol w:w="1314"/>
      </w:tblGrid>
      <w:tr w:rsidR="00374374" w:rsidRPr="00E17EF1" w14:paraId="24E586D6" w14:textId="77777777" w:rsidTr="007250ED">
        <w:trPr>
          <w:trHeight w:val="284"/>
          <w:jc w:val="center"/>
        </w:trPr>
        <w:tc>
          <w:tcPr>
            <w:tcW w:w="0" w:type="auto"/>
            <w:vAlign w:val="center"/>
          </w:tcPr>
          <w:p w14:paraId="23388261" w14:textId="77537031" w:rsidR="00374374" w:rsidRPr="00E17EF1" w:rsidRDefault="00374374" w:rsidP="007250ED">
            <w:pPr>
              <w:pStyle w:val="Table"/>
              <w:jc w:val="center"/>
              <w:rPr>
                <w:b/>
                <w:bCs/>
              </w:rPr>
            </w:pPr>
            <w:r w:rsidRPr="00E17EF1">
              <w:rPr>
                <w:b/>
                <w:bCs/>
              </w:rPr>
              <w:t>Type</w:t>
            </w:r>
          </w:p>
        </w:tc>
        <w:tc>
          <w:tcPr>
            <w:tcW w:w="0" w:type="auto"/>
            <w:vAlign w:val="center"/>
          </w:tcPr>
          <w:p w14:paraId="49EE8327" w14:textId="05E6ABD3" w:rsidR="00374374" w:rsidRPr="00677668" w:rsidRDefault="00677668" w:rsidP="007250ED">
            <w:pPr>
              <w:pStyle w:val="Table"/>
              <w:jc w:val="center"/>
              <w:rPr>
                <w:b/>
                <w:bCs/>
              </w:rPr>
            </w:pPr>
            <w:r w:rsidRPr="00677668">
              <w:rPr>
                <w:b/>
                <w:bCs/>
              </w:rPr>
              <w:t xml:space="preserve">Effective </w:t>
            </w:r>
            <w:r w:rsidR="0010700E" w:rsidRPr="00677668">
              <w:rPr>
                <w:b/>
                <w:bCs/>
              </w:rPr>
              <w:t>Cross-Sectional</w:t>
            </w:r>
            <w:r w:rsidRPr="00677668">
              <w:rPr>
                <w:b/>
                <w:bCs/>
              </w:rPr>
              <w:t xml:space="preserve"> Area</w:t>
            </w:r>
            <w:r w:rsidR="00374374" w:rsidRPr="00677668">
              <w:rPr>
                <w:b/>
                <w:bCs/>
              </w:rPr>
              <w:t xml:space="preserve"> [m</w:t>
            </w:r>
            <w:r w:rsidRPr="00677668">
              <w:rPr>
                <w:b/>
                <w:bCs/>
              </w:rPr>
              <w:t>m</w:t>
            </w:r>
            <w:r w:rsidRPr="00677668">
              <w:rPr>
                <w:b/>
                <w:bCs/>
                <w:vertAlign w:val="superscript"/>
              </w:rPr>
              <w:t>2</w:t>
            </w:r>
            <w:r w:rsidRPr="00677668">
              <w:rPr>
                <w:b/>
                <w:bCs/>
              </w:rPr>
              <w:t>]</w:t>
            </w:r>
            <w:r w:rsidR="00374374" w:rsidRPr="00677668">
              <w:rPr>
                <w:b/>
                <w:bCs/>
              </w:rPr>
              <w:t>]</w:t>
            </w:r>
          </w:p>
        </w:tc>
        <w:tc>
          <w:tcPr>
            <w:tcW w:w="0" w:type="auto"/>
            <w:vAlign w:val="center"/>
          </w:tcPr>
          <w:p w14:paraId="5E2A46AF" w14:textId="4F60AF5F" w:rsidR="00374374" w:rsidRPr="00E17EF1" w:rsidRDefault="00374374" w:rsidP="007250ED">
            <w:pPr>
              <w:pStyle w:val="Table"/>
              <w:jc w:val="center"/>
              <w:rPr>
                <w:b/>
                <w:bCs/>
              </w:rPr>
            </w:pPr>
            <w:r w:rsidRPr="00E17EF1">
              <w:rPr>
                <w:b/>
                <w:bCs/>
              </w:rPr>
              <w:t>Initial torque [Nm]</w:t>
            </w:r>
          </w:p>
        </w:tc>
        <w:tc>
          <w:tcPr>
            <w:tcW w:w="0" w:type="auto"/>
            <w:vAlign w:val="center"/>
          </w:tcPr>
          <w:p w14:paraId="16E68769" w14:textId="4B34A36E" w:rsidR="00374374" w:rsidRPr="00E17EF1" w:rsidRDefault="00374374" w:rsidP="007250ED">
            <w:pPr>
              <w:pStyle w:val="Table"/>
              <w:jc w:val="center"/>
              <w:rPr>
                <w:b/>
                <w:bCs/>
              </w:rPr>
            </w:pPr>
            <w:r w:rsidRPr="00E17EF1">
              <w:rPr>
                <w:b/>
                <w:bCs/>
              </w:rPr>
              <w:t>Axial load [N]</w:t>
            </w:r>
          </w:p>
        </w:tc>
      </w:tr>
      <w:tr w:rsidR="00374374" w:rsidRPr="00E17EF1" w14:paraId="5C09D81A" w14:textId="77777777" w:rsidTr="007250ED">
        <w:trPr>
          <w:trHeight w:val="284"/>
          <w:jc w:val="center"/>
        </w:trPr>
        <w:tc>
          <w:tcPr>
            <w:tcW w:w="0" w:type="auto"/>
            <w:vAlign w:val="center"/>
          </w:tcPr>
          <w:p w14:paraId="1472825B" w14:textId="3D6E9D96" w:rsidR="00374374" w:rsidRPr="00E17EF1" w:rsidRDefault="00374374" w:rsidP="007250ED">
            <w:pPr>
              <w:pStyle w:val="Table"/>
              <w:jc w:val="center"/>
            </w:pPr>
            <w:r w:rsidRPr="00E17EF1">
              <w:t>M2</w:t>
            </w:r>
          </w:p>
        </w:tc>
        <w:tc>
          <w:tcPr>
            <w:tcW w:w="0" w:type="auto"/>
            <w:vAlign w:val="center"/>
          </w:tcPr>
          <w:p w14:paraId="07FFA2E5" w14:textId="484A41A4" w:rsidR="00374374" w:rsidRPr="00677668" w:rsidRDefault="00677668" w:rsidP="007250ED">
            <w:pPr>
              <w:pStyle w:val="Table"/>
              <w:jc w:val="center"/>
            </w:pPr>
            <w:r w:rsidRPr="00677668">
              <w:t>2.07</w:t>
            </w:r>
          </w:p>
        </w:tc>
        <w:tc>
          <w:tcPr>
            <w:tcW w:w="0" w:type="auto"/>
            <w:vAlign w:val="center"/>
          </w:tcPr>
          <w:p w14:paraId="7518E9C1" w14:textId="3B241A57" w:rsidR="00374374" w:rsidRPr="00E17EF1" w:rsidRDefault="00374374" w:rsidP="007250ED">
            <w:pPr>
              <w:pStyle w:val="Table"/>
              <w:jc w:val="center"/>
            </w:pPr>
            <w:r w:rsidRPr="00E17EF1">
              <w:t>0.176</w:t>
            </w:r>
          </w:p>
        </w:tc>
        <w:tc>
          <w:tcPr>
            <w:tcW w:w="0" w:type="auto"/>
            <w:vAlign w:val="center"/>
          </w:tcPr>
          <w:p w14:paraId="57CC84A7" w14:textId="06FC87A0" w:rsidR="00374374" w:rsidRPr="00E17EF1" w:rsidRDefault="00374374" w:rsidP="007250ED">
            <w:pPr>
              <w:pStyle w:val="Table"/>
              <w:jc w:val="center"/>
            </w:pPr>
            <w:r w:rsidRPr="00E17EF1">
              <w:t>440</w:t>
            </w:r>
          </w:p>
        </w:tc>
      </w:tr>
      <w:tr w:rsidR="00374374" w:rsidRPr="00E17EF1" w14:paraId="51C6F103" w14:textId="77777777" w:rsidTr="007250ED">
        <w:trPr>
          <w:trHeight w:val="284"/>
          <w:jc w:val="center"/>
        </w:trPr>
        <w:tc>
          <w:tcPr>
            <w:tcW w:w="0" w:type="auto"/>
            <w:vAlign w:val="center"/>
          </w:tcPr>
          <w:p w14:paraId="1C39F6E1" w14:textId="77777777" w:rsidR="00374374" w:rsidRPr="00E17EF1" w:rsidRDefault="00374374" w:rsidP="007250ED">
            <w:pPr>
              <w:pStyle w:val="Table"/>
              <w:jc w:val="center"/>
            </w:pPr>
            <w:r w:rsidRPr="00E17EF1">
              <w:t>M2</w:t>
            </w:r>
          </w:p>
          <w:p w14:paraId="00B44AB2" w14:textId="76C0DB32" w:rsidR="00374374" w:rsidRPr="00E17EF1" w:rsidRDefault="00374374" w:rsidP="007250ED">
            <w:pPr>
              <w:pStyle w:val="Table"/>
              <w:jc w:val="center"/>
            </w:pPr>
            <w:r w:rsidRPr="00E17EF1">
              <w:t>(Ultra-low head screw)</w:t>
            </w:r>
          </w:p>
        </w:tc>
        <w:tc>
          <w:tcPr>
            <w:tcW w:w="0" w:type="auto"/>
            <w:vAlign w:val="center"/>
          </w:tcPr>
          <w:p w14:paraId="1FA23BB3" w14:textId="4EB7093A" w:rsidR="00374374" w:rsidRPr="00677668" w:rsidRDefault="00677668" w:rsidP="007250ED">
            <w:pPr>
              <w:pStyle w:val="Table"/>
              <w:jc w:val="center"/>
            </w:pPr>
            <w:r w:rsidRPr="00677668">
              <w:t>2.07</w:t>
            </w:r>
          </w:p>
        </w:tc>
        <w:tc>
          <w:tcPr>
            <w:tcW w:w="0" w:type="auto"/>
            <w:vAlign w:val="center"/>
          </w:tcPr>
          <w:p w14:paraId="2DD8FBE0" w14:textId="43B492AE" w:rsidR="00374374" w:rsidRPr="00E17EF1" w:rsidRDefault="00374374" w:rsidP="007250ED">
            <w:pPr>
              <w:pStyle w:val="Table"/>
              <w:jc w:val="center"/>
            </w:pPr>
            <w:r w:rsidRPr="00E17EF1">
              <w:t>0.160</w:t>
            </w:r>
          </w:p>
        </w:tc>
        <w:tc>
          <w:tcPr>
            <w:tcW w:w="0" w:type="auto"/>
            <w:vAlign w:val="center"/>
          </w:tcPr>
          <w:p w14:paraId="7843880A" w14:textId="0E1E5D3C" w:rsidR="00374374" w:rsidRPr="00E17EF1" w:rsidRDefault="00374374" w:rsidP="007250ED">
            <w:pPr>
              <w:pStyle w:val="Table"/>
              <w:jc w:val="center"/>
            </w:pPr>
            <w:r w:rsidRPr="00E17EF1">
              <w:t>400</w:t>
            </w:r>
          </w:p>
        </w:tc>
      </w:tr>
      <w:tr w:rsidR="00312853" w:rsidRPr="00E17EF1" w14:paraId="29C856B0" w14:textId="77777777" w:rsidTr="007250ED">
        <w:trPr>
          <w:trHeight w:val="284"/>
          <w:jc w:val="center"/>
        </w:trPr>
        <w:tc>
          <w:tcPr>
            <w:tcW w:w="0" w:type="auto"/>
            <w:vAlign w:val="center"/>
          </w:tcPr>
          <w:p w14:paraId="74CF885F" w14:textId="523F50F5" w:rsidR="00312853" w:rsidRPr="00E17EF1" w:rsidRDefault="00312853" w:rsidP="007250ED">
            <w:pPr>
              <w:pStyle w:val="Table"/>
              <w:jc w:val="center"/>
            </w:pPr>
            <w:r>
              <w:t>M1.6</w:t>
            </w:r>
          </w:p>
        </w:tc>
        <w:tc>
          <w:tcPr>
            <w:tcW w:w="0" w:type="auto"/>
            <w:vAlign w:val="center"/>
          </w:tcPr>
          <w:p w14:paraId="58AFA550" w14:textId="6E88F9E1" w:rsidR="00312853" w:rsidRPr="00677668" w:rsidRDefault="00677668" w:rsidP="007250ED">
            <w:pPr>
              <w:pStyle w:val="Table"/>
              <w:jc w:val="center"/>
            </w:pPr>
            <w:r w:rsidRPr="00677668">
              <w:t>1.27</w:t>
            </w:r>
          </w:p>
        </w:tc>
        <w:tc>
          <w:tcPr>
            <w:tcW w:w="0" w:type="auto"/>
            <w:vAlign w:val="center"/>
          </w:tcPr>
          <w:p w14:paraId="6565D131" w14:textId="634F97A4" w:rsidR="00312853" w:rsidRPr="00E17EF1" w:rsidRDefault="00677668" w:rsidP="007250ED">
            <w:pPr>
              <w:pStyle w:val="Table"/>
              <w:jc w:val="center"/>
            </w:pPr>
            <w:r>
              <w:t>0.086</w:t>
            </w:r>
          </w:p>
        </w:tc>
        <w:tc>
          <w:tcPr>
            <w:tcW w:w="0" w:type="auto"/>
            <w:vAlign w:val="center"/>
          </w:tcPr>
          <w:p w14:paraId="0E172A8F" w14:textId="79C10648" w:rsidR="00312853" w:rsidRPr="00E17EF1" w:rsidRDefault="00677668" w:rsidP="007250ED">
            <w:pPr>
              <w:pStyle w:val="Table"/>
              <w:jc w:val="center"/>
            </w:pPr>
            <w:r>
              <w:t>280</w:t>
            </w:r>
          </w:p>
        </w:tc>
      </w:tr>
    </w:tbl>
    <w:p w14:paraId="2426DE5A" w14:textId="77777777" w:rsidR="00FC6A1F" w:rsidRPr="00E17EF1" w:rsidRDefault="00FC6A1F" w:rsidP="006772B3">
      <w:pPr>
        <w:ind w:right="210"/>
        <w:rPr>
          <w:color w:val="000000" w:themeColor="text1"/>
          <w:szCs w:val="21"/>
        </w:rPr>
      </w:pPr>
    </w:p>
    <w:p w14:paraId="54AF39AA" w14:textId="50D71DF2" w:rsidR="00906A8C" w:rsidRPr="00E17EF1" w:rsidRDefault="00906A8C" w:rsidP="006772B3">
      <w:pPr>
        <w:ind w:right="210" w:firstLine="285"/>
        <w:jc w:val="center"/>
        <w:rPr>
          <w:rFonts w:eastAsia="Times New Roman"/>
          <w:b/>
          <w:color w:val="000000"/>
          <w:u w:val="single"/>
        </w:rPr>
      </w:pPr>
      <w:bookmarkStart w:id="33" w:name="_Hlk79335496"/>
      <w:r w:rsidRPr="00E17EF1">
        <w:rPr>
          <w:rFonts w:eastAsia="Times New Roman"/>
          <w:b/>
          <w:color w:val="000000"/>
          <w:u w:val="single"/>
        </w:rPr>
        <w:t>Table 5.</w:t>
      </w:r>
      <w:r w:rsidR="007250ED" w:rsidRPr="00E17EF1">
        <w:rPr>
          <w:rFonts w:eastAsia="Times New Roman"/>
          <w:b/>
          <w:color w:val="000000"/>
          <w:u w:val="single"/>
        </w:rPr>
        <w:t>4</w:t>
      </w:r>
      <w:r w:rsidRPr="00E17EF1">
        <w:rPr>
          <w:rFonts w:eastAsia="Times New Roman"/>
          <w:b/>
          <w:color w:val="000000"/>
          <w:u w:val="single"/>
        </w:rPr>
        <w:t xml:space="preserve">-3 Constraint </w:t>
      </w:r>
      <w:r w:rsidR="007250ED" w:rsidRPr="00E17EF1">
        <w:rPr>
          <w:rFonts w:eastAsia="Times New Roman"/>
          <w:b/>
          <w:color w:val="000000"/>
          <w:u w:val="single"/>
        </w:rPr>
        <w:t>C</w:t>
      </w:r>
      <w:r w:rsidRPr="00E17EF1">
        <w:rPr>
          <w:rFonts w:eastAsia="Times New Roman"/>
          <w:b/>
          <w:color w:val="000000"/>
          <w:u w:val="single"/>
        </w:rPr>
        <w:t>ondition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3"/>
        <w:gridCol w:w="3460"/>
        <w:gridCol w:w="3453"/>
      </w:tblGrid>
      <w:tr w:rsidR="00CE2B4D" w:rsidRPr="00E17EF1" w14:paraId="17860870" w14:textId="77777777" w:rsidTr="009E18F9">
        <w:tc>
          <w:tcPr>
            <w:tcW w:w="1166" w:type="pct"/>
            <w:vMerge w:val="restart"/>
            <w:vAlign w:val="center"/>
          </w:tcPr>
          <w:p w14:paraId="6CA9FED2" w14:textId="21827CD9" w:rsidR="00CE2B4D" w:rsidRPr="00E17EF1" w:rsidRDefault="00CE2B4D" w:rsidP="009E18F9">
            <w:pPr>
              <w:pStyle w:val="Table"/>
              <w:jc w:val="center"/>
            </w:pPr>
            <w:bookmarkStart w:id="34" w:name="_Hlk79335446"/>
            <w:bookmarkEnd w:id="33"/>
            <w:r w:rsidRPr="00E17EF1">
              <w:t>Natural</w:t>
            </w:r>
            <w:r w:rsidR="009E18F9" w:rsidRPr="00E17EF1">
              <w:t xml:space="preserve"> </w:t>
            </w:r>
            <w:r w:rsidRPr="00E17EF1">
              <w:t>Frequency Analysis</w:t>
            </w:r>
          </w:p>
        </w:tc>
        <w:tc>
          <w:tcPr>
            <w:tcW w:w="1919" w:type="pct"/>
          </w:tcPr>
          <w:p w14:paraId="41F7BDFB" w14:textId="0A86B3BD" w:rsidR="00CE2B4D" w:rsidRPr="00E17EF1" w:rsidRDefault="00CE2B4D" w:rsidP="009E18F9">
            <w:pPr>
              <w:pStyle w:val="Table"/>
            </w:pPr>
            <w:r w:rsidRPr="00E17EF1">
              <w:rPr>
                <w:rFonts w:hint="eastAsia"/>
              </w:rPr>
              <w:t>-</w:t>
            </w:r>
            <w:r w:rsidRPr="00E17EF1">
              <w:t>Z face of rails</w:t>
            </w:r>
          </w:p>
        </w:tc>
        <w:tc>
          <w:tcPr>
            <w:tcW w:w="1915" w:type="pct"/>
          </w:tcPr>
          <w:p w14:paraId="0670269D" w14:textId="43FEE3A9" w:rsidR="00CE2B4D" w:rsidRPr="00E17EF1" w:rsidRDefault="00CE2B4D" w:rsidP="009E18F9">
            <w:pPr>
              <w:pStyle w:val="Table"/>
            </w:pPr>
            <w:r w:rsidRPr="00E17EF1">
              <w:t>Fixed Geometry (fixes translations)</w:t>
            </w:r>
          </w:p>
        </w:tc>
      </w:tr>
      <w:tr w:rsidR="00CE2B4D" w:rsidRPr="00E17EF1" w14:paraId="24D7634B" w14:textId="77777777" w:rsidTr="009E18F9">
        <w:tc>
          <w:tcPr>
            <w:tcW w:w="1166" w:type="pct"/>
            <w:vMerge/>
          </w:tcPr>
          <w:p w14:paraId="26AD6DAE" w14:textId="77777777" w:rsidR="00CE2B4D" w:rsidRPr="00E17EF1" w:rsidRDefault="00CE2B4D" w:rsidP="009E18F9">
            <w:pPr>
              <w:pStyle w:val="Table"/>
              <w:jc w:val="center"/>
            </w:pPr>
          </w:p>
        </w:tc>
        <w:tc>
          <w:tcPr>
            <w:tcW w:w="1919" w:type="pct"/>
          </w:tcPr>
          <w:p w14:paraId="665571F8" w14:textId="1B1DCDBD" w:rsidR="00CE2B4D" w:rsidRPr="00E17EF1" w:rsidRDefault="00CE2B4D" w:rsidP="009E18F9">
            <w:pPr>
              <w:pStyle w:val="Table"/>
            </w:pPr>
            <w:r w:rsidRPr="00E17EF1">
              <w:rPr>
                <w:rFonts w:hint="eastAsia"/>
              </w:rPr>
              <w:t>+</w:t>
            </w:r>
            <w:r w:rsidRPr="00E17EF1">
              <w:t>Z face of rails</w:t>
            </w:r>
          </w:p>
        </w:tc>
        <w:tc>
          <w:tcPr>
            <w:tcW w:w="1915" w:type="pct"/>
          </w:tcPr>
          <w:p w14:paraId="4B660B96" w14:textId="25EDB255" w:rsidR="00CE2B4D" w:rsidRPr="00E17EF1" w:rsidRDefault="00CE2B4D" w:rsidP="009E18F9">
            <w:pPr>
              <w:pStyle w:val="Table"/>
            </w:pPr>
            <w:r w:rsidRPr="00E17EF1">
              <w:t>Fixed Geometry</w:t>
            </w:r>
            <w:r w:rsidR="002F236A" w:rsidRPr="00E17EF1">
              <w:rPr>
                <w:rFonts w:hint="eastAsia"/>
              </w:rPr>
              <w:t xml:space="preserve"> </w:t>
            </w:r>
            <w:r w:rsidRPr="00E17EF1">
              <w:t>(fixes translations)</w:t>
            </w:r>
          </w:p>
        </w:tc>
      </w:tr>
      <w:tr w:rsidR="005730C7" w:rsidRPr="00E17EF1" w14:paraId="5A52040D" w14:textId="77777777" w:rsidTr="009E18F9">
        <w:tc>
          <w:tcPr>
            <w:tcW w:w="1166" w:type="pct"/>
            <w:vMerge/>
          </w:tcPr>
          <w:p w14:paraId="3B849926" w14:textId="77777777" w:rsidR="005730C7" w:rsidRPr="00E17EF1" w:rsidRDefault="005730C7" w:rsidP="009E18F9">
            <w:pPr>
              <w:pStyle w:val="Table"/>
              <w:jc w:val="center"/>
            </w:pPr>
          </w:p>
        </w:tc>
        <w:tc>
          <w:tcPr>
            <w:tcW w:w="1919" w:type="pct"/>
          </w:tcPr>
          <w:p w14:paraId="48C9E38E" w14:textId="1B89B0A6" w:rsidR="005730C7" w:rsidRPr="00E17EF1" w:rsidRDefault="00320A03" w:rsidP="009E18F9">
            <w:pPr>
              <w:pStyle w:val="Table"/>
            </w:pPr>
            <w:r w:rsidRPr="00E17EF1">
              <w:t>The surface</w:t>
            </w:r>
            <w:r w:rsidR="005730C7" w:rsidRPr="00E17EF1">
              <w:t xml:space="preserve"> of rails contacted with </w:t>
            </w:r>
          </w:p>
          <w:p w14:paraId="68F4286F" w14:textId="042B9834" w:rsidR="005730C7" w:rsidRPr="00E17EF1" w:rsidRDefault="005730C7" w:rsidP="009E18F9">
            <w:pPr>
              <w:pStyle w:val="Table"/>
            </w:pPr>
            <w:r w:rsidRPr="00E17EF1">
              <w:t>J-SSOD</w:t>
            </w:r>
          </w:p>
        </w:tc>
        <w:tc>
          <w:tcPr>
            <w:tcW w:w="1915" w:type="pct"/>
          </w:tcPr>
          <w:p w14:paraId="79C01E29" w14:textId="177ABFA9" w:rsidR="005730C7" w:rsidRPr="00E17EF1" w:rsidRDefault="005730C7" w:rsidP="009E18F9">
            <w:pPr>
              <w:pStyle w:val="Table"/>
            </w:pPr>
            <w:r w:rsidRPr="00E17EF1">
              <w:rPr>
                <w:rFonts w:hint="eastAsia"/>
              </w:rPr>
              <w:t>N</w:t>
            </w:r>
            <w:r w:rsidRPr="00E17EF1">
              <w:t>o constraint</w:t>
            </w:r>
          </w:p>
        </w:tc>
      </w:tr>
      <w:tr w:rsidR="005730C7" w:rsidRPr="00E17EF1" w14:paraId="5655C760" w14:textId="77777777" w:rsidTr="009E18F9">
        <w:tc>
          <w:tcPr>
            <w:tcW w:w="1166" w:type="pct"/>
            <w:vMerge/>
          </w:tcPr>
          <w:p w14:paraId="689FB34F" w14:textId="77777777" w:rsidR="005730C7" w:rsidRPr="00E17EF1" w:rsidRDefault="005730C7" w:rsidP="009E18F9">
            <w:pPr>
              <w:pStyle w:val="Table"/>
              <w:jc w:val="center"/>
            </w:pPr>
          </w:p>
        </w:tc>
        <w:tc>
          <w:tcPr>
            <w:tcW w:w="1919" w:type="pct"/>
          </w:tcPr>
          <w:p w14:paraId="0BFE7B65" w14:textId="4527D86D" w:rsidR="005730C7" w:rsidRPr="00E17EF1" w:rsidRDefault="005730C7" w:rsidP="009E18F9">
            <w:pPr>
              <w:pStyle w:val="Table"/>
            </w:pPr>
            <w:r w:rsidRPr="00E17EF1">
              <w:t>Thread face / contacted material</w:t>
            </w:r>
          </w:p>
        </w:tc>
        <w:tc>
          <w:tcPr>
            <w:tcW w:w="1915" w:type="pct"/>
          </w:tcPr>
          <w:p w14:paraId="556D1F47" w14:textId="1599E41F" w:rsidR="005730C7" w:rsidRPr="00E17EF1" w:rsidRDefault="005730C7" w:rsidP="009E18F9">
            <w:pPr>
              <w:pStyle w:val="Table"/>
            </w:pPr>
            <w:r w:rsidRPr="00E17EF1">
              <w:t>Global bonded contact</w:t>
            </w:r>
          </w:p>
        </w:tc>
      </w:tr>
      <w:tr w:rsidR="005730C7" w:rsidRPr="00E17EF1" w14:paraId="4845C890" w14:textId="77777777" w:rsidTr="009E18F9">
        <w:tc>
          <w:tcPr>
            <w:tcW w:w="1166" w:type="pct"/>
            <w:vMerge/>
            <w:tcBorders>
              <w:bottom w:val="single" w:sz="4" w:space="0" w:color="000000"/>
            </w:tcBorders>
          </w:tcPr>
          <w:p w14:paraId="3C97D7AF" w14:textId="77777777" w:rsidR="005730C7" w:rsidRPr="00E17EF1" w:rsidRDefault="005730C7" w:rsidP="009E18F9">
            <w:pPr>
              <w:pStyle w:val="Table"/>
              <w:jc w:val="center"/>
            </w:pPr>
          </w:p>
        </w:tc>
        <w:tc>
          <w:tcPr>
            <w:tcW w:w="1919" w:type="pct"/>
            <w:tcBorders>
              <w:top w:val="single" w:sz="4" w:space="0" w:color="000000"/>
              <w:bottom w:val="single" w:sz="4" w:space="0" w:color="000000"/>
              <w:right w:val="single" w:sz="4" w:space="0" w:color="000000"/>
            </w:tcBorders>
            <w:shd w:val="clear" w:color="auto" w:fill="auto"/>
          </w:tcPr>
          <w:p w14:paraId="33CE8CE3" w14:textId="42B37897" w:rsidR="005730C7" w:rsidRPr="00E17EF1" w:rsidRDefault="005730C7" w:rsidP="009E18F9">
            <w:pPr>
              <w:pStyle w:val="Table"/>
            </w:pPr>
            <w:r w:rsidRPr="00E17EF1">
              <w:rPr>
                <w:rFonts w:hint="eastAsia"/>
              </w:rPr>
              <w:t>B</w:t>
            </w:r>
            <w:r w:rsidRPr="00E17EF1">
              <w:t>oundary condition between other materials</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06A3782B" w14:textId="6CAF87BE" w:rsidR="005730C7" w:rsidRPr="00E17EF1" w:rsidRDefault="005730C7" w:rsidP="009E18F9">
            <w:pPr>
              <w:pStyle w:val="Table"/>
            </w:pPr>
            <w:r w:rsidRPr="00E17EF1">
              <w:t>Frictionless sliding contact</w:t>
            </w:r>
          </w:p>
        </w:tc>
      </w:tr>
      <w:tr w:rsidR="005730C7" w:rsidRPr="00E17EF1" w14:paraId="21E65DD6" w14:textId="77777777" w:rsidTr="009E18F9">
        <w:trPr>
          <w:cantSplit/>
          <w:trHeight w:val="50"/>
        </w:trPr>
        <w:tc>
          <w:tcPr>
            <w:tcW w:w="1166" w:type="pct"/>
            <w:vMerge w:val="restart"/>
            <w:tcBorders>
              <w:top w:val="single" w:sz="4" w:space="0" w:color="000000"/>
              <w:left w:val="single" w:sz="4" w:space="0" w:color="000000"/>
              <w:right w:val="single" w:sz="4" w:space="0" w:color="000000"/>
            </w:tcBorders>
            <w:vAlign w:val="center"/>
          </w:tcPr>
          <w:p w14:paraId="0DBE99A3" w14:textId="6418C31A" w:rsidR="005730C7" w:rsidRPr="00E17EF1" w:rsidRDefault="005730C7" w:rsidP="009E18F9">
            <w:pPr>
              <w:pStyle w:val="Table"/>
              <w:jc w:val="center"/>
            </w:pPr>
            <w:r w:rsidRPr="00E17EF1">
              <w:t>Static Load Analysis</w:t>
            </w:r>
          </w:p>
          <w:p w14:paraId="5C6F3A88" w14:textId="327BCCE5" w:rsidR="005730C7" w:rsidRPr="00E17EF1" w:rsidRDefault="005730C7" w:rsidP="009E18F9">
            <w:pPr>
              <w:pStyle w:val="Table"/>
              <w:jc w:val="center"/>
            </w:pPr>
            <w:r w:rsidRPr="00E17EF1">
              <w:t>/</w:t>
            </w:r>
            <w:r w:rsidR="00A80ECC" w:rsidRPr="00E17EF1">
              <w:t xml:space="preserve">Fastener </w:t>
            </w:r>
            <w:r w:rsidRPr="00E17EF1">
              <w:t>Analysis</w:t>
            </w: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382C05F8" w14:textId="08073532" w:rsidR="005730C7" w:rsidRPr="00E17EF1" w:rsidRDefault="005730C7" w:rsidP="009E18F9">
            <w:pPr>
              <w:pStyle w:val="Table"/>
            </w:pPr>
            <w:r w:rsidRPr="00E17EF1">
              <w:rPr>
                <w:rFonts w:hint="eastAsia"/>
              </w:rPr>
              <w:t>-</w:t>
            </w:r>
            <w:r w:rsidRPr="00E17EF1">
              <w:t>Z face of rails</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2E197691" w14:textId="6F6020B5" w:rsidR="005730C7" w:rsidRPr="00E17EF1" w:rsidRDefault="005730C7" w:rsidP="009E18F9">
            <w:pPr>
              <w:pStyle w:val="Table"/>
            </w:pPr>
            <w:r w:rsidRPr="00E17EF1">
              <w:t>Fixed Geometry (fixes translations)</w:t>
            </w:r>
          </w:p>
        </w:tc>
      </w:tr>
      <w:tr w:rsidR="005730C7" w:rsidRPr="00E17EF1" w14:paraId="00150F1C" w14:textId="77777777" w:rsidTr="009E18F9">
        <w:trPr>
          <w:cantSplit/>
          <w:trHeight w:val="50"/>
        </w:trPr>
        <w:tc>
          <w:tcPr>
            <w:tcW w:w="1166" w:type="pct"/>
            <w:vMerge/>
            <w:tcBorders>
              <w:top w:val="single" w:sz="4" w:space="0" w:color="000000"/>
              <w:left w:val="single" w:sz="4" w:space="0" w:color="000000"/>
              <w:right w:val="single" w:sz="4" w:space="0" w:color="000000"/>
            </w:tcBorders>
          </w:tcPr>
          <w:p w14:paraId="58065F7C" w14:textId="77777777" w:rsidR="005730C7" w:rsidRPr="00E17EF1" w:rsidRDefault="005730C7" w:rsidP="009E18F9">
            <w:pPr>
              <w:pStyle w:val="Table"/>
            </w:pP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0789F1E4" w14:textId="56D70E45" w:rsidR="005730C7" w:rsidRPr="00E17EF1" w:rsidRDefault="005730C7" w:rsidP="009E18F9">
            <w:pPr>
              <w:pStyle w:val="Table"/>
            </w:pPr>
            <w:r w:rsidRPr="00E17EF1">
              <w:rPr>
                <w:rFonts w:hint="eastAsia"/>
              </w:rPr>
              <w:t>+</w:t>
            </w:r>
            <w:r w:rsidRPr="00E17EF1">
              <w:t>Z face of rails</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52116323" w14:textId="5A2B28B3" w:rsidR="005730C7" w:rsidRPr="00E17EF1" w:rsidRDefault="005730C7" w:rsidP="009E18F9">
            <w:pPr>
              <w:pStyle w:val="Table"/>
            </w:pPr>
            <w:r w:rsidRPr="00E17EF1">
              <w:rPr>
                <w:rFonts w:hint="eastAsia"/>
              </w:rPr>
              <w:t>N</w:t>
            </w:r>
            <w:r w:rsidRPr="00E17EF1">
              <w:t>o constraint*</w:t>
            </w:r>
          </w:p>
        </w:tc>
      </w:tr>
      <w:tr w:rsidR="005730C7" w:rsidRPr="00E17EF1" w14:paraId="532339CC" w14:textId="77777777" w:rsidTr="009E18F9">
        <w:trPr>
          <w:cantSplit/>
          <w:trHeight w:val="50"/>
        </w:trPr>
        <w:tc>
          <w:tcPr>
            <w:tcW w:w="1166" w:type="pct"/>
            <w:vMerge/>
            <w:tcBorders>
              <w:top w:val="single" w:sz="4" w:space="0" w:color="000000"/>
              <w:left w:val="single" w:sz="4" w:space="0" w:color="000000"/>
              <w:right w:val="single" w:sz="4" w:space="0" w:color="000000"/>
            </w:tcBorders>
          </w:tcPr>
          <w:p w14:paraId="2479C423" w14:textId="77777777" w:rsidR="005730C7" w:rsidRPr="00E17EF1" w:rsidRDefault="005730C7" w:rsidP="009E18F9">
            <w:pPr>
              <w:pStyle w:val="Table"/>
            </w:pP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15F3D1FD" w14:textId="48F32233" w:rsidR="005730C7" w:rsidRPr="00E17EF1" w:rsidRDefault="009E18F9" w:rsidP="009E18F9">
            <w:pPr>
              <w:pStyle w:val="Table"/>
            </w:pPr>
            <w:r w:rsidRPr="00E17EF1">
              <w:t>The surface</w:t>
            </w:r>
            <w:r w:rsidR="005730C7" w:rsidRPr="00E17EF1">
              <w:t xml:space="preserve"> of rails contacted with </w:t>
            </w:r>
          </w:p>
          <w:p w14:paraId="6E6648E1" w14:textId="45CBA2D0" w:rsidR="005730C7" w:rsidRPr="00E17EF1" w:rsidRDefault="005730C7" w:rsidP="009E18F9">
            <w:pPr>
              <w:pStyle w:val="Table"/>
            </w:pPr>
            <w:r w:rsidRPr="00E17EF1">
              <w:t>J-SSOD</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6506DB98" w14:textId="045723F7" w:rsidR="005730C7" w:rsidRPr="00E17EF1" w:rsidRDefault="005730C7" w:rsidP="009E18F9">
            <w:pPr>
              <w:pStyle w:val="Table"/>
            </w:pPr>
            <w:r w:rsidRPr="00E17EF1">
              <w:rPr>
                <w:rFonts w:hint="eastAsia"/>
              </w:rPr>
              <w:t>N</w:t>
            </w:r>
            <w:r w:rsidRPr="00E17EF1">
              <w:t>o constraint</w:t>
            </w:r>
          </w:p>
        </w:tc>
      </w:tr>
      <w:tr w:rsidR="005730C7" w:rsidRPr="00E17EF1" w14:paraId="4744C708" w14:textId="77777777" w:rsidTr="009E18F9">
        <w:trPr>
          <w:trHeight w:val="50"/>
        </w:trPr>
        <w:tc>
          <w:tcPr>
            <w:tcW w:w="1166" w:type="pct"/>
            <w:vMerge/>
            <w:tcBorders>
              <w:left w:val="single" w:sz="4" w:space="0" w:color="000000"/>
              <w:right w:val="single" w:sz="4" w:space="0" w:color="000000"/>
            </w:tcBorders>
          </w:tcPr>
          <w:p w14:paraId="5C02DC34" w14:textId="77777777" w:rsidR="005730C7" w:rsidRPr="00E17EF1" w:rsidRDefault="005730C7" w:rsidP="009E18F9">
            <w:pPr>
              <w:pStyle w:val="Table"/>
            </w:pP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1DAAA752" w14:textId="71D291AA" w:rsidR="005730C7" w:rsidRPr="00E17EF1" w:rsidRDefault="005730C7" w:rsidP="009E18F9">
            <w:pPr>
              <w:pStyle w:val="Table"/>
            </w:pPr>
            <w:r w:rsidRPr="00E17EF1">
              <w:t>Thread face / contacted material</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52A2B69F" w14:textId="5D09485B" w:rsidR="005730C7" w:rsidRPr="00E17EF1" w:rsidRDefault="005730C7" w:rsidP="009E18F9">
            <w:pPr>
              <w:pStyle w:val="Table"/>
            </w:pPr>
            <w:r w:rsidRPr="00E17EF1">
              <w:t>Global bonded contact</w:t>
            </w:r>
          </w:p>
        </w:tc>
      </w:tr>
      <w:tr w:rsidR="005730C7" w:rsidRPr="00E17EF1" w14:paraId="2C265179" w14:textId="77777777" w:rsidTr="009E18F9">
        <w:trPr>
          <w:trHeight w:val="50"/>
        </w:trPr>
        <w:tc>
          <w:tcPr>
            <w:tcW w:w="1166" w:type="pct"/>
            <w:vMerge/>
            <w:tcBorders>
              <w:left w:val="single" w:sz="4" w:space="0" w:color="000000"/>
              <w:right w:val="single" w:sz="4" w:space="0" w:color="000000"/>
            </w:tcBorders>
          </w:tcPr>
          <w:p w14:paraId="2B8B5532" w14:textId="77777777" w:rsidR="005730C7" w:rsidRPr="00E17EF1" w:rsidRDefault="005730C7" w:rsidP="009E18F9">
            <w:pPr>
              <w:pStyle w:val="Table"/>
            </w:pP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1B503A81" w14:textId="46CEEDE5" w:rsidR="005730C7" w:rsidRPr="00E17EF1" w:rsidRDefault="00A80ECC" w:rsidP="009E18F9">
            <w:pPr>
              <w:pStyle w:val="Table"/>
            </w:pPr>
            <w:r w:rsidRPr="00E17EF1">
              <w:t>Fastener</w:t>
            </w:r>
            <w:r w:rsidR="005730C7" w:rsidRPr="00E17EF1">
              <w:t xml:space="preserve"> head / contacted material</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6FE12A72" w14:textId="5E40859E" w:rsidR="005730C7" w:rsidRPr="00E17EF1" w:rsidRDefault="005730C7" w:rsidP="009E18F9">
            <w:pPr>
              <w:pStyle w:val="Table"/>
            </w:pPr>
            <w:r w:rsidRPr="00E17EF1">
              <w:t>Global bonded contact</w:t>
            </w:r>
          </w:p>
        </w:tc>
      </w:tr>
      <w:tr w:rsidR="005730C7" w:rsidRPr="00E17EF1" w14:paraId="19DF9949" w14:textId="77777777" w:rsidTr="009E18F9">
        <w:trPr>
          <w:trHeight w:val="50"/>
        </w:trPr>
        <w:tc>
          <w:tcPr>
            <w:tcW w:w="1166" w:type="pct"/>
            <w:vMerge/>
            <w:tcBorders>
              <w:left w:val="single" w:sz="4" w:space="0" w:color="000000"/>
              <w:right w:val="single" w:sz="4" w:space="0" w:color="000000"/>
            </w:tcBorders>
          </w:tcPr>
          <w:p w14:paraId="03B064D2" w14:textId="77777777" w:rsidR="005730C7" w:rsidRPr="00E17EF1" w:rsidRDefault="005730C7" w:rsidP="009E18F9">
            <w:pPr>
              <w:pStyle w:val="Table"/>
            </w:pPr>
          </w:p>
        </w:tc>
        <w:tc>
          <w:tcPr>
            <w:tcW w:w="1919" w:type="pct"/>
            <w:tcBorders>
              <w:top w:val="single" w:sz="4" w:space="0" w:color="000000"/>
              <w:left w:val="single" w:sz="4" w:space="0" w:color="000000"/>
              <w:bottom w:val="single" w:sz="4" w:space="0" w:color="000000"/>
              <w:right w:val="single" w:sz="4" w:space="0" w:color="000000"/>
            </w:tcBorders>
            <w:shd w:val="clear" w:color="auto" w:fill="auto"/>
          </w:tcPr>
          <w:p w14:paraId="34944C82" w14:textId="2F408B9A" w:rsidR="005730C7" w:rsidRPr="00E17EF1" w:rsidRDefault="005730C7" w:rsidP="009E18F9">
            <w:pPr>
              <w:pStyle w:val="Table"/>
            </w:pPr>
            <w:r w:rsidRPr="00E17EF1">
              <w:rPr>
                <w:rFonts w:hint="eastAsia"/>
              </w:rPr>
              <w:t>B</w:t>
            </w:r>
            <w:r w:rsidRPr="00E17EF1">
              <w:t>oundary condition between other materials</w:t>
            </w:r>
          </w:p>
        </w:tc>
        <w:tc>
          <w:tcPr>
            <w:tcW w:w="1915" w:type="pct"/>
            <w:tcBorders>
              <w:top w:val="single" w:sz="4" w:space="0" w:color="000000"/>
              <w:left w:val="single" w:sz="4" w:space="0" w:color="000000"/>
              <w:bottom w:val="single" w:sz="4" w:space="0" w:color="000000"/>
              <w:right w:val="single" w:sz="4" w:space="0" w:color="000000"/>
            </w:tcBorders>
            <w:shd w:val="clear" w:color="auto" w:fill="auto"/>
          </w:tcPr>
          <w:p w14:paraId="19562BEB" w14:textId="35AD5447" w:rsidR="005730C7" w:rsidRPr="00E17EF1" w:rsidRDefault="005730C7" w:rsidP="009E18F9">
            <w:pPr>
              <w:pStyle w:val="Table"/>
            </w:pPr>
            <w:r w:rsidRPr="00E17EF1">
              <w:t>Frictionless sliding contac</w:t>
            </w:r>
            <w:r w:rsidR="001F0BF7" w:rsidRPr="00E17EF1">
              <w:t>t</w:t>
            </w:r>
          </w:p>
        </w:tc>
      </w:tr>
    </w:tbl>
    <w:bookmarkEnd w:id="34"/>
    <w:p w14:paraId="2654BE44" w14:textId="2547CEB9" w:rsidR="006772B3" w:rsidRPr="00E17EF1" w:rsidRDefault="002F236A" w:rsidP="007250ED">
      <w:pPr>
        <w:spacing w:line="276" w:lineRule="auto"/>
        <w:ind w:right="630" w:firstLine="0"/>
        <w:rPr>
          <w:color w:val="000000" w:themeColor="text1"/>
          <w:szCs w:val="21"/>
        </w:rPr>
      </w:pPr>
      <w:r w:rsidRPr="00E17EF1">
        <w:rPr>
          <w:rFonts w:hint="eastAsia"/>
          <w:color w:val="000000" w:themeColor="text1"/>
          <w:szCs w:val="21"/>
        </w:rPr>
        <w:t>*</w:t>
      </w:r>
      <w:r w:rsidRPr="00E17EF1">
        <w:rPr>
          <w:color w:val="000000" w:themeColor="text1"/>
          <w:szCs w:val="21"/>
        </w:rPr>
        <w:t xml:space="preserve"> Fixing X and Y ax</w:t>
      </w:r>
      <w:r w:rsidR="001F0BF7" w:rsidRPr="00E17EF1">
        <w:rPr>
          <w:color w:val="000000" w:themeColor="text1"/>
          <w:szCs w:val="21"/>
        </w:rPr>
        <w:t>e</w:t>
      </w:r>
      <w:r w:rsidRPr="00E17EF1">
        <w:rPr>
          <w:color w:val="000000" w:themeColor="text1"/>
          <w:szCs w:val="21"/>
        </w:rPr>
        <w:t>s is also acceptable</w:t>
      </w:r>
    </w:p>
    <w:p w14:paraId="7258703B" w14:textId="1080F457" w:rsidR="00906A8C" w:rsidRPr="00E17EF1" w:rsidRDefault="00906A8C" w:rsidP="007250ED">
      <w:r w:rsidRPr="00E17EF1">
        <w:rPr>
          <w:u w:val="single"/>
        </w:rPr>
        <w:t>FEM Loading</w:t>
      </w:r>
      <w:r w:rsidRPr="00E17EF1">
        <w:t>: The analysis was done under the following conditio</w:t>
      </w:r>
      <w:r w:rsidR="007250ED" w:rsidRPr="00E17EF1">
        <w:t>ns:</w:t>
      </w:r>
    </w:p>
    <w:p w14:paraId="45D68AB5" w14:textId="54EE1C75" w:rsidR="00906A8C" w:rsidRPr="00E17EF1" w:rsidRDefault="00906A8C" w:rsidP="00CE0ABB">
      <w:pPr>
        <w:numPr>
          <w:ilvl w:val="0"/>
          <w:numId w:val="31"/>
        </w:numPr>
        <w:pBdr>
          <w:top w:val="nil"/>
          <w:left w:val="nil"/>
          <w:bottom w:val="nil"/>
          <w:right w:val="nil"/>
          <w:between w:val="nil"/>
        </w:pBdr>
        <w:spacing w:line="276" w:lineRule="auto"/>
        <w:rPr>
          <w:rFonts w:eastAsia="Times New Roman"/>
          <w:color w:val="000000"/>
        </w:rPr>
      </w:pPr>
      <w:r w:rsidRPr="00E17EF1">
        <w:rPr>
          <w:rFonts w:eastAsia="Times New Roman"/>
          <w:color w:val="000000"/>
        </w:rPr>
        <w:t xml:space="preserve">Using the quasi-static acceleration levels of Cygnus (9G), the model was subjected to </w:t>
      </w:r>
      <w:r w:rsidR="009E18F9" w:rsidRPr="00E17EF1">
        <w:rPr>
          <w:rFonts w:eastAsia="Times New Roman"/>
          <w:color w:val="000000"/>
        </w:rPr>
        <w:t xml:space="preserve">a </w:t>
      </w:r>
      <w:r w:rsidRPr="00E17EF1">
        <w:rPr>
          <w:rFonts w:eastAsia="Times New Roman"/>
          <w:color w:val="000000"/>
        </w:rPr>
        <w:t>gravity load of 9G (88.29</w:t>
      </w:r>
      <w:r w:rsidR="007250ED" w:rsidRPr="00E17EF1">
        <w:rPr>
          <w:rFonts w:eastAsia="Times New Roman"/>
          <w:color w:val="000000"/>
        </w:rPr>
        <w:t xml:space="preserve"> </w:t>
      </w:r>
      <w:r w:rsidRPr="00E17EF1">
        <w:rPr>
          <w:rFonts w:eastAsia="Times New Roman"/>
          <w:color w:val="000000"/>
        </w:rPr>
        <w:t>ms</w:t>
      </w:r>
      <w:r w:rsidRPr="00E17EF1">
        <w:rPr>
          <w:rFonts w:eastAsia="Times New Roman"/>
          <w:color w:val="000000"/>
          <w:vertAlign w:val="superscript"/>
        </w:rPr>
        <w:t>-2</w:t>
      </w:r>
      <w:r w:rsidRPr="00E17EF1">
        <w:rPr>
          <w:rFonts w:eastAsia="Times New Roman"/>
          <w:color w:val="000000"/>
        </w:rPr>
        <w:t xml:space="preserve">) in </w:t>
      </w:r>
      <w:r w:rsidR="009E18F9" w:rsidRPr="00E17EF1">
        <w:rPr>
          <w:rFonts w:eastAsia="Times New Roman"/>
          <w:color w:val="000000"/>
        </w:rPr>
        <w:t xml:space="preserve">the </w:t>
      </w:r>
      <w:r w:rsidRPr="00E17EF1">
        <w:rPr>
          <w:rFonts w:eastAsia="Times New Roman"/>
          <w:color w:val="000000"/>
        </w:rPr>
        <w:t>plane with the launch axis (1G = 9.81 ms</w:t>
      </w:r>
      <w:r w:rsidRPr="00E17EF1">
        <w:rPr>
          <w:rFonts w:eastAsia="Times New Roman"/>
          <w:color w:val="000000"/>
          <w:vertAlign w:val="superscript"/>
        </w:rPr>
        <w:t>-2</w:t>
      </w:r>
      <w:proofErr w:type="gramStart"/>
      <w:r w:rsidRPr="00E17EF1">
        <w:rPr>
          <w:rFonts w:eastAsia="Times New Roman"/>
          <w:color w:val="000000"/>
        </w:rPr>
        <w:t>)</w:t>
      </w:r>
      <w:r w:rsidR="007250ED" w:rsidRPr="00E17EF1">
        <w:rPr>
          <w:rFonts w:eastAsia="Times New Roman"/>
          <w:color w:val="000000"/>
        </w:rPr>
        <w:t>;</w:t>
      </w:r>
      <w:proofErr w:type="gramEnd"/>
    </w:p>
    <w:p w14:paraId="52942495" w14:textId="4D6371CA" w:rsidR="00906A8C" w:rsidRPr="00E17EF1" w:rsidRDefault="00906A8C" w:rsidP="00CE0ABB">
      <w:pPr>
        <w:numPr>
          <w:ilvl w:val="0"/>
          <w:numId w:val="31"/>
        </w:numPr>
        <w:pBdr>
          <w:top w:val="nil"/>
          <w:left w:val="nil"/>
          <w:bottom w:val="nil"/>
          <w:right w:val="nil"/>
          <w:between w:val="nil"/>
        </w:pBdr>
        <w:spacing w:line="276" w:lineRule="auto"/>
        <w:rPr>
          <w:rFonts w:eastAsia="Times New Roman"/>
          <w:color w:val="000000"/>
        </w:rPr>
      </w:pPr>
      <w:r w:rsidRPr="00E17EF1">
        <w:rPr>
          <w:rFonts w:eastAsia="Times New Roman"/>
          <w:color w:val="000000"/>
        </w:rPr>
        <w:t>An axial force equal to 46.6</w:t>
      </w:r>
      <w:r w:rsidR="007250ED" w:rsidRPr="00E17EF1">
        <w:rPr>
          <w:rFonts w:eastAsia="Times New Roman"/>
          <w:color w:val="000000"/>
        </w:rPr>
        <w:t xml:space="preserve"> </w:t>
      </w:r>
      <w:r w:rsidRPr="00E17EF1">
        <w:rPr>
          <w:rFonts w:eastAsia="Times New Roman"/>
          <w:color w:val="000000"/>
        </w:rPr>
        <w:t xml:space="preserve">N is applied on </w:t>
      </w:r>
      <w:r w:rsidR="007250ED" w:rsidRPr="00E17EF1">
        <w:rPr>
          <w:rFonts w:eastAsia="Times New Roman"/>
          <w:color w:val="000000"/>
        </w:rPr>
        <w:t>e</w:t>
      </w:r>
      <w:r w:rsidRPr="00E17EF1">
        <w:rPr>
          <w:rFonts w:eastAsia="Times New Roman"/>
          <w:color w:val="000000"/>
        </w:rPr>
        <w:t xml:space="preserve">ach </w:t>
      </w:r>
      <w:proofErr w:type="gramStart"/>
      <w:r w:rsidRPr="00E17EF1">
        <w:rPr>
          <w:rFonts w:eastAsia="Times New Roman"/>
          <w:color w:val="000000"/>
        </w:rPr>
        <w:t>rail</w:t>
      </w:r>
      <w:r w:rsidR="007250ED" w:rsidRPr="00E17EF1">
        <w:rPr>
          <w:rFonts w:eastAsia="Times New Roman"/>
          <w:color w:val="000000"/>
        </w:rPr>
        <w:t>;</w:t>
      </w:r>
      <w:proofErr w:type="gramEnd"/>
    </w:p>
    <w:p w14:paraId="184C5860" w14:textId="54C67EBA" w:rsidR="00906A8C" w:rsidRPr="00E17EF1" w:rsidRDefault="00906A8C" w:rsidP="00CE0ABB">
      <w:pPr>
        <w:numPr>
          <w:ilvl w:val="0"/>
          <w:numId w:val="31"/>
        </w:numPr>
        <w:pBdr>
          <w:top w:val="nil"/>
          <w:left w:val="nil"/>
          <w:bottom w:val="nil"/>
          <w:right w:val="nil"/>
          <w:between w:val="nil"/>
        </w:pBdr>
        <w:spacing w:line="276" w:lineRule="auto"/>
        <w:rPr>
          <w:rFonts w:eastAsia="Times New Roman"/>
          <w:color w:val="000000"/>
        </w:rPr>
      </w:pPr>
      <w:r w:rsidRPr="00E17EF1">
        <w:rPr>
          <w:rFonts w:eastAsia="Times New Roman"/>
          <w:color w:val="000000"/>
        </w:rPr>
        <w:t>Each rail is rigidly constrained at the base (- Z axis)</w:t>
      </w:r>
      <w:r w:rsidR="007250ED" w:rsidRPr="00E17EF1">
        <w:rPr>
          <w:rFonts w:eastAsia="Times New Roman"/>
          <w:color w:val="000000"/>
        </w:rPr>
        <w:t>.</w:t>
      </w:r>
    </w:p>
    <w:p w14:paraId="62AAC8D1" w14:textId="4CE6E55F" w:rsidR="001F0BF7" w:rsidRDefault="00906A8C" w:rsidP="001F0BF7">
      <w:r w:rsidRPr="00E17EF1">
        <w:lastRenderedPageBreak/>
        <w:t>Stress levels on various parts of the satellite are displayed in Table 5.</w:t>
      </w:r>
      <w:r w:rsidR="000F4176" w:rsidRPr="00E17EF1">
        <w:t>4</w:t>
      </w:r>
      <w:r w:rsidRPr="00E17EF1">
        <w:t>-4 and using a factor of safety of 1.5 for yield and 2 for ultimate stress (</w:t>
      </w:r>
      <w:proofErr w:type="spellStart"/>
      <w:r w:rsidRPr="00E17EF1">
        <w:t>Ftu</w:t>
      </w:r>
      <w:proofErr w:type="spellEnd"/>
      <w:r w:rsidRPr="00E17EF1">
        <w:t>).</w:t>
      </w:r>
    </w:p>
    <w:p w14:paraId="23BDB19C" w14:textId="77777777" w:rsidR="004D0B70" w:rsidRPr="00E17EF1" w:rsidRDefault="004D0B70" w:rsidP="001F0BF7"/>
    <w:p w14:paraId="4C3B4D67" w14:textId="20B9AFA6" w:rsidR="00906A8C" w:rsidRPr="00E17EF1" w:rsidRDefault="00906A8C" w:rsidP="00C67E18">
      <w:pPr>
        <w:spacing w:line="276" w:lineRule="auto"/>
        <w:ind w:firstLine="0"/>
        <w:jc w:val="center"/>
        <w:rPr>
          <w:rFonts w:eastAsia="Times New Roman"/>
          <w:b/>
          <w:color w:val="000000"/>
          <w:u w:val="single"/>
        </w:rPr>
      </w:pPr>
      <w:bookmarkStart w:id="35" w:name="_Hlk79336720"/>
      <w:r w:rsidRPr="00E17EF1">
        <w:rPr>
          <w:rFonts w:eastAsia="Times New Roman"/>
          <w:b/>
          <w:color w:val="000000"/>
          <w:u w:val="single"/>
        </w:rPr>
        <w:t>Table 5.</w:t>
      </w:r>
      <w:r w:rsidR="000F4176" w:rsidRPr="00E17EF1">
        <w:rPr>
          <w:rFonts w:eastAsia="Times New Roman"/>
          <w:b/>
          <w:color w:val="000000"/>
          <w:u w:val="single"/>
        </w:rPr>
        <w:t>4</w:t>
      </w:r>
      <w:r w:rsidRPr="00E17EF1">
        <w:rPr>
          <w:rFonts w:eastAsia="Times New Roman"/>
          <w:b/>
          <w:color w:val="000000"/>
          <w:u w:val="single"/>
        </w:rPr>
        <w:t>-4 Load Applied on FEM</w:t>
      </w:r>
    </w:p>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00" w:firstRow="0" w:lastRow="0" w:firstColumn="0" w:lastColumn="0" w:noHBand="0" w:noVBand="1"/>
      </w:tblPr>
      <w:tblGrid>
        <w:gridCol w:w="2181"/>
        <w:gridCol w:w="2105"/>
        <w:gridCol w:w="2106"/>
        <w:gridCol w:w="2102"/>
      </w:tblGrid>
      <w:tr w:rsidR="00906A8C" w:rsidRPr="00E17EF1" w14:paraId="03214564" w14:textId="77777777" w:rsidTr="000F4176">
        <w:trPr>
          <w:trHeight w:val="284"/>
          <w:jc w:val="center"/>
        </w:trPr>
        <w:tc>
          <w:tcPr>
            <w:tcW w:w="2181" w:type="dxa"/>
            <w:vMerge w:val="restart"/>
            <w:vAlign w:val="center"/>
          </w:tcPr>
          <w:bookmarkEnd w:id="35"/>
          <w:p w14:paraId="18626AA9" w14:textId="77777777" w:rsidR="00906A8C" w:rsidRPr="00E17EF1" w:rsidRDefault="00906A8C" w:rsidP="009E18F9">
            <w:pPr>
              <w:pStyle w:val="Table"/>
              <w:jc w:val="center"/>
              <w:rPr>
                <w:b/>
                <w:bCs/>
              </w:rPr>
            </w:pPr>
            <w:r w:rsidRPr="00E17EF1">
              <w:rPr>
                <w:b/>
                <w:bCs/>
              </w:rPr>
              <w:t>Case ID</w:t>
            </w:r>
          </w:p>
        </w:tc>
        <w:tc>
          <w:tcPr>
            <w:tcW w:w="6313" w:type="dxa"/>
            <w:gridSpan w:val="3"/>
            <w:vAlign w:val="center"/>
          </w:tcPr>
          <w:p w14:paraId="12A29B02" w14:textId="77777777" w:rsidR="00906A8C" w:rsidRPr="00E17EF1" w:rsidRDefault="00906A8C" w:rsidP="009E18F9">
            <w:pPr>
              <w:pStyle w:val="Table"/>
              <w:jc w:val="center"/>
              <w:rPr>
                <w:b/>
                <w:bCs/>
              </w:rPr>
            </w:pPr>
            <w:r w:rsidRPr="00E17EF1">
              <w:rPr>
                <w:b/>
                <w:bCs/>
              </w:rPr>
              <w:t>Acceleration level [G]</w:t>
            </w:r>
          </w:p>
        </w:tc>
      </w:tr>
      <w:tr w:rsidR="00906A8C" w:rsidRPr="00E17EF1" w14:paraId="74D137E8" w14:textId="77777777" w:rsidTr="000F4176">
        <w:trPr>
          <w:trHeight w:val="284"/>
          <w:jc w:val="center"/>
        </w:trPr>
        <w:tc>
          <w:tcPr>
            <w:tcW w:w="2181" w:type="dxa"/>
            <w:vMerge/>
            <w:vAlign w:val="center"/>
          </w:tcPr>
          <w:p w14:paraId="2E6FC081" w14:textId="77777777" w:rsidR="00906A8C" w:rsidRPr="00E17EF1" w:rsidRDefault="00906A8C" w:rsidP="009E18F9">
            <w:pPr>
              <w:pStyle w:val="Table"/>
              <w:jc w:val="center"/>
              <w:rPr>
                <w:b/>
                <w:bCs/>
              </w:rPr>
            </w:pPr>
          </w:p>
        </w:tc>
        <w:tc>
          <w:tcPr>
            <w:tcW w:w="2105" w:type="dxa"/>
            <w:vAlign w:val="center"/>
          </w:tcPr>
          <w:p w14:paraId="1038F108" w14:textId="484BB44B" w:rsidR="00906A8C" w:rsidRPr="00E17EF1" w:rsidRDefault="004D0B70" w:rsidP="009E18F9">
            <w:pPr>
              <w:pStyle w:val="Table"/>
              <w:jc w:val="center"/>
              <w:rPr>
                <w:b/>
                <w:bCs/>
              </w:rPr>
            </w:pPr>
            <w:r w:rsidRPr="00E17EF1">
              <w:rPr>
                <w:b/>
                <w:bCs/>
              </w:rPr>
              <w:t>X-axis</w:t>
            </w:r>
          </w:p>
        </w:tc>
        <w:tc>
          <w:tcPr>
            <w:tcW w:w="2106" w:type="dxa"/>
            <w:vAlign w:val="center"/>
          </w:tcPr>
          <w:p w14:paraId="7383740E" w14:textId="7EB12A3B" w:rsidR="00906A8C" w:rsidRPr="00E17EF1" w:rsidRDefault="004D0B70" w:rsidP="009E18F9">
            <w:pPr>
              <w:pStyle w:val="Table"/>
              <w:jc w:val="center"/>
              <w:rPr>
                <w:b/>
                <w:bCs/>
              </w:rPr>
            </w:pPr>
            <w:r w:rsidRPr="00E17EF1">
              <w:rPr>
                <w:b/>
                <w:bCs/>
              </w:rPr>
              <w:t>Y-axis</w:t>
            </w:r>
          </w:p>
        </w:tc>
        <w:tc>
          <w:tcPr>
            <w:tcW w:w="2102" w:type="dxa"/>
            <w:vAlign w:val="center"/>
          </w:tcPr>
          <w:p w14:paraId="1508271D" w14:textId="79B70ADA" w:rsidR="00906A8C" w:rsidRPr="00E17EF1" w:rsidRDefault="004D0B70" w:rsidP="009E18F9">
            <w:pPr>
              <w:pStyle w:val="Table"/>
              <w:jc w:val="center"/>
              <w:rPr>
                <w:b/>
                <w:bCs/>
              </w:rPr>
            </w:pPr>
            <w:r w:rsidRPr="00E17EF1">
              <w:rPr>
                <w:b/>
                <w:bCs/>
              </w:rPr>
              <w:t>Z-axis</w:t>
            </w:r>
          </w:p>
        </w:tc>
      </w:tr>
      <w:tr w:rsidR="00906A8C" w:rsidRPr="00E17EF1" w14:paraId="39DFDA11" w14:textId="77777777" w:rsidTr="000F4176">
        <w:trPr>
          <w:trHeight w:val="284"/>
          <w:jc w:val="center"/>
        </w:trPr>
        <w:tc>
          <w:tcPr>
            <w:tcW w:w="2181" w:type="dxa"/>
            <w:vAlign w:val="center"/>
          </w:tcPr>
          <w:p w14:paraId="195ABE36" w14:textId="77777777" w:rsidR="00906A8C" w:rsidRPr="00E17EF1" w:rsidRDefault="00906A8C" w:rsidP="009E18F9">
            <w:pPr>
              <w:pStyle w:val="Table"/>
              <w:jc w:val="center"/>
            </w:pPr>
            <w:r w:rsidRPr="00E17EF1">
              <w:t>Compressive Load</w:t>
            </w:r>
          </w:p>
        </w:tc>
        <w:tc>
          <w:tcPr>
            <w:tcW w:w="2105" w:type="dxa"/>
            <w:vAlign w:val="center"/>
          </w:tcPr>
          <w:p w14:paraId="493FEC11" w14:textId="77777777" w:rsidR="00906A8C" w:rsidRPr="00E17EF1" w:rsidRDefault="00906A8C" w:rsidP="009E18F9">
            <w:pPr>
              <w:pStyle w:val="Table"/>
              <w:jc w:val="center"/>
            </w:pPr>
          </w:p>
        </w:tc>
        <w:tc>
          <w:tcPr>
            <w:tcW w:w="2106" w:type="dxa"/>
            <w:vAlign w:val="center"/>
          </w:tcPr>
          <w:p w14:paraId="345028D6" w14:textId="77777777" w:rsidR="00906A8C" w:rsidRPr="00E17EF1" w:rsidRDefault="00906A8C" w:rsidP="009E18F9">
            <w:pPr>
              <w:pStyle w:val="Table"/>
              <w:jc w:val="center"/>
            </w:pPr>
          </w:p>
        </w:tc>
        <w:tc>
          <w:tcPr>
            <w:tcW w:w="2102" w:type="dxa"/>
            <w:vAlign w:val="center"/>
          </w:tcPr>
          <w:p w14:paraId="023B595C" w14:textId="2A11761B" w:rsidR="00906A8C" w:rsidRPr="00E17EF1" w:rsidRDefault="00906A8C" w:rsidP="009E18F9">
            <w:pPr>
              <w:pStyle w:val="Table"/>
              <w:jc w:val="center"/>
            </w:pPr>
            <w:r w:rsidRPr="00E17EF1">
              <w:t>46.6</w:t>
            </w:r>
            <w:r w:rsidR="000F4176" w:rsidRPr="00E17EF1">
              <w:t xml:space="preserve"> </w:t>
            </w:r>
            <w:r w:rsidRPr="00E17EF1">
              <w:t>N</w:t>
            </w:r>
          </w:p>
        </w:tc>
      </w:tr>
      <w:tr w:rsidR="00906A8C" w:rsidRPr="00E17EF1" w14:paraId="2818D9FD" w14:textId="77777777" w:rsidTr="000F4176">
        <w:trPr>
          <w:trHeight w:val="284"/>
          <w:jc w:val="center"/>
        </w:trPr>
        <w:tc>
          <w:tcPr>
            <w:tcW w:w="2181" w:type="dxa"/>
            <w:vAlign w:val="center"/>
          </w:tcPr>
          <w:p w14:paraId="5BBD8822" w14:textId="77777777" w:rsidR="00906A8C" w:rsidRPr="00E17EF1" w:rsidRDefault="00906A8C" w:rsidP="009E18F9">
            <w:pPr>
              <w:pStyle w:val="Table"/>
              <w:jc w:val="center"/>
            </w:pPr>
            <w:r w:rsidRPr="00E17EF1">
              <w:t>STA1</w:t>
            </w:r>
          </w:p>
        </w:tc>
        <w:tc>
          <w:tcPr>
            <w:tcW w:w="2105" w:type="dxa"/>
            <w:vAlign w:val="center"/>
          </w:tcPr>
          <w:p w14:paraId="111C558C" w14:textId="77777777" w:rsidR="00906A8C" w:rsidRPr="00E17EF1" w:rsidRDefault="00906A8C" w:rsidP="009E18F9">
            <w:pPr>
              <w:pStyle w:val="Table"/>
              <w:jc w:val="center"/>
            </w:pPr>
            <w:r w:rsidRPr="00E17EF1">
              <w:t>9</w:t>
            </w:r>
          </w:p>
        </w:tc>
        <w:tc>
          <w:tcPr>
            <w:tcW w:w="2106" w:type="dxa"/>
            <w:vAlign w:val="center"/>
          </w:tcPr>
          <w:p w14:paraId="070AA37F" w14:textId="77777777" w:rsidR="00906A8C" w:rsidRPr="00E17EF1" w:rsidRDefault="00906A8C" w:rsidP="009E18F9">
            <w:pPr>
              <w:pStyle w:val="Table"/>
              <w:jc w:val="center"/>
            </w:pPr>
            <w:r w:rsidRPr="00E17EF1">
              <w:t>-</w:t>
            </w:r>
          </w:p>
        </w:tc>
        <w:tc>
          <w:tcPr>
            <w:tcW w:w="2102" w:type="dxa"/>
            <w:vAlign w:val="center"/>
          </w:tcPr>
          <w:p w14:paraId="3E2EE520" w14:textId="77777777" w:rsidR="00906A8C" w:rsidRPr="00E17EF1" w:rsidRDefault="00906A8C" w:rsidP="009E18F9">
            <w:pPr>
              <w:pStyle w:val="Table"/>
              <w:jc w:val="center"/>
            </w:pPr>
            <w:r w:rsidRPr="00E17EF1">
              <w:t>-</w:t>
            </w:r>
          </w:p>
        </w:tc>
      </w:tr>
      <w:tr w:rsidR="00906A8C" w:rsidRPr="00E17EF1" w14:paraId="00822DEE" w14:textId="77777777" w:rsidTr="000F4176">
        <w:trPr>
          <w:trHeight w:val="284"/>
          <w:jc w:val="center"/>
        </w:trPr>
        <w:tc>
          <w:tcPr>
            <w:tcW w:w="2181" w:type="dxa"/>
            <w:vAlign w:val="center"/>
          </w:tcPr>
          <w:p w14:paraId="5C6F7ED3" w14:textId="77777777" w:rsidR="00906A8C" w:rsidRPr="00E17EF1" w:rsidRDefault="00906A8C" w:rsidP="009E18F9">
            <w:pPr>
              <w:pStyle w:val="Table"/>
              <w:jc w:val="center"/>
            </w:pPr>
            <w:r w:rsidRPr="00E17EF1">
              <w:t>STA2</w:t>
            </w:r>
          </w:p>
        </w:tc>
        <w:tc>
          <w:tcPr>
            <w:tcW w:w="2105" w:type="dxa"/>
            <w:vAlign w:val="center"/>
          </w:tcPr>
          <w:p w14:paraId="3C613C2B" w14:textId="77777777" w:rsidR="00906A8C" w:rsidRPr="00E17EF1" w:rsidRDefault="00906A8C" w:rsidP="009E18F9">
            <w:pPr>
              <w:pStyle w:val="Table"/>
              <w:jc w:val="center"/>
            </w:pPr>
            <w:r w:rsidRPr="00E17EF1">
              <w:t>-</w:t>
            </w:r>
          </w:p>
        </w:tc>
        <w:tc>
          <w:tcPr>
            <w:tcW w:w="2106" w:type="dxa"/>
            <w:vAlign w:val="center"/>
          </w:tcPr>
          <w:p w14:paraId="794E1D74" w14:textId="77777777" w:rsidR="00906A8C" w:rsidRPr="00E17EF1" w:rsidRDefault="00906A8C" w:rsidP="009E18F9">
            <w:pPr>
              <w:pStyle w:val="Table"/>
              <w:jc w:val="center"/>
            </w:pPr>
            <w:r w:rsidRPr="00E17EF1">
              <w:t>9</w:t>
            </w:r>
          </w:p>
        </w:tc>
        <w:tc>
          <w:tcPr>
            <w:tcW w:w="2102" w:type="dxa"/>
            <w:vAlign w:val="center"/>
          </w:tcPr>
          <w:p w14:paraId="44CCD131" w14:textId="77777777" w:rsidR="00906A8C" w:rsidRPr="00E17EF1" w:rsidRDefault="00906A8C" w:rsidP="009E18F9">
            <w:pPr>
              <w:pStyle w:val="Table"/>
              <w:jc w:val="center"/>
            </w:pPr>
            <w:r w:rsidRPr="00E17EF1">
              <w:t>-</w:t>
            </w:r>
          </w:p>
        </w:tc>
      </w:tr>
      <w:tr w:rsidR="00906A8C" w:rsidRPr="00E17EF1" w14:paraId="2C7F2208" w14:textId="77777777" w:rsidTr="000F4176">
        <w:trPr>
          <w:trHeight w:val="284"/>
          <w:jc w:val="center"/>
        </w:trPr>
        <w:tc>
          <w:tcPr>
            <w:tcW w:w="2181" w:type="dxa"/>
            <w:vAlign w:val="center"/>
          </w:tcPr>
          <w:p w14:paraId="1D28B0DF" w14:textId="77777777" w:rsidR="00906A8C" w:rsidRPr="00E17EF1" w:rsidRDefault="00906A8C" w:rsidP="009E18F9">
            <w:pPr>
              <w:pStyle w:val="Table"/>
              <w:jc w:val="center"/>
            </w:pPr>
            <w:r w:rsidRPr="00E17EF1">
              <w:t>STA3</w:t>
            </w:r>
          </w:p>
        </w:tc>
        <w:tc>
          <w:tcPr>
            <w:tcW w:w="2105" w:type="dxa"/>
            <w:vAlign w:val="center"/>
          </w:tcPr>
          <w:p w14:paraId="3D161156" w14:textId="77777777" w:rsidR="00906A8C" w:rsidRPr="00E17EF1" w:rsidRDefault="00906A8C" w:rsidP="009E18F9">
            <w:pPr>
              <w:pStyle w:val="Table"/>
              <w:jc w:val="center"/>
            </w:pPr>
            <w:r w:rsidRPr="00E17EF1">
              <w:t>-</w:t>
            </w:r>
          </w:p>
        </w:tc>
        <w:tc>
          <w:tcPr>
            <w:tcW w:w="2106" w:type="dxa"/>
            <w:vAlign w:val="center"/>
          </w:tcPr>
          <w:p w14:paraId="12A3E9AC" w14:textId="77777777" w:rsidR="00906A8C" w:rsidRPr="00E17EF1" w:rsidRDefault="00906A8C" w:rsidP="009E18F9">
            <w:pPr>
              <w:pStyle w:val="Table"/>
              <w:jc w:val="center"/>
            </w:pPr>
            <w:r w:rsidRPr="00E17EF1">
              <w:t>-</w:t>
            </w:r>
          </w:p>
        </w:tc>
        <w:tc>
          <w:tcPr>
            <w:tcW w:w="2102" w:type="dxa"/>
            <w:vAlign w:val="center"/>
          </w:tcPr>
          <w:p w14:paraId="354829FA" w14:textId="77777777" w:rsidR="00906A8C" w:rsidRPr="00E17EF1" w:rsidRDefault="00906A8C" w:rsidP="009E18F9">
            <w:pPr>
              <w:pStyle w:val="Table"/>
              <w:jc w:val="center"/>
            </w:pPr>
            <w:r w:rsidRPr="00E17EF1">
              <w:t>9</w:t>
            </w:r>
          </w:p>
        </w:tc>
      </w:tr>
    </w:tbl>
    <w:p w14:paraId="23674450" w14:textId="77777777" w:rsidR="00984AD8" w:rsidRDefault="00984AD8" w:rsidP="00C273E4">
      <w:pPr>
        <w:pStyle w:val="2"/>
        <w:ind w:left="567" w:firstLine="0"/>
      </w:pPr>
    </w:p>
    <w:p w14:paraId="3623F922" w14:textId="307F6C37" w:rsidR="00752F6C" w:rsidRPr="00E17EF1" w:rsidRDefault="00752F6C" w:rsidP="00812E40">
      <w:pPr>
        <w:pStyle w:val="2"/>
        <w:numPr>
          <w:ilvl w:val="1"/>
          <w:numId w:val="14"/>
        </w:numPr>
      </w:pPr>
      <w:bookmarkStart w:id="36" w:name="_Toc157444124"/>
      <w:r w:rsidRPr="00E17EF1">
        <w:t>Analysis result</w:t>
      </w:r>
      <w:bookmarkEnd w:id="36"/>
    </w:p>
    <w:p w14:paraId="1D1968B1" w14:textId="5BF73AF2" w:rsidR="00752F6C" w:rsidRPr="00E17EF1" w:rsidRDefault="00812E40" w:rsidP="00812E40">
      <w:pPr>
        <w:pStyle w:val="3"/>
        <w:ind w:firstLine="0"/>
      </w:pPr>
      <w:bookmarkStart w:id="37" w:name="_Toc157444125"/>
      <w:r w:rsidRPr="00E17EF1">
        <w:t>5.5.1. Natural Frequency Analysis</w:t>
      </w:r>
      <w:bookmarkStart w:id="38" w:name="_heading=h.1pxezwc" w:colFirst="0" w:colLast="0"/>
      <w:bookmarkEnd w:id="37"/>
      <w:bookmarkEnd w:id="38"/>
    </w:p>
    <w:p w14:paraId="44CCAA61" w14:textId="261862D4" w:rsidR="000F4176" w:rsidRPr="00E17EF1" w:rsidRDefault="000F4176" w:rsidP="00C273E4">
      <w:pPr>
        <w:ind w:firstLine="0"/>
        <w:rPr>
          <w:u w:val="single"/>
        </w:rPr>
      </w:pPr>
      <w:r w:rsidRPr="00E17EF1">
        <w:rPr>
          <w:u w:val="single"/>
        </w:rPr>
        <w:t>Analysis Conditions:</w:t>
      </w:r>
    </w:p>
    <w:p w14:paraId="7AB12260" w14:textId="109422E7" w:rsidR="000F4176" w:rsidRPr="00E17EF1" w:rsidRDefault="000F4176" w:rsidP="00984AD8">
      <w:pPr>
        <w:ind w:firstLine="284"/>
      </w:pPr>
      <w:r w:rsidRPr="00E17EF1">
        <w:t>Both ends of 4 rails are constrained rigidly based on Section 2.1.9 in the applicable document (1).</w:t>
      </w:r>
    </w:p>
    <w:p w14:paraId="25586B62" w14:textId="47005760" w:rsidR="000F4176" w:rsidRPr="00E17EF1" w:rsidRDefault="000F4176" w:rsidP="00C273E4">
      <w:pPr>
        <w:ind w:firstLine="0"/>
        <w:rPr>
          <w:u w:val="single"/>
        </w:rPr>
      </w:pPr>
      <w:r w:rsidRPr="00E17EF1">
        <w:rPr>
          <w:u w:val="single"/>
        </w:rPr>
        <w:t>FEM Results:</w:t>
      </w:r>
    </w:p>
    <w:p w14:paraId="203A2B40" w14:textId="2EC6ABC9" w:rsidR="00752F6C" w:rsidRPr="00E17EF1" w:rsidRDefault="000F4176" w:rsidP="00984AD8">
      <w:pPr>
        <w:ind w:firstLine="284"/>
      </w:pPr>
      <w:r w:rsidRPr="00E17EF1">
        <w:rPr>
          <w:rFonts w:ascii="TimesNewRomanPSMT" w:eastAsia="TimesNewRomanPSMT" w:hAnsiTheme="minorHAnsi" w:cs="TimesNewRomanPSMT"/>
          <w:kern w:val="0"/>
          <w:szCs w:val="21"/>
        </w:rPr>
        <w:t>Analysis</w:t>
      </w:r>
      <w:r w:rsidR="00752F6C" w:rsidRPr="00E17EF1">
        <w:t xml:space="preserve"> by Fusion360</w:t>
      </w:r>
      <w:r w:rsidR="00752F6C" w:rsidRPr="00E17EF1">
        <w:rPr>
          <w:vertAlign w:val="superscript"/>
        </w:rPr>
        <w:t>TM</w:t>
      </w:r>
      <w:r w:rsidR="00752F6C" w:rsidRPr="00E17EF1">
        <w:t xml:space="preserve"> has revealed that the minimum fundamental frequency of </w:t>
      </w:r>
      <w:r w:rsidR="005D31C8">
        <w:t>DRAGONFLY</w:t>
      </w:r>
      <w:r w:rsidR="00752F6C" w:rsidRPr="00E17EF1">
        <w:t xml:space="preserve"> is </w:t>
      </w:r>
      <w:r w:rsidR="004D0B70">
        <w:t>258.4</w:t>
      </w:r>
      <w:r w:rsidR="00752F6C" w:rsidRPr="00E17EF1">
        <w:t xml:space="preserve"> Hz. As the minimum fundamental frequency </w:t>
      </w:r>
      <w:r w:rsidR="004D0B70" w:rsidRPr="00E17EF1">
        <w:t xml:space="preserve">of </w:t>
      </w:r>
      <w:r w:rsidR="004D0B70">
        <w:t>258.4</w:t>
      </w:r>
      <w:r w:rsidR="00752F6C" w:rsidRPr="00E17EF1">
        <w:t xml:space="preserve"> Hz is much higher than </w:t>
      </w:r>
      <w:r w:rsidR="00BE7FAD">
        <w:t>30</w:t>
      </w:r>
      <w:r w:rsidR="00BE7FAD" w:rsidRPr="00E17EF1">
        <w:t xml:space="preserve"> </w:t>
      </w:r>
      <w:r w:rsidR="00752F6C" w:rsidRPr="00E17EF1">
        <w:t xml:space="preserve">Hz, it can be said that </w:t>
      </w:r>
      <w:r w:rsidR="005D31C8">
        <w:t>DRAGONFLY</w:t>
      </w:r>
      <w:r w:rsidR="00752F6C" w:rsidRPr="00E17EF1">
        <w:t xml:space="preserve"> satisfies the requirement for rigidity. Table 5.</w:t>
      </w:r>
      <w:r w:rsidRPr="00E17EF1">
        <w:t>5</w:t>
      </w:r>
      <w:r w:rsidR="00752F6C" w:rsidRPr="00E17EF1">
        <w:t xml:space="preserve">.1-1 shows the frequency of each axis, and Figure </w:t>
      </w:r>
      <w:r w:rsidRPr="00E17EF1">
        <w:t>5.5.1-1</w:t>
      </w:r>
      <w:r w:rsidR="00752F6C" w:rsidRPr="00E17EF1">
        <w:t xml:space="preserve"> shows movements at the minimum frequency.  </w:t>
      </w:r>
    </w:p>
    <w:p w14:paraId="048CBDBC" w14:textId="77777777" w:rsidR="000F4176" w:rsidRPr="00E17EF1" w:rsidRDefault="000F4176" w:rsidP="000F4176">
      <w:pPr>
        <w:rPr>
          <w:rFonts w:eastAsia="Times New Roman"/>
          <w:b/>
          <w:color w:val="000000"/>
          <w:u w:val="single"/>
        </w:rPr>
      </w:pPr>
    </w:p>
    <w:p w14:paraId="246CB502" w14:textId="3E2A6906" w:rsidR="000F4176" w:rsidRPr="00E17EF1" w:rsidRDefault="000F4176" w:rsidP="00F57EAA">
      <w:pPr>
        <w:spacing w:line="276" w:lineRule="auto"/>
        <w:ind w:right="210" w:firstLine="0"/>
        <w:jc w:val="center"/>
        <w:rPr>
          <w:rFonts w:eastAsia="Times New Roman"/>
          <w:b/>
          <w:color w:val="000000"/>
          <w:u w:val="single"/>
        </w:rPr>
      </w:pPr>
      <w:r w:rsidRPr="00E17EF1">
        <w:rPr>
          <w:rFonts w:eastAsia="Times New Roman"/>
          <w:b/>
          <w:color w:val="000000"/>
          <w:u w:val="single"/>
        </w:rPr>
        <w:t>Table 5.5.1-1 Natural Frequency of Each Axis</w:t>
      </w:r>
    </w:p>
    <w:tbl>
      <w:tblPr>
        <w:tblW w:w="58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00" w:firstRow="0" w:lastRow="0" w:firstColumn="0" w:lastColumn="0" w:noHBand="0" w:noVBand="1"/>
      </w:tblPr>
      <w:tblGrid>
        <w:gridCol w:w="3118"/>
        <w:gridCol w:w="2694"/>
      </w:tblGrid>
      <w:tr w:rsidR="00752F6C" w:rsidRPr="00E17EF1" w14:paraId="3E9FEF74" w14:textId="77777777" w:rsidTr="006772B3">
        <w:trPr>
          <w:trHeight w:val="284"/>
          <w:jc w:val="center"/>
        </w:trPr>
        <w:tc>
          <w:tcPr>
            <w:tcW w:w="3118" w:type="dxa"/>
            <w:vAlign w:val="center"/>
          </w:tcPr>
          <w:p w14:paraId="0AED2EC5" w14:textId="77777777" w:rsidR="00752F6C" w:rsidRPr="00E17EF1" w:rsidRDefault="00752F6C" w:rsidP="000F4176">
            <w:pPr>
              <w:pStyle w:val="Table"/>
              <w:jc w:val="center"/>
              <w:rPr>
                <w:b/>
                <w:bCs/>
              </w:rPr>
            </w:pPr>
            <w:r w:rsidRPr="00E17EF1">
              <w:rPr>
                <w:b/>
                <w:bCs/>
              </w:rPr>
              <w:t>Axis</w:t>
            </w:r>
          </w:p>
        </w:tc>
        <w:tc>
          <w:tcPr>
            <w:tcW w:w="2694" w:type="dxa"/>
            <w:vAlign w:val="center"/>
          </w:tcPr>
          <w:p w14:paraId="4827EC45" w14:textId="77777777" w:rsidR="00752F6C" w:rsidRPr="00E17EF1" w:rsidRDefault="00752F6C" w:rsidP="000F4176">
            <w:pPr>
              <w:pStyle w:val="Table"/>
              <w:jc w:val="center"/>
              <w:rPr>
                <w:b/>
                <w:bCs/>
              </w:rPr>
            </w:pPr>
            <w:r w:rsidRPr="00E17EF1">
              <w:rPr>
                <w:b/>
                <w:bCs/>
              </w:rPr>
              <w:t>Frequency [Hz]</w:t>
            </w:r>
          </w:p>
        </w:tc>
      </w:tr>
      <w:tr w:rsidR="00752F6C" w:rsidRPr="00E17EF1" w14:paraId="13BCC307" w14:textId="77777777" w:rsidTr="006772B3">
        <w:trPr>
          <w:trHeight w:val="284"/>
          <w:jc w:val="center"/>
        </w:trPr>
        <w:tc>
          <w:tcPr>
            <w:tcW w:w="3118" w:type="dxa"/>
            <w:vAlign w:val="center"/>
          </w:tcPr>
          <w:p w14:paraId="18B20D8F" w14:textId="77777777" w:rsidR="00752F6C" w:rsidRPr="00E17EF1" w:rsidRDefault="00752F6C" w:rsidP="000F4176">
            <w:pPr>
              <w:pStyle w:val="Table"/>
              <w:jc w:val="center"/>
            </w:pPr>
            <w:r w:rsidRPr="00E17EF1">
              <w:t>X</w:t>
            </w:r>
          </w:p>
        </w:tc>
        <w:tc>
          <w:tcPr>
            <w:tcW w:w="2694" w:type="dxa"/>
            <w:vAlign w:val="center"/>
          </w:tcPr>
          <w:p w14:paraId="01BEE751" w14:textId="39967BE6" w:rsidR="00752F6C" w:rsidRPr="00E17EF1" w:rsidRDefault="00752F6C" w:rsidP="000F4176">
            <w:pPr>
              <w:pStyle w:val="Table"/>
              <w:jc w:val="center"/>
            </w:pPr>
            <w:r w:rsidRPr="00E17EF1">
              <w:t>2</w:t>
            </w:r>
            <w:r w:rsidR="004D0B70">
              <w:t>58.4</w:t>
            </w:r>
          </w:p>
        </w:tc>
      </w:tr>
      <w:tr w:rsidR="00752F6C" w:rsidRPr="00E17EF1" w14:paraId="0AA9A874" w14:textId="77777777" w:rsidTr="006772B3">
        <w:trPr>
          <w:trHeight w:val="284"/>
          <w:jc w:val="center"/>
        </w:trPr>
        <w:tc>
          <w:tcPr>
            <w:tcW w:w="3118" w:type="dxa"/>
            <w:vAlign w:val="center"/>
          </w:tcPr>
          <w:p w14:paraId="4B92AAA7" w14:textId="77777777" w:rsidR="00752F6C" w:rsidRPr="00E17EF1" w:rsidRDefault="00752F6C" w:rsidP="000F4176">
            <w:pPr>
              <w:pStyle w:val="Table"/>
              <w:jc w:val="center"/>
            </w:pPr>
            <w:r w:rsidRPr="00E17EF1">
              <w:t>Y</w:t>
            </w:r>
          </w:p>
        </w:tc>
        <w:tc>
          <w:tcPr>
            <w:tcW w:w="2694" w:type="dxa"/>
            <w:vAlign w:val="center"/>
          </w:tcPr>
          <w:p w14:paraId="54A9A19B" w14:textId="01883B5E" w:rsidR="00752F6C" w:rsidRPr="00E17EF1" w:rsidRDefault="00752F6C" w:rsidP="000F4176">
            <w:pPr>
              <w:pStyle w:val="Table"/>
              <w:jc w:val="center"/>
            </w:pPr>
            <w:r w:rsidRPr="00E17EF1">
              <w:t>2</w:t>
            </w:r>
            <w:r w:rsidR="004D0B70">
              <w:t>73.</w:t>
            </w:r>
            <w:r w:rsidR="006729C5">
              <w:t>8</w:t>
            </w:r>
          </w:p>
        </w:tc>
      </w:tr>
      <w:tr w:rsidR="00752F6C" w:rsidRPr="00E17EF1" w14:paraId="70EA3066" w14:textId="77777777" w:rsidTr="006772B3">
        <w:trPr>
          <w:trHeight w:val="284"/>
          <w:jc w:val="center"/>
        </w:trPr>
        <w:tc>
          <w:tcPr>
            <w:tcW w:w="3118" w:type="dxa"/>
            <w:vAlign w:val="center"/>
          </w:tcPr>
          <w:p w14:paraId="29B02842" w14:textId="77777777" w:rsidR="00752F6C" w:rsidRPr="00E17EF1" w:rsidRDefault="00752F6C" w:rsidP="000F4176">
            <w:pPr>
              <w:pStyle w:val="Table"/>
              <w:jc w:val="center"/>
            </w:pPr>
            <w:r w:rsidRPr="00E17EF1">
              <w:t>Z</w:t>
            </w:r>
          </w:p>
        </w:tc>
        <w:tc>
          <w:tcPr>
            <w:tcW w:w="2694" w:type="dxa"/>
            <w:vAlign w:val="center"/>
          </w:tcPr>
          <w:p w14:paraId="660535B4" w14:textId="2F245CAF" w:rsidR="00752F6C" w:rsidRPr="00E17EF1" w:rsidRDefault="006729C5" w:rsidP="000F4176">
            <w:pPr>
              <w:pStyle w:val="Table"/>
              <w:jc w:val="center"/>
            </w:pPr>
            <w:r>
              <w:t>293.1</w:t>
            </w:r>
          </w:p>
        </w:tc>
      </w:tr>
    </w:tbl>
    <w:p w14:paraId="634FBC7A" w14:textId="77777777" w:rsidR="00752F6C" w:rsidRPr="00E17EF1" w:rsidRDefault="00752F6C" w:rsidP="00CE0ABB">
      <w:pPr>
        <w:spacing w:line="276" w:lineRule="auto"/>
        <w:rPr>
          <w:rFonts w:eastAsia="Times New Roman"/>
        </w:rPr>
      </w:pPr>
    </w:p>
    <w:p w14:paraId="04FE853E" w14:textId="006F310C" w:rsidR="00752F6C" w:rsidRPr="00E17EF1" w:rsidRDefault="00752F6C" w:rsidP="000F4176">
      <w:pPr>
        <w:spacing w:line="276" w:lineRule="auto"/>
        <w:ind w:firstLine="0"/>
        <w:jc w:val="center"/>
        <w:rPr>
          <w:rFonts w:eastAsia="Times New Roman"/>
        </w:rPr>
      </w:pPr>
      <w:r w:rsidRPr="00E17EF1">
        <w:rPr>
          <w:noProof/>
        </w:rPr>
        <w:lastRenderedPageBreak/>
        <w:drawing>
          <wp:inline distT="0" distB="0" distL="0" distR="0" wp14:anchorId="44B94E69" wp14:editId="529458CA">
            <wp:extent cx="2897531" cy="2699280"/>
            <wp:effectExtent l="0" t="0" r="0" b="6350"/>
            <wp:docPr id="25165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58983" name="Picture 1"/>
                    <pic:cNvPicPr/>
                  </pic:nvPicPr>
                  <pic:blipFill>
                    <a:blip r:embed="rId38">
                      <a:extLst>
                        <a:ext uri="{28A0092B-C50C-407E-A947-70E740481C1C}">
                          <a14:useLocalDpi xmlns:a14="http://schemas.microsoft.com/office/drawing/2010/main"/>
                        </a:ext>
                      </a:extLst>
                    </a:blip>
                    <a:stretch>
                      <a:fillRect/>
                    </a:stretch>
                  </pic:blipFill>
                  <pic:spPr>
                    <a:xfrm>
                      <a:off x="0" y="0"/>
                      <a:ext cx="2897531" cy="2699280"/>
                    </a:xfrm>
                    <a:prstGeom prst="rect">
                      <a:avLst/>
                    </a:prstGeom>
                  </pic:spPr>
                </pic:pic>
              </a:graphicData>
            </a:graphic>
          </wp:inline>
        </w:drawing>
      </w:r>
    </w:p>
    <w:p w14:paraId="6C6D3579" w14:textId="60384C97" w:rsidR="00FE632A" w:rsidRPr="00E17EF1" w:rsidRDefault="00752F6C" w:rsidP="000F4176">
      <w:pPr>
        <w:widowControl/>
        <w:spacing w:line="276" w:lineRule="auto"/>
        <w:ind w:firstLine="0"/>
        <w:jc w:val="center"/>
        <w:rPr>
          <w:rFonts w:eastAsia="Times New Roman"/>
          <w:b/>
          <w:color w:val="000000"/>
          <w:u w:val="single"/>
        </w:rPr>
      </w:pPr>
      <w:r w:rsidRPr="00E17EF1">
        <w:rPr>
          <w:rFonts w:eastAsia="Times New Roman"/>
          <w:b/>
          <w:color w:val="000000"/>
          <w:u w:val="single"/>
        </w:rPr>
        <w:t>Figure 5.</w:t>
      </w:r>
      <w:r w:rsidR="000F4176" w:rsidRPr="00E17EF1">
        <w:rPr>
          <w:rFonts w:eastAsia="Times New Roman"/>
          <w:b/>
          <w:color w:val="000000"/>
          <w:u w:val="single"/>
        </w:rPr>
        <w:t>5</w:t>
      </w:r>
      <w:r w:rsidRPr="00E17EF1">
        <w:rPr>
          <w:rFonts w:eastAsia="Times New Roman"/>
          <w:b/>
          <w:color w:val="000000"/>
          <w:u w:val="single"/>
        </w:rPr>
        <w:t>.1-1 Natural Frequency (2</w:t>
      </w:r>
      <w:r w:rsidR="004D0B70">
        <w:rPr>
          <w:rFonts w:eastAsia="Times New Roman"/>
          <w:b/>
          <w:color w:val="000000"/>
          <w:u w:val="single"/>
        </w:rPr>
        <w:t>58.4</w:t>
      </w:r>
      <w:r w:rsidRPr="00E17EF1">
        <w:rPr>
          <w:rFonts w:eastAsia="Times New Roman"/>
          <w:b/>
          <w:color w:val="000000"/>
          <w:u w:val="single"/>
        </w:rPr>
        <w:t xml:space="preserve"> Hz)</w:t>
      </w:r>
    </w:p>
    <w:p w14:paraId="153BAF12" w14:textId="77777777" w:rsidR="00812E40" w:rsidRPr="00E17EF1" w:rsidRDefault="00812E40" w:rsidP="000F4176">
      <w:pPr>
        <w:widowControl/>
        <w:spacing w:line="276" w:lineRule="auto"/>
        <w:ind w:firstLine="0"/>
        <w:jc w:val="center"/>
        <w:rPr>
          <w:rFonts w:eastAsia="Times New Roman"/>
          <w:b/>
          <w:color w:val="000000"/>
          <w:u w:val="single"/>
        </w:rPr>
      </w:pPr>
    </w:p>
    <w:p w14:paraId="3764AE26" w14:textId="40139167" w:rsidR="004275D9" w:rsidRPr="00E17EF1" w:rsidRDefault="004275D9" w:rsidP="00812E40">
      <w:pPr>
        <w:pStyle w:val="3"/>
        <w:spacing w:line="276" w:lineRule="auto"/>
        <w:ind w:firstLine="0"/>
        <w:rPr>
          <w:rFonts w:eastAsia="Times New Roman"/>
          <w:b w:val="0"/>
        </w:rPr>
      </w:pPr>
      <w:bookmarkStart w:id="39" w:name="_Toc157444126"/>
      <w:r w:rsidRPr="00E17EF1">
        <w:rPr>
          <w:rFonts w:eastAsia="Times New Roman"/>
        </w:rPr>
        <w:t>5.</w:t>
      </w:r>
      <w:r w:rsidR="00812E40" w:rsidRPr="00E17EF1">
        <w:rPr>
          <w:rFonts w:eastAsia="Times New Roman"/>
        </w:rPr>
        <w:t xml:space="preserve">5.2. </w:t>
      </w:r>
      <w:r w:rsidRPr="00E17EF1">
        <w:rPr>
          <w:rFonts w:eastAsia="Times New Roman"/>
        </w:rPr>
        <w:t>Static Load Analysis</w:t>
      </w:r>
      <w:bookmarkEnd w:id="39"/>
    </w:p>
    <w:p w14:paraId="0039D9A2" w14:textId="77777777" w:rsidR="00812E40" w:rsidRPr="00E17EF1" w:rsidRDefault="004275D9" w:rsidP="00C273E4">
      <w:pPr>
        <w:spacing w:line="276" w:lineRule="auto"/>
        <w:ind w:firstLine="0"/>
        <w:rPr>
          <w:rFonts w:eastAsia="Times New Roman"/>
          <w:u w:val="single"/>
        </w:rPr>
      </w:pPr>
      <w:r w:rsidRPr="00E17EF1">
        <w:rPr>
          <w:rFonts w:eastAsia="Times New Roman"/>
          <w:u w:val="single"/>
        </w:rPr>
        <w:t>FE</w:t>
      </w:r>
      <w:r w:rsidR="00812E40" w:rsidRPr="00E17EF1">
        <w:rPr>
          <w:rFonts w:eastAsia="Times New Roman"/>
          <w:u w:val="single"/>
        </w:rPr>
        <w:t xml:space="preserve">M </w:t>
      </w:r>
      <w:r w:rsidRPr="00E17EF1">
        <w:rPr>
          <w:rFonts w:eastAsia="Times New Roman"/>
          <w:u w:val="single"/>
        </w:rPr>
        <w:t>Results</w:t>
      </w:r>
      <w:r w:rsidR="00812E40" w:rsidRPr="00E17EF1">
        <w:rPr>
          <w:rFonts w:eastAsia="Times New Roman"/>
          <w:u w:val="single"/>
        </w:rPr>
        <w:t>:</w:t>
      </w:r>
    </w:p>
    <w:p w14:paraId="524C538C" w14:textId="18C63AFE" w:rsidR="004275D9" w:rsidRPr="00E17EF1" w:rsidRDefault="008825F3" w:rsidP="00BE7FAD">
      <w:pPr>
        <w:spacing w:line="276" w:lineRule="auto"/>
        <w:ind w:firstLine="284"/>
        <w:rPr>
          <w:rFonts w:eastAsia="Times New Roman"/>
        </w:rPr>
      </w:pPr>
      <w:r w:rsidRPr="00E17EF1">
        <w:rPr>
          <w:rFonts w:eastAsia="Times New Roman"/>
        </w:rPr>
        <w:t>Stress levels on various parts of the satellite are displayed in Tables</w:t>
      </w:r>
      <w:r w:rsidR="00812E40" w:rsidRPr="00E17EF1">
        <w:rPr>
          <w:rFonts w:eastAsia="Times New Roman"/>
        </w:rPr>
        <w:t xml:space="preserve"> </w:t>
      </w:r>
      <w:r w:rsidRPr="00E17EF1">
        <w:rPr>
          <w:rFonts w:eastAsia="Times New Roman"/>
        </w:rPr>
        <w:t>5.</w:t>
      </w:r>
      <w:r w:rsidR="00812E40" w:rsidRPr="00E17EF1">
        <w:rPr>
          <w:rFonts w:eastAsia="Times New Roman"/>
        </w:rPr>
        <w:t>5</w:t>
      </w:r>
      <w:r w:rsidRPr="00E17EF1">
        <w:rPr>
          <w:rFonts w:eastAsia="Times New Roman"/>
        </w:rPr>
        <w:t>.2-1 to 5.</w:t>
      </w:r>
      <w:r w:rsidR="00812E40" w:rsidRPr="00E17EF1">
        <w:rPr>
          <w:rFonts w:eastAsia="Times New Roman"/>
        </w:rPr>
        <w:t>5</w:t>
      </w:r>
      <w:r w:rsidRPr="00E17EF1">
        <w:rPr>
          <w:rFonts w:eastAsia="Times New Roman"/>
        </w:rPr>
        <w:t>.2-3.</w:t>
      </w:r>
      <w:r w:rsidR="00812E40" w:rsidRPr="00E17EF1">
        <w:rPr>
          <w:rFonts w:eastAsia="Times New Roman"/>
        </w:rPr>
        <w:t xml:space="preserve"> </w:t>
      </w:r>
      <w:r w:rsidRPr="00E17EF1">
        <w:rPr>
          <w:rFonts w:eastAsia="Times New Roman"/>
        </w:rPr>
        <w:t>Figures 5.</w:t>
      </w:r>
      <w:r w:rsidR="00812E40" w:rsidRPr="00E17EF1">
        <w:rPr>
          <w:rFonts w:eastAsia="Times New Roman"/>
        </w:rPr>
        <w:t>5</w:t>
      </w:r>
      <w:r w:rsidRPr="00E17EF1">
        <w:rPr>
          <w:rFonts w:eastAsia="Times New Roman"/>
        </w:rPr>
        <w:t>.2-1 to 5.</w:t>
      </w:r>
      <w:r w:rsidR="00812E40" w:rsidRPr="00E17EF1">
        <w:rPr>
          <w:rFonts w:eastAsia="Times New Roman"/>
        </w:rPr>
        <w:t>5</w:t>
      </w:r>
      <w:r w:rsidRPr="00E17EF1">
        <w:rPr>
          <w:rFonts w:eastAsia="Times New Roman"/>
        </w:rPr>
        <w:t>.2-3 show the FEM with input load, acceleration</w:t>
      </w:r>
      <w:r w:rsidR="00812E40" w:rsidRPr="00E17EF1">
        <w:rPr>
          <w:rFonts w:eastAsia="Times New Roman"/>
        </w:rPr>
        <w:t>,</w:t>
      </w:r>
      <w:r w:rsidRPr="00E17EF1">
        <w:rPr>
          <w:rFonts w:eastAsia="Times New Roman"/>
        </w:rPr>
        <w:t xml:space="preserve"> and</w:t>
      </w:r>
      <w:r w:rsidR="00812E40" w:rsidRPr="00E17EF1">
        <w:rPr>
          <w:rFonts w:eastAsia="Times New Roman"/>
        </w:rPr>
        <w:t xml:space="preserve"> </w:t>
      </w:r>
      <w:r w:rsidRPr="00E17EF1">
        <w:rPr>
          <w:rFonts w:eastAsia="Times New Roman"/>
        </w:rPr>
        <w:t xml:space="preserve">constraint condition for each analysis </w:t>
      </w:r>
      <w:r w:rsidR="00812E40" w:rsidRPr="00E17EF1">
        <w:rPr>
          <w:rFonts w:eastAsia="Times New Roman"/>
        </w:rPr>
        <w:t>case</w:t>
      </w:r>
      <w:r w:rsidRPr="00E17EF1">
        <w:rPr>
          <w:rFonts w:eastAsia="Times New Roman"/>
        </w:rPr>
        <w:t>.</w:t>
      </w:r>
      <w:r w:rsidR="00812E40" w:rsidRPr="00E17EF1">
        <w:rPr>
          <w:rFonts w:eastAsia="Times New Roman"/>
        </w:rPr>
        <w:t xml:space="preserve"> T</w:t>
      </w:r>
      <w:r w:rsidRPr="00E17EF1">
        <w:rPr>
          <w:rFonts w:eastAsia="Times New Roman"/>
        </w:rPr>
        <w:t>he margin of safety</w:t>
      </w:r>
      <w:r w:rsidR="00812E40" w:rsidRPr="00E17EF1">
        <w:rPr>
          <w:rFonts w:eastAsia="Times New Roman"/>
        </w:rPr>
        <w:t xml:space="preserve"> (MS)</w:t>
      </w:r>
      <w:r w:rsidRPr="00E17EF1">
        <w:rPr>
          <w:rFonts w:eastAsia="Times New Roman"/>
        </w:rPr>
        <w:t xml:space="preserve"> for the various components</w:t>
      </w:r>
      <w:r w:rsidR="00812E40" w:rsidRPr="00E17EF1">
        <w:rPr>
          <w:rFonts w:eastAsia="Times New Roman"/>
        </w:rPr>
        <w:t xml:space="preserve"> </w:t>
      </w:r>
      <w:r w:rsidRPr="00E17EF1">
        <w:rPr>
          <w:rFonts w:eastAsia="Times New Roman"/>
        </w:rPr>
        <w:t>was computed using a factor of safety</w:t>
      </w:r>
      <w:r w:rsidR="00812E40" w:rsidRPr="00E17EF1">
        <w:rPr>
          <w:rFonts w:eastAsia="Times New Roman"/>
        </w:rPr>
        <w:t xml:space="preserve"> (FS)</w:t>
      </w:r>
      <w:r w:rsidRPr="00E17EF1">
        <w:rPr>
          <w:rFonts w:eastAsia="Times New Roman"/>
        </w:rPr>
        <w:t xml:space="preserve"> of 1.5 for yield strength (</w:t>
      </w:r>
      <w:proofErr w:type="spellStart"/>
      <w:r w:rsidRPr="00E17EF1">
        <w:rPr>
          <w:rFonts w:eastAsia="Times New Roman"/>
        </w:rPr>
        <w:t>Fty</w:t>
      </w:r>
      <w:proofErr w:type="spellEnd"/>
      <w:r w:rsidRPr="00E17EF1">
        <w:rPr>
          <w:rFonts w:eastAsia="Times New Roman"/>
        </w:rPr>
        <w:t>) and 2.0 for ultimate strength</w:t>
      </w:r>
      <w:r w:rsidR="00812E40" w:rsidRPr="00E17EF1">
        <w:rPr>
          <w:rFonts w:eastAsia="Times New Roman"/>
        </w:rPr>
        <w:t xml:space="preserve"> </w:t>
      </w:r>
      <w:r w:rsidRPr="00E17EF1">
        <w:rPr>
          <w:rFonts w:eastAsia="Times New Roman"/>
        </w:rPr>
        <w:t>(</w:t>
      </w:r>
      <w:proofErr w:type="spellStart"/>
      <w:r w:rsidRPr="00E17EF1">
        <w:rPr>
          <w:rFonts w:eastAsia="Times New Roman"/>
        </w:rPr>
        <w:t>Ftu</w:t>
      </w:r>
      <w:proofErr w:type="spellEnd"/>
      <w:r w:rsidRPr="00E17EF1">
        <w:rPr>
          <w:rFonts w:eastAsia="Times New Roman"/>
        </w:rPr>
        <w:t>). These values can include the factors of safety for Non-HTV-X and HTV-X.</w:t>
      </w:r>
    </w:p>
    <w:p w14:paraId="11CE94F8" w14:textId="77777777" w:rsidR="00812E40" w:rsidRPr="00E17EF1" w:rsidRDefault="00812E40" w:rsidP="00C273E4">
      <w:pPr>
        <w:spacing w:line="276" w:lineRule="auto"/>
        <w:ind w:firstLine="284"/>
        <w:rPr>
          <w:rFonts w:eastAsia="Times New Roman"/>
        </w:rPr>
      </w:pPr>
    </w:p>
    <w:p w14:paraId="46AE618F" w14:textId="2CC44951" w:rsidR="00812E40" w:rsidRPr="00E17EF1" w:rsidRDefault="00812E40" w:rsidP="00C273E4">
      <w:pPr>
        <w:spacing w:line="276" w:lineRule="auto"/>
        <w:ind w:firstLine="284"/>
        <w:rPr>
          <w:rFonts w:eastAsia="Times New Roman"/>
        </w:rPr>
      </w:pPr>
      <m:oMathPara>
        <m:oMath>
          <m:r>
            <w:rPr>
              <w:rFonts w:ascii="Cambria Math" w:eastAsia="Times New Roman" w:hAnsi="Cambria Math"/>
            </w:rPr>
            <m:t>MS=</m:t>
          </m:r>
          <m:f>
            <m:fPr>
              <m:ctrlPr>
                <w:rPr>
                  <w:rFonts w:ascii="Cambria Math" w:eastAsia="Times New Roman" w:hAnsi="Cambria Math"/>
                  <w:i/>
                </w:rPr>
              </m:ctrlPr>
            </m:fPr>
            <m:num>
              <m:r>
                <w:rPr>
                  <w:rFonts w:ascii="Cambria Math" w:eastAsia="Times New Roman" w:hAnsi="Cambria Math"/>
                </w:rPr>
                <m:t>Allowable Stress</m:t>
              </m:r>
            </m:num>
            <m:den>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max</m:t>
                  </m:r>
                </m:sub>
              </m:sSub>
              <m:r>
                <w:rPr>
                  <w:rFonts w:ascii="Cambria Math" w:eastAsia="Times New Roman" w:hAnsi="Cambria Math"/>
                </w:rPr>
                <m:t>∙FS</m:t>
              </m:r>
            </m:den>
          </m:f>
          <m:r>
            <w:rPr>
              <w:rFonts w:ascii="Cambria Math" w:eastAsia="Times New Roman" w:hAnsi="Cambria Math"/>
            </w:rPr>
            <m:t>-1≥0</m:t>
          </m:r>
        </m:oMath>
      </m:oMathPara>
    </w:p>
    <w:p w14:paraId="4FD734F1" w14:textId="77777777" w:rsidR="00812E40" w:rsidRPr="00E17EF1" w:rsidRDefault="00812E40" w:rsidP="00C273E4">
      <w:pPr>
        <w:spacing w:line="276" w:lineRule="auto"/>
        <w:ind w:firstLine="284"/>
        <w:rPr>
          <w:rFonts w:eastAsia="Times New Roman"/>
        </w:rPr>
      </w:pPr>
    </w:p>
    <w:p w14:paraId="79DAB878" w14:textId="40333290" w:rsidR="004275D9" w:rsidRPr="00E17EF1" w:rsidRDefault="008825F3" w:rsidP="00C273E4">
      <w:pPr>
        <w:ind w:firstLine="284"/>
      </w:pPr>
      <w:r w:rsidRPr="00E17EF1">
        <w:t>The primary structure made of metallic materials and categorized as Low Risk Part must also satisfy</w:t>
      </w:r>
      <w:r w:rsidR="00812E40" w:rsidRPr="00E17EF1">
        <w:t xml:space="preserve"> </w:t>
      </w:r>
      <w:r w:rsidRPr="00E17EF1">
        <w:t>the requirement given by the following equation:</w:t>
      </w:r>
    </w:p>
    <w:p w14:paraId="5DF30491" w14:textId="77777777" w:rsidR="00812E40" w:rsidRPr="00E17EF1" w:rsidRDefault="00812E40" w:rsidP="00812E40"/>
    <w:p w14:paraId="14D1242C" w14:textId="3134C6D7" w:rsidR="00812E40" w:rsidRPr="00E17EF1" w:rsidRDefault="00000000" w:rsidP="00812E40">
      <m:oMathPara>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Ftu</m:t>
              </m:r>
            </m:den>
          </m:f>
          <m:r>
            <w:rPr>
              <w:rFonts w:ascii="Cambria Math" w:hAnsi="Cambria Math"/>
            </w:rPr>
            <m:t>&lt;30%</m:t>
          </m:r>
        </m:oMath>
      </m:oMathPara>
    </w:p>
    <w:p w14:paraId="7798E162" w14:textId="77777777" w:rsidR="00F57EAA" w:rsidRPr="00E17EF1" w:rsidRDefault="00F57EAA" w:rsidP="00812E40"/>
    <w:p w14:paraId="43C6C858" w14:textId="17B4A8A0" w:rsidR="004275D9" w:rsidRPr="00E17EF1" w:rsidRDefault="00812E40" w:rsidP="00C273E4">
      <w:pPr>
        <w:spacing w:line="276" w:lineRule="auto"/>
        <w:ind w:firstLine="284"/>
        <w:rPr>
          <w:rFonts w:eastAsia="Times New Roman"/>
        </w:rPr>
      </w:pPr>
      <w:proofErr w:type="gramStart"/>
      <w:r w:rsidRPr="00E17EF1">
        <w:rPr>
          <w:rFonts w:eastAsia="Times New Roman"/>
        </w:rPr>
        <w:t>where</w:t>
      </w:r>
      <w:proofErr w:type="gramEnd"/>
      <w:r w:rsidRPr="00E17EF1">
        <w:rPr>
          <w:rFonts w:eastAsia="Times New Roman"/>
        </w:rPr>
        <w:t xml:space="preserve"> </w:t>
      </w:r>
    </w:p>
    <w:p w14:paraId="0E4A4390" w14:textId="165E8F50" w:rsidR="00812E40" w:rsidRPr="00E17EF1" w:rsidRDefault="00000000" w:rsidP="00C273E4">
      <w:pPr>
        <w:spacing w:line="276" w:lineRule="auto"/>
        <w:ind w:firstLine="284"/>
      </w:pP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812E40" w:rsidRPr="00E17EF1">
        <w:rPr>
          <w:rFonts w:eastAsia="Times New Roman"/>
        </w:rPr>
        <w:t xml:space="preserve"> </w:t>
      </w:r>
      <w:r w:rsidR="00812E40" w:rsidRPr="00E17EF1">
        <w:t xml:space="preserve">is maximum applied </w:t>
      </w:r>
      <w:proofErr w:type="gramStart"/>
      <w:r w:rsidR="00812E40" w:rsidRPr="00E17EF1">
        <w:t>stress;</w:t>
      </w:r>
      <w:proofErr w:type="gramEnd"/>
    </w:p>
    <w:p w14:paraId="3152110B" w14:textId="68541B50" w:rsidR="00812E40" w:rsidRPr="00E17EF1" w:rsidRDefault="00812E40" w:rsidP="00C273E4">
      <w:pPr>
        <w:spacing w:line="276" w:lineRule="auto"/>
        <w:ind w:firstLine="284"/>
        <w:rPr>
          <w:rFonts w:eastAsia="Times New Roman"/>
        </w:rPr>
      </w:pPr>
      <m:oMath>
        <m:r>
          <w:rPr>
            <w:rFonts w:ascii="Cambria Math" w:hAnsi="Cambria Math"/>
          </w:rPr>
          <m:t>Ftu</m:t>
        </m:r>
      </m:oMath>
      <w:r w:rsidRPr="00E17EF1">
        <w:rPr>
          <w:rFonts w:eastAsia="Times New Roman"/>
        </w:rPr>
        <w:t xml:space="preserve"> is the ultimate strength of the material.</w:t>
      </w:r>
    </w:p>
    <w:p w14:paraId="39CA9057" w14:textId="77777777" w:rsidR="004275D9" w:rsidRPr="00E17EF1" w:rsidRDefault="004275D9" w:rsidP="00C273E4">
      <w:pPr>
        <w:spacing w:line="276" w:lineRule="auto"/>
        <w:ind w:firstLine="284"/>
      </w:pPr>
    </w:p>
    <w:p w14:paraId="2B103253" w14:textId="05069378" w:rsidR="004275D9" w:rsidRPr="00E17EF1" w:rsidRDefault="008825F3" w:rsidP="004C7291">
      <w:pPr>
        <w:ind w:firstLine="0"/>
        <w:jc w:val="center"/>
        <w:rPr>
          <w:rFonts w:eastAsia="Times New Roman"/>
        </w:rPr>
      </w:pPr>
      <w:r w:rsidRPr="00E17EF1">
        <w:rPr>
          <w:noProof/>
        </w:rPr>
        <w:lastRenderedPageBreak/>
        <w:drawing>
          <wp:inline distT="0" distB="0" distL="0" distR="0" wp14:anchorId="00B5D961" wp14:editId="361AFD9F">
            <wp:extent cx="4525405" cy="2340000"/>
            <wp:effectExtent l="0" t="0" r="0" b="0"/>
            <wp:docPr id="1252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327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5405" cy="2340000"/>
                    </a:xfrm>
                    <a:prstGeom prst="rect">
                      <a:avLst/>
                    </a:prstGeom>
                  </pic:spPr>
                </pic:pic>
              </a:graphicData>
            </a:graphic>
          </wp:inline>
        </w:drawing>
      </w:r>
    </w:p>
    <w:p w14:paraId="4A534D0F" w14:textId="406C39C5" w:rsidR="006772B3" w:rsidRPr="00E17EF1" w:rsidRDefault="004275D9" w:rsidP="00011A3D">
      <w:pPr>
        <w:ind w:firstLine="0"/>
        <w:jc w:val="center"/>
        <w:rPr>
          <w:rFonts w:eastAsia="Times New Roman"/>
          <w:b/>
          <w:u w:val="single"/>
        </w:rPr>
      </w:pPr>
      <w:r w:rsidRPr="00E17EF1">
        <w:rPr>
          <w:rFonts w:eastAsia="Times New Roman"/>
          <w:b/>
          <w:u w:val="single"/>
        </w:rPr>
        <w:t>Figure 5.</w:t>
      </w:r>
      <w:r w:rsidR="00812E40" w:rsidRPr="00E17EF1">
        <w:rPr>
          <w:rFonts w:eastAsia="Times New Roman"/>
          <w:b/>
          <w:u w:val="single"/>
        </w:rPr>
        <w:t>5</w:t>
      </w:r>
      <w:r w:rsidRPr="00E17EF1">
        <w:rPr>
          <w:rFonts w:eastAsia="Times New Roman"/>
          <w:b/>
          <w:u w:val="single"/>
        </w:rPr>
        <w:t xml:space="preserve">.2-1 Static </w:t>
      </w:r>
      <w:r w:rsidR="00812E40" w:rsidRPr="00E17EF1">
        <w:rPr>
          <w:rFonts w:eastAsia="Times New Roman"/>
          <w:b/>
          <w:u w:val="single"/>
        </w:rPr>
        <w:t>A</w:t>
      </w:r>
      <w:r w:rsidRPr="00E17EF1">
        <w:rPr>
          <w:rFonts w:eastAsia="Times New Roman"/>
          <w:b/>
          <w:u w:val="single"/>
        </w:rPr>
        <w:t xml:space="preserve">nalysis </w:t>
      </w:r>
      <w:r w:rsidR="00812E40" w:rsidRPr="00E17EF1">
        <w:rPr>
          <w:rFonts w:eastAsia="Times New Roman"/>
          <w:b/>
          <w:u w:val="single"/>
        </w:rPr>
        <w:t>R</w:t>
      </w:r>
      <w:r w:rsidRPr="00E17EF1">
        <w:rPr>
          <w:rFonts w:eastAsia="Times New Roman"/>
          <w:b/>
          <w:u w:val="single"/>
        </w:rPr>
        <w:t>esult (STA1)</w:t>
      </w:r>
    </w:p>
    <w:p w14:paraId="219D9639" w14:textId="2411A971" w:rsidR="004275D9" w:rsidRPr="00E17EF1" w:rsidRDefault="004275D9" w:rsidP="004C7291">
      <w:pPr>
        <w:ind w:firstLine="0"/>
        <w:jc w:val="center"/>
        <w:rPr>
          <w:rFonts w:eastAsia="Times New Roman"/>
          <w:b/>
          <w:u w:val="single"/>
        </w:rPr>
      </w:pPr>
      <w:r w:rsidRPr="00E17EF1">
        <w:rPr>
          <w:rFonts w:eastAsia="Times New Roman"/>
          <w:b/>
          <w:u w:val="single"/>
        </w:rPr>
        <w:t>Table 5.</w:t>
      </w:r>
      <w:r w:rsidR="00410DA6" w:rsidRPr="00E17EF1">
        <w:rPr>
          <w:rFonts w:eastAsia="Times New Roman"/>
          <w:b/>
          <w:u w:val="single"/>
        </w:rPr>
        <w:t>5</w:t>
      </w:r>
      <w:r w:rsidRPr="00E17EF1">
        <w:rPr>
          <w:rFonts w:eastAsia="Times New Roman"/>
          <w:b/>
          <w:u w:val="single"/>
        </w:rPr>
        <w:t>.2-1 Satellite Parts Stresses and Margin of Safety</w:t>
      </w:r>
      <w:r w:rsidR="008825F3" w:rsidRPr="00E17EF1">
        <w:rPr>
          <w:rFonts w:eastAsia="Times New Roman"/>
          <w:b/>
          <w:u w:val="single"/>
        </w:rPr>
        <w:t xml:space="preserve"> for X-axis </w:t>
      </w:r>
      <w:r w:rsidRPr="00E17EF1">
        <w:rPr>
          <w:rFonts w:eastAsia="Times New Roman"/>
          <w:b/>
          <w:u w:val="single"/>
        </w:rPr>
        <w:t>(STA1)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00" w:firstRow="0" w:lastRow="0" w:firstColumn="0" w:lastColumn="0" w:noHBand="0" w:noVBand="1"/>
      </w:tblPr>
      <w:tblGrid>
        <w:gridCol w:w="1431"/>
        <w:gridCol w:w="994"/>
        <w:gridCol w:w="1257"/>
        <w:gridCol w:w="1257"/>
        <w:gridCol w:w="1055"/>
        <w:gridCol w:w="914"/>
        <w:gridCol w:w="1055"/>
        <w:gridCol w:w="1053"/>
      </w:tblGrid>
      <w:tr w:rsidR="00E53FA7" w:rsidRPr="00B6132A" w14:paraId="5D3830F4" w14:textId="77777777" w:rsidTr="00B6132A">
        <w:trPr>
          <w:trHeight w:val="283"/>
        </w:trPr>
        <w:tc>
          <w:tcPr>
            <w:tcW w:w="794" w:type="pct"/>
            <w:vMerge w:val="restart"/>
            <w:shd w:val="clear" w:color="auto" w:fill="auto"/>
            <w:vAlign w:val="center"/>
          </w:tcPr>
          <w:p w14:paraId="3598BC7C" w14:textId="615B528C"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Part</w:t>
            </w:r>
          </w:p>
        </w:tc>
        <w:tc>
          <w:tcPr>
            <w:tcW w:w="551" w:type="pct"/>
            <w:vMerge w:val="restart"/>
            <w:shd w:val="clear" w:color="auto" w:fill="auto"/>
            <w:vAlign w:val="center"/>
          </w:tcPr>
          <w:p w14:paraId="3F83A83B" w14:textId="06C243B8"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Material</w:t>
            </w:r>
          </w:p>
        </w:tc>
        <w:tc>
          <w:tcPr>
            <w:tcW w:w="697" w:type="pct"/>
            <w:vMerge w:val="restart"/>
            <w:shd w:val="clear" w:color="auto" w:fill="auto"/>
            <w:vAlign w:val="center"/>
          </w:tcPr>
          <w:p w14:paraId="38D9A857" w14:textId="79C0D81C"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 xml:space="preserve">Max Stress (Smax) </w:t>
            </w:r>
            <w:r w:rsidR="00BF5375" w:rsidRPr="00B6132A">
              <w:rPr>
                <w:b/>
                <w:bCs/>
                <w:sz w:val="20"/>
                <w:szCs w:val="20"/>
              </w:rPr>
              <w:t>[MPa]</w:t>
            </w:r>
          </w:p>
        </w:tc>
        <w:tc>
          <w:tcPr>
            <w:tcW w:w="697" w:type="pct"/>
            <w:vMerge w:val="restart"/>
            <w:shd w:val="clear" w:color="auto" w:fill="auto"/>
            <w:vAlign w:val="center"/>
          </w:tcPr>
          <w:p w14:paraId="111BE155" w14:textId="18B888EA"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 xml:space="preserve">Yield strength </w:t>
            </w:r>
            <w:r w:rsidR="00BF5375" w:rsidRPr="00B6132A">
              <w:rPr>
                <w:b/>
                <w:bCs/>
                <w:sz w:val="20"/>
                <w:szCs w:val="20"/>
              </w:rPr>
              <w:t>[</w:t>
            </w:r>
            <w:r w:rsidR="002A5039" w:rsidRPr="00B6132A">
              <w:rPr>
                <w:b/>
                <w:bCs/>
                <w:sz w:val="20"/>
                <w:szCs w:val="20"/>
              </w:rPr>
              <w:t>MPa]</w:t>
            </w:r>
          </w:p>
        </w:tc>
        <w:tc>
          <w:tcPr>
            <w:tcW w:w="585" w:type="pct"/>
            <w:vMerge w:val="restart"/>
            <w:shd w:val="clear" w:color="auto" w:fill="auto"/>
            <w:vAlign w:val="center"/>
          </w:tcPr>
          <w:p w14:paraId="75A0378B" w14:textId="66C5AB97"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 xml:space="preserve">Ultimate Strength, </w:t>
            </w:r>
            <w:proofErr w:type="spellStart"/>
            <w:r w:rsidRPr="00B6132A">
              <w:rPr>
                <w:b/>
                <w:bCs/>
                <w:sz w:val="20"/>
                <w:szCs w:val="20"/>
              </w:rPr>
              <w:t>Ftu</w:t>
            </w:r>
            <w:proofErr w:type="spellEnd"/>
            <w:r w:rsidR="009C029A" w:rsidRPr="00B6132A">
              <w:rPr>
                <w:b/>
                <w:bCs/>
                <w:sz w:val="20"/>
                <w:szCs w:val="20"/>
              </w:rPr>
              <w:t xml:space="preserve"> </w:t>
            </w:r>
            <w:r w:rsidR="003C5689" w:rsidRPr="00B6132A">
              <w:rPr>
                <w:b/>
                <w:bCs/>
                <w:sz w:val="20"/>
                <w:szCs w:val="20"/>
              </w:rPr>
              <w:t>[</w:t>
            </w:r>
            <w:r w:rsidRPr="00B6132A">
              <w:rPr>
                <w:b/>
                <w:bCs/>
                <w:sz w:val="20"/>
                <w:szCs w:val="20"/>
              </w:rPr>
              <w:t>MPa</w:t>
            </w:r>
            <w:r w:rsidR="003C5689" w:rsidRPr="00B6132A">
              <w:rPr>
                <w:b/>
                <w:bCs/>
                <w:sz w:val="20"/>
                <w:szCs w:val="20"/>
              </w:rPr>
              <w:t>]</w:t>
            </w:r>
          </w:p>
        </w:tc>
        <w:tc>
          <w:tcPr>
            <w:tcW w:w="507" w:type="pct"/>
            <w:shd w:val="clear" w:color="auto" w:fill="auto"/>
            <w:vAlign w:val="center"/>
          </w:tcPr>
          <w:p w14:paraId="1E7FBC25" w14:textId="54CCA5A4"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MS (Yield)</w:t>
            </w:r>
          </w:p>
        </w:tc>
        <w:tc>
          <w:tcPr>
            <w:tcW w:w="585" w:type="pct"/>
            <w:shd w:val="clear" w:color="auto" w:fill="auto"/>
            <w:vAlign w:val="center"/>
          </w:tcPr>
          <w:p w14:paraId="2561999B" w14:textId="4BE35AB9"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MS (Ultimate)</w:t>
            </w:r>
          </w:p>
        </w:tc>
        <w:tc>
          <w:tcPr>
            <w:tcW w:w="584" w:type="pct"/>
            <w:shd w:val="clear" w:color="auto" w:fill="auto"/>
            <w:vAlign w:val="center"/>
          </w:tcPr>
          <w:p w14:paraId="2C4E91B2" w14:textId="1474C4D1"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Smax/</w:t>
            </w:r>
            <w:proofErr w:type="spellStart"/>
            <w:r w:rsidRPr="00B6132A">
              <w:rPr>
                <w:b/>
                <w:bCs/>
                <w:sz w:val="20"/>
                <w:szCs w:val="20"/>
              </w:rPr>
              <w:t>Ftu</w:t>
            </w:r>
            <w:proofErr w:type="spellEnd"/>
            <w:r w:rsidRPr="00B6132A">
              <w:rPr>
                <w:b/>
                <w:bCs/>
                <w:sz w:val="20"/>
                <w:szCs w:val="20"/>
              </w:rPr>
              <w:t xml:space="preserve"> [%]</w:t>
            </w:r>
          </w:p>
        </w:tc>
      </w:tr>
      <w:tr w:rsidR="00E53FA7" w:rsidRPr="00B6132A" w14:paraId="5E3DEA80" w14:textId="77777777" w:rsidTr="00B6132A">
        <w:trPr>
          <w:trHeight w:val="283"/>
        </w:trPr>
        <w:tc>
          <w:tcPr>
            <w:tcW w:w="794" w:type="pct"/>
            <w:vMerge/>
            <w:tcBorders>
              <w:bottom w:val="single" w:sz="4" w:space="0" w:color="auto"/>
            </w:tcBorders>
            <w:shd w:val="clear" w:color="auto" w:fill="auto"/>
            <w:vAlign w:val="center"/>
          </w:tcPr>
          <w:p w14:paraId="4FBAF1EE" w14:textId="77777777" w:rsidR="00706A3D" w:rsidRPr="00B6132A" w:rsidRDefault="00706A3D" w:rsidP="006A4B4B">
            <w:pPr>
              <w:pStyle w:val="Table"/>
              <w:spacing w:line="180" w:lineRule="exact"/>
              <w:jc w:val="center"/>
              <w:rPr>
                <w:rFonts w:eastAsia="Times New Roman"/>
                <w:b/>
                <w:bCs/>
                <w:sz w:val="20"/>
                <w:szCs w:val="20"/>
              </w:rPr>
            </w:pPr>
          </w:p>
        </w:tc>
        <w:tc>
          <w:tcPr>
            <w:tcW w:w="551" w:type="pct"/>
            <w:vMerge/>
            <w:tcBorders>
              <w:bottom w:val="single" w:sz="4" w:space="0" w:color="auto"/>
            </w:tcBorders>
            <w:shd w:val="clear" w:color="auto" w:fill="auto"/>
            <w:vAlign w:val="center"/>
          </w:tcPr>
          <w:p w14:paraId="51E029E0" w14:textId="77777777" w:rsidR="00706A3D" w:rsidRPr="00B6132A" w:rsidRDefault="00706A3D" w:rsidP="006A4B4B">
            <w:pPr>
              <w:pStyle w:val="Table"/>
              <w:spacing w:line="180" w:lineRule="exact"/>
              <w:jc w:val="center"/>
              <w:rPr>
                <w:rFonts w:eastAsia="Times New Roman"/>
                <w:b/>
                <w:bCs/>
                <w:sz w:val="20"/>
                <w:szCs w:val="20"/>
              </w:rPr>
            </w:pPr>
          </w:p>
        </w:tc>
        <w:tc>
          <w:tcPr>
            <w:tcW w:w="697" w:type="pct"/>
            <w:vMerge/>
            <w:tcBorders>
              <w:bottom w:val="single" w:sz="4" w:space="0" w:color="auto"/>
            </w:tcBorders>
            <w:shd w:val="clear" w:color="auto" w:fill="auto"/>
            <w:vAlign w:val="center"/>
          </w:tcPr>
          <w:p w14:paraId="1FB35E3A" w14:textId="77777777" w:rsidR="00706A3D" w:rsidRPr="00B6132A" w:rsidRDefault="00706A3D" w:rsidP="006A4B4B">
            <w:pPr>
              <w:pStyle w:val="Table"/>
              <w:spacing w:line="180" w:lineRule="exact"/>
              <w:jc w:val="center"/>
              <w:rPr>
                <w:rFonts w:eastAsia="Times New Roman"/>
                <w:b/>
                <w:bCs/>
                <w:sz w:val="20"/>
                <w:szCs w:val="20"/>
              </w:rPr>
            </w:pPr>
          </w:p>
        </w:tc>
        <w:tc>
          <w:tcPr>
            <w:tcW w:w="697" w:type="pct"/>
            <w:vMerge/>
            <w:tcBorders>
              <w:bottom w:val="single" w:sz="4" w:space="0" w:color="auto"/>
            </w:tcBorders>
            <w:shd w:val="clear" w:color="auto" w:fill="auto"/>
            <w:vAlign w:val="center"/>
          </w:tcPr>
          <w:p w14:paraId="3F32A778" w14:textId="77777777" w:rsidR="00706A3D" w:rsidRPr="00B6132A" w:rsidRDefault="00706A3D" w:rsidP="006A4B4B">
            <w:pPr>
              <w:pStyle w:val="Table"/>
              <w:spacing w:line="180" w:lineRule="exact"/>
              <w:jc w:val="center"/>
              <w:rPr>
                <w:rFonts w:eastAsia="Times New Roman"/>
                <w:b/>
                <w:bCs/>
                <w:sz w:val="20"/>
                <w:szCs w:val="20"/>
              </w:rPr>
            </w:pPr>
          </w:p>
        </w:tc>
        <w:tc>
          <w:tcPr>
            <w:tcW w:w="585" w:type="pct"/>
            <w:vMerge/>
            <w:tcBorders>
              <w:bottom w:val="single" w:sz="4" w:space="0" w:color="auto"/>
            </w:tcBorders>
            <w:shd w:val="clear" w:color="auto" w:fill="auto"/>
            <w:vAlign w:val="center"/>
          </w:tcPr>
          <w:p w14:paraId="154F7C9D" w14:textId="77777777" w:rsidR="00706A3D" w:rsidRPr="00B6132A" w:rsidRDefault="00706A3D" w:rsidP="006A4B4B">
            <w:pPr>
              <w:pStyle w:val="Table"/>
              <w:spacing w:line="180" w:lineRule="exact"/>
              <w:jc w:val="center"/>
              <w:rPr>
                <w:rFonts w:eastAsia="Times New Roman"/>
                <w:b/>
                <w:bCs/>
                <w:sz w:val="20"/>
                <w:szCs w:val="20"/>
              </w:rPr>
            </w:pPr>
          </w:p>
        </w:tc>
        <w:tc>
          <w:tcPr>
            <w:tcW w:w="507" w:type="pct"/>
            <w:tcBorders>
              <w:bottom w:val="single" w:sz="4" w:space="0" w:color="auto"/>
            </w:tcBorders>
            <w:shd w:val="clear" w:color="auto" w:fill="auto"/>
            <w:vAlign w:val="center"/>
          </w:tcPr>
          <w:p w14:paraId="256C5A98" w14:textId="25998B95"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FS</w:t>
            </w:r>
            <w:r w:rsidR="009C029A" w:rsidRPr="00B6132A">
              <w:rPr>
                <w:b/>
                <w:bCs/>
                <w:sz w:val="20"/>
                <w:szCs w:val="20"/>
              </w:rPr>
              <w:t xml:space="preserve"> </w:t>
            </w:r>
            <w:r w:rsidRPr="00B6132A">
              <w:rPr>
                <w:b/>
                <w:bCs/>
                <w:sz w:val="20"/>
                <w:szCs w:val="20"/>
              </w:rPr>
              <w:t>=</w:t>
            </w:r>
            <w:r w:rsidR="009C029A" w:rsidRPr="00B6132A">
              <w:rPr>
                <w:b/>
                <w:bCs/>
                <w:sz w:val="20"/>
                <w:szCs w:val="20"/>
              </w:rPr>
              <w:t xml:space="preserve"> </w:t>
            </w:r>
            <w:r w:rsidRPr="00B6132A">
              <w:rPr>
                <w:b/>
                <w:bCs/>
                <w:sz w:val="20"/>
                <w:szCs w:val="20"/>
              </w:rPr>
              <w:t>1.5</w:t>
            </w:r>
          </w:p>
        </w:tc>
        <w:tc>
          <w:tcPr>
            <w:tcW w:w="585" w:type="pct"/>
            <w:tcBorders>
              <w:bottom w:val="single" w:sz="4" w:space="0" w:color="auto"/>
            </w:tcBorders>
            <w:shd w:val="clear" w:color="auto" w:fill="auto"/>
            <w:vAlign w:val="center"/>
          </w:tcPr>
          <w:p w14:paraId="48DC3E9A" w14:textId="4167EAB8"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FS</w:t>
            </w:r>
            <w:r w:rsidR="009C029A" w:rsidRPr="00B6132A">
              <w:rPr>
                <w:b/>
                <w:bCs/>
                <w:sz w:val="20"/>
                <w:szCs w:val="20"/>
              </w:rPr>
              <w:t xml:space="preserve"> </w:t>
            </w:r>
            <w:r w:rsidRPr="00B6132A">
              <w:rPr>
                <w:b/>
                <w:bCs/>
                <w:sz w:val="20"/>
                <w:szCs w:val="20"/>
              </w:rPr>
              <w:t>=</w:t>
            </w:r>
            <w:r w:rsidR="009C029A" w:rsidRPr="00B6132A">
              <w:rPr>
                <w:b/>
                <w:bCs/>
                <w:sz w:val="20"/>
                <w:szCs w:val="20"/>
              </w:rPr>
              <w:t xml:space="preserve"> </w:t>
            </w:r>
            <w:r w:rsidRPr="00B6132A">
              <w:rPr>
                <w:b/>
                <w:bCs/>
                <w:sz w:val="20"/>
                <w:szCs w:val="20"/>
              </w:rPr>
              <w:t>2</w:t>
            </w:r>
          </w:p>
        </w:tc>
        <w:tc>
          <w:tcPr>
            <w:tcW w:w="584" w:type="pct"/>
            <w:tcBorders>
              <w:bottom w:val="single" w:sz="4" w:space="0" w:color="auto"/>
            </w:tcBorders>
            <w:shd w:val="clear" w:color="auto" w:fill="auto"/>
            <w:vAlign w:val="center"/>
          </w:tcPr>
          <w:p w14:paraId="445A7B6D" w14:textId="3306F3BC" w:rsidR="00706A3D" w:rsidRPr="00B6132A" w:rsidRDefault="00706A3D" w:rsidP="006A4B4B">
            <w:pPr>
              <w:pStyle w:val="Table"/>
              <w:spacing w:line="180" w:lineRule="exact"/>
              <w:jc w:val="center"/>
              <w:rPr>
                <w:rFonts w:eastAsia="Times New Roman"/>
                <w:b/>
                <w:bCs/>
                <w:sz w:val="20"/>
                <w:szCs w:val="20"/>
              </w:rPr>
            </w:pPr>
            <w:r w:rsidRPr="00B6132A">
              <w:rPr>
                <w:b/>
                <w:bCs/>
                <w:sz w:val="20"/>
                <w:szCs w:val="20"/>
              </w:rPr>
              <w:t>&lt;</w:t>
            </w:r>
            <w:r w:rsidR="009C029A" w:rsidRPr="00B6132A">
              <w:rPr>
                <w:b/>
                <w:bCs/>
                <w:sz w:val="20"/>
                <w:szCs w:val="20"/>
              </w:rPr>
              <w:t xml:space="preserve"> </w:t>
            </w:r>
            <w:r w:rsidRPr="00B6132A">
              <w:rPr>
                <w:b/>
                <w:bCs/>
                <w:sz w:val="20"/>
                <w:szCs w:val="20"/>
              </w:rPr>
              <w:t>30</w:t>
            </w:r>
          </w:p>
        </w:tc>
      </w:tr>
      <w:tr w:rsidR="006E4D1B" w:rsidRPr="00B6132A" w14:paraId="47E49CFB"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085A0B8B" w14:textId="049C442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Structure-01</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01797B36" w14:textId="5C940DF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C78846F" w14:textId="6422170A"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11.3</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67D6A8C" w14:textId="2CF75288"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346D4222" w14:textId="5650AD7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5E8ED633" w14:textId="2E63CB19"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15.3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8BC3B6E" w14:textId="457351DA"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12.7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840C579" w14:textId="7417F4E1"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3.6 </w:t>
            </w:r>
          </w:p>
        </w:tc>
      </w:tr>
      <w:tr w:rsidR="006E4D1B" w:rsidRPr="00B6132A" w14:paraId="56271B1F"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286723D9" w14:textId="70B894BE"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Structure-02</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17D70D6F" w14:textId="5446C0A4"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302B0762" w14:textId="561A500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9.1</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7DC70CF2" w14:textId="4A7CF2C9"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84891A7" w14:textId="367AE57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7308A9AD" w14:textId="23C27F12"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19.2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E625546" w14:textId="779191C7"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16.0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D6E28FD" w14:textId="269280FF"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2.9 </w:t>
            </w:r>
          </w:p>
        </w:tc>
      </w:tr>
      <w:tr w:rsidR="006E4D1B" w:rsidRPr="00B6132A" w14:paraId="7D4EF0E2"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35484A5B" w14:textId="5759FEE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Structure-03</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31595396" w14:textId="78B1B0F6"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AE862C1" w14:textId="5D6B7A4C"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7.1</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502167F8" w14:textId="7F3F904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C9E777A" w14:textId="448E9F0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565A49C0" w14:textId="2E77A20A"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24.9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60CC410F" w14:textId="3E9032F3"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20.8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16E8D563" w14:textId="3CFF5B89"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2.3 </w:t>
            </w:r>
          </w:p>
        </w:tc>
      </w:tr>
      <w:tr w:rsidR="006E4D1B" w:rsidRPr="00B6132A" w14:paraId="554B96BC"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587BF799" w14:textId="450A6E0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Structure-04</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26D69F32" w14:textId="642EE50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2A60940" w14:textId="2B6766A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18.</w:t>
            </w:r>
            <w:r>
              <w:rPr>
                <w:color w:val="000000" w:themeColor="text1"/>
                <w:sz w:val="20"/>
                <w:szCs w:val="20"/>
              </w:rPr>
              <w: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6BD85B0" w14:textId="38D9938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FBE7593" w14:textId="0DFE1FE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38B14A91" w14:textId="691AA3AD"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8.9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4865F11" w14:textId="3E061DFB"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7.3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1F9C01B" w14:textId="0BB902E0"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6.0 </w:t>
            </w:r>
          </w:p>
        </w:tc>
      </w:tr>
      <w:tr w:rsidR="006E4D1B" w:rsidRPr="00B6132A" w14:paraId="2F2ED420"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4FE29CB6" w14:textId="0F9C9F92"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Structure-05</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43A2D9F8" w14:textId="20A78ABA"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5990CF7E" w14:textId="53AFF2F0"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13.9</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374EACB" w14:textId="2007B76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760354D" w14:textId="6314D36C"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20E9B6B9" w14:textId="30FFB59F"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12.2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41139253" w14:textId="5CE75101"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10.2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26E1600F" w14:textId="311B6EB4"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4.5 </w:t>
            </w:r>
          </w:p>
        </w:tc>
      </w:tr>
      <w:tr w:rsidR="006E4D1B" w:rsidRPr="00B6132A" w14:paraId="34155AFE"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328C9DB4" w14:textId="6C8956C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Structure-06</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578AC035" w14:textId="0E5A148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0FC857A" w14:textId="0472B2F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8.</w:t>
            </w:r>
            <w:r>
              <w:rPr>
                <w:color w:val="000000" w:themeColor="text1"/>
                <w:sz w:val="20"/>
                <w:szCs w:val="20"/>
              </w:rPr>
              <w:t>1</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72995316" w14:textId="3F48F484"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7F1574EA" w14:textId="6CD941A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75333F66" w14:textId="65B93587"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21.7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4A1418C6" w14:textId="0D47785A"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18.1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007535A" w14:textId="09E0D54A"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2.6 </w:t>
            </w:r>
          </w:p>
        </w:tc>
      </w:tr>
      <w:tr w:rsidR="006E4D1B" w:rsidRPr="00B6132A" w14:paraId="12AB8532"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32509E10" w14:textId="27496E18"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Structure-07</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59CCA07B" w14:textId="7F36068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A357244" w14:textId="7179880D"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9.</w:t>
            </w:r>
            <w:r>
              <w:rPr>
                <w:color w:val="000000" w:themeColor="text1"/>
                <w:sz w:val="20"/>
                <w:szCs w:val="20"/>
              </w:rPr>
              <w:t>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F6D5D8B" w14:textId="5E655A8C"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71AA51DE" w14:textId="714FA890"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2E13B094" w14:textId="1802983F"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18.6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4469EC37" w14:textId="36976D26"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15.5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2E97DAA4" w14:textId="6A43107C"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3.0 </w:t>
            </w:r>
          </w:p>
        </w:tc>
      </w:tr>
      <w:tr w:rsidR="006E4D1B" w:rsidRPr="00B6132A" w14:paraId="0A030A06"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53C863C9" w14:textId="2D005E20"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Structure-08</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49A8FEC5" w14:textId="5DEEAAB5"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A6061-T6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7342A2DB" w14:textId="51AEB0E7" w:rsidR="006E4D1B" w:rsidRPr="00B6132A" w:rsidRDefault="007035FD" w:rsidP="006E4D1B">
            <w:pPr>
              <w:pStyle w:val="Table"/>
              <w:spacing w:line="180" w:lineRule="exact"/>
              <w:jc w:val="center"/>
              <w:rPr>
                <w:color w:val="000000" w:themeColor="text1"/>
                <w:sz w:val="20"/>
                <w:szCs w:val="20"/>
              </w:rPr>
            </w:pPr>
            <w:r>
              <w:rPr>
                <w:color w:val="000000" w:themeColor="text1"/>
                <w:sz w:val="20"/>
                <w:szCs w:val="20"/>
              </w:rPr>
              <w:t>26.4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5E6E9CD9" w14:textId="45709B19"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276</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484233F" w14:textId="23A7540D"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310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6C490FBC" w14:textId="3CDC1C2F" w:rsidR="006E4D1B" w:rsidRPr="00B6132A" w:rsidRDefault="007035FD" w:rsidP="006E4D1B">
            <w:pPr>
              <w:pStyle w:val="Table"/>
              <w:spacing w:line="180" w:lineRule="exact"/>
              <w:jc w:val="center"/>
              <w:rPr>
                <w:color w:val="000000" w:themeColor="text1"/>
                <w:sz w:val="20"/>
                <w:szCs w:val="20"/>
              </w:rPr>
            </w:pPr>
            <w:r>
              <w:rPr>
                <w:color w:val="000000" w:themeColor="text1"/>
                <w:sz w:val="20"/>
                <w:szCs w:val="20"/>
              </w:rPr>
              <w:t>5.9</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49ED960F" w14:textId="65A5F16E" w:rsidR="006E4D1B" w:rsidRPr="00B6132A" w:rsidRDefault="007035FD" w:rsidP="006E4D1B">
            <w:pPr>
              <w:pStyle w:val="Table"/>
              <w:spacing w:line="180" w:lineRule="exact"/>
              <w:jc w:val="center"/>
              <w:rPr>
                <w:color w:val="000000" w:themeColor="text1"/>
                <w:sz w:val="20"/>
                <w:szCs w:val="20"/>
              </w:rPr>
            </w:pPr>
            <w:r>
              <w:rPr>
                <w:color w:val="000000" w:themeColor="text1"/>
                <w:sz w:val="20"/>
                <w:szCs w:val="20"/>
              </w:rPr>
              <w:t>4.9</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AA2938B" w14:textId="1F87C206" w:rsidR="006E4D1B" w:rsidRPr="00B6132A" w:rsidRDefault="007035FD" w:rsidP="006E4D1B">
            <w:pPr>
              <w:pStyle w:val="Table"/>
              <w:spacing w:line="180" w:lineRule="exact"/>
              <w:jc w:val="center"/>
              <w:rPr>
                <w:color w:val="000000" w:themeColor="text1"/>
                <w:sz w:val="20"/>
                <w:szCs w:val="20"/>
              </w:rPr>
            </w:pPr>
            <w:r>
              <w:rPr>
                <w:color w:val="000000" w:themeColor="text1"/>
                <w:sz w:val="20"/>
                <w:szCs w:val="20"/>
              </w:rPr>
              <w:t>8.5</w:t>
            </w:r>
          </w:p>
        </w:tc>
      </w:tr>
      <w:tr w:rsidR="006E4D1B" w:rsidRPr="00B6132A" w14:paraId="7C47C049"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314FEE46" w14:textId="0164AA3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+Z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6274B4B1" w14:textId="611C1A12"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3244CC29" w14:textId="2DCBC32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1.1</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458FCEA" w14:textId="477FF04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34EB6371" w14:textId="6256393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4552B600" w14:textId="20DCF375"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111CF093" w14:textId="57749423"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121.7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1E45F153" w14:textId="2E63EB3E"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682BC792"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67A8A721" w14:textId="368BB7E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-Z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4C208B82" w14:textId="67FF745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794D0FF" w14:textId="4A446BE9"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w:t>
            </w:r>
            <w:r>
              <w:rPr>
                <w:color w:val="000000" w:themeColor="text1"/>
                <w:sz w:val="20"/>
                <w:szCs w:val="20"/>
              </w:rPr>
              <w:t>7</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3228726" w14:textId="3A46A9E0"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1EA7A5B5" w14:textId="3DECA0F0"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208CCF9F" w14:textId="39E6E21E"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505C972" w14:textId="697D64F3"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78.4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A0E0D94" w14:textId="0A96A622"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40C330E2"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72941FF3" w14:textId="244B63EC"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-Y/-Z Panel (Antenna 1)</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379AAD68" w14:textId="22786FDE"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3FB39A2" w14:textId="5070106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5.</w:t>
            </w:r>
            <w:r>
              <w:rPr>
                <w:color w:val="000000" w:themeColor="text1"/>
                <w:sz w:val="20"/>
                <w:szCs w:val="20"/>
              </w:rPr>
              <w:t>2</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7DEE74D" w14:textId="18B172AD"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D5C3A94" w14:textId="76317BF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36403627" w14:textId="636E3A1A"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86A4FB5" w14:textId="76F10AA3"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25.0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0180AEEB" w14:textId="18320335"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5C147D9B"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1B371AD5" w14:textId="19C2496D"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-Y/+Z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2C0D1C52" w14:textId="6864726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E043F72" w14:textId="51B1C29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w:t>
            </w:r>
            <w:r>
              <w:rPr>
                <w:color w:val="000000" w:themeColor="text1"/>
                <w:sz w:val="20"/>
                <w:szCs w:val="20"/>
              </w:rPr>
              <w:t>2</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5402C118" w14:textId="0AB89E1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8B696E8" w14:textId="2B843AB6"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5FC7E5F2" w14:textId="0ACD0FA5"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12CD6070" w14:textId="77DDD0E7"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111.5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6BF97543" w14:textId="42EED321"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3078E8AE"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19237D4D" w14:textId="6E96151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+Y/+Z Panel (Antenna 2)</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018AAC39" w14:textId="567AAD28"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3FFDB17E" w14:textId="65B0B2B6"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w:t>
            </w:r>
            <w:r>
              <w:rPr>
                <w:color w:val="000000" w:themeColor="text1"/>
                <w:sz w:val="20"/>
                <w:szCs w:val="20"/>
              </w:rPr>
              <w:t>7</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28EFDC1" w14:textId="310BE4DF"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42A97EEC" w14:textId="46C4EB7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7B770B36" w14:textId="748DB8C5"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0F6018B" w14:textId="181CA779"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78.4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18A5ECC4" w14:textId="6A15036A"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0139AB46"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472EF068" w14:textId="2B9DC7A1"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+Y/-Z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6EC98F35" w14:textId="28E37404"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587E4C2" w14:textId="67B3185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w:t>
            </w:r>
            <w:r>
              <w:rPr>
                <w:color w:val="000000" w:themeColor="text1"/>
                <w:sz w:val="20"/>
                <w:szCs w:val="20"/>
              </w:rPr>
              <w:t>8</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095FADBD" w14:textId="4698481A"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3698D52C" w14:textId="2FD6F07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2036C497" w14:textId="78C90EEB"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702092E5" w14:textId="544E451B"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47.2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2CB04451" w14:textId="59BE00D6"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3732D723"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175DBCA9" w14:textId="326D4F50"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+X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021B569F" w14:textId="5C3F55B2"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6DD6C037" w14:textId="1488C325"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1.5</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6298EF7F" w14:textId="4AC85BE3"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2028D319" w14:textId="3EDE61E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59373880" w14:textId="44A7E297"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367F7F36" w14:textId="7F96D6D1"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89.0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44005FE" w14:textId="4A4823BD"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50BD9879"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29832E02" w14:textId="6E8FA9DD"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-X Panel</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2888D18E" w14:textId="45758BB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3DBEB5C" w14:textId="36DE5C57"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1.</w:t>
            </w:r>
            <w:r>
              <w:rPr>
                <w:color w:val="000000" w:themeColor="text1"/>
                <w:sz w:val="20"/>
                <w:szCs w:val="20"/>
              </w:rPr>
              <w:t>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6E0F9CB" w14:textId="2A2459BA"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3FDBC4A0" w14:textId="0B89542B" w:rsidR="006E4D1B" w:rsidRPr="00B6132A" w:rsidRDefault="006E4D1B" w:rsidP="006E4D1B">
            <w:pPr>
              <w:pStyle w:val="Table"/>
              <w:spacing w:line="180" w:lineRule="exact"/>
              <w:jc w:val="center"/>
              <w:rPr>
                <w:rFonts w:eastAsia="Times New Roman"/>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6D130CD5" w14:textId="2F9F9D19"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EE03800" w14:textId="1CBA689C" w:rsidR="006E4D1B" w:rsidRPr="00B6132A" w:rsidRDefault="006E4D1B" w:rsidP="006E4D1B">
            <w:pPr>
              <w:pStyle w:val="Table"/>
              <w:spacing w:line="180" w:lineRule="exact"/>
              <w:jc w:val="center"/>
              <w:rPr>
                <w:rFonts w:eastAsia="Times New Roman"/>
                <w:color w:val="000000" w:themeColor="text1"/>
                <w:sz w:val="20"/>
                <w:szCs w:val="20"/>
              </w:rPr>
            </w:pPr>
            <w:r>
              <w:rPr>
                <w:rFonts w:ascii="TimesNewRomanPSMT" w:hAnsi="TimesNewRomanPSMT" w:cs="TimesNewRomanPSMT"/>
                <w:color w:val="000000"/>
                <w:sz w:val="20"/>
                <w:szCs w:val="20"/>
              </w:rPr>
              <w:t xml:space="preserve">95.4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4AD10BC6" w14:textId="4C74F516" w:rsidR="006E4D1B" w:rsidRPr="00B6132A" w:rsidRDefault="006E4D1B" w:rsidP="006E4D1B">
            <w:pPr>
              <w:pStyle w:val="Table"/>
              <w:spacing w:line="180" w:lineRule="exact"/>
              <w:jc w:val="center"/>
              <w:rPr>
                <w:rFonts w:eastAsia="Times New Roman"/>
                <w:color w:val="000000" w:themeColor="text1"/>
                <w:sz w:val="20"/>
                <w:szCs w:val="20"/>
                <w:highlight w:val="darkCyan"/>
              </w:rPr>
            </w:pPr>
            <w:r>
              <w:rPr>
                <w:rFonts w:ascii="TimesNewRomanPSMT" w:hAnsi="TimesNewRomanPSMT" w:cs="TimesNewRomanPSMT"/>
                <w:color w:val="000000"/>
                <w:sz w:val="20"/>
                <w:szCs w:val="20"/>
              </w:rPr>
              <w:t>-</w:t>
            </w:r>
          </w:p>
        </w:tc>
      </w:tr>
      <w:tr w:rsidR="006E4D1B" w:rsidRPr="00B6132A" w14:paraId="76F00012"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692DBB15" w14:textId="24F9A661"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-Y Cover</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1A6EFB0F" w14:textId="30AEA9D8"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EA22D8A" w14:textId="20A6B361"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1.</w:t>
            </w:r>
            <w:r>
              <w:rPr>
                <w:color w:val="000000" w:themeColor="text1"/>
                <w:sz w:val="20"/>
                <w:szCs w:val="20"/>
              </w:rPr>
              <w:t>1</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1EB9DEBA" w14:textId="51D42051"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BA24602" w14:textId="2CB7CBE7"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7B649CA8" w14:textId="3378A058"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DDAC261" w14:textId="08A8C5F7"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 xml:space="preserve">121.7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2C5FEC11" w14:textId="4DBF50AC"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r>
      <w:tr w:rsidR="006E4D1B" w:rsidRPr="00B6132A" w14:paraId="491A5E47"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4B6B07DF" w14:textId="2CA29668"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+Y Cover</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6419C163" w14:textId="278A4A47"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FR4</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4B1CE8D4" w14:textId="6820B108"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1.</w:t>
            </w:r>
            <w:r>
              <w:rPr>
                <w:color w:val="000000" w:themeColor="text1"/>
                <w:sz w:val="20"/>
                <w:szCs w:val="20"/>
              </w:rPr>
              <w:t>6</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F1CDC24" w14:textId="1D622BDE"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13623BA" w14:textId="49346F2D"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270</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15055776" w14:textId="30345A53"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8F908E3" w14:textId="24446806"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 xml:space="preserve">83.4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54D6A23A" w14:textId="7B14127C"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r>
      <w:tr w:rsidR="006E4D1B" w:rsidRPr="00B6132A" w14:paraId="291A322E"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4271DB40" w14:textId="1FF37660"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Component-07</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24F4F082" w14:textId="5ADC2B70"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Teflon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63BB5EED" w14:textId="241C6BD2"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0.</w:t>
            </w:r>
            <w:r>
              <w:rPr>
                <w:color w:val="000000" w:themeColor="text1"/>
                <w:sz w:val="20"/>
                <w:szCs w:val="20"/>
              </w:rPr>
              <w:t>3</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63590AD" w14:textId="41E8EF2A"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6FFC09DF" w14:textId="7161242A"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27.5</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3313A5BA" w14:textId="730FF024"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13C991D6" w14:textId="2A32C9DC"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 xml:space="preserve">44.8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6EC7A3C" w14:textId="2EAB706A"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r>
      <w:tr w:rsidR="006E4D1B" w:rsidRPr="00B6132A" w14:paraId="50444E39" w14:textId="77777777" w:rsidTr="00B6132A">
        <w:trPr>
          <w:trHeight w:val="283"/>
        </w:trPr>
        <w:tc>
          <w:tcPr>
            <w:tcW w:w="794" w:type="pct"/>
            <w:tcBorders>
              <w:top w:val="single" w:sz="4" w:space="0" w:color="auto"/>
              <w:left w:val="single" w:sz="4" w:space="0" w:color="auto"/>
              <w:bottom w:val="single" w:sz="4" w:space="0" w:color="auto"/>
              <w:right w:val="single" w:sz="4" w:space="0" w:color="auto"/>
            </w:tcBorders>
            <w:shd w:val="clear" w:color="auto" w:fill="auto"/>
            <w:vAlign w:val="center"/>
          </w:tcPr>
          <w:p w14:paraId="2376D747" w14:textId="591385A6"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Component-25</w:t>
            </w:r>
          </w:p>
        </w:tc>
        <w:tc>
          <w:tcPr>
            <w:tcW w:w="551" w:type="pct"/>
            <w:tcBorders>
              <w:top w:val="single" w:sz="4" w:space="0" w:color="auto"/>
              <w:left w:val="single" w:sz="4" w:space="0" w:color="auto"/>
              <w:bottom w:val="single" w:sz="4" w:space="0" w:color="auto"/>
              <w:right w:val="single" w:sz="4" w:space="0" w:color="auto"/>
            </w:tcBorders>
            <w:shd w:val="clear" w:color="auto" w:fill="auto"/>
            <w:vAlign w:val="center"/>
          </w:tcPr>
          <w:p w14:paraId="212D7BDD" w14:textId="2547D341"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Teflon</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68F5822F" w14:textId="787F03AC"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0.</w:t>
            </w:r>
            <w:r>
              <w:rPr>
                <w:color w:val="000000" w:themeColor="text1"/>
                <w:sz w:val="20"/>
                <w:szCs w:val="20"/>
              </w:rPr>
              <w:t>8</w:t>
            </w:r>
          </w:p>
        </w:tc>
        <w:tc>
          <w:tcPr>
            <w:tcW w:w="697" w:type="pct"/>
            <w:tcBorders>
              <w:top w:val="single" w:sz="4" w:space="0" w:color="auto"/>
              <w:left w:val="single" w:sz="4" w:space="0" w:color="auto"/>
              <w:bottom w:val="single" w:sz="4" w:space="0" w:color="auto"/>
              <w:right w:val="single" w:sz="4" w:space="0" w:color="auto"/>
            </w:tcBorders>
            <w:shd w:val="clear" w:color="auto" w:fill="auto"/>
            <w:vAlign w:val="center"/>
          </w:tcPr>
          <w:p w14:paraId="2D90280E" w14:textId="109E8545"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 xml:space="preserve"> -</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0E5D78E8" w14:textId="0960DD70" w:rsidR="006E4D1B" w:rsidRPr="00B6132A" w:rsidRDefault="006E4D1B" w:rsidP="006E4D1B">
            <w:pPr>
              <w:pStyle w:val="Table"/>
              <w:spacing w:line="180" w:lineRule="exact"/>
              <w:jc w:val="center"/>
              <w:rPr>
                <w:color w:val="000000" w:themeColor="text1"/>
                <w:sz w:val="20"/>
                <w:szCs w:val="20"/>
              </w:rPr>
            </w:pPr>
            <w:r w:rsidRPr="00B6132A">
              <w:rPr>
                <w:color w:val="000000" w:themeColor="text1"/>
                <w:sz w:val="20"/>
                <w:szCs w:val="20"/>
              </w:rPr>
              <w:t>27.5</w:t>
            </w:r>
          </w:p>
        </w:tc>
        <w:tc>
          <w:tcPr>
            <w:tcW w:w="507" w:type="pct"/>
            <w:tcBorders>
              <w:top w:val="single" w:sz="4" w:space="0" w:color="auto"/>
              <w:left w:val="single" w:sz="4" w:space="0" w:color="auto"/>
              <w:bottom w:val="single" w:sz="4" w:space="0" w:color="auto"/>
              <w:right w:val="single" w:sz="4" w:space="0" w:color="auto"/>
            </w:tcBorders>
            <w:shd w:val="clear" w:color="auto" w:fill="auto"/>
            <w:vAlign w:val="center"/>
          </w:tcPr>
          <w:p w14:paraId="32F40B43" w14:textId="2D701FDF"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c>
          <w:tcPr>
            <w:tcW w:w="585" w:type="pct"/>
            <w:tcBorders>
              <w:top w:val="single" w:sz="4" w:space="0" w:color="auto"/>
              <w:left w:val="single" w:sz="4" w:space="0" w:color="auto"/>
              <w:bottom w:val="single" w:sz="4" w:space="0" w:color="auto"/>
              <w:right w:val="single" w:sz="4" w:space="0" w:color="auto"/>
            </w:tcBorders>
            <w:shd w:val="clear" w:color="auto" w:fill="auto"/>
            <w:vAlign w:val="center"/>
          </w:tcPr>
          <w:p w14:paraId="5760DEE8" w14:textId="449CA08B"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 xml:space="preserve">16.2 </w:t>
            </w: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tcPr>
          <w:p w14:paraId="3A5454C1" w14:textId="1372A1A9" w:rsidR="006E4D1B" w:rsidRPr="00B6132A" w:rsidRDefault="006E4D1B" w:rsidP="006E4D1B">
            <w:pPr>
              <w:pStyle w:val="Table"/>
              <w:spacing w:line="180" w:lineRule="exact"/>
              <w:jc w:val="center"/>
              <w:rPr>
                <w:color w:val="000000" w:themeColor="text1"/>
                <w:sz w:val="20"/>
                <w:szCs w:val="20"/>
              </w:rPr>
            </w:pPr>
            <w:r>
              <w:rPr>
                <w:rFonts w:ascii="TimesNewRomanPSMT" w:hAnsi="TimesNewRomanPSMT" w:cs="TimesNewRomanPSMT"/>
                <w:color w:val="000000"/>
                <w:sz w:val="20"/>
                <w:szCs w:val="20"/>
              </w:rPr>
              <w:t>-</w:t>
            </w:r>
          </w:p>
        </w:tc>
      </w:tr>
    </w:tbl>
    <w:p w14:paraId="148F493B" w14:textId="201070F7" w:rsidR="004275D9" w:rsidRPr="00E17EF1" w:rsidRDefault="00264B64" w:rsidP="004C7291">
      <w:pPr>
        <w:ind w:firstLine="0"/>
        <w:jc w:val="center"/>
        <w:rPr>
          <w:rFonts w:eastAsia="Times New Roman"/>
        </w:rPr>
      </w:pPr>
      <w:r w:rsidRPr="00E17EF1">
        <w:rPr>
          <w:noProof/>
        </w:rPr>
        <w:lastRenderedPageBreak/>
        <w:drawing>
          <wp:inline distT="0" distB="0" distL="0" distR="0" wp14:anchorId="1D2CE1B0" wp14:editId="7AC29BBB">
            <wp:extent cx="4464424" cy="2279206"/>
            <wp:effectExtent l="0" t="0" r="6350" b="0"/>
            <wp:docPr id="176474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8113" name="Picture 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472176" cy="2283163"/>
                    </a:xfrm>
                    <a:prstGeom prst="rect">
                      <a:avLst/>
                    </a:prstGeom>
                    <a:ln>
                      <a:noFill/>
                    </a:ln>
                    <a:extLst>
                      <a:ext uri="{53640926-AAD7-44D8-BBD7-CCE9431645EC}">
                        <a14:shadowObscured xmlns:a14="http://schemas.microsoft.com/office/drawing/2010/main"/>
                      </a:ext>
                    </a:extLst>
                  </pic:spPr>
                </pic:pic>
              </a:graphicData>
            </a:graphic>
          </wp:inline>
        </w:drawing>
      </w:r>
    </w:p>
    <w:p w14:paraId="0AB7A9AB" w14:textId="0D5E1C0A" w:rsidR="004C7291" w:rsidRDefault="004275D9" w:rsidP="00CA3B19">
      <w:pPr>
        <w:ind w:firstLine="0"/>
        <w:jc w:val="center"/>
        <w:rPr>
          <w:rFonts w:eastAsia="Times New Roman"/>
          <w:b/>
          <w:u w:val="single"/>
        </w:rPr>
      </w:pPr>
      <w:r w:rsidRPr="00E17EF1">
        <w:rPr>
          <w:rFonts w:eastAsia="Times New Roman"/>
          <w:b/>
          <w:u w:val="single"/>
        </w:rPr>
        <w:t>Figure 5.</w:t>
      </w:r>
      <w:r w:rsidR="00410DA6" w:rsidRPr="00E17EF1">
        <w:rPr>
          <w:rFonts w:eastAsia="Times New Roman"/>
          <w:b/>
          <w:u w:val="single"/>
        </w:rPr>
        <w:t>5</w:t>
      </w:r>
      <w:r w:rsidRPr="00E17EF1">
        <w:rPr>
          <w:rFonts w:eastAsia="Times New Roman"/>
          <w:b/>
          <w:u w:val="single"/>
        </w:rPr>
        <w:t xml:space="preserve">.2-2 Static </w:t>
      </w:r>
      <w:r w:rsidR="00410DA6" w:rsidRPr="00E17EF1">
        <w:rPr>
          <w:rFonts w:eastAsia="Times New Roman"/>
          <w:b/>
          <w:u w:val="single"/>
        </w:rPr>
        <w:t>A</w:t>
      </w:r>
      <w:r w:rsidRPr="00E17EF1">
        <w:rPr>
          <w:rFonts w:eastAsia="Times New Roman"/>
          <w:b/>
          <w:u w:val="single"/>
        </w:rPr>
        <w:t xml:space="preserve">nalysis </w:t>
      </w:r>
      <w:r w:rsidR="00410DA6" w:rsidRPr="00E17EF1">
        <w:rPr>
          <w:rFonts w:eastAsia="Times New Roman"/>
          <w:b/>
          <w:u w:val="single"/>
        </w:rPr>
        <w:t>R</w:t>
      </w:r>
      <w:r w:rsidRPr="00E17EF1">
        <w:rPr>
          <w:rFonts w:eastAsia="Times New Roman"/>
          <w:b/>
          <w:u w:val="single"/>
        </w:rPr>
        <w:t>esult (STA2)</w:t>
      </w:r>
    </w:p>
    <w:p w14:paraId="3F6C2D80" w14:textId="40653752" w:rsidR="004C7291" w:rsidRDefault="004C7291" w:rsidP="004C7291">
      <w:pPr>
        <w:widowControl/>
        <w:ind w:firstLine="0"/>
        <w:jc w:val="center"/>
        <w:rPr>
          <w:rFonts w:eastAsia="Times New Roman"/>
          <w:b/>
          <w:u w:val="single"/>
        </w:rPr>
      </w:pPr>
      <w:r w:rsidRPr="00E17EF1">
        <w:rPr>
          <w:rFonts w:eastAsia="Times New Roman"/>
          <w:b/>
          <w:u w:val="single"/>
        </w:rPr>
        <w:t>Table 5.</w:t>
      </w:r>
      <w:r>
        <w:rPr>
          <w:rFonts w:eastAsia="Times New Roman"/>
          <w:b/>
          <w:u w:val="single"/>
        </w:rPr>
        <w:t>5</w:t>
      </w:r>
      <w:r w:rsidRPr="00E17EF1">
        <w:rPr>
          <w:rFonts w:eastAsia="Times New Roman"/>
          <w:b/>
          <w:u w:val="single"/>
        </w:rPr>
        <w:t>.2-2 Satellite Parts Stresses and Margin of Safety Y-axis (STA2)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00" w:firstRow="0" w:lastRow="0" w:firstColumn="0" w:lastColumn="0" w:noHBand="0" w:noVBand="1"/>
      </w:tblPr>
      <w:tblGrid>
        <w:gridCol w:w="1431"/>
        <w:gridCol w:w="994"/>
        <w:gridCol w:w="1257"/>
        <w:gridCol w:w="1257"/>
        <w:gridCol w:w="1055"/>
        <w:gridCol w:w="914"/>
        <w:gridCol w:w="1055"/>
        <w:gridCol w:w="1053"/>
      </w:tblGrid>
      <w:tr w:rsidR="00C07527" w:rsidRPr="00E17EF1" w14:paraId="5CB626A7" w14:textId="77777777" w:rsidTr="00064FCB">
        <w:trPr>
          <w:trHeight w:val="283"/>
        </w:trPr>
        <w:tc>
          <w:tcPr>
            <w:tcW w:w="794" w:type="pct"/>
            <w:vMerge w:val="restart"/>
            <w:shd w:val="clear" w:color="auto" w:fill="auto"/>
            <w:vAlign w:val="center"/>
          </w:tcPr>
          <w:p w14:paraId="23FFADFB"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Part</w:t>
            </w:r>
          </w:p>
        </w:tc>
        <w:tc>
          <w:tcPr>
            <w:tcW w:w="551" w:type="pct"/>
            <w:vMerge w:val="restart"/>
            <w:shd w:val="clear" w:color="auto" w:fill="auto"/>
            <w:vAlign w:val="center"/>
          </w:tcPr>
          <w:p w14:paraId="22C22A43"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Material</w:t>
            </w:r>
          </w:p>
        </w:tc>
        <w:tc>
          <w:tcPr>
            <w:tcW w:w="697" w:type="pct"/>
            <w:vMerge w:val="restart"/>
            <w:shd w:val="clear" w:color="auto" w:fill="auto"/>
            <w:vAlign w:val="center"/>
          </w:tcPr>
          <w:p w14:paraId="0DDC0909"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 xml:space="preserve">Max Stress (Smax) </w:t>
            </w:r>
            <w:r>
              <w:rPr>
                <w:b/>
                <w:bCs/>
                <w:szCs w:val="21"/>
              </w:rPr>
              <w:t>[MPa]</w:t>
            </w:r>
          </w:p>
        </w:tc>
        <w:tc>
          <w:tcPr>
            <w:tcW w:w="697" w:type="pct"/>
            <w:vMerge w:val="restart"/>
            <w:shd w:val="clear" w:color="auto" w:fill="auto"/>
            <w:vAlign w:val="center"/>
          </w:tcPr>
          <w:p w14:paraId="4D5356B1"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 xml:space="preserve">Yield strength </w:t>
            </w:r>
            <w:r>
              <w:rPr>
                <w:b/>
                <w:bCs/>
                <w:szCs w:val="21"/>
              </w:rPr>
              <w:t>[MPa]</w:t>
            </w:r>
          </w:p>
        </w:tc>
        <w:tc>
          <w:tcPr>
            <w:tcW w:w="585" w:type="pct"/>
            <w:vMerge w:val="restart"/>
            <w:shd w:val="clear" w:color="auto" w:fill="auto"/>
            <w:vAlign w:val="center"/>
          </w:tcPr>
          <w:p w14:paraId="11319587"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 xml:space="preserve">Ultimate Strength, </w:t>
            </w:r>
            <w:proofErr w:type="spellStart"/>
            <w:r w:rsidRPr="00E17EF1">
              <w:rPr>
                <w:b/>
                <w:bCs/>
                <w:szCs w:val="21"/>
              </w:rPr>
              <w:t>Ftu</w:t>
            </w:r>
            <w:proofErr w:type="spellEnd"/>
            <w:r>
              <w:rPr>
                <w:b/>
                <w:bCs/>
                <w:szCs w:val="21"/>
              </w:rPr>
              <w:t xml:space="preserve"> [</w:t>
            </w:r>
            <w:r w:rsidRPr="00E17EF1">
              <w:rPr>
                <w:b/>
                <w:bCs/>
                <w:szCs w:val="21"/>
              </w:rPr>
              <w:t>MPa</w:t>
            </w:r>
            <w:r>
              <w:rPr>
                <w:b/>
                <w:bCs/>
                <w:szCs w:val="21"/>
              </w:rPr>
              <w:t>]</w:t>
            </w:r>
          </w:p>
        </w:tc>
        <w:tc>
          <w:tcPr>
            <w:tcW w:w="507" w:type="pct"/>
            <w:shd w:val="clear" w:color="auto" w:fill="auto"/>
            <w:vAlign w:val="center"/>
          </w:tcPr>
          <w:p w14:paraId="36420BA0"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MS (Yield)</w:t>
            </w:r>
          </w:p>
        </w:tc>
        <w:tc>
          <w:tcPr>
            <w:tcW w:w="585" w:type="pct"/>
            <w:shd w:val="clear" w:color="auto" w:fill="auto"/>
            <w:vAlign w:val="center"/>
          </w:tcPr>
          <w:p w14:paraId="1EC4B9B7"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MS (Ultimate)</w:t>
            </w:r>
          </w:p>
        </w:tc>
        <w:tc>
          <w:tcPr>
            <w:tcW w:w="584" w:type="pct"/>
            <w:shd w:val="clear" w:color="auto" w:fill="auto"/>
            <w:vAlign w:val="center"/>
          </w:tcPr>
          <w:p w14:paraId="7C156AFB"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Smax/</w:t>
            </w:r>
            <w:proofErr w:type="spellStart"/>
            <w:r w:rsidRPr="00E17EF1">
              <w:rPr>
                <w:b/>
                <w:bCs/>
                <w:szCs w:val="21"/>
              </w:rPr>
              <w:t>Ftu</w:t>
            </w:r>
            <w:proofErr w:type="spellEnd"/>
            <w:r w:rsidRPr="00E17EF1">
              <w:rPr>
                <w:b/>
                <w:bCs/>
                <w:szCs w:val="21"/>
              </w:rPr>
              <w:t xml:space="preserve"> [%]</w:t>
            </w:r>
          </w:p>
        </w:tc>
      </w:tr>
      <w:tr w:rsidR="00C07527" w:rsidRPr="00E17EF1" w14:paraId="028D3368" w14:textId="77777777" w:rsidTr="00064FCB">
        <w:trPr>
          <w:trHeight w:val="283"/>
        </w:trPr>
        <w:tc>
          <w:tcPr>
            <w:tcW w:w="794" w:type="pct"/>
            <w:vMerge/>
            <w:shd w:val="clear" w:color="auto" w:fill="auto"/>
            <w:vAlign w:val="center"/>
          </w:tcPr>
          <w:p w14:paraId="52F5BE17" w14:textId="77777777" w:rsidR="00C07527" w:rsidRPr="00E17EF1" w:rsidRDefault="00C07527" w:rsidP="00064FCB">
            <w:pPr>
              <w:pStyle w:val="Table"/>
              <w:spacing w:line="200" w:lineRule="exact"/>
              <w:jc w:val="center"/>
              <w:rPr>
                <w:rFonts w:eastAsia="Times New Roman"/>
                <w:b/>
                <w:bCs/>
                <w:szCs w:val="21"/>
              </w:rPr>
            </w:pPr>
          </w:p>
        </w:tc>
        <w:tc>
          <w:tcPr>
            <w:tcW w:w="551" w:type="pct"/>
            <w:vMerge/>
            <w:shd w:val="clear" w:color="auto" w:fill="auto"/>
            <w:vAlign w:val="center"/>
          </w:tcPr>
          <w:p w14:paraId="388A6800" w14:textId="77777777" w:rsidR="00C07527" w:rsidRPr="00E17EF1" w:rsidRDefault="00C07527" w:rsidP="00064FCB">
            <w:pPr>
              <w:pStyle w:val="Table"/>
              <w:spacing w:line="200" w:lineRule="exact"/>
              <w:jc w:val="center"/>
              <w:rPr>
                <w:rFonts w:eastAsia="Times New Roman"/>
                <w:b/>
                <w:bCs/>
                <w:szCs w:val="21"/>
              </w:rPr>
            </w:pPr>
          </w:p>
        </w:tc>
        <w:tc>
          <w:tcPr>
            <w:tcW w:w="697" w:type="pct"/>
            <w:vMerge/>
            <w:shd w:val="clear" w:color="auto" w:fill="auto"/>
            <w:vAlign w:val="center"/>
          </w:tcPr>
          <w:p w14:paraId="30C49434" w14:textId="77777777" w:rsidR="00C07527" w:rsidRPr="00E17EF1" w:rsidRDefault="00C07527" w:rsidP="00064FCB">
            <w:pPr>
              <w:pStyle w:val="Table"/>
              <w:spacing w:line="200" w:lineRule="exact"/>
              <w:jc w:val="center"/>
              <w:rPr>
                <w:rFonts w:eastAsia="Times New Roman"/>
                <w:b/>
                <w:bCs/>
                <w:szCs w:val="21"/>
              </w:rPr>
            </w:pPr>
          </w:p>
        </w:tc>
        <w:tc>
          <w:tcPr>
            <w:tcW w:w="697" w:type="pct"/>
            <w:vMerge/>
            <w:shd w:val="clear" w:color="auto" w:fill="auto"/>
            <w:vAlign w:val="center"/>
          </w:tcPr>
          <w:p w14:paraId="00765E52" w14:textId="77777777" w:rsidR="00C07527" w:rsidRPr="00E17EF1" w:rsidRDefault="00C07527" w:rsidP="00064FCB">
            <w:pPr>
              <w:pStyle w:val="Table"/>
              <w:spacing w:line="200" w:lineRule="exact"/>
              <w:jc w:val="center"/>
              <w:rPr>
                <w:rFonts w:eastAsia="Times New Roman"/>
                <w:b/>
                <w:bCs/>
                <w:szCs w:val="21"/>
              </w:rPr>
            </w:pPr>
          </w:p>
        </w:tc>
        <w:tc>
          <w:tcPr>
            <w:tcW w:w="585" w:type="pct"/>
            <w:vMerge/>
            <w:shd w:val="clear" w:color="auto" w:fill="auto"/>
            <w:vAlign w:val="center"/>
          </w:tcPr>
          <w:p w14:paraId="580D1195" w14:textId="77777777" w:rsidR="00C07527" w:rsidRPr="00E17EF1" w:rsidRDefault="00C07527" w:rsidP="00064FCB">
            <w:pPr>
              <w:pStyle w:val="Table"/>
              <w:spacing w:line="200" w:lineRule="exact"/>
              <w:jc w:val="center"/>
              <w:rPr>
                <w:rFonts w:eastAsia="Times New Roman"/>
                <w:b/>
                <w:bCs/>
                <w:szCs w:val="21"/>
              </w:rPr>
            </w:pPr>
          </w:p>
        </w:tc>
        <w:tc>
          <w:tcPr>
            <w:tcW w:w="507" w:type="pct"/>
            <w:shd w:val="clear" w:color="auto" w:fill="auto"/>
            <w:vAlign w:val="center"/>
          </w:tcPr>
          <w:p w14:paraId="086857E7"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FS</w:t>
            </w:r>
            <w:r>
              <w:rPr>
                <w:b/>
                <w:bCs/>
                <w:szCs w:val="21"/>
              </w:rPr>
              <w:t xml:space="preserve"> </w:t>
            </w:r>
            <w:r w:rsidRPr="00E17EF1">
              <w:rPr>
                <w:b/>
                <w:bCs/>
                <w:szCs w:val="21"/>
              </w:rPr>
              <w:t>=</w:t>
            </w:r>
            <w:r>
              <w:rPr>
                <w:b/>
                <w:bCs/>
                <w:szCs w:val="21"/>
              </w:rPr>
              <w:t xml:space="preserve"> </w:t>
            </w:r>
            <w:r w:rsidRPr="00E17EF1">
              <w:rPr>
                <w:b/>
                <w:bCs/>
                <w:szCs w:val="21"/>
              </w:rPr>
              <w:t>1.5</w:t>
            </w:r>
          </w:p>
        </w:tc>
        <w:tc>
          <w:tcPr>
            <w:tcW w:w="585" w:type="pct"/>
            <w:shd w:val="clear" w:color="auto" w:fill="auto"/>
            <w:vAlign w:val="center"/>
          </w:tcPr>
          <w:p w14:paraId="2600DE89"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FS</w:t>
            </w:r>
            <w:r>
              <w:rPr>
                <w:b/>
                <w:bCs/>
                <w:szCs w:val="21"/>
              </w:rPr>
              <w:t xml:space="preserve"> </w:t>
            </w:r>
            <w:r w:rsidRPr="00E17EF1">
              <w:rPr>
                <w:b/>
                <w:bCs/>
                <w:szCs w:val="21"/>
              </w:rPr>
              <w:t>=</w:t>
            </w:r>
            <w:r>
              <w:rPr>
                <w:b/>
                <w:bCs/>
                <w:szCs w:val="21"/>
              </w:rPr>
              <w:t xml:space="preserve"> </w:t>
            </w:r>
            <w:r w:rsidRPr="00E17EF1">
              <w:rPr>
                <w:b/>
                <w:bCs/>
                <w:szCs w:val="21"/>
              </w:rPr>
              <w:t>2</w:t>
            </w:r>
          </w:p>
        </w:tc>
        <w:tc>
          <w:tcPr>
            <w:tcW w:w="584" w:type="pct"/>
            <w:shd w:val="clear" w:color="auto" w:fill="auto"/>
            <w:vAlign w:val="center"/>
          </w:tcPr>
          <w:p w14:paraId="0A65E84B" w14:textId="77777777" w:rsidR="00C07527" w:rsidRPr="00E17EF1" w:rsidRDefault="00C07527" w:rsidP="00064FCB">
            <w:pPr>
              <w:pStyle w:val="Table"/>
              <w:spacing w:line="200" w:lineRule="exact"/>
              <w:jc w:val="center"/>
              <w:rPr>
                <w:rFonts w:eastAsia="Times New Roman"/>
                <w:b/>
                <w:bCs/>
                <w:szCs w:val="21"/>
              </w:rPr>
            </w:pPr>
            <w:r w:rsidRPr="00E17EF1">
              <w:rPr>
                <w:b/>
                <w:bCs/>
                <w:szCs w:val="21"/>
              </w:rPr>
              <w:t>&lt;</w:t>
            </w:r>
            <w:r>
              <w:rPr>
                <w:b/>
                <w:bCs/>
                <w:szCs w:val="21"/>
              </w:rPr>
              <w:t xml:space="preserve"> </w:t>
            </w:r>
            <w:r w:rsidRPr="00E17EF1">
              <w:rPr>
                <w:b/>
                <w:bCs/>
                <w:szCs w:val="21"/>
              </w:rPr>
              <w:t>30</w:t>
            </w:r>
          </w:p>
        </w:tc>
      </w:tr>
      <w:tr w:rsidR="00CA3B19" w:rsidRPr="00E17EF1" w14:paraId="5DDB9BBB" w14:textId="77777777" w:rsidTr="00064FCB">
        <w:trPr>
          <w:trHeight w:val="283"/>
        </w:trPr>
        <w:tc>
          <w:tcPr>
            <w:tcW w:w="794" w:type="pct"/>
            <w:shd w:val="clear" w:color="auto" w:fill="auto"/>
            <w:vAlign w:val="center"/>
          </w:tcPr>
          <w:p w14:paraId="7DF9CC0F" w14:textId="33DCA4A4"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Structure-01</w:t>
            </w:r>
          </w:p>
        </w:tc>
        <w:tc>
          <w:tcPr>
            <w:tcW w:w="551" w:type="pct"/>
            <w:shd w:val="clear" w:color="auto" w:fill="auto"/>
            <w:vAlign w:val="center"/>
          </w:tcPr>
          <w:p w14:paraId="73164CE4" w14:textId="0036EBE8"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3990B7E5" w14:textId="3BA499D7"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9.</w:t>
            </w:r>
            <w:r>
              <w:rPr>
                <w:color w:val="000000" w:themeColor="text1"/>
                <w:szCs w:val="21"/>
              </w:rPr>
              <w:t>8</w:t>
            </w:r>
          </w:p>
        </w:tc>
        <w:tc>
          <w:tcPr>
            <w:tcW w:w="697" w:type="pct"/>
            <w:shd w:val="clear" w:color="auto" w:fill="auto"/>
            <w:vAlign w:val="center"/>
          </w:tcPr>
          <w:p w14:paraId="7FEBA9C6" w14:textId="34AEB422"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0EDD0C1D" w14:textId="2D414CD3"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51267FB0" w14:textId="3D2D17A4"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17.8 </w:t>
            </w:r>
          </w:p>
        </w:tc>
        <w:tc>
          <w:tcPr>
            <w:tcW w:w="585" w:type="pct"/>
            <w:shd w:val="clear" w:color="auto" w:fill="auto"/>
            <w:vAlign w:val="center"/>
          </w:tcPr>
          <w:p w14:paraId="4CFD63E5" w14:textId="05F0B204"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14.8 </w:t>
            </w:r>
          </w:p>
        </w:tc>
        <w:tc>
          <w:tcPr>
            <w:tcW w:w="584" w:type="pct"/>
            <w:shd w:val="clear" w:color="auto" w:fill="auto"/>
            <w:vAlign w:val="center"/>
          </w:tcPr>
          <w:p w14:paraId="2FEE23AE" w14:textId="7DEA0935"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3.2 </w:t>
            </w:r>
          </w:p>
        </w:tc>
      </w:tr>
      <w:tr w:rsidR="00CA3B19" w:rsidRPr="00E17EF1" w14:paraId="1D629A23" w14:textId="77777777" w:rsidTr="00064FCB">
        <w:trPr>
          <w:trHeight w:val="283"/>
        </w:trPr>
        <w:tc>
          <w:tcPr>
            <w:tcW w:w="794" w:type="pct"/>
            <w:shd w:val="clear" w:color="auto" w:fill="auto"/>
            <w:vAlign w:val="center"/>
          </w:tcPr>
          <w:p w14:paraId="4CF246C0" w14:textId="50AD41A2"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Structure-02</w:t>
            </w:r>
          </w:p>
        </w:tc>
        <w:tc>
          <w:tcPr>
            <w:tcW w:w="551" w:type="pct"/>
            <w:shd w:val="clear" w:color="auto" w:fill="auto"/>
            <w:vAlign w:val="center"/>
          </w:tcPr>
          <w:p w14:paraId="05910A39" w14:textId="3BED0F84"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2841D159" w14:textId="16703A95"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7.</w:t>
            </w:r>
            <w:r>
              <w:rPr>
                <w:color w:val="000000" w:themeColor="text1"/>
                <w:szCs w:val="21"/>
              </w:rPr>
              <w:t>9</w:t>
            </w:r>
          </w:p>
        </w:tc>
        <w:tc>
          <w:tcPr>
            <w:tcW w:w="697" w:type="pct"/>
            <w:shd w:val="clear" w:color="auto" w:fill="auto"/>
            <w:vAlign w:val="center"/>
          </w:tcPr>
          <w:p w14:paraId="0009165B" w14:textId="6A841136"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77AB5E6C" w14:textId="67952F76"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04524C60" w14:textId="614AC2D1"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22.3 </w:t>
            </w:r>
          </w:p>
        </w:tc>
        <w:tc>
          <w:tcPr>
            <w:tcW w:w="585" w:type="pct"/>
            <w:shd w:val="clear" w:color="auto" w:fill="auto"/>
            <w:vAlign w:val="center"/>
          </w:tcPr>
          <w:p w14:paraId="6448B8CB" w14:textId="0C20BCEC"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18.6 </w:t>
            </w:r>
          </w:p>
        </w:tc>
        <w:tc>
          <w:tcPr>
            <w:tcW w:w="584" w:type="pct"/>
            <w:shd w:val="clear" w:color="auto" w:fill="auto"/>
            <w:vAlign w:val="center"/>
          </w:tcPr>
          <w:p w14:paraId="54E62D3F" w14:textId="5EFC59E9"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2.5 </w:t>
            </w:r>
          </w:p>
        </w:tc>
      </w:tr>
      <w:tr w:rsidR="00CA3B19" w:rsidRPr="00E17EF1" w14:paraId="6FBA30E1" w14:textId="77777777" w:rsidTr="00064FCB">
        <w:trPr>
          <w:trHeight w:val="283"/>
        </w:trPr>
        <w:tc>
          <w:tcPr>
            <w:tcW w:w="794" w:type="pct"/>
            <w:shd w:val="clear" w:color="auto" w:fill="auto"/>
            <w:vAlign w:val="center"/>
          </w:tcPr>
          <w:p w14:paraId="6ABFF8CB" w14:textId="10B5B56D"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Structure-03</w:t>
            </w:r>
          </w:p>
        </w:tc>
        <w:tc>
          <w:tcPr>
            <w:tcW w:w="551" w:type="pct"/>
            <w:shd w:val="clear" w:color="auto" w:fill="auto"/>
            <w:vAlign w:val="center"/>
          </w:tcPr>
          <w:p w14:paraId="61B879E8" w14:textId="14550B8B"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7D29A447" w14:textId="121237FC"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6.3</w:t>
            </w:r>
          </w:p>
        </w:tc>
        <w:tc>
          <w:tcPr>
            <w:tcW w:w="697" w:type="pct"/>
            <w:shd w:val="clear" w:color="auto" w:fill="auto"/>
            <w:vAlign w:val="center"/>
          </w:tcPr>
          <w:p w14:paraId="41902051" w14:textId="5FFA6715"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5134AC40" w14:textId="245174BC"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6CC0F182" w14:textId="63F81D8C"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28.2 </w:t>
            </w:r>
          </w:p>
        </w:tc>
        <w:tc>
          <w:tcPr>
            <w:tcW w:w="585" w:type="pct"/>
            <w:shd w:val="clear" w:color="auto" w:fill="auto"/>
            <w:vAlign w:val="center"/>
          </w:tcPr>
          <w:p w14:paraId="40FDF566" w14:textId="4092681D"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23.6 </w:t>
            </w:r>
          </w:p>
        </w:tc>
        <w:tc>
          <w:tcPr>
            <w:tcW w:w="584" w:type="pct"/>
            <w:shd w:val="clear" w:color="auto" w:fill="auto"/>
            <w:vAlign w:val="center"/>
          </w:tcPr>
          <w:p w14:paraId="69BC168E" w14:textId="4BB0FBB9"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2.0 </w:t>
            </w:r>
          </w:p>
        </w:tc>
      </w:tr>
      <w:tr w:rsidR="00CA3B19" w:rsidRPr="00E17EF1" w14:paraId="63D503F6" w14:textId="77777777" w:rsidTr="00064FCB">
        <w:trPr>
          <w:trHeight w:val="283"/>
        </w:trPr>
        <w:tc>
          <w:tcPr>
            <w:tcW w:w="794" w:type="pct"/>
            <w:shd w:val="clear" w:color="auto" w:fill="auto"/>
            <w:vAlign w:val="center"/>
          </w:tcPr>
          <w:p w14:paraId="54F22C23" w14:textId="27F75C0E"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Structure-04</w:t>
            </w:r>
          </w:p>
        </w:tc>
        <w:tc>
          <w:tcPr>
            <w:tcW w:w="551" w:type="pct"/>
            <w:shd w:val="clear" w:color="auto" w:fill="auto"/>
            <w:vAlign w:val="center"/>
          </w:tcPr>
          <w:p w14:paraId="6994130E" w14:textId="46B41510"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70ABDFD7" w14:textId="5FB5C438"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15.2</w:t>
            </w:r>
          </w:p>
        </w:tc>
        <w:tc>
          <w:tcPr>
            <w:tcW w:w="697" w:type="pct"/>
            <w:shd w:val="clear" w:color="auto" w:fill="auto"/>
            <w:vAlign w:val="center"/>
          </w:tcPr>
          <w:p w14:paraId="0CB7408E" w14:textId="5B357448"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6D344E64" w14:textId="2CBAC320"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0AB0451F" w14:textId="13DC7BB8"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11.1 </w:t>
            </w:r>
          </w:p>
        </w:tc>
        <w:tc>
          <w:tcPr>
            <w:tcW w:w="585" w:type="pct"/>
            <w:shd w:val="clear" w:color="auto" w:fill="auto"/>
            <w:vAlign w:val="center"/>
          </w:tcPr>
          <w:p w14:paraId="2758743B" w14:textId="0C82F433"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9.2 </w:t>
            </w:r>
          </w:p>
        </w:tc>
        <w:tc>
          <w:tcPr>
            <w:tcW w:w="584" w:type="pct"/>
            <w:shd w:val="clear" w:color="auto" w:fill="auto"/>
            <w:vAlign w:val="center"/>
          </w:tcPr>
          <w:p w14:paraId="076FB73B" w14:textId="16DEFE67"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4.9 </w:t>
            </w:r>
          </w:p>
        </w:tc>
      </w:tr>
      <w:tr w:rsidR="00CA3B19" w:rsidRPr="00E17EF1" w14:paraId="50298B63" w14:textId="77777777" w:rsidTr="00064FCB">
        <w:trPr>
          <w:trHeight w:val="283"/>
        </w:trPr>
        <w:tc>
          <w:tcPr>
            <w:tcW w:w="794" w:type="pct"/>
            <w:shd w:val="clear" w:color="auto" w:fill="auto"/>
            <w:vAlign w:val="center"/>
          </w:tcPr>
          <w:p w14:paraId="7E05D0AD" w14:textId="1FE3E147"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Structure-05</w:t>
            </w:r>
          </w:p>
        </w:tc>
        <w:tc>
          <w:tcPr>
            <w:tcW w:w="551" w:type="pct"/>
            <w:shd w:val="clear" w:color="auto" w:fill="auto"/>
            <w:vAlign w:val="center"/>
          </w:tcPr>
          <w:p w14:paraId="402374A9" w14:textId="1397DDCC"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2B3F3BF5" w14:textId="03D27FE7"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14.6</w:t>
            </w:r>
          </w:p>
        </w:tc>
        <w:tc>
          <w:tcPr>
            <w:tcW w:w="697" w:type="pct"/>
            <w:shd w:val="clear" w:color="auto" w:fill="auto"/>
            <w:vAlign w:val="center"/>
          </w:tcPr>
          <w:p w14:paraId="33EBE133" w14:textId="3D816329"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7B2B2808" w14:textId="27C5F61C"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41ABB830" w14:textId="707F5E52"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11.6 </w:t>
            </w:r>
          </w:p>
        </w:tc>
        <w:tc>
          <w:tcPr>
            <w:tcW w:w="585" w:type="pct"/>
            <w:shd w:val="clear" w:color="auto" w:fill="auto"/>
            <w:vAlign w:val="center"/>
          </w:tcPr>
          <w:p w14:paraId="73C5D7E2" w14:textId="61525AEF"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9.6 </w:t>
            </w:r>
          </w:p>
        </w:tc>
        <w:tc>
          <w:tcPr>
            <w:tcW w:w="584" w:type="pct"/>
            <w:shd w:val="clear" w:color="auto" w:fill="auto"/>
            <w:vAlign w:val="center"/>
          </w:tcPr>
          <w:p w14:paraId="07F80020" w14:textId="2F777970"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4.7 </w:t>
            </w:r>
          </w:p>
        </w:tc>
      </w:tr>
      <w:tr w:rsidR="00CA3B19" w:rsidRPr="00E17EF1" w14:paraId="708C3C3A" w14:textId="77777777" w:rsidTr="00064FCB">
        <w:trPr>
          <w:trHeight w:val="283"/>
        </w:trPr>
        <w:tc>
          <w:tcPr>
            <w:tcW w:w="794" w:type="pct"/>
            <w:shd w:val="clear" w:color="auto" w:fill="auto"/>
            <w:vAlign w:val="center"/>
          </w:tcPr>
          <w:p w14:paraId="64D544E8" w14:textId="6D361049"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Structure-06</w:t>
            </w:r>
          </w:p>
        </w:tc>
        <w:tc>
          <w:tcPr>
            <w:tcW w:w="551" w:type="pct"/>
            <w:shd w:val="clear" w:color="auto" w:fill="auto"/>
            <w:vAlign w:val="center"/>
          </w:tcPr>
          <w:p w14:paraId="64C1605B" w14:textId="18D19590"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699A685C" w14:textId="157A85C5"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8.8</w:t>
            </w:r>
          </w:p>
        </w:tc>
        <w:tc>
          <w:tcPr>
            <w:tcW w:w="697" w:type="pct"/>
            <w:shd w:val="clear" w:color="auto" w:fill="auto"/>
            <w:vAlign w:val="center"/>
          </w:tcPr>
          <w:p w14:paraId="63A28170" w14:textId="186AA65E"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6C4C94BB" w14:textId="4E7D28C8"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50F2AB1D" w14:textId="3292692F"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19.9 </w:t>
            </w:r>
          </w:p>
        </w:tc>
        <w:tc>
          <w:tcPr>
            <w:tcW w:w="585" w:type="pct"/>
            <w:shd w:val="clear" w:color="auto" w:fill="auto"/>
            <w:vAlign w:val="center"/>
          </w:tcPr>
          <w:p w14:paraId="089B6802" w14:textId="35D9F276"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16.6 </w:t>
            </w:r>
          </w:p>
        </w:tc>
        <w:tc>
          <w:tcPr>
            <w:tcW w:w="584" w:type="pct"/>
            <w:shd w:val="clear" w:color="auto" w:fill="auto"/>
            <w:vAlign w:val="center"/>
          </w:tcPr>
          <w:p w14:paraId="4CF1BA7D" w14:textId="0537702A"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2.8 </w:t>
            </w:r>
          </w:p>
        </w:tc>
      </w:tr>
      <w:tr w:rsidR="00CA3B19" w:rsidRPr="00E17EF1" w14:paraId="0EC35542" w14:textId="77777777" w:rsidTr="00064FCB">
        <w:trPr>
          <w:trHeight w:val="283"/>
        </w:trPr>
        <w:tc>
          <w:tcPr>
            <w:tcW w:w="794" w:type="pct"/>
            <w:shd w:val="clear" w:color="auto" w:fill="auto"/>
            <w:vAlign w:val="center"/>
          </w:tcPr>
          <w:p w14:paraId="4EEF6FB6" w14:textId="648C41A1"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Structure-07</w:t>
            </w:r>
          </w:p>
        </w:tc>
        <w:tc>
          <w:tcPr>
            <w:tcW w:w="551" w:type="pct"/>
            <w:shd w:val="clear" w:color="auto" w:fill="auto"/>
            <w:vAlign w:val="center"/>
          </w:tcPr>
          <w:p w14:paraId="529D6FA9" w14:textId="72026036"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7CD1785D" w14:textId="3AD69FD3"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12.</w:t>
            </w:r>
            <w:r>
              <w:rPr>
                <w:color w:val="000000" w:themeColor="text1"/>
                <w:szCs w:val="21"/>
              </w:rPr>
              <w:t>1</w:t>
            </w:r>
          </w:p>
        </w:tc>
        <w:tc>
          <w:tcPr>
            <w:tcW w:w="697" w:type="pct"/>
            <w:shd w:val="clear" w:color="auto" w:fill="auto"/>
            <w:vAlign w:val="center"/>
          </w:tcPr>
          <w:p w14:paraId="0B037D0D" w14:textId="56BE2DB4"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1FE1198A" w14:textId="58EC3A3D"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199D975B" w14:textId="79832CEB"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14.2 </w:t>
            </w:r>
          </w:p>
        </w:tc>
        <w:tc>
          <w:tcPr>
            <w:tcW w:w="585" w:type="pct"/>
            <w:shd w:val="clear" w:color="auto" w:fill="auto"/>
            <w:vAlign w:val="center"/>
          </w:tcPr>
          <w:p w14:paraId="4DC437D4" w14:textId="385F2FC1"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11.8 </w:t>
            </w:r>
          </w:p>
        </w:tc>
        <w:tc>
          <w:tcPr>
            <w:tcW w:w="584" w:type="pct"/>
            <w:shd w:val="clear" w:color="auto" w:fill="auto"/>
            <w:vAlign w:val="center"/>
          </w:tcPr>
          <w:p w14:paraId="7B9E9B93" w14:textId="36B7C6AC"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3.9 </w:t>
            </w:r>
          </w:p>
        </w:tc>
      </w:tr>
      <w:tr w:rsidR="00CA3B19" w:rsidRPr="00E17EF1" w14:paraId="605B87C1" w14:textId="77777777" w:rsidTr="00064FCB">
        <w:trPr>
          <w:trHeight w:val="283"/>
        </w:trPr>
        <w:tc>
          <w:tcPr>
            <w:tcW w:w="794" w:type="pct"/>
            <w:shd w:val="clear" w:color="auto" w:fill="auto"/>
            <w:vAlign w:val="center"/>
          </w:tcPr>
          <w:p w14:paraId="36014AEB" w14:textId="48041BD1"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Structure-0</w:t>
            </w:r>
            <w:r>
              <w:rPr>
                <w:color w:val="000000" w:themeColor="text1"/>
                <w:szCs w:val="21"/>
              </w:rPr>
              <w:t>8</w:t>
            </w:r>
          </w:p>
        </w:tc>
        <w:tc>
          <w:tcPr>
            <w:tcW w:w="551" w:type="pct"/>
            <w:shd w:val="clear" w:color="auto" w:fill="auto"/>
            <w:vAlign w:val="center"/>
          </w:tcPr>
          <w:p w14:paraId="6AA3E5A5" w14:textId="2857A79A"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A6061-T6</w:t>
            </w:r>
          </w:p>
        </w:tc>
        <w:tc>
          <w:tcPr>
            <w:tcW w:w="697" w:type="pct"/>
            <w:shd w:val="clear" w:color="auto" w:fill="auto"/>
            <w:vAlign w:val="center"/>
          </w:tcPr>
          <w:p w14:paraId="2CADE7B3" w14:textId="1F307C63" w:rsidR="00CA3B19" w:rsidRPr="004C7291" w:rsidRDefault="007035FD" w:rsidP="00064FCB">
            <w:pPr>
              <w:pStyle w:val="Table"/>
              <w:spacing w:line="200" w:lineRule="exact"/>
              <w:jc w:val="center"/>
              <w:rPr>
                <w:color w:val="000000" w:themeColor="text1"/>
                <w:szCs w:val="21"/>
              </w:rPr>
            </w:pPr>
            <w:r>
              <w:rPr>
                <w:color w:val="000000" w:themeColor="text1"/>
                <w:szCs w:val="21"/>
              </w:rPr>
              <w:t>33.2</w:t>
            </w:r>
          </w:p>
        </w:tc>
        <w:tc>
          <w:tcPr>
            <w:tcW w:w="697" w:type="pct"/>
            <w:shd w:val="clear" w:color="auto" w:fill="auto"/>
            <w:vAlign w:val="center"/>
          </w:tcPr>
          <w:p w14:paraId="269E8210" w14:textId="59AEE7DE" w:rsidR="00CA3B19" w:rsidRPr="004C7291" w:rsidRDefault="00CA3B19" w:rsidP="00064FCB">
            <w:pPr>
              <w:pStyle w:val="Table"/>
              <w:spacing w:line="200" w:lineRule="exact"/>
              <w:jc w:val="center"/>
              <w:rPr>
                <w:color w:val="000000" w:themeColor="text1"/>
                <w:szCs w:val="21"/>
              </w:rPr>
            </w:pPr>
            <w:r>
              <w:rPr>
                <w:color w:val="000000"/>
                <w:sz w:val="20"/>
                <w:szCs w:val="20"/>
              </w:rPr>
              <w:t>276</w:t>
            </w:r>
          </w:p>
        </w:tc>
        <w:tc>
          <w:tcPr>
            <w:tcW w:w="585" w:type="pct"/>
            <w:shd w:val="clear" w:color="auto" w:fill="auto"/>
            <w:vAlign w:val="center"/>
          </w:tcPr>
          <w:p w14:paraId="29F076F5" w14:textId="260226DC" w:rsidR="00CA3B19" w:rsidRPr="004C7291" w:rsidRDefault="00CA3B19" w:rsidP="00064FCB">
            <w:pPr>
              <w:pStyle w:val="Table"/>
              <w:spacing w:line="200" w:lineRule="exact"/>
              <w:jc w:val="center"/>
              <w:rPr>
                <w:color w:val="000000" w:themeColor="text1"/>
                <w:szCs w:val="21"/>
              </w:rPr>
            </w:pPr>
            <w:r>
              <w:rPr>
                <w:color w:val="000000"/>
                <w:sz w:val="20"/>
                <w:szCs w:val="20"/>
              </w:rPr>
              <w:t>310</w:t>
            </w:r>
          </w:p>
        </w:tc>
        <w:tc>
          <w:tcPr>
            <w:tcW w:w="507" w:type="pct"/>
            <w:shd w:val="clear" w:color="auto" w:fill="auto"/>
            <w:vAlign w:val="center"/>
          </w:tcPr>
          <w:p w14:paraId="09105200" w14:textId="0962A00D" w:rsidR="00CA3B19" w:rsidRPr="004C7291" w:rsidRDefault="007035FD" w:rsidP="00064FCB">
            <w:pPr>
              <w:pStyle w:val="Table"/>
              <w:spacing w:line="200" w:lineRule="exact"/>
              <w:jc w:val="center"/>
              <w:rPr>
                <w:color w:val="000000" w:themeColor="text1"/>
                <w:szCs w:val="21"/>
              </w:rPr>
            </w:pPr>
            <w:r>
              <w:rPr>
                <w:color w:val="000000" w:themeColor="text1"/>
                <w:szCs w:val="21"/>
              </w:rPr>
              <w:t>4.5</w:t>
            </w:r>
          </w:p>
        </w:tc>
        <w:tc>
          <w:tcPr>
            <w:tcW w:w="585" w:type="pct"/>
            <w:shd w:val="clear" w:color="auto" w:fill="auto"/>
            <w:vAlign w:val="center"/>
          </w:tcPr>
          <w:p w14:paraId="522677EE" w14:textId="1F4ADEB0" w:rsidR="00CA3B19" w:rsidRPr="004C7291" w:rsidRDefault="007035FD" w:rsidP="00064FCB">
            <w:pPr>
              <w:pStyle w:val="Table"/>
              <w:spacing w:line="200" w:lineRule="exact"/>
              <w:jc w:val="center"/>
              <w:rPr>
                <w:color w:val="000000" w:themeColor="text1"/>
                <w:szCs w:val="21"/>
              </w:rPr>
            </w:pPr>
            <w:r>
              <w:rPr>
                <w:color w:val="000000" w:themeColor="text1"/>
                <w:szCs w:val="21"/>
              </w:rPr>
              <w:t>3.7</w:t>
            </w:r>
          </w:p>
        </w:tc>
        <w:tc>
          <w:tcPr>
            <w:tcW w:w="584" w:type="pct"/>
            <w:shd w:val="clear" w:color="auto" w:fill="auto"/>
            <w:vAlign w:val="center"/>
          </w:tcPr>
          <w:p w14:paraId="28D3CC90" w14:textId="150FA5EB" w:rsidR="00CA3B19" w:rsidRPr="004C7291" w:rsidRDefault="007035FD" w:rsidP="00064FCB">
            <w:pPr>
              <w:pStyle w:val="Table"/>
              <w:spacing w:line="200" w:lineRule="exact"/>
              <w:jc w:val="center"/>
              <w:rPr>
                <w:color w:val="000000" w:themeColor="text1"/>
                <w:szCs w:val="21"/>
              </w:rPr>
            </w:pPr>
            <w:r>
              <w:rPr>
                <w:color w:val="000000" w:themeColor="text1"/>
                <w:szCs w:val="21"/>
              </w:rPr>
              <w:t>10.7</w:t>
            </w:r>
          </w:p>
        </w:tc>
      </w:tr>
      <w:tr w:rsidR="00CA3B19" w:rsidRPr="00E17EF1" w14:paraId="25097BCE" w14:textId="77777777" w:rsidTr="00064FCB">
        <w:trPr>
          <w:trHeight w:val="283"/>
        </w:trPr>
        <w:tc>
          <w:tcPr>
            <w:tcW w:w="794" w:type="pct"/>
            <w:shd w:val="clear" w:color="auto" w:fill="auto"/>
            <w:vAlign w:val="center"/>
          </w:tcPr>
          <w:p w14:paraId="76AA8C61" w14:textId="6F35A4CE"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+Z Panel</w:t>
            </w:r>
          </w:p>
        </w:tc>
        <w:tc>
          <w:tcPr>
            <w:tcW w:w="551" w:type="pct"/>
            <w:shd w:val="clear" w:color="auto" w:fill="auto"/>
            <w:vAlign w:val="center"/>
          </w:tcPr>
          <w:p w14:paraId="07D8696A" w14:textId="41FFB2C3"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1450CADF" w14:textId="434D79DE"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1.1</w:t>
            </w:r>
          </w:p>
        </w:tc>
        <w:tc>
          <w:tcPr>
            <w:tcW w:w="697" w:type="pct"/>
            <w:shd w:val="clear" w:color="auto" w:fill="auto"/>
            <w:vAlign w:val="center"/>
          </w:tcPr>
          <w:p w14:paraId="7A838BCC" w14:textId="0E491B22"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2397198E" w14:textId="25A2A6E5"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76BC2D95" w14:textId="6BE953DD"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2C2D9488" w14:textId="714339B9"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121.7 </w:t>
            </w:r>
          </w:p>
        </w:tc>
        <w:tc>
          <w:tcPr>
            <w:tcW w:w="584" w:type="pct"/>
            <w:shd w:val="clear" w:color="auto" w:fill="auto"/>
            <w:vAlign w:val="center"/>
          </w:tcPr>
          <w:p w14:paraId="6BA7F25B" w14:textId="3B0A5289"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6FE0F643" w14:textId="77777777" w:rsidTr="00064FCB">
        <w:trPr>
          <w:trHeight w:val="283"/>
        </w:trPr>
        <w:tc>
          <w:tcPr>
            <w:tcW w:w="794" w:type="pct"/>
            <w:shd w:val="clear" w:color="auto" w:fill="auto"/>
            <w:vAlign w:val="center"/>
          </w:tcPr>
          <w:p w14:paraId="77DF534B" w14:textId="2882D7B7"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-Z Panel</w:t>
            </w:r>
          </w:p>
        </w:tc>
        <w:tc>
          <w:tcPr>
            <w:tcW w:w="551" w:type="pct"/>
            <w:shd w:val="clear" w:color="auto" w:fill="auto"/>
            <w:vAlign w:val="center"/>
          </w:tcPr>
          <w:p w14:paraId="4D8B4CB2" w14:textId="43499BD3"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740A2A98" w14:textId="160D3401"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2.</w:t>
            </w:r>
            <w:r>
              <w:rPr>
                <w:color w:val="000000" w:themeColor="text1"/>
                <w:szCs w:val="21"/>
              </w:rPr>
              <w:t>2</w:t>
            </w:r>
          </w:p>
        </w:tc>
        <w:tc>
          <w:tcPr>
            <w:tcW w:w="697" w:type="pct"/>
            <w:shd w:val="clear" w:color="auto" w:fill="auto"/>
            <w:vAlign w:val="center"/>
          </w:tcPr>
          <w:p w14:paraId="4510F291" w14:textId="1390C2DD"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36368D80" w14:textId="33904A1D"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65DF45C2" w14:textId="41780C5B"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18410A6" w14:textId="357EE663"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60.4 </w:t>
            </w:r>
          </w:p>
        </w:tc>
        <w:tc>
          <w:tcPr>
            <w:tcW w:w="584" w:type="pct"/>
            <w:shd w:val="clear" w:color="auto" w:fill="auto"/>
            <w:vAlign w:val="center"/>
          </w:tcPr>
          <w:p w14:paraId="027F7CBC" w14:textId="605929F2"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5200E33A" w14:textId="77777777" w:rsidTr="00064FCB">
        <w:trPr>
          <w:trHeight w:val="283"/>
        </w:trPr>
        <w:tc>
          <w:tcPr>
            <w:tcW w:w="794" w:type="pct"/>
            <w:shd w:val="clear" w:color="auto" w:fill="auto"/>
            <w:vAlign w:val="center"/>
          </w:tcPr>
          <w:p w14:paraId="24544A80" w14:textId="4D33F55C"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-Y/-Z Panel (Antenna 1)</w:t>
            </w:r>
          </w:p>
        </w:tc>
        <w:tc>
          <w:tcPr>
            <w:tcW w:w="551" w:type="pct"/>
            <w:shd w:val="clear" w:color="auto" w:fill="auto"/>
            <w:vAlign w:val="center"/>
          </w:tcPr>
          <w:p w14:paraId="50BAD91B" w14:textId="301D87EC"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2B27BB06" w14:textId="57AB1BC7"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4.9</w:t>
            </w:r>
          </w:p>
        </w:tc>
        <w:tc>
          <w:tcPr>
            <w:tcW w:w="697" w:type="pct"/>
            <w:shd w:val="clear" w:color="auto" w:fill="auto"/>
            <w:vAlign w:val="center"/>
          </w:tcPr>
          <w:p w14:paraId="2E3EA355" w14:textId="5A558C97"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340CB8AA" w14:textId="1EFF5AE5"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671521DB" w14:textId="454EB518"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30C0AF11" w14:textId="77863281"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26.6 </w:t>
            </w:r>
          </w:p>
        </w:tc>
        <w:tc>
          <w:tcPr>
            <w:tcW w:w="584" w:type="pct"/>
            <w:shd w:val="clear" w:color="auto" w:fill="auto"/>
            <w:vAlign w:val="center"/>
          </w:tcPr>
          <w:p w14:paraId="6B08F737" w14:textId="724C886E"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5E8680B5" w14:textId="77777777" w:rsidTr="00064FCB">
        <w:trPr>
          <w:trHeight w:val="283"/>
        </w:trPr>
        <w:tc>
          <w:tcPr>
            <w:tcW w:w="794" w:type="pct"/>
            <w:shd w:val="clear" w:color="auto" w:fill="auto"/>
            <w:vAlign w:val="center"/>
          </w:tcPr>
          <w:p w14:paraId="071A17CB" w14:textId="6446E275"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-Y/+Z Panel</w:t>
            </w:r>
          </w:p>
        </w:tc>
        <w:tc>
          <w:tcPr>
            <w:tcW w:w="551" w:type="pct"/>
            <w:shd w:val="clear" w:color="auto" w:fill="auto"/>
            <w:vAlign w:val="center"/>
          </w:tcPr>
          <w:p w14:paraId="0F0F738E" w14:textId="261A0EAD"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5ED0D9E3" w14:textId="7D1AD0AE"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2.</w:t>
            </w:r>
            <w:r>
              <w:rPr>
                <w:color w:val="000000" w:themeColor="text1"/>
                <w:szCs w:val="21"/>
              </w:rPr>
              <w:t>9</w:t>
            </w:r>
          </w:p>
        </w:tc>
        <w:tc>
          <w:tcPr>
            <w:tcW w:w="697" w:type="pct"/>
            <w:shd w:val="clear" w:color="auto" w:fill="auto"/>
            <w:vAlign w:val="center"/>
          </w:tcPr>
          <w:p w14:paraId="0D43C85D" w14:textId="08C492A2"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7C6A44AA" w14:textId="783A0838"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13D92665" w14:textId="655A5576"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0CA2B541" w14:textId="558D794A"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45.6 </w:t>
            </w:r>
          </w:p>
        </w:tc>
        <w:tc>
          <w:tcPr>
            <w:tcW w:w="584" w:type="pct"/>
            <w:shd w:val="clear" w:color="auto" w:fill="auto"/>
            <w:vAlign w:val="center"/>
          </w:tcPr>
          <w:p w14:paraId="591039CE" w14:textId="2F72FB87"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4F94B7F4" w14:textId="77777777" w:rsidTr="00064FCB">
        <w:trPr>
          <w:trHeight w:val="283"/>
        </w:trPr>
        <w:tc>
          <w:tcPr>
            <w:tcW w:w="794" w:type="pct"/>
            <w:shd w:val="clear" w:color="auto" w:fill="auto"/>
            <w:vAlign w:val="center"/>
          </w:tcPr>
          <w:p w14:paraId="690476AB" w14:textId="3AF684CD"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+Y/+Z Panel (Antenna 2)</w:t>
            </w:r>
          </w:p>
        </w:tc>
        <w:tc>
          <w:tcPr>
            <w:tcW w:w="551" w:type="pct"/>
            <w:shd w:val="clear" w:color="auto" w:fill="auto"/>
            <w:vAlign w:val="center"/>
          </w:tcPr>
          <w:p w14:paraId="6B4972EF" w14:textId="35F13B63"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7BCB1B7A" w14:textId="6928363E"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1.7</w:t>
            </w:r>
          </w:p>
        </w:tc>
        <w:tc>
          <w:tcPr>
            <w:tcW w:w="697" w:type="pct"/>
            <w:shd w:val="clear" w:color="auto" w:fill="auto"/>
            <w:vAlign w:val="center"/>
          </w:tcPr>
          <w:p w14:paraId="39EA23D0" w14:textId="46B5DE50"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666CAC37" w14:textId="4A1E6B38"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7217A905" w14:textId="0C041A1D"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10BC2C5D" w14:textId="146A8B0D"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78.4 </w:t>
            </w:r>
          </w:p>
        </w:tc>
        <w:tc>
          <w:tcPr>
            <w:tcW w:w="584" w:type="pct"/>
            <w:shd w:val="clear" w:color="auto" w:fill="auto"/>
            <w:vAlign w:val="center"/>
          </w:tcPr>
          <w:p w14:paraId="1DFEB5E4" w14:textId="56653442"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0E9A362D" w14:textId="77777777" w:rsidTr="00064FCB">
        <w:trPr>
          <w:trHeight w:val="283"/>
        </w:trPr>
        <w:tc>
          <w:tcPr>
            <w:tcW w:w="794" w:type="pct"/>
            <w:shd w:val="clear" w:color="auto" w:fill="auto"/>
            <w:vAlign w:val="center"/>
          </w:tcPr>
          <w:p w14:paraId="1761FA76" w14:textId="6C8C1795"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+Y/-Z Panel</w:t>
            </w:r>
          </w:p>
        </w:tc>
        <w:tc>
          <w:tcPr>
            <w:tcW w:w="551" w:type="pct"/>
            <w:shd w:val="clear" w:color="auto" w:fill="auto"/>
            <w:vAlign w:val="center"/>
          </w:tcPr>
          <w:p w14:paraId="24D24D25" w14:textId="046BCCB2"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32E65AD6" w14:textId="2FD32276"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3.</w:t>
            </w:r>
            <w:r>
              <w:rPr>
                <w:color w:val="000000" w:themeColor="text1"/>
                <w:szCs w:val="21"/>
              </w:rPr>
              <w:t>1</w:t>
            </w:r>
          </w:p>
        </w:tc>
        <w:tc>
          <w:tcPr>
            <w:tcW w:w="697" w:type="pct"/>
            <w:shd w:val="clear" w:color="auto" w:fill="auto"/>
            <w:vAlign w:val="center"/>
          </w:tcPr>
          <w:p w14:paraId="4A3787C7" w14:textId="51DDE51A"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4F60B46F" w14:textId="48AB074A"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4BF6E9AE" w14:textId="64436A7D"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5A6F8C81" w14:textId="095917A1"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42.5 </w:t>
            </w:r>
          </w:p>
        </w:tc>
        <w:tc>
          <w:tcPr>
            <w:tcW w:w="584" w:type="pct"/>
            <w:shd w:val="clear" w:color="auto" w:fill="auto"/>
            <w:vAlign w:val="center"/>
          </w:tcPr>
          <w:p w14:paraId="046E17F8" w14:textId="39EC2347"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434F14D4" w14:textId="77777777" w:rsidTr="00064FCB">
        <w:trPr>
          <w:trHeight w:val="283"/>
        </w:trPr>
        <w:tc>
          <w:tcPr>
            <w:tcW w:w="794" w:type="pct"/>
            <w:shd w:val="clear" w:color="auto" w:fill="auto"/>
            <w:vAlign w:val="center"/>
          </w:tcPr>
          <w:p w14:paraId="4D1D0ED9" w14:textId="34651B14"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+X Panel</w:t>
            </w:r>
          </w:p>
        </w:tc>
        <w:tc>
          <w:tcPr>
            <w:tcW w:w="551" w:type="pct"/>
            <w:shd w:val="clear" w:color="auto" w:fill="auto"/>
            <w:vAlign w:val="center"/>
          </w:tcPr>
          <w:p w14:paraId="6ECF8501" w14:textId="38093D98"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2A2E5FF7" w14:textId="33121F94"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1.8</w:t>
            </w:r>
          </w:p>
        </w:tc>
        <w:tc>
          <w:tcPr>
            <w:tcW w:w="697" w:type="pct"/>
            <w:shd w:val="clear" w:color="auto" w:fill="auto"/>
            <w:vAlign w:val="center"/>
          </w:tcPr>
          <w:p w14:paraId="50245016" w14:textId="595240DD"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1C212F2A" w14:textId="518F7126"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401B2990" w14:textId="06F4ACE1"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6D1641D7" w14:textId="6E2AAB03"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74.0 </w:t>
            </w:r>
          </w:p>
        </w:tc>
        <w:tc>
          <w:tcPr>
            <w:tcW w:w="584" w:type="pct"/>
            <w:shd w:val="clear" w:color="auto" w:fill="auto"/>
            <w:vAlign w:val="center"/>
          </w:tcPr>
          <w:p w14:paraId="09E8CEB8" w14:textId="20B548D0"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39BA06D0" w14:textId="77777777" w:rsidTr="00064FCB">
        <w:trPr>
          <w:trHeight w:val="283"/>
        </w:trPr>
        <w:tc>
          <w:tcPr>
            <w:tcW w:w="794" w:type="pct"/>
            <w:shd w:val="clear" w:color="auto" w:fill="auto"/>
            <w:vAlign w:val="center"/>
          </w:tcPr>
          <w:p w14:paraId="4BDED465" w14:textId="5998FE73"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-X Panel</w:t>
            </w:r>
          </w:p>
        </w:tc>
        <w:tc>
          <w:tcPr>
            <w:tcW w:w="551" w:type="pct"/>
            <w:shd w:val="clear" w:color="auto" w:fill="auto"/>
            <w:vAlign w:val="center"/>
          </w:tcPr>
          <w:p w14:paraId="3E86F631" w14:textId="3D848F29"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5A9F84EC" w14:textId="65B72276" w:rsidR="00CA3B19" w:rsidRPr="004C7291" w:rsidRDefault="00CA3B19" w:rsidP="00064FCB">
            <w:pPr>
              <w:pStyle w:val="Table"/>
              <w:spacing w:line="200" w:lineRule="exact"/>
              <w:jc w:val="center"/>
              <w:rPr>
                <w:rFonts w:eastAsia="Times New Roman"/>
                <w:color w:val="000000" w:themeColor="text1"/>
                <w:szCs w:val="21"/>
              </w:rPr>
            </w:pPr>
            <w:r w:rsidRPr="004C7291">
              <w:rPr>
                <w:color w:val="000000" w:themeColor="text1"/>
                <w:szCs w:val="21"/>
              </w:rPr>
              <w:t>3.1</w:t>
            </w:r>
          </w:p>
        </w:tc>
        <w:tc>
          <w:tcPr>
            <w:tcW w:w="697" w:type="pct"/>
            <w:shd w:val="clear" w:color="auto" w:fill="auto"/>
            <w:vAlign w:val="center"/>
          </w:tcPr>
          <w:p w14:paraId="34BB4ABF" w14:textId="3DB1F879"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102F4247" w14:textId="6F9615D1" w:rsidR="00CA3B19" w:rsidRPr="004C7291" w:rsidRDefault="00CA3B19" w:rsidP="00064FCB">
            <w:pPr>
              <w:pStyle w:val="Table"/>
              <w:spacing w:line="20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000E5CD0" w14:textId="6BCFE749"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20B41D2" w14:textId="21E8DF2C" w:rsidR="00CA3B19" w:rsidRPr="004C7291" w:rsidRDefault="00CA3B19" w:rsidP="00064FCB">
            <w:pPr>
              <w:pStyle w:val="Table"/>
              <w:spacing w:line="20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42.5 </w:t>
            </w:r>
          </w:p>
        </w:tc>
        <w:tc>
          <w:tcPr>
            <w:tcW w:w="584" w:type="pct"/>
            <w:shd w:val="clear" w:color="auto" w:fill="auto"/>
            <w:vAlign w:val="center"/>
          </w:tcPr>
          <w:p w14:paraId="44E90037" w14:textId="7DC65400" w:rsidR="00CA3B19" w:rsidRPr="004C7291" w:rsidRDefault="00CA3B19" w:rsidP="00064FCB">
            <w:pPr>
              <w:pStyle w:val="Table"/>
              <w:spacing w:line="20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CA3B19" w:rsidRPr="00E17EF1" w14:paraId="35C0564C" w14:textId="77777777" w:rsidTr="00064FCB">
        <w:trPr>
          <w:trHeight w:val="283"/>
        </w:trPr>
        <w:tc>
          <w:tcPr>
            <w:tcW w:w="794" w:type="pct"/>
            <w:shd w:val="clear" w:color="auto" w:fill="auto"/>
            <w:vAlign w:val="center"/>
          </w:tcPr>
          <w:p w14:paraId="30A42252" w14:textId="715EC862"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 xml:space="preserve"> -Y Cover</w:t>
            </w:r>
          </w:p>
        </w:tc>
        <w:tc>
          <w:tcPr>
            <w:tcW w:w="551" w:type="pct"/>
            <w:shd w:val="clear" w:color="auto" w:fill="auto"/>
            <w:vAlign w:val="center"/>
          </w:tcPr>
          <w:p w14:paraId="23C56594" w14:textId="45FC6383"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FR4</w:t>
            </w:r>
          </w:p>
        </w:tc>
        <w:tc>
          <w:tcPr>
            <w:tcW w:w="697" w:type="pct"/>
            <w:shd w:val="clear" w:color="auto" w:fill="auto"/>
            <w:vAlign w:val="center"/>
          </w:tcPr>
          <w:p w14:paraId="66D6A4AC" w14:textId="3C918CF8"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1.1</w:t>
            </w:r>
          </w:p>
        </w:tc>
        <w:tc>
          <w:tcPr>
            <w:tcW w:w="697" w:type="pct"/>
            <w:shd w:val="clear" w:color="auto" w:fill="auto"/>
            <w:vAlign w:val="center"/>
          </w:tcPr>
          <w:p w14:paraId="53784661" w14:textId="36D9E16F" w:rsidR="00CA3B19" w:rsidRPr="004C7291" w:rsidRDefault="00CA3B19" w:rsidP="00064FCB">
            <w:pPr>
              <w:pStyle w:val="Table"/>
              <w:spacing w:line="20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4830E6A8" w14:textId="4E59B60D" w:rsidR="00CA3B19" w:rsidRPr="004C7291" w:rsidRDefault="00CA3B19" w:rsidP="00064FCB">
            <w:pPr>
              <w:pStyle w:val="Table"/>
              <w:spacing w:line="200" w:lineRule="exact"/>
              <w:jc w:val="center"/>
              <w:rPr>
                <w:color w:val="000000" w:themeColor="text1"/>
                <w:szCs w:val="21"/>
              </w:rPr>
            </w:pPr>
            <w:r>
              <w:rPr>
                <w:color w:val="000000"/>
                <w:sz w:val="20"/>
                <w:szCs w:val="20"/>
              </w:rPr>
              <w:t>270</w:t>
            </w:r>
          </w:p>
        </w:tc>
        <w:tc>
          <w:tcPr>
            <w:tcW w:w="507" w:type="pct"/>
            <w:shd w:val="clear" w:color="auto" w:fill="auto"/>
            <w:vAlign w:val="center"/>
          </w:tcPr>
          <w:p w14:paraId="170D98B2" w14:textId="62A9E265"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7FA79A16" w14:textId="2A5F2478"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 xml:space="preserve">121.7 </w:t>
            </w:r>
          </w:p>
        </w:tc>
        <w:tc>
          <w:tcPr>
            <w:tcW w:w="584" w:type="pct"/>
            <w:shd w:val="clear" w:color="auto" w:fill="auto"/>
            <w:vAlign w:val="center"/>
          </w:tcPr>
          <w:p w14:paraId="5BCF2B63" w14:textId="1F06D907"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r>
      <w:tr w:rsidR="00CA3B19" w:rsidRPr="00E17EF1" w14:paraId="7B2CE5F8" w14:textId="77777777" w:rsidTr="00064FCB">
        <w:trPr>
          <w:trHeight w:val="283"/>
        </w:trPr>
        <w:tc>
          <w:tcPr>
            <w:tcW w:w="794" w:type="pct"/>
            <w:shd w:val="clear" w:color="auto" w:fill="auto"/>
            <w:vAlign w:val="center"/>
          </w:tcPr>
          <w:p w14:paraId="2EBB7994" w14:textId="643289AA"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 xml:space="preserve"> +Y Cover</w:t>
            </w:r>
          </w:p>
        </w:tc>
        <w:tc>
          <w:tcPr>
            <w:tcW w:w="551" w:type="pct"/>
            <w:shd w:val="clear" w:color="auto" w:fill="auto"/>
            <w:vAlign w:val="center"/>
          </w:tcPr>
          <w:p w14:paraId="6933DFAE" w14:textId="5E114AC4"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FR4</w:t>
            </w:r>
          </w:p>
        </w:tc>
        <w:tc>
          <w:tcPr>
            <w:tcW w:w="697" w:type="pct"/>
            <w:shd w:val="clear" w:color="auto" w:fill="auto"/>
            <w:vAlign w:val="center"/>
          </w:tcPr>
          <w:p w14:paraId="061909E7" w14:textId="64C09551"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1.</w:t>
            </w:r>
            <w:r>
              <w:rPr>
                <w:color w:val="000000" w:themeColor="text1"/>
                <w:szCs w:val="21"/>
              </w:rPr>
              <w:t>6</w:t>
            </w:r>
          </w:p>
        </w:tc>
        <w:tc>
          <w:tcPr>
            <w:tcW w:w="697" w:type="pct"/>
            <w:shd w:val="clear" w:color="auto" w:fill="auto"/>
            <w:vAlign w:val="center"/>
          </w:tcPr>
          <w:p w14:paraId="099DA7C8" w14:textId="4B2D31F8" w:rsidR="00CA3B19" w:rsidRPr="004C7291" w:rsidRDefault="00CA3B19" w:rsidP="00064FCB">
            <w:pPr>
              <w:pStyle w:val="Table"/>
              <w:spacing w:line="20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003A545D" w14:textId="1FE2E65D" w:rsidR="00CA3B19" w:rsidRPr="004C7291" w:rsidRDefault="00CA3B19" w:rsidP="00064FCB">
            <w:pPr>
              <w:pStyle w:val="Table"/>
              <w:spacing w:line="200" w:lineRule="exact"/>
              <w:jc w:val="center"/>
              <w:rPr>
                <w:color w:val="000000" w:themeColor="text1"/>
                <w:szCs w:val="21"/>
              </w:rPr>
            </w:pPr>
            <w:r>
              <w:rPr>
                <w:color w:val="000000"/>
                <w:sz w:val="20"/>
                <w:szCs w:val="20"/>
              </w:rPr>
              <w:t>270</w:t>
            </w:r>
          </w:p>
        </w:tc>
        <w:tc>
          <w:tcPr>
            <w:tcW w:w="507" w:type="pct"/>
            <w:shd w:val="clear" w:color="auto" w:fill="auto"/>
            <w:vAlign w:val="center"/>
          </w:tcPr>
          <w:p w14:paraId="58C329CF" w14:textId="5EAC4D82"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5227C29E" w14:textId="13265842"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 xml:space="preserve">83.4 </w:t>
            </w:r>
          </w:p>
        </w:tc>
        <w:tc>
          <w:tcPr>
            <w:tcW w:w="584" w:type="pct"/>
            <w:shd w:val="clear" w:color="auto" w:fill="auto"/>
            <w:vAlign w:val="center"/>
          </w:tcPr>
          <w:p w14:paraId="5A61F626" w14:textId="04E08973"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r>
      <w:tr w:rsidR="00CA3B19" w:rsidRPr="00E17EF1" w14:paraId="631F1A44" w14:textId="77777777" w:rsidTr="00064FCB">
        <w:trPr>
          <w:trHeight w:val="283"/>
        </w:trPr>
        <w:tc>
          <w:tcPr>
            <w:tcW w:w="794" w:type="pct"/>
            <w:shd w:val="clear" w:color="auto" w:fill="auto"/>
            <w:vAlign w:val="center"/>
          </w:tcPr>
          <w:p w14:paraId="047F56F4" w14:textId="430178B0"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Component-07</w:t>
            </w:r>
          </w:p>
        </w:tc>
        <w:tc>
          <w:tcPr>
            <w:tcW w:w="551" w:type="pct"/>
            <w:shd w:val="clear" w:color="auto" w:fill="auto"/>
            <w:vAlign w:val="center"/>
          </w:tcPr>
          <w:p w14:paraId="24378BDC" w14:textId="021BADF0"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Teflon</w:t>
            </w:r>
          </w:p>
        </w:tc>
        <w:tc>
          <w:tcPr>
            <w:tcW w:w="697" w:type="pct"/>
            <w:shd w:val="clear" w:color="auto" w:fill="auto"/>
            <w:vAlign w:val="center"/>
          </w:tcPr>
          <w:p w14:paraId="01FD39C3" w14:textId="3505C0D8"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0.</w:t>
            </w:r>
            <w:r>
              <w:rPr>
                <w:color w:val="000000" w:themeColor="text1"/>
                <w:szCs w:val="21"/>
              </w:rPr>
              <w:t>3</w:t>
            </w:r>
          </w:p>
        </w:tc>
        <w:tc>
          <w:tcPr>
            <w:tcW w:w="697" w:type="pct"/>
            <w:shd w:val="clear" w:color="auto" w:fill="auto"/>
            <w:vAlign w:val="center"/>
          </w:tcPr>
          <w:p w14:paraId="6A9DA236" w14:textId="38C3DD8F" w:rsidR="00CA3B19" w:rsidRPr="004C7291" w:rsidRDefault="00CA3B19" w:rsidP="00064FCB">
            <w:pPr>
              <w:pStyle w:val="Table"/>
              <w:spacing w:line="20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3C64F08C" w14:textId="4D178E8A" w:rsidR="00CA3B19" w:rsidRPr="004C7291" w:rsidRDefault="00CA3B19" w:rsidP="00064FCB">
            <w:pPr>
              <w:pStyle w:val="Table"/>
              <w:spacing w:line="200" w:lineRule="exact"/>
              <w:jc w:val="center"/>
              <w:rPr>
                <w:color w:val="000000" w:themeColor="text1"/>
                <w:szCs w:val="21"/>
              </w:rPr>
            </w:pPr>
            <w:r>
              <w:rPr>
                <w:color w:val="000000"/>
                <w:sz w:val="20"/>
                <w:szCs w:val="20"/>
              </w:rPr>
              <w:t>27.5</w:t>
            </w:r>
          </w:p>
        </w:tc>
        <w:tc>
          <w:tcPr>
            <w:tcW w:w="507" w:type="pct"/>
            <w:shd w:val="clear" w:color="auto" w:fill="auto"/>
            <w:vAlign w:val="center"/>
          </w:tcPr>
          <w:p w14:paraId="076D102B" w14:textId="1BC42AF0"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7E11E4E9" w14:textId="4FAFF4C1"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 xml:space="preserve">44.8 </w:t>
            </w:r>
          </w:p>
        </w:tc>
        <w:tc>
          <w:tcPr>
            <w:tcW w:w="584" w:type="pct"/>
            <w:shd w:val="clear" w:color="auto" w:fill="auto"/>
            <w:vAlign w:val="center"/>
          </w:tcPr>
          <w:p w14:paraId="0F87ADB1" w14:textId="2C4D7977"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r>
      <w:tr w:rsidR="00CA3B19" w:rsidRPr="00E17EF1" w14:paraId="3C199E63" w14:textId="77777777" w:rsidTr="00064FCB">
        <w:trPr>
          <w:trHeight w:val="283"/>
        </w:trPr>
        <w:tc>
          <w:tcPr>
            <w:tcW w:w="794" w:type="pct"/>
            <w:shd w:val="clear" w:color="auto" w:fill="auto"/>
            <w:vAlign w:val="center"/>
          </w:tcPr>
          <w:p w14:paraId="3B3FA108" w14:textId="56A06660"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Component-25</w:t>
            </w:r>
          </w:p>
        </w:tc>
        <w:tc>
          <w:tcPr>
            <w:tcW w:w="551" w:type="pct"/>
            <w:shd w:val="clear" w:color="auto" w:fill="auto"/>
            <w:vAlign w:val="center"/>
          </w:tcPr>
          <w:p w14:paraId="13119330" w14:textId="072AAC0E"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Teflon</w:t>
            </w:r>
          </w:p>
        </w:tc>
        <w:tc>
          <w:tcPr>
            <w:tcW w:w="697" w:type="pct"/>
            <w:shd w:val="clear" w:color="auto" w:fill="auto"/>
            <w:vAlign w:val="center"/>
          </w:tcPr>
          <w:p w14:paraId="244865C4" w14:textId="33398C8B" w:rsidR="00CA3B19" w:rsidRPr="004C7291" w:rsidRDefault="00CA3B19" w:rsidP="00064FCB">
            <w:pPr>
              <w:pStyle w:val="Table"/>
              <w:spacing w:line="200" w:lineRule="exact"/>
              <w:jc w:val="center"/>
              <w:rPr>
                <w:color w:val="000000" w:themeColor="text1"/>
                <w:szCs w:val="21"/>
              </w:rPr>
            </w:pPr>
            <w:r w:rsidRPr="004C7291">
              <w:rPr>
                <w:color w:val="000000" w:themeColor="text1"/>
                <w:szCs w:val="21"/>
              </w:rPr>
              <w:t>0.9</w:t>
            </w:r>
          </w:p>
        </w:tc>
        <w:tc>
          <w:tcPr>
            <w:tcW w:w="697" w:type="pct"/>
            <w:shd w:val="clear" w:color="auto" w:fill="auto"/>
            <w:vAlign w:val="center"/>
          </w:tcPr>
          <w:p w14:paraId="0874D511" w14:textId="41D180D2" w:rsidR="00CA3B19" w:rsidRPr="004C7291" w:rsidRDefault="00CA3B19" w:rsidP="00064FCB">
            <w:pPr>
              <w:pStyle w:val="Table"/>
              <w:spacing w:line="20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051E9DE2" w14:textId="1D47C757" w:rsidR="00CA3B19" w:rsidRPr="004C7291" w:rsidRDefault="00CA3B19" w:rsidP="00064FCB">
            <w:pPr>
              <w:pStyle w:val="Table"/>
              <w:spacing w:line="200" w:lineRule="exact"/>
              <w:jc w:val="center"/>
              <w:rPr>
                <w:color w:val="000000" w:themeColor="text1"/>
                <w:szCs w:val="21"/>
              </w:rPr>
            </w:pPr>
            <w:r>
              <w:rPr>
                <w:color w:val="000000"/>
                <w:sz w:val="20"/>
                <w:szCs w:val="20"/>
              </w:rPr>
              <w:t>27.5</w:t>
            </w:r>
          </w:p>
        </w:tc>
        <w:tc>
          <w:tcPr>
            <w:tcW w:w="507" w:type="pct"/>
            <w:shd w:val="clear" w:color="auto" w:fill="auto"/>
            <w:vAlign w:val="center"/>
          </w:tcPr>
          <w:p w14:paraId="029B9D21" w14:textId="55AEB944"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26E7AD0B" w14:textId="2B064CBB"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 xml:space="preserve">14.3 </w:t>
            </w:r>
          </w:p>
        </w:tc>
        <w:tc>
          <w:tcPr>
            <w:tcW w:w="584" w:type="pct"/>
            <w:shd w:val="clear" w:color="auto" w:fill="auto"/>
            <w:vAlign w:val="center"/>
          </w:tcPr>
          <w:p w14:paraId="20E63F5D" w14:textId="1EEBD4FF" w:rsidR="00CA3B19" w:rsidRPr="004C7291" w:rsidRDefault="00CA3B19" w:rsidP="00064FCB">
            <w:pPr>
              <w:pStyle w:val="Table"/>
              <w:spacing w:line="200" w:lineRule="exact"/>
              <w:jc w:val="center"/>
              <w:rPr>
                <w:color w:val="000000" w:themeColor="text1"/>
                <w:szCs w:val="21"/>
              </w:rPr>
            </w:pPr>
            <w:r>
              <w:rPr>
                <w:rFonts w:ascii="TimesNewRomanPSMT" w:hAnsi="TimesNewRomanPSMT" w:cs="TimesNewRomanPSMT"/>
                <w:color w:val="000000"/>
                <w:sz w:val="20"/>
                <w:szCs w:val="20"/>
              </w:rPr>
              <w:t>-</w:t>
            </w:r>
          </w:p>
        </w:tc>
      </w:tr>
    </w:tbl>
    <w:p w14:paraId="49138F01" w14:textId="11CBF182" w:rsidR="004275D9" w:rsidRPr="00E17EF1" w:rsidRDefault="00264B64" w:rsidP="004C7291">
      <w:pPr>
        <w:ind w:firstLine="0"/>
        <w:jc w:val="center"/>
        <w:rPr>
          <w:rFonts w:eastAsia="Times New Roman"/>
        </w:rPr>
      </w:pPr>
      <w:r w:rsidRPr="00E17EF1">
        <w:rPr>
          <w:noProof/>
        </w:rPr>
        <w:lastRenderedPageBreak/>
        <w:drawing>
          <wp:inline distT="0" distB="0" distL="0" distR="0" wp14:anchorId="57FCCD62" wp14:editId="1400B8EA">
            <wp:extent cx="4643718" cy="2145907"/>
            <wp:effectExtent l="0" t="0" r="5080" b="635"/>
            <wp:docPr id="47885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9308"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4807" cy="2151032"/>
                    </a:xfrm>
                    <a:prstGeom prst="rect">
                      <a:avLst/>
                    </a:prstGeom>
                  </pic:spPr>
                </pic:pic>
              </a:graphicData>
            </a:graphic>
          </wp:inline>
        </w:drawing>
      </w:r>
    </w:p>
    <w:p w14:paraId="3DDCD8A8" w14:textId="1C533EF4" w:rsidR="004C7291" w:rsidRDefault="004275D9" w:rsidP="00CA3B19">
      <w:pPr>
        <w:ind w:firstLine="0"/>
        <w:jc w:val="center"/>
        <w:rPr>
          <w:rFonts w:eastAsia="Times New Roman"/>
          <w:b/>
          <w:u w:val="single"/>
        </w:rPr>
      </w:pPr>
      <w:r w:rsidRPr="00E17EF1">
        <w:rPr>
          <w:rFonts w:eastAsia="Times New Roman"/>
          <w:b/>
          <w:u w:val="single"/>
        </w:rPr>
        <w:t>Figure 5.</w:t>
      </w:r>
      <w:r w:rsidR="00410DA6" w:rsidRPr="00E17EF1">
        <w:rPr>
          <w:rFonts w:eastAsia="Times New Roman"/>
          <w:b/>
          <w:u w:val="single"/>
        </w:rPr>
        <w:t>5</w:t>
      </w:r>
      <w:r w:rsidRPr="00E17EF1">
        <w:rPr>
          <w:rFonts w:eastAsia="Times New Roman"/>
          <w:b/>
          <w:u w:val="single"/>
        </w:rPr>
        <w:t xml:space="preserve">.2-3 Static </w:t>
      </w:r>
      <w:r w:rsidR="00410DA6" w:rsidRPr="00E17EF1">
        <w:rPr>
          <w:rFonts w:eastAsia="Times New Roman"/>
          <w:b/>
          <w:u w:val="single"/>
        </w:rPr>
        <w:t>A</w:t>
      </w:r>
      <w:r w:rsidRPr="00E17EF1">
        <w:rPr>
          <w:rFonts w:eastAsia="Times New Roman"/>
          <w:b/>
          <w:u w:val="single"/>
        </w:rPr>
        <w:t xml:space="preserve">nalysis </w:t>
      </w:r>
      <w:r w:rsidR="00410DA6" w:rsidRPr="00E17EF1">
        <w:rPr>
          <w:rFonts w:eastAsia="Times New Roman"/>
          <w:b/>
          <w:u w:val="single"/>
        </w:rPr>
        <w:t>R</w:t>
      </w:r>
      <w:r w:rsidRPr="00E17EF1">
        <w:rPr>
          <w:rFonts w:eastAsia="Times New Roman"/>
          <w:b/>
          <w:u w:val="single"/>
        </w:rPr>
        <w:t>esult (STA3)</w:t>
      </w:r>
    </w:p>
    <w:p w14:paraId="64DF4A3D" w14:textId="7827CB6C" w:rsidR="004C7291" w:rsidRDefault="004C7291" w:rsidP="004C7291">
      <w:pPr>
        <w:ind w:firstLine="0"/>
        <w:jc w:val="center"/>
        <w:rPr>
          <w:rFonts w:eastAsia="Times New Roman"/>
          <w:b/>
          <w:u w:val="single"/>
        </w:rPr>
      </w:pPr>
      <w:r w:rsidRPr="00E17EF1">
        <w:rPr>
          <w:rFonts w:eastAsia="Times New Roman"/>
          <w:b/>
          <w:u w:val="single"/>
        </w:rPr>
        <w:t>Table 5.5.2-3 Satellite Parts Stresses and Margin of Safety Z-axis (STA3)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00" w:firstRow="0" w:lastRow="0" w:firstColumn="0" w:lastColumn="0" w:noHBand="0" w:noVBand="1"/>
      </w:tblPr>
      <w:tblGrid>
        <w:gridCol w:w="1431"/>
        <w:gridCol w:w="994"/>
        <w:gridCol w:w="1257"/>
        <w:gridCol w:w="1257"/>
        <w:gridCol w:w="1055"/>
        <w:gridCol w:w="914"/>
        <w:gridCol w:w="1055"/>
        <w:gridCol w:w="1053"/>
      </w:tblGrid>
      <w:tr w:rsidR="00C07527" w:rsidRPr="00E17EF1" w14:paraId="2F566C0A" w14:textId="77777777" w:rsidTr="00774FEF">
        <w:trPr>
          <w:trHeight w:val="284"/>
        </w:trPr>
        <w:tc>
          <w:tcPr>
            <w:tcW w:w="794" w:type="pct"/>
            <w:vMerge w:val="restart"/>
            <w:shd w:val="clear" w:color="auto" w:fill="auto"/>
            <w:vAlign w:val="center"/>
          </w:tcPr>
          <w:p w14:paraId="77AB43E8"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Part</w:t>
            </w:r>
          </w:p>
        </w:tc>
        <w:tc>
          <w:tcPr>
            <w:tcW w:w="551" w:type="pct"/>
            <w:vMerge w:val="restart"/>
            <w:shd w:val="clear" w:color="auto" w:fill="auto"/>
            <w:vAlign w:val="center"/>
          </w:tcPr>
          <w:p w14:paraId="00590B74"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Material</w:t>
            </w:r>
          </w:p>
        </w:tc>
        <w:tc>
          <w:tcPr>
            <w:tcW w:w="697" w:type="pct"/>
            <w:vMerge w:val="restart"/>
            <w:shd w:val="clear" w:color="auto" w:fill="auto"/>
            <w:vAlign w:val="center"/>
          </w:tcPr>
          <w:p w14:paraId="73191177"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 xml:space="preserve">Max Stress (Smax) </w:t>
            </w:r>
            <w:r>
              <w:rPr>
                <w:b/>
                <w:bCs/>
                <w:szCs w:val="21"/>
              </w:rPr>
              <w:t>[MPa]</w:t>
            </w:r>
          </w:p>
        </w:tc>
        <w:tc>
          <w:tcPr>
            <w:tcW w:w="697" w:type="pct"/>
            <w:vMerge w:val="restart"/>
            <w:shd w:val="clear" w:color="auto" w:fill="auto"/>
            <w:vAlign w:val="center"/>
          </w:tcPr>
          <w:p w14:paraId="23C00881"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 xml:space="preserve">Yield strength </w:t>
            </w:r>
            <w:r>
              <w:rPr>
                <w:b/>
                <w:bCs/>
                <w:szCs w:val="21"/>
              </w:rPr>
              <w:t>[MPa]</w:t>
            </w:r>
          </w:p>
        </w:tc>
        <w:tc>
          <w:tcPr>
            <w:tcW w:w="585" w:type="pct"/>
            <w:vMerge w:val="restart"/>
            <w:shd w:val="clear" w:color="auto" w:fill="auto"/>
            <w:vAlign w:val="center"/>
          </w:tcPr>
          <w:p w14:paraId="191311E9"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 xml:space="preserve">Ultimate Strength, </w:t>
            </w:r>
            <w:proofErr w:type="spellStart"/>
            <w:r w:rsidRPr="00E17EF1">
              <w:rPr>
                <w:b/>
                <w:bCs/>
                <w:szCs w:val="21"/>
              </w:rPr>
              <w:t>Ftu</w:t>
            </w:r>
            <w:proofErr w:type="spellEnd"/>
            <w:r>
              <w:rPr>
                <w:b/>
                <w:bCs/>
                <w:szCs w:val="21"/>
              </w:rPr>
              <w:t xml:space="preserve"> [</w:t>
            </w:r>
            <w:r w:rsidRPr="00E17EF1">
              <w:rPr>
                <w:b/>
                <w:bCs/>
                <w:szCs w:val="21"/>
              </w:rPr>
              <w:t>MPa</w:t>
            </w:r>
            <w:r>
              <w:rPr>
                <w:b/>
                <w:bCs/>
                <w:szCs w:val="21"/>
              </w:rPr>
              <w:t>]</w:t>
            </w:r>
          </w:p>
        </w:tc>
        <w:tc>
          <w:tcPr>
            <w:tcW w:w="507" w:type="pct"/>
            <w:shd w:val="clear" w:color="auto" w:fill="auto"/>
            <w:vAlign w:val="center"/>
          </w:tcPr>
          <w:p w14:paraId="0BA2D158"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MS (Yield)</w:t>
            </w:r>
          </w:p>
        </w:tc>
        <w:tc>
          <w:tcPr>
            <w:tcW w:w="585" w:type="pct"/>
            <w:shd w:val="clear" w:color="auto" w:fill="auto"/>
            <w:vAlign w:val="center"/>
          </w:tcPr>
          <w:p w14:paraId="0045CB34"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MS (Ultimate)</w:t>
            </w:r>
          </w:p>
        </w:tc>
        <w:tc>
          <w:tcPr>
            <w:tcW w:w="584" w:type="pct"/>
            <w:shd w:val="clear" w:color="auto" w:fill="auto"/>
            <w:vAlign w:val="center"/>
          </w:tcPr>
          <w:p w14:paraId="10914024"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Smax/</w:t>
            </w:r>
            <w:proofErr w:type="spellStart"/>
            <w:r w:rsidRPr="00E17EF1">
              <w:rPr>
                <w:b/>
                <w:bCs/>
                <w:szCs w:val="21"/>
              </w:rPr>
              <w:t>Ftu</w:t>
            </w:r>
            <w:proofErr w:type="spellEnd"/>
            <w:r w:rsidRPr="00E17EF1">
              <w:rPr>
                <w:b/>
                <w:bCs/>
                <w:szCs w:val="21"/>
              </w:rPr>
              <w:t xml:space="preserve"> [%]</w:t>
            </w:r>
          </w:p>
        </w:tc>
      </w:tr>
      <w:tr w:rsidR="00C07527" w:rsidRPr="00E17EF1" w14:paraId="440A9895" w14:textId="77777777" w:rsidTr="00774FEF">
        <w:trPr>
          <w:trHeight w:val="284"/>
        </w:trPr>
        <w:tc>
          <w:tcPr>
            <w:tcW w:w="794" w:type="pct"/>
            <w:vMerge/>
            <w:shd w:val="clear" w:color="auto" w:fill="auto"/>
            <w:vAlign w:val="center"/>
          </w:tcPr>
          <w:p w14:paraId="217B7E01" w14:textId="77777777" w:rsidR="00C07527" w:rsidRPr="00E17EF1" w:rsidRDefault="00C07527" w:rsidP="00064FCB">
            <w:pPr>
              <w:pStyle w:val="Table"/>
              <w:spacing w:line="180" w:lineRule="exact"/>
              <w:jc w:val="center"/>
              <w:rPr>
                <w:rFonts w:eastAsia="Times New Roman"/>
                <w:b/>
                <w:bCs/>
                <w:szCs w:val="21"/>
              </w:rPr>
            </w:pPr>
          </w:p>
        </w:tc>
        <w:tc>
          <w:tcPr>
            <w:tcW w:w="551" w:type="pct"/>
            <w:vMerge/>
            <w:shd w:val="clear" w:color="auto" w:fill="auto"/>
            <w:vAlign w:val="center"/>
          </w:tcPr>
          <w:p w14:paraId="199DA529" w14:textId="77777777" w:rsidR="00C07527" w:rsidRPr="00E17EF1" w:rsidRDefault="00C07527" w:rsidP="00064FCB">
            <w:pPr>
              <w:pStyle w:val="Table"/>
              <w:spacing w:line="180" w:lineRule="exact"/>
              <w:jc w:val="center"/>
              <w:rPr>
                <w:rFonts w:eastAsia="Times New Roman"/>
                <w:b/>
                <w:bCs/>
                <w:szCs w:val="21"/>
              </w:rPr>
            </w:pPr>
          </w:p>
        </w:tc>
        <w:tc>
          <w:tcPr>
            <w:tcW w:w="697" w:type="pct"/>
            <w:vMerge/>
            <w:shd w:val="clear" w:color="auto" w:fill="auto"/>
            <w:vAlign w:val="center"/>
          </w:tcPr>
          <w:p w14:paraId="4FD5E398" w14:textId="77777777" w:rsidR="00C07527" w:rsidRPr="00E17EF1" w:rsidRDefault="00C07527" w:rsidP="00064FCB">
            <w:pPr>
              <w:pStyle w:val="Table"/>
              <w:spacing w:line="180" w:lineRule="exact"/>
              <w:jc w:val="center"/>
              <w:rPr>
                <w:rFonts w:eastAsia="Times New Roman"/>
                <w:b/>
                <w:bCs/>
                <w:szCs w:val="21"/>
              </w:rPr>
            </w:pPr>
          </w:p>
        </w:tc>
        <w:tc>
          <w:tcPr>
            <w:tcW w:w="697" w:type="pct"/>
            <w:vMerge/>
            <w:shd w:val="clear" w:color="auto" w:fill="auto"/>
            <w:vAlign w:val="center"/>
          </w:tcPr>
          <w:p w14:paraId="5B8925EB" w14:textId="77777777" w:rsidR="00C07527" w:rsidRPr="00E17EF1" w:rsidRDefault="00C07527" w:rsidP="00064FCB">
            <w:pPr>
              <w:pStyle w:val="Table"/>
              <w:spacing w:line="180" w:lineRule="exact"/>
              <w:jc w:val="center"/>
              <w:rPr>
                <w:rFonts w:eastAsia="Times New Roman"/>
                <w:b/>
                <w:bCs/>
                <w:szCs w:val="21"/>
              </w:rPr>
            </w:pPr>
          </w:p>
        </w:tc>
        <w:tc>
          <w:tcPr>
            <w:tcW w:w="585" w:type="pct"/>
            <w:vMerge/>
            <w:shd w:val="clear" w:color="auto" w:fill="auto"/>
            <w:vAlign w:val="center"/>
          </w:tcPr>
          <w:p w14:paraId="37809132" w14:textId="77777777" w:rsidR="00C07527" w:rsidRPr="00E17EF1" w:rsidRDefault="00C07527" w:rsidP="00064FCB">
            <w:pPr>
              <w:pStyle w:val="Table"/>
              <w:spacing w:line="180" w:lineRule="exact"/>
              <w:jc w:val="center"/>
              <w:rPr>
                <w:rFonts w:eastAsia="Times New Roman"/>
                <w:b/>
                <w:bCs/>
                <w:szCs w:val="21"/>
              </w:rPr>
            </w:pPr>
          </w:p>
        </w:tc>
        <w:tc>
          <w:tcPr>
            <w:tcW w:w="507" w:type="pct"/>
            <w:shd w:val="clear" w:color="auto" w:fill="auto"/>
            <w:vAlign w:val="center"/>
          </w:tcPr>
          <w:p w14:paraId="5A4F096C"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FS</w:t>
            </w:r>
            <w:r>
              <w:rPr>
                <w:b/>
                <w:bCs/>
                <w:szCs w:val="21"/>
              </w:rPr>
              <w:t xml:space="preserve"> </w:t>
            </w:r>
            <w:r w:rsidRPr="00E17EF1">
              <w:rPr>
                <w:b/>
                <w:bCs/>
                <w:szCs w:val="21"/>
              </w:rPr>
              <w:t>=</w:t>
            </w:r>
            <w:r>
              <w:rPr>
                <w:b/>
                <w:bCs/>
                <w:szCs w:val="21"/>
              </w:rPr>
              <w:t xml:space="preserve"> </w:t>
            </w:r>
            <w:r w:rsidRPr="00E17EF1">
              <w:rPr>
                <w:b/>
                <w:bCs/>
                <w:szCs w:val="21"/>
              </w:rPr>
              <w:t>1.5</w:t>
            </w:r>
          </w:p>
        </w:tc>
        <w:tc>
          <w:tcPr>
            <w:tcW w:w="585" w:type="pct"/>
            <w:shd w:val="clear" w:color="auto" w:fill="auto"/>
            <w:vAlign w:val="center"/>
          </w:tcPr>
          <w:p w14:paraId="25296168"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FS</w:t>
            </w:r>
            <w:r>
              <w:rPr>
                <w:b/>
                <w:bCs/>
                <w:szCs w:val="21"/>
              </w:rPr>
              <w:t xml:space="preserve"> </w:t>
            </w:r>
            <w:r w:rsidRPr="00E17EF1">
              <w:rPr>
                <w:b/>
                <w:bCs/>
                <w:szCs w:val="21"/>
              </w:rPr>
              <w:t>=</w:t>
            </w:r>
            <w:r>
              <w:rPr>
                <w:b/>
                <w:bCs/>
                <w:szCs w:val="21"/>
              </w:rPr>
              <w:t xml:space="preserve"> </w:t>
            </w:r>
            <w:r w:rsidRPr="00E17EF1">
              <w:rPr>
                <w:b/>
                <w:bCs/>
                <w:szCs w:val="21"/>
              </w:rPr>
              <w:t>2</w:t>
            </w:r>
          </w:p>
        </w:tc>
        <w:tc>
          <w:tcPr>
            <w:tcW w:w="584" w:type="pct"/>
            <w:shd w:val="clear" w:color="auto" w:fill="auto"/>
            <w:vAlign w:val="center"/>
          </w:tcPr>
          <w:p w14:paraId="3F8A9F35" w14:textId="77777777" w:rsidR="00C07527" w:rsidRPr="00E17EF1" w:rsidRDefault="00C07527" w:rsidP="00064FCB">
            <w:pPr>
              <w:pStyle w:val="Table"/>
              <w:spacing w:line="180" w:lineRule="exact"/>
              <w:jc w:val="center"/>
              <w:rPr>
                <w:rFonts w:eastAsia="Times New Roman"/>
                <w:b/>
                <w:bCs/>
                <w:szCs w:val="21"/>
              </w:rPr>
            </w:pPr>
            <w:r w:rsidRPr="00E17EF1">
              <w:rPr>
                <w:b/>
                <w:bCs/>
                <w:szCs w:val="21"/>
              </w:rPr>
              <w:t>&lt;</w:t>
            </w:r>
            <w:r>
              <w:rPr>
                <w:b/>
                <w:bCs/>
                <w:szCs w:val="21"/>
              </w:rPr>
              <w:t xml:space="preserve"> </w:t>
            </w:r>
            <w:r w:rsidRPr="00E17EF1">
              <w:rPr>
                <w:b/>
                <w:bCs/>
                <w:szCs w:val="21"/>
              </w:rPr>
              <w:t>30</w:t>
            </w:r>
          </w:p>
        </w:tc>
      </w:tr>
      <w:tr w:rsidR="009F1A92" w:rsidRPr="00E17EF1" w14:paraId="5380A052" w14:textId="77777777" w:rsidTr="00774FEF">
        <w:trPr>
          <w:trHeight w:val="284"/>
        </w:trPr>
        <w:tc>
          <w:tcPr>
            <w:tcW w:w="794" w:type="pct"/>
            <w:shd w:val="clear" w:color="auto" w:fill="auto"/>
            <w:vAlign w:val="center"/>
          </w:tcPr>
          <w:p w14:paraId="658C6E48" w14:textId="78D41F4C"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Structure-01</w:t>
            </w:r>
          </w:p>
        </w:tc>
        <w:tc>
          <w:tcPr>
            <w:tcW w:w="551" w:type="pct"/>
            <w:shd w:val="clear" w:color="auto" w:fill="auto"/>
            <w:vAlign w:val="center"/>
          </w:tcPr>
          <w:p w14:paraId="576FBE69" w14:textId="2B8E124B"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74E89E74" w14:textId="40A2E132"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9.4</w:t>
            </w:r>
          </w:p>
        </w:tc>
        <w:tc>
          <w:tcPr>
            <w:tcW w:w="697" w:type="pct"/>
            <w:shd w:val="clear" w:color="auto" w:fill="auto"/>
            <w:vAlign w:val="center"/>
          </w:tcPr>
          <w:p w14:paraId="1B13BFF4" w14:textId="43A60ABD"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5FB7B833" w14:textId="53F6CAC0"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26225E16" w14:textId="3DCD1CA3"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18.6 </w:t>
            </w:r>
          </w:p>
        </w:tc>
        <w:tc>
          <w:tcPr>
            <w:tcW w:w="585" w:type="pct"/>
            <w:shd w:val="clear" w:color="auto" w:fill="auto"/>
            <w:vAlign w:val="center"/>
          </w:tcPr>
          <w:p w14:paraId="0F803881" w14:textId="00D080D8"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15.5 </w:t>
            </w:r>
          </w:p>
        </w:tc>
        <w:tc>
          <w:tcPr>
            <w:tcW w:w="584" w:type="pct"/>
            <w:shd w:val="clear" w:color="auto" w:fill="auto"/>
            <w:vAlign w:val="center"/>
          </w:tcPr>
          <w:p w14:paraId="45045D6B" w14:textId="59EB99F6"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3.0 </w:t>
            </w:r>
          </w:p>
        </w:tc>
      </w:tr>
      <w:tr w:rsidR="009F1A92" w:rsidRPr="00E17EF1" w14:paraId="3EB6D448" w14:textId="77777777" w:rsidTr="00774FEF">
        <w:trPr>
          <w:trHeight w:val="284"/>
        </w:trPr>
        <w:tc>
          <w:tcPr>
            <w:tcW w:w="794" w:type="pct"/>
            <w:shd w:val="clear" w:color="auto" w:fill="auto"/>
            <w:vAlign w:val="center"/>
          </w:tcPr>
          <w:p w14:paraId="08934A73" w14:textId="37FAB2A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Structure-02</w:t>
            </w:r>
          </w:p>
        </w:tc>
        <w:tc>
          <w:tcPr>
            <w:tcW w:w="551" w:type="pct"/>
            <w:shd w:val="clear" w:color="auto" w:fill="auto"/>
            <w:vAlign w:val="center"/>
          </w:tcPr>
          <w:p w14:paraId="159BDD65" w14:textId="15CEC8D7"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17892756" w14:textId="3E7E54C0"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4.</w:t>
            </w:r>
            <w:r>
              <w:rPr>
                <w:color w:val="000000" w:themeColor="text1"/>
                <w:szCs w:val="21"/>
              </w:rPr>
              <w:t>7</w:t>
            </w:r>
          </w:p>
        </w:tc>
        <w:tc>
          <w:tcPr>
            <w:tcW w:w="697" w:type="pct"/>
            <w:shd w:val="clear" w:color="auto" w:fill="auto"/>
            <w:vAlign w:val="center"/>
          </w:tcPr>
          <w:p w14:paraId="03B6D833" w14:textId="0F861BA6"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1890DAB8" w14:textId="26DF773D"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0823958C" w14:textId="65EE2105"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38.1 </w:t>
            </w:r>
          </w:p>
        </w:tc>
        <w:tc>
          <w:tcPr>
            <w:tcW w:w="585" w:type="pct"/>
            <w:shd w:val="clear" w:color="auto" w:fill="auto"/>
            <w:vAlign w:val="center"/>
          </w:tcPr>
          <w:p w14:paraId="582CC106" w14:textId="7B75B00E"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32.0 </w:t>
            </w:r>
          </w:p>
        </w:tc>
        <w:tc>
          <w:tcPr>
            <w:tcW w:w="584" w:type="pct"/>
            <w:shd w:val="clear" w:color="auto" w:fill="auto"/>
            <w:vAlign w:val="center"/>
          </w:tcPr>
          <w:p w14:paraId="47F5E09D" w14:textId="6CEFF0DC"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1.5 </w:t>
            </w:r>
          </w:p>
        </w:tc>
      </w:tr>
      <w:tr w:rsidR="009F1A92" w:rsidRPr="00E17EF1" w14:paraId="68DF782F" w14:textId="77777777" w:rsidTr="00774FEF">
        <w:trPr>
          <w:trHeight w:val="284"/>
        </w:trPr>
        <w:tc>
          <w:tcPr>
            <w:tcW w:w="794" w:type="pct"/>
            <w:shd w:val="clear" w:color="auto" w:fill="auto"/>
            <w:vAlign w:val="center"/>
          </w:tcPr>
          <w:p w14:paraId="06FAA18E" w14:textId="12381D6B"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Structure-03</w:t>
            </w:r>
          </w:p>
        </w:tc>
        <w:tc>
          <w:tcPr>
            <w:tcW w:w="551" w:type="pct"/>
            <w:shd w:val="clear" w:color="auto" w:fill="auto"/>
            <w:vAlign w:val="center"/>
          </w:tcPr>
          <w:p w14:paraId="58147E6E" w14:textId="19DE36F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2543247E" w14:textId="4BF817CA" w:rsidR="009F1A92" w:rsidRPr="004C7291" w:rsidRDefault="009F1A92" w:rsidP="00064FCB">
            <w:pPr>
              <w:pStyle w:val="Table"/>
              <w:spacing w:line="180" w:lineRule="exact"/>
              <w:jc w:val="center"/>
              <w:rPr>
                <w:rFonts w:eastAsia="Times New Roman"/>
                <w:color w:val="000000" w:themeColor="text1"/>
                <w:szCs w:val="21"/>
              </w:rPr>
            </w:pPr>
            <w:r>
              <w:rPr>
                <w:color w:val="000000" w:themeColor="text1"/>
                <w:szCs w:val="21"/>
              </w:rPr>
              <w:t>7.0</w:t>
            </w:r>
          </w:p>
        </w:tc>
        <w:tc>
          <w:tcPr>
            <w:tcW w:w="697" w:type="pct"/>
            <w:shd w:val="clear" w:color="auto" w:fill="auto"/>
            <w:vAlign w:val="center"/>
          </w:tcPr>
          <w:p w14:paraId="1BDBCA25" w14:textId="07B58192"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59E6B526" w14:textId="593861B4"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02C04621" w14:textId="630921E9"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25.3 </w:t>
            </w:r>
          </w:p>
        </w:tc>
        <w:tc>
          <w:tcPr>
            <w:tcW w:w="585" w:type="pct"/>
            <w:shd w:val="clear" w:color="auto" w:fill="auto"/>
            <w:vAlign w:val="center"/>
          </w:tcPr>
          <w:p w14:paraId="254F12DE" w14:textId="7066DA95"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21.1 </w:t>
            </w:r>
          </w:p>
        </w:tc>
        <w:tc>
          <w:tcPr>
            <w:tcW w:w="584" w:type="pct"/>
            <w:shd w:val="clear" w:color="auto" w:fill="auto"/>
            <w:vAlign w:val="center"/>
          </w:tcPr>
          <w:p w14:paraId="65938EF0" w14:textId="34DC7865"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2.3 </w:t>
            </w:r>
          </w:p>
        </w:tc>
      </w:tr>
      <w:tr w:rsidR="009F1A92" w:rsidRPr="00E17EF1" w14:paraId="5D8AB3F6" w14:textId="77777777" w:rsidTr="00774FEF">
        <w:trPr>
          <w:trHeight w:val="284"/>
        </w:trPr>
        <w:tc>
          <w:tcPr>
            <w:tcW w:w="794" w:type="pct"/>
            <w:shd w:val="clear" w:color="auto" w:fill="auto"/>
            <w:vAlign w:val="center"/>
          </w:tcPr>
          <w:p w14:paraId="60128B99" w14:textId="263B615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Structure-04</w:t>
            </w:r>
          </w:p>
        </w:tc>
        <w:tc>
          <w:tcPr>
            <w:tcW w:w="551" w:type="pct"/>
            <w:shd w:val="clear" w:color="auto" w:fill="auto"/>
            <w:vAlign w:val="center"/>
          </w:tcPr>
          <w:p w14:paraId="42825555" w14:textId="2D6CBAB0"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1D10752C" w14:textId="090394AF"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17.2</w:t>
            </w:r>
          </w:p>
        </w:tc>
        <w:tc>
          <w:tcPr>
            <w:tcW w:w="697" w:type="pct"/>
            <w:shd w:val="clear" w:color="auto" w:fill="auto"/>
            <w:vAlign w:val="center"/>
          </w:tcPr>
          <w:p w14:paraId="1B6BE3EA" w14:textId="696BB6D1"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15135410" w14:textId="6451676F"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218CAB4D" w14:textId="21FA02AA"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9.7 </w:t>
            </w:r>
          </w:p>
        </w:tc>
        <w:tc>
          <w:tcPr>
            <w:tcW w:w="585" w:type="pct"/>
            <w:shd w:val="clear" w:color="auto" w:fill="auto"/>
            <w:vAlign w:val="center"/>
          </w:tcPr>
          <w:p w14:paraId="2C94795F" w14:textId="0F44F878"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8.0 </w:t>
            </w:r>
          </w:p>
        </w:tc>
        <w:tc>
          <w:tcPr>
            <w:tcW w:w="584" w:type="pct"/>
            <w:shd w:val="clear" w:color="auto" w:fill="auto"/>
            <w:vAlign w:val="center"/>
          </w:tcPr>
          <w:p w14:paraId="57010787" w14:textId="63FCDCB9"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5.5 </w:t>
            </w:r>
          </w:p>
        </w:tc>
      </w:tr>
      <w:tr w:rsidR="009F1A92" w:rsidRPr="00E17EF1" w14:paraId="4E0CA570" w14:textId="77777777" w:rsidTr="00774FEF">
        <w:trPr>
          <w:trHeight w:val="284"/>
        </w:trPr>
        <w:tc>
          <w:tcPr>
            <w:tcW w:w="794" w:type="pct"/>
            <w:shd w:val="clear" w:color="auto" w:fill="auto"/>
            <w:vAlign w:val="center"/>
          </w:tcPr>
          <w:p w14:paraId="2D26D01E" w14:textId="68A78C83"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Structure-05</w:t>
            </w:r>
          </w:p>
        </w:tc>
        <w:tc>
          <w:tcPr>
            <w:tcW w:w="551" w:type="pct"/>
            <w:shd w:val="clear" w:color="auto" w:fill="auto"/>
            <w:vAlign w:val="center"/>
          </w:tcPr>
          <w:p w14:paraId="450ACA04" w14:textId="1FE305C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49F4E15B" w14:textId="76AC89D5"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14.1</w:t>
            </w:r>
          </w:p>
        </w:tc>
        <w:tc>
          <w:tcPr>
            <w:tcW w:w="697" w:type="pct"/>
            <w:shd w:val="clear" w:color="auto" w:fill="auto"/>
            <w:vAlign w:val="center"/>
          </w:tcPr>
          <w:p w14:paraId="52763B18" w14:textId="5430AE68"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1CC5FC29" w14:textId="6A9FB9B3"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72676EB5" w14:textId="0CA3F3C7"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12.0 </w:t>
            </w:r>
          </w:p>
        </w:tc>
        <w:tc>
          <w:tcPr>
            <w:tcW w:w="585" w:type="pct"/>
            <w:shd w:val="clear" w:color="auto" w:fill="auto"/>
            <w:vAlign w:val="center"/>
          </w:tcPr>
          <w:p w14:paraId="050F1057" w14:textId="08CBD46A"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10.0 </w:t>
            </w:r>
          </w:p>
        </w:tc>
        <w:tc>
          <w:tcPr>
            <w:tcW w:w="584" w:type="pct"/>
            <w:shd w:val="clear" w:color="auto" w:fill="auto"/>
            <w:vAlign w:val="center"/>
          </w:tcPr>
          <w:p w14:paraId="2DF29360" w14:textId="0EA0A60D"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4.5 </w:t>
            </w:r>
          </w:p>
        </w:tc>
      </w:tr>
      <w:tr w:rsidR="009F1A92" w:rsidRPr="00E17EF1" w14:paraId="3493D5AF" w14:textId="77777777" w:rsidTr="00774FEF">
        <w:trPr>
          <w:trHeight w:val="284"/>
        </w:trPr>
        <w:tc>
          <w:tcPr>
            <w:tcW w:w="794" w:type="pct"/>
            <w:shd w:val="clear" w:color="auto" w:fill="auto"/>
            <w:vAlign w:val="center"/>
          </w:tcPr>
          <w:p w14:paraId="5633922D" w14:textId="770662DD"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Structure-06</w:t>
            </w:r>
          </w:p>
        </w:tc>
        <w:tc>
          <w:tcPr>
            <w:tcW w:w="551" w:type="pct"/>
            <w:shd w:val="clear" w:color="auto" w:fill="auto"/>
            <w:vAlign w:val="center"/>
          </w:tcPr>
          <w:p w14:paraId="137BB60C" w14:textId="18786A34"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0C039AD7" w14:textId="440EF56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8.4</w:t>
            </w:r>
          </w:p>
        </w:tc>
        <w:tc>
          <w:tcPr>
            <w:tcW w:w="697" w:type="pct"/>
            <w:shd w:val="clear" w:color="auto" w:fill="auto"/>
            <w:vAlign w:val="center"/>
          </w:tcPr>
          <w:p w14:paraId="0157F197" w14:textId="0CE91822"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25DBEC46" w14:textId="654F8E2A"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0103F8AD" w14:textId="380DDBD7"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20.9 </w:t>
            </w:r>
          </w:p>
        </w:tc>
        <w:tc>
          <w:tcPr>
            <w:tcW w:w="585" w:type="pct"/>
            <w:shd w:val="clear" w:color="auto" w:fill="auto"/>
            <w:vAlign w:val="center"/>
          </w:tcPr>
          <w:p w14:paraId="1067A927" w14:textId="06B7A73E"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17.5 </w:t>
            </w:r>
          </w:p>
        </w:tc>
        <w:tc>
          <w:tcPr>
            <w:tcW w:w="584" w:type="pct"/>
            <w:shd w:val="clear" w:color="auto" w:fill="auto"/>
            <w:vAlign w:val="center"/>
          </w:tcPr>
          <w:p w14:paraId="73D10403" w14:textId="4E97AAB9"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2.7 </w:t>
            </w:r>
          </w:p>
        </w:tc>
      </w:tr>
      <w:tr w:rsidR="009F1A92" w:rsidRPr="00E17EF1" w14:paraId="38EECC3A" w14:textId="77777777" w:rsidTr="00774FEF">
        <w:trPr>
          <w:trHeight w:val="284"/>
        </w:trPr>
        <w:tc>
          <w:tcPr>
            <w:tcW w:w="794" w:type="pct"/>
            <w:shd w:val="clear" w:color="auto" w:fill="auto"/>
            <w:vAlign w:val="center"/>
          </w:tcPr>
          <w:p w14:paraId="26797850" w14:textId="02B7418A"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Structure-07</w:t>
            </w:r>
          </w:p>
        </w:tc>
        <w:tc>
          <w:tcPr>
            <w:tcW w:w="551" w:type="pct"/>
            <w:shd w:val="clear" w:color="auto" w:fill="auto"/>
            <w:vAlign w:val="center"/>
          </w:tcPr>
          <w:p w14:paraId="1D095175" w14:textId="54A68E12"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A6061-T6</w:t>
            </w:r>
          </w:p>
        </w:tc>
        <w:tc>
          <w:tcPr>
            <w:tcW w:w="697" w:type="pct"/>
            <w:shd w:val="clear" w:color="auto" w:fill="auto"/>
            <w:vAlign w:val="center"/>
          </w:tcPr>
          <w:p w14:paraId="0986B86B" w14:textId="2B7D53B3"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7.</w:t>
            </w:r>
            <w:r>
              <w:rPr>
                <w:color w:val="000000" w:themeColor="text1"/>
                <w:szCs w:val="21"/>
              </w:rPr>
              <w:t>4</w:t>
            </w:r>
          </w:p>
        </w:tc>
        <w:tc>
          <w:tcPr>
            <w:tcW w:w="697" w:type="pct"/>
            <w:shd w:val="clear" w:color="auto" w:fill="auto"/>
            <w:vAlign w:val="center"/>
          </w:tcPr>
          <w:p w14:paraId="105D9C38" w14:textId="0200C15D"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276</w:t>
            </w:r>
          </w:p>
        </w:tc>
        <w:tc>
          <w:tcPr>
            <w:tcW w:w="585" w:type="pct"/>
            <w:shd w:val="clear" w:color="auto" w:fill="auto"/>
            <w:vAlign w:val="center"/>
          </w:tcPr>
          <w:p w14:paraId="723EBE6C" w14:textId="7206BD43"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310</w:t>
            </w:r>
          </w:p>
        </w:tc>
        <w:tc>
          <w:tcPr>
            <w:tcW w:w="507" w:type="pct"/>
            <w:shd w:val="clear" w:color="auto" w:fill="auto"/>
            <w:vAlign w:val="center"/>
          </w:tcPr>
          <w:p w14:paraId="6C1C2A45" w14:textId="0797A131"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23.9 </w:t>
            </w:r>
          </w:p>
        </w:tc>
        <w:tc>
          <w:tcPr>
            <w:tcW w:w="585" w:type="pct"/>
            <w:shd w:val="clear" w:color="auto" w:fill="auto"/>
            <w:vAlign w:val="center"/>
          </w:tcPr>
          <w:p w14:paraId="0F8E8EC8" w14:textId="5F0F83EE"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19.9 </w:t>
            </w:r>
          </w:p>
        </w:tc>
        <w:tc>
          <w:tcPr>
            <w:tcW w:w="584" w:type="pct"/>
            <w:shd w:val="clear" w:color="auto" w:fill="auto"/>
            <w:vAlign w:val="center"/>
          </w:tcPr>
          <w:p w14:paraId="6B084FEB" w14:textId="714524F7"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2.4 </w:t>
            </w:r>
          </w:p>
        </w:tc>
      </w:tr>
      <w:tr w:rsidR="009F1A92" w:rsidRPr="00E17EF1" w14:paraId="4046156C" w14:textId="77777777" w:rsidTr="00774FEF">
        <w:trPr>
          <w:trHeight w:val="284"/>
        </w:trPr>
        <w:tc>
          <w:tcPr>
            <w:tcW w:w="794" w:type="pct"/>
            <w:shd w:val="clear" w:color="auto" w:fill="auto"/>
            <w:vAlign w:val="center"/>
          </w:tcPr>
          <w:p w14:paraId="6FFBE50A" w14:textId="686B5986" w:rsidR="009F1A92" w:rsidRPr="004C7291" w:rsidRDefault="009F1A92" w:rsidP="009F1A92">
            <w:pPr>
              <w:pStyle w:val="Table"/>
              <w:spacing w:line="180" w:lineRule="exact"/>
              <w:jc w:val="center"/>
              <w:rPr>
                <w:color w:val="000000" w:themeColor="text1"/>
                <w:szCs w:val="21"/>
              </w:rPr>
            </w:pPr>
            <w:r w:rsidRPr="004C7291">
              <w:rPr>
                <w:color w:val="000000" w:themeColor="text1"/>
                <w:szCs w:val="21"/>
              </w:rPr>
              <w:t>Structure-0</w:t>
            </w:r>
            <w:r>
              <w:rPr>
                <w:color w:val="000000" w:themeColor="text1"/>
                <w:szCs w:val="21"/>
              </w:rPr>
              <w:t>8</w:t>
            </w:r>
          </w:p>
        </w:tc>
        <w:tc>
          <w:tcPr>
            <w:tcW w:w="551" w:type="pct"/>
            <w:shd w:val="clear" w:color="auto" w:fill="auto"/>
            <w:vAlign w:val="center"/>
          </w:tcPr>
          <w:p w14:paraId="2D8EAAB1" w14:textId="5ED280BF" w:rsidR="009F1A92" w:rsidRPr="004C7291" w:rsidRDefault="009F1A92" w:rsidP="009F1A92">
            <w:pPr>
              <w:pStyle w:val="Table"/>
              <w:spacing w:line="180" w:lineRule="exact"/>
              <w:jc w:val="center"/>
              <w:rPr>
                <w:color w:val="000000" w:themeColor="text1"/>
                <w:szCs w:val="21"/>
              </w:rPr>
            </w:pPr>
            <w:r w:rsidRPr="004C7291">
              <w:rPr>
                <w:color w:val="000000" w:themeColor="text1"/>
                <w:szCs w:val="21"/>
              </w:rPr>
              <w:t>A6061-T6</w:t>
            </w:r>
          </w:p>
        </w:tc>
        <w:tc>
          <w:tcPr>
            <w:tcW w:w="697" w:type="pct"/>
            <w:shd w:val="clear" w:color="auto" w:fill="auto"/>
            <w:vAlign w:val="center"/>
          </w:tcPr>
          <w:p w14:paraId="55371E18" w14:textId="074BC48D" w:rsidR="009F1A92" w:rsidRPr="004C7291" w:rsidRDefault="007035FD" w:rsidP="009F1A92">
            <w:pPr>
              <w:pStyle w:val="Table"/>
              <w:spacing w:line="180" w:lineRule="exact"/>
              <w:jc w:val="center"/>
              <w:rPr>
                <w:color w:val="000000" w:themeColor="text1"/>
                <w:szCs w:val="21"/>
              </w:rPr>
            </w:pPr>
            <w:r>
              <w:rPr>
                <w:color w:val="000000" w:themeColor="text1"/>
                <w:szCs w:val="21"/>
              </w:rPr>
              <w:t>27.7</w:t>
            </w:r>
          </w:p>
        </w:tc>
        <w:tc>
          <w:tcPr>
            <w:tcW w:w="697" w:type="pct"/>
            <w:shd w:val="clear" w:color="auto" w:fill="auto"/>
            <w:vAlign w:val="center"/>
          </w:tcPr>
          <w:p w14:paraId="3E8A57BC" w14:textId="2EC224D1" w:rsidR="009F1A92" w:rsidRPr="004C7291" w:rsidRDefault="009F1A92" w:rsidP="009F1A92">
            <w:pPr>
              <w:pStyle w:val="Table"/>
              <w:spacing w:line="180" w:lineRule="exact"/>
              <w:jc w:val="center"/>
              <w:rPr>
                <w:color w:val="000000" w:themeColor="text1"/>
                <w:szCs w:val="21"/>
              </w:rPr>
            </w:pPr>
            <w:r>
              <w:rPr>
                <w:color w:val="000000"/>
                <w:sz w:val="20"/>
                <w:szCs w:val="20"/>
              </w:rPr>
              <w:t>276</w:t>
            </w:r>
          </w:p>
        </w:tc>
        <w:tc>
          <w:tcPr>
            <w:tcW w:w="585" w:type="pct"/>
            <w:shd w:val="clear" w:color="auto" w:fill="auto"/>
            <w:vAlign w:val="center"/>
          </w:tcPr>
          <w:p w14:paraId="5C54990B" w14:textId="690B3041" w:rsidR="009F1A92" w:rsidRPr="004C7291" w:rsidRDefault="009F1A92" w:rsidP="009F1A92">
            <w:pPr>
              <w:pStyle w:val="Table"/>
              <w:spacing w:line="180" w:lineRule="exact"/>
              <w:jc w:val="center"/>
              <w:rPr>
                <w:color w:val="000000" w:themeColor="text1"/>
                <w:szCs w:val="21"/>
              </w:rPr>
            </w:pPr>
            <w:r>
              <w:rPr>
                <w:color w:val="000000"/>
                <w:sz w:val="20"/>
                <w:szCs w:val="20"/>
              </w:rPr>
              <w:t>310</w:t>
            </w:r>
          </w:p>
        </w:tc>
        <w:tc>
          <w:tcPr>
            <w:tcW w:w="507" w:type="pct"/>
            <w:shd w:val="clear" w:color="auto" w:fill="auto"/>
            <w:vAlign w:val="center"/>
          </w:tcPr>
          <w:p w14:paraId="34801B5B" w14:textId="068D0B6A" w:rsidR="009F1A92" w:rsidRPr="004C7291" w:rsidRDefault="007035FD" w:rsidP="009F1A92">
            <w:pPr>
              <w:pStyle w:val="Table"/>
              <w:spacing w:line="180" w:lineRule="exact"/>
              <w:jc w:val="center"/>
              <w:rPr>
                <w:color w:val="000000" w:themeColor="text1"/>
                <w:szCs w:val="21"/>
              </w:rPr>
            </w:pPr>
            <w:r>
              <w:rPr>
                <w:color w:val="000000" w:themeColor="text1"/>
                <w:szCs w:val="21"/>
              </w:rPr>
              <w:t>5.64</w:t>
            </w:r>
          </w:p>
        </w:tc>
        <w:tc>
          <w:tcPr>
            <w:tcW w:w="585" w:type="pct"/>
            <w:shd w:val="clear" w:color="auto" w:fill="auto"/>
            <w:vAlign w:val="center"/>
          </w:tcPr>
          <w:p w14:paraId="31A63C2A" w14:textId="2A3E5609" w:rsidR="009F1A92" w:rsidRPr="004C7291" w:rsidRDefault="007035FD" w:rsidP="009F1A92">
            <w:pPr>
              <w:pStyle w:val="Table"/>
              <w:spacing w:line="180" w:lineRule="exact"/>
              <w:jc w:val="center"/>
              <w:rPr>
                <w:color w:val="000000" w:themeColor="text1"/>
                <w:szCs w:val="21"/>
              </w:rPr>
            </w:pPr>
            <w:r>
              <w:rPr>
                <w:color w:val="000000" w:themeColor="text1"/>
                <w:szCs w:val="21"/>
              </w:rPr>
              <w:t>4.60</w:t>
            </w:r>
          </w:p>
        </w:tc>
        <w:tc>
          <w:tcPr>
            <w:tcW w:w="584" w:type="pct"/>
            <w:shd w:val="clear" w:color="auto" w:fill="auto"/>
            <w:vAlign w:val="center"/>
          </w:tcPr>
          <w:p w14:paraId="515EE362" w14:textId="6963AD6C" w:rsidR="009F1A92" w:rsidRPr="004C7291" w:rsidRDefault="007035FD" w:rsidP="009F1A92">
            <w:pPr>
              <w:pStyle w:val="Table"/>
              <w:spacing w:line="180" w:lineRule="exact"/>
              <w:jc w:val="center"/>
              <w:rPr>
                <w:color w:val="000000" w:themeColor="text1"/>
                <w:szCs w:val="21"/>
              </w:rPr>
            </w:pPr>
            <w:r>
              <w:rPr>
                <w:color w:val="000000" w:themeColor="text1"/>
                <w:szCs w:val="21"/>
              </w:rPr>
              <w:t>8.94</w:t>
            </w:r>
          </w:p>
        </w:tc>
      </w:tr>
      <w:tr w:rsidR="009F1A92" w:rsidRPr="00E17EF1" w14:paraId="099E7583" w14:textId="77777777" w:rsidTr="00774FEF">
        <w:trPr>
          <w:trHeight w:val="284"/>
        </w:trPr>
        <w:tc>
          <w:tcPr>
            <w:tcW w:w="794" w:type="pct"/>
            <w:shd w:val="clear" w:color="auto" w:fill="auto"/>
            <w:vAlign w:val="center"/>
          </w:tcPr>
          <w:p w14:paraId="3C1DAF9A" w14:textId="4C5F358D"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+Z Panel</w:t>
            </w:r>
          </w:p>
        </w:tc>
        <w:tc>
          <w:tcPr>
            <w:tcW w:w="551" w:type="pct"/>
            <w:shd w:val="clear" w:color="auto" w:fill="auto"/>
            <w:vAlign w:val="center"/>
          </w:tcPr>
          <w:p w14:paraId="59E67B50" w14:textId="4EAD566C"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7A159A21" w14:textId="04A7F9F7"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w:t>
            </w:r>
            <w:r>
              <w:rPr>
                <w:color w:val="000000" w:themeColor="text1"/>
                <w:szCs w:val="21"/>
              </w:rPr>
              <w:t>1</w:t>
            </w:r>
          </w:p>
        </w:tc>
        <w:tc>
          <w:tcPr>
            <w:tcW w:w="697" w:type="pct"/>
            <w:shd w:val="clear" w:color="auto" w:fill="auto"/>
            <w:vAlign w:val="center"/>
          </w:tcPr>
          <w:p w14:paraId="29C6DDAC" w14:textId="3B2D314D"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4D32E8B9" w14:textId="4FC93622"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3516E7DC" w14:textId="752E840D"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AC9B6EB" w14:textId="148CCE6D"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121.7 </w:t>
            </w:r>
          </w:p>
        </w:tc>
        <w:tc>
          <w:tcPr>
            <w:tcW w:w="584" w:type="pct"/>
            <w:shd w:val="clear" w:color="auto" w:fill="auto"/>
            <w:vAlign w:val="center"/>
          </w:tcPr>
          <w:p w14:paraId="377B209A" w14:textId="78D7EE0E"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2718C077" w14:textId="77777777" w:rsidTr="00774FEF">
        <w:trPr>
          <w:trHeight w:val="284"/>
        </w:trPr>
        <w:tc>
          <w:tcPr>
            <w:tcW w:w="794" w:type="pct"/>
            <w:shd w:val="clear" w:color="auto" w:fill="auto"/>
            <w:vAlign w:val="center"/>
          </w:tcPr>
          <w:p w14:paraId="1F0ED398" w14:textId="4143A91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-Z Panel</w:t>
            </w:r>
          </w:p>
        </w:tc>
        <w:tc>
          <w:tcPr>
            <w:tcW w:w="551" w:type="pct"/>
            <w:shd w:val="clear" w:color="auto" w:fill="auto"/>
            <w:vAlign w:val="center"/>
          </w:tcPr>
          <w:p w14:paraId="16D8401E" w14:textId="4DF1BBB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012086D5" w14:textId="0ED493B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1.7</w:t>
            </w:r>
          </w:p>
        </w:tc>
        <w:tc>
          <w:tcPr>
            <w:tcW w:w="697" w:type="pct"/>
            <w:shd w:val="clear" w:color="auto" w:fill="auto"/>
            <w:vAlign w:val="center"/>
          </w:tcPr>
          <w:p w14:paraId="57E15B3D" w14:textId="0C337414"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7B762666" w14:textId="2CF8D744"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7EAC0A4A" w14:textId="616727CA"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2913C72C" w14:textId="4D6E534A"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78.4 </w:t>
            </w:r>
          </w:p>
        </w:tc>
        <w:tc>
          <w:tcPr>
            <w:tcW w:w="584" w:type="pct"/>
            <w:shd w:val="clear" w:color="auto" w:fill="auto"/>
            <w:vAlign w:val="center"/>
          </w:tcPr>
          <w:p w14:paraId="76CCBA6C" w14:textId="1C7E0EBC"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20993217" w14:textId="77777777" w:rsidTr="00774FEF">
        <w:trPr>
          <w:trHeight w:val="284"/>
        </w:trPr>
        <w:tc>
          <w:tcPr>
            <w:tcW w:w="794" w:type="pct"/>
            <w:shd w:val="clear" w:color="auto" w:fill="auto"/>
            <w:vAlign w:val="center"/>
          </w:tcPr>
          <w:p w14:paraId="7B9C5930" w14:textId="13235988"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-Y/-Z Panel (Antenna 1)</w:t>
            </w:r>
          </w:p>
        </w:tc>
        <w:tc>
          <w:tcPr>
            <w:tcW w:w="551" w:type="pct"/>
            <w:shd w:val="clear" w:color="auto" w:fill="auto"/>
            <w:vAlign w:val="center"/>
          </w:tcPr>
          <w:p w14:paraId="38167CFA" w14:textId="68C5B08F"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51C54415" w14:textId="2B07F56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5.</w:t>
            </w:r>
            <w:r>
              <w:rPr>
                <w:color w:val="000000" w:themeColor="text1"/>
                <w:szCs w:val="21"/>
              </w:rPr>
              <w:t>2</w:t>
            </w:r>
          </w:p>
        </w:tc>
        <w:tc>
          <w:tcPr>
            <w:tcW w:w="697" w:type="pct"/>
            <w:shd w:val="clear" w:color="auto" w:fill="auto"/>
            <w:vAlign w:val="center"/>
          </w:tcPr>
          <w:p w14:paraId="17D1BB7D" w14:textId="6B5E1F3F"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6412666D" w14:textId="14E1A1E2"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30F05065" w14:textId="2F0C2774"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0E4902A5" w14:textId="00526A81"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25.0 </w:t>
            </w:r>
          </w:p>
        </w:tc>
        <w:tc>
          <w:tcPr>
            <w:tcW w:w="584" w:type="pct"/>
            <w:shd w:val="clear" w:color="auto" w:fill="auto"/>
            <w:vAlign w:val="center"/>
          </w:tcPr>
          <w:p w14:paraId="21F72027" w14:textId="483E4634"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7621247E" w14:textId="77777777" w:rsidTr="00774FEF">
        <w:trPr>
          <w:trHeight w:val="284"/>
        </w:trPr>
        <w:tc>
          <w:tcPr>
            <w:tcW w:w="794" w:type="pct"/>
            <w:shd w:val="clear" w:color="auto" w:fill="auto"/>
            <w:vAlign w:val="center"/>
          </w:tcPr>
          <w:p w14:paraId="30235F7E" w14:textId="4108140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-Y/+Z Panel</w:t>
            </w:r>
          </w:p>
        </w:tc>
        <w:tc>
          <w:tcPr>
            <w:tcW w:w="551" w:type="pct"/>
            <w:shd w:val="clear" w:color="auto" w:fill="auto"/>
            <w:vAlign w:val="center"/>
          </w:tcPr>
          <w:p w14:paraId="58133505" w14:textId="16DD13D8"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73E5EF42" w14:textId="181811AF"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0.7</w:t>
            </w:r>
          </w:p>
        </w:tc>
        <w:tc>
          <w:tcPr>
            <w:tcW w:w="697" w:type="pct"/>
            <w:shd w:val="clear" w:color="auto" w:fill="auto"/>
            <w:vAlign w:val="center"/>
          </w:tcPr>
          <w:p w14:paraId="5718AD23" w14:textId="6E6B236A"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68B702C9" w14:textId="40B17CE1"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4FF2C883" w14:textId="741089F1"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30032E38" w14:textId="3988EA52"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191.9 </w:t>
            </w:r>
          </w:p>
        </w:tc>
        <w:tc>
          <w:tcPr>
            <w:tcW w:w="584" w:type="pct"/>
            <w:shd w:val="clear" w:color="auto" w:fill="auto"/>
            <w:vAlign w:val="center"/>
          </w:tcPr>
          <w:p w14:paraId="0510F204" w14:textId="54922AB9"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278BBA18" w14:textId="77777777" w:rsidTr="00774FEF">
        <w:trPr>
          <w:trHeight w:val="284"/>
        </w:trPr>
        <w:tc>
          <w:tcPr>
            <w:tcW w:w="794" w:type="pct"/>
            <w:shd w:val="clear" w:color="auto" w:fill="auto"/>
            <w:vAlign w:val="center"/>
          </w:tcPr>
          <w:p w14:paraId="7081F9F2" w14:textId="6936AEE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+Y/+Z Panel (Antenna 2)</w:t>
            </w:r>
          </w:p>
        </w:tc>
        <w:tc>
          <w:tcPr>
            <w:tcW w:w="551" w:type="pct"/>
            <w:shd w:val="clear" w:color="auto" w:fill="auto"/>
            <w:vAlign w:val="center"/>
          </w:tcPr>
          <w:p w14:paraId="455EA2A3" w14:textId="4FA5691E"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5A922C71" w14:textId="067DDA5F"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w:t>
            </w:r>
            <w:r>
              <w:rPr>
                <w:color w:val="000000" w:themeColor="text1"/>
                <w:szCs w:val="21"/>
              </w:rPr>
              <w:t>7</w:t>
            </w:r>
          </w:p>
        </w:tc>
        <w:tc>
          <w:tcPr>
            <w:tcW w:w="697" w:type="pct"/>
            <w:shd w:val="clear" w:color="auto" w:fill="auto"/>
            <w:vAlign w:val="center"/>
          </w:tcPr>
          <w:p w14:paraId="34BFD41A" w14:textId="252F15DA"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3E38B63F" w14:textId="1A660D89"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20B46FB2" w14:textId="5822033B"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52DCD37" w14:textId="2BE2CCB2"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78.4 </w:t>
            </w:r>
          </w:p>
        </w:tc>
        <w:tc>
          <w:tcPr>
            <w:tcW w:w="584" w:type="pct"/>
            <w:shd w:val="clear" w:color="auto" w:fill="auto"/>
            <w:vAlign w:val="center"/>
          </w:tcPr>
          <w:p w14:paraId="092690C0" w14:textId="36D38F79"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2E909522" w14:textId="77777777" w:rsidTr="00774FEF">
        <w:trPr>
          <w:trHeight w:val="284"/>
        </w:trPr>
        <w:tc>
          <w:tcPr>
            <w:tcW w:w="794" w:type="pct"/>
            <w:shd w:val="clear" w:color="auto" w:fill="auto"/>
            <w:vAlign w:val="center"/>
          </w:tcPr>
          <w:p w14:paraId="366EE1DE" w14:textId="18C74CC7"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+Y/-Z Panel</w:t>
            </w:r>
          </w:p>
        </w:tc>
        <w:tc>
          <w:tcPr>
            <w:tcW w:w="551" w:type="pct"/>
            <w:shd w:val="clear" w:color="auto" w:fill="auto"/>
            <w:vAlign w:val="center"/>
          </w:tcPr>
          <w:p w14:paraId="56DBCF7F" w14:textId="140B5E9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49B430C6" w14:textId="6D33E162"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0.</w:t>
            </w:r>
            <w:r>
              <w:rPr>
                <w:color w:val="000000" w:themeColor="text1"/>
                <w:szCs w:val="21"/>
              </w:rPr>
              <w:t>8</w:t>
            </w:r>
          </w:p>
        </w:tc>
        <w:tc>
          <w:tcPr>
            <w:tcW w:w="697" w:type="pct"/>
            <w:shd w:val="clear" w:color="auto" w:fill="auto"/>
            <w:vAlign w:val="center"/>
          </w:tcPr>
          <w:p w14:paraId="20BFFC84" w14:textId="7A5A50ED"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00470C9A" w14:textId="75DF9CB0"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40BB2FB6" w14:textId="1E8B113D"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682222B2" w14:textId="58210A08"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167.8 </w:t>
            </w:r>
          </w:p>
        </w:tc>
        <w:tc>
          <w:tcPr>
            <w:tcW w:w="584" w:type="pct"/>
            <w:shd w:val="clear" w:color="auto" w:fill="auto"/>
            <w:vAlign w:val="center"/>
          </w:tcPr>
          <w:p w14:paraId="0099FD21" w14:textId="068AA994"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30CE8312" w14:textId="77777777" w:rsidTr="00774FEF">
        <w:trPr>
          <w:trHeight w:val="284"/>
        </w:trPr>
        <w:tc>
          <w:tcPr>
            <w:tcW w:w="794" w:type="pct"/>
            <w:shd w:val="clear" w:color="auto" w:fill="auto"/>
            <w:vAlign w:val="center"/>
          </w:tcPr>
          <w:p w14:paraId="7BB61164" w14:textId="3B97D42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+X Panel</w:t>
            </w:r>
          </w:p>
        </w:tc>
        <w:tc>
          <w:tcPr>
            <w:tcW w:w="551" w:type="pct"/>
            <w:shd w:val="clear" w:color="auto" w:fill="auto"/>
            <w:vAlign w:val="center"/>
          </w:tcPr>
          <w:p w14:paraId="12C61F15" w14:textId="3F4EBDD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55A31A28" w14:textId="10984FFC"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w:t>
            </w:r>
            <w:r>
              <w:rPr>
                <w:color w:val="000000" w:themeColor="text1"/>
                <w:szCs w:val="21"/>
              </w:rPr>
              <w:t>2</w:t>
            </w:r>
          </w:p>
        </w:tc>
        <w:tc>
          <w:tcPr>
            <w:tcW w:w="697" w:type="pct"/>
            <w:shd w:val="clear" w:color="auto" w:fill="auto"/>
            <w:vAlign w:val="center"/>
          </w:tcPr>
          <w:p w14:paraId="6D2F4CD7" w14:textId="3E413962"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4AA3CBEA" w14:textId="67433F56"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08D2BAEF" w14:textId="19E1C52C"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175A1E05" w14:textId="0555F74A"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111.5 </w:t>
            </w:r>
          </w:p>
        </w:tc>
        <w:tc>
          <w:tcPr>
            <w:tcW w:w="584" w:type="pct"/>
            <w:shd w:val="clear" w:color="auto" w:fill="auto"/>
            <w:vAlign w:val="center"/>
          </w:tcPr>
          <w:p w14:paraId="773E6C52" w14:textId="4DFC7E3D"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7DDD9A34" w14:textId="77777777" w:rsidTr="00774FEF">
        <w:trPr>
          <w:trHeight w:val="284"/>
        </w:trPr>
        <w:tc>
          <w:tcPr>
            <w:tcW w:w="794" w:type="pct"/>
            <w:shd w:val="clear" w:color="auto" w:fill="auto"/>
            <w:vAlign w:val="center"/>
          </w:tcPr>
          <w:p w14:paraId="7D8717FC" w14:textId="6E80E891"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-X Panel</w:t>
            </w:r>
          </w:p>
        </w:tc>
        <w:tc>
          <w:tcPr>
            <w:tcW w:w="551" w:type="pct"/>
            <w:shd w:val="clear" w:color="auto" w:fill="auto"/>
            <w:vAlign w:val="center"/>
          </w:tcPr>
          <w:p w14:paraId="42B02591" w14:textId="24288C06"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FR4</w:t>
            </w:r>
          </w:p>
        </w:tc>
        <w:tc>
          <w:tcPr>
            <w:tcW w:w="697" w:type="pct"/>
            <w:shd w:val="clear" w:color="auto" w:fill="auto"/>
            <w:vAlign w:val="center"/>
          </w:tcPr>
          <w:p w14:paraId="7A9E11CD" w14:textId="6A83D861" w:rsidR="009F1A92" w:rsidRPr="004C7291" w:rsidRDefault="009F1A92" w:rsidP="00064FCB">
            <w:pPr>
              <w:pStyle w:val="Table"/>
              <w:spacing w:line="180" w:lineRule="exact"/>
              <w:jc w:val="center"/>
              <w:rPr>
                <w:rFonts w:eastAsia="Times New Roman"/>
                <w:color w:val="000000" w:themeColor="text1"/>
                <w:szCs w:val="21"/>
              </w:rPr>
            </w:pPr>
            <w:r w:rsidRPr="004C7291">
              <w:rPr>
                <w:color w:val="000000" w:themeColor="text1"/>
                <w:szCs w:val="21"/>
              </w:rPr>
              <w:t>1.</w:t>
            </w:r>
            <w:r>
              <w:rPr>
                <w:color w:val="000000" w:themeColor="text1"/>
                <w:szCs w:val="21"/>
              </w:rPr>
              <w:t>5</w:t>
            </w:r>
          </w:p>
        </w:tc>
        <w:tc>
          <w:tcPr>
            <w:tcW w:w="697" w:type="pct"/>
            <w:shd w:val="clear" w:color="auto" w:fill="auto"/>
            <w:vAlign w:val="center"/>
          </w:tcPr>
          <w:p w14:paraId="1D1DD56B" w14:textId="5F10E27E"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 xml:space="preserve"> -</w:t>
            </w:r>
          </w:p>
        </w:tc>
        <w:tc>
          <w:tcPr>
            <w:tcW w:w="585" w:type="pct"/>
            <w:shd w:val="clear" w:color="auto" w:fill="auto"/>
            <w:vAlign w:val="center"/>
          </w:tcPr>
          <w:p w14:paraId="1C912BBC" w14:textId="25CDF323" w:rsidR="009F1A92" w:rsidRPr="004C7291" w:rsidRDefault="009F1A92" w:rsidP="00064FCB">
            <w:pPr>
              <w:pStyle w:val="Table"/>
              <w:spacing w:line="180" w:lineRule="exact"/>
              <w:jc w:val="center"/>
              <w:rPr>
                <w:rFonts w:eastAsia="Times New Roman"/>
                <w:color w:val="000000" w:themeColor="text1"/>
                <w:szCs w:val="21"/>
              </w:rPr>
            </w:pPr>
            <w:r>
              <w:rPr>
                <w:color w:val="000000"/>
                <w:sz w:val="20"/>
                <w:szCs w:val="20"/>
              </w:rPr>
              <w:t>270</w:t>
            </w:r>
          </w:p>
        </w:tc>
        <w:tc>
          <w:tcPr>
            <w:tcW w:w="507" w:type="pct"/>
            <w:shd w:val="clear" w:color="auto" w:fill="auto"/>
            <w:vAlign w:val="center"/>
          </w:tcPr>
          <w:p w14:paraId="0847982D" w14:textId="23252179"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3DA5B7C3" w14:textId="6281F439" w:rsidR="009F1A92" w:rsidRPr="004C7291" w:rsidRDefault="009F1A92" w:rsidP="00064FCB">
            <w:pPr>
              <w:pStyle w:val="Table"/>
              <w:spacing w:line="180" w:lineRule="exact"/>
              <w:jc w:val="center"/>
              <w:rPr>
                <w:rFonts w:eastAsia="Times New Roman"/>
                <w:color w:val="000000" w:themeColor="text1"/>
                <w:szCs w:val="21"/>
              </w:rPr>
            </w:pPr>
            <w:r>
              <w:rPr>
                <w:rFonts w:ascii="TimesNewRomanPSMT" w:hAnsi="TimesNewRomanPSMT" w:cs="TimesNewRomanPSMT"/>
                <w:color w:val="000000"/>
                <w:sz w:val="20"/>
                <w:szCs w:val="20"/>
              </w:rPr>
              <w:t xml:space="preserve">89.0 </w:t>
            </w:r>
          </w:p>
        </w:tc>
        <w:tc>
          <w:tcPr>
            <w:tcW w:w="584" w:type="pct"/>
            <w:shd w:val="clear" w:color="auto" w:fill="auto"/>
            <w:vAlign w:val="center"/>
          </w:tcPr>
          <w:p w14:paraId="19877D46" w14:textId="2E8323AC" w:rsidR="009F1A92" w:rsidRPr="004C7291" w:rsidRDefault="009F1A92" w:rsidP="00064FCB">
            <w:pPr>
              <w:pStyle w:val="Table"/>
              <w:spacing w:line="180" w:lineRule="exact"/>
              <w:jc w:val="center"/>
              <w:rPr>
                <w:rFonts w:eastAsia="Times New Roman"/>
                <w:color w:val="000000" w:themeColor="text1"/>
                <w:szCs w:val="21"/>
                <w:highlight w:val="darkCyan"/>
              </w:rPr>
            </w:pPr>
            <w:r>
              <w:rPr>
                <w:rFonts w:ascii="TimesNewRomanPSMT" w:hAnsi="TimesNewRomanPSMT" w:cs="TimesNewRomanPSMT"/>
                <w:color w:val="000000"/>
                <w:sz w:val="20"/>
                <w:szCs w:val="20"/>
              </w:rPr>
              <w:t>-</w:t>
            </w:r>
          </w:p>
        </w:tc>
      </w:tr>
      <w:tr w:rsidR="009F1A92" w:rsidRPr="00E17EF1" w14:paraId="0F3AC6B5" w14:textId="77777777" w:rsidTr="00774FEF">
        <w:trPr>
          <w:trHeight w:val="284"/>
        </w:trPr>
        <w:tc>
          <w:tcPr>
            <w:tcW w:w="794" w:type="pct"/>
            <w:shd w:val="clear" w:color="auto" w:fill="auto"/>
            <w:vAlign w:val="center"/>
          </w:tcPr>
          <w:p w14:paraId="3971AA70" w14:textId="4E4306BB"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 xml:space="preserve"> -Y Cover</w:t>
            </w:r>
          </w:p>
        </w:tc>
        <w:tc>
          <w:tcPr>
            <w:tcW w:w="551" w:type="pct"/>
            <w:shd w:val="clear" w:color="auto" w:fill="auto"/>
            <w:vAlign w:val="center"/>
          </w:tcPr>
          <w:p w14:paraId="58A453BE" w14:textId="727BB2FA"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FR4</w:t>
            </w:r>
          </w:p>
        </w:tc>
        <w:tc>
          <w:tcPr>
            <w:tcW w:w="697" w:type="pct"/>
            <w:shd w:val="clear" w:color="auto" w:fill="auto"/>
            <w:vAlign w:val="center"/>
          </w:tcPr>
          <w:p w14:paraId="332D7DAF" w14:textId="77FC45B6"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1.1</w:t>
            </w:r>
          </w:p>
        </w:tc>
        <w:tc>
          <w:tcPr>
            <w:tcW w:w="697" w:type="pct"/>
            <w:shd w:val="clear" w:color="auto" w:fill="auto"/>
            <w:vAlign w:val="center"/>
          </w:tcPr>
          <w:p w14:paraId="733B7E5C" w14:textId="240B5B38" w:rsidR="009F1A92" w:rsidRPr="004C7291" w:rsidRDefault="009F1A92" w:rsidP="00064FCB">
            <w:pPr>
              <w:pStyle w:val="Table"/>
              <w:spacing w:line="18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4C6B7CD1" w14:textId="62B72FCF" w:rsidR="009F1A92" w:rsidRPr="004C7291" w:rsidRDefault="009F1A92" w:rsidP="00064FCB">
            <w:pPr>
              <w:pStyle w:val="Table"/>
              <w:spacing w:line="180" w:lineRule="exact"/>
              <w:jc w:val="center"/>
              <w:rPr>
                <w:color w:val="000000" w:themeColor="text1"/>
                <w:szCs w:val="21"/>
              </w:rPr>
            </w:pPr>
            <w:r>
              <w:rPr>
                <w:color w:val="000000"/>
                <w:sz w:val="20"/>
                <w:szCs w:val="20"/>
              </w:rPr>
              <w:t>270</w:t>
            </w:r>
          </w:p>
        </w:tc>
        <w:tc>
          <w:tcPr>
            <w:tcW w:w="507" w:type="pct"/>
            <w:shd w:val="clear" w:color="auto" w:fill="auto"/>
            <w:vAlign w:val="center"/>
          </w:tcPr>
          <w:p w14:paraId="52A03F42" w14:textId="28B20872"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68A79EF1" w14:textId="50FAB4A3"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 xml:space="preserve">121.7 </w:t>
            </w:r>
          </w:p>
        </w:tc>
        <w:tc>
          <w:tcPr>
            <w:tcW w:w="584" w:type="pct"/>
            <w:shd w:val="clear" w:color="auto" w:fill="auto"/>
            <w:vAlign w:val="center"/>
          </w:tcPr>
          <w:p w14:paraId="018966D6" w14:textId="3CF0A609"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r>
      <w:tr w:rsidR="009F1A92" w:rsidRPr="00E17EF1" w14:paraId="20A2233F" w14:textId="77777777" w:rsidTr="00774FEF">
        <w:trPr>
          <w:trHeight w:val="284"/>
        </w:trPr>
        <w:tc>
          <w:tcPr>
            <w:tcW w:w="794" w:type="pct"/>
            <w:shd w:val="clear" w:color="auto" w:fill="auto"/>
            <w:vAlign w:val="center"/>
          </w:tcPr>
          <w:p w14:paraId="5CE5D29D" w14:textId="50CC878E"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 xml:space="preserve"> +Y Cover</w:t>
            </w:r>
          </w:p>
        </w:tc>
        <w:tc>
          <w:tcPr>
            <w:tcW w:w="551" w:type="pct"/>
            <w:shd w:val="clear" w:color="auto" w:fill="auto"/>
            <w:vAlign w:val="center"/>
          </w:tcPr>
          <w:p w14:paraId="77CDB39A" w14:textId="2FF22B8C"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FR4</w:t>
            </w:r>
          </w:p>
        </w:tc>
        <w:tc>
          <w:tcPr>
            <w:tcW w:w="697" w:type="pct"/>
            <w:shd w:val="clear" w:color="auto" w:fill="auto"/>
            <w:vAlign w:val="center"/>
          </w:tcPr>
          <w:p w14:paraId="297005F2" w14:textId="771E726B"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1.5</w:t>
            </w:r>
          </w:p>
        </w:tc>
        <w:tc>
          <w:tcPr>
            <w:tcW w:w="697" w:type="pct"/>
            <w:shd w:val="clear" w:color="auto" w:fill="auto"/>
            <w:vAlign w:val="center"/>
          </w:tcPr>
          <w:p w14:paraId="49A0D713" w14:textId="1FAC5786" w:rsidR="009F1A92" w:rsidRPr="004C7291" w:rsidRDefault="009F1A92" w:rsidP="00064FCB">
            <w:pPr>
              <w:pStyle w:val="Table"/>
              <w:spacing w:line="18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3A67DCA7" w14:textId="31A684F3" w:rsidR="009F1A92" w:rsidRPr="004C7291" w:rsidRDefault="009F1A92" w:rsidP="00064FCB">
            <w:pPr>
              <w:pStyle w:val="Table"/>
              <w:spacing w:line="180" w:lineRule="exact"/>
              <w:jc w:val="center"/>
              <w:rPr>
                <w:color w:val="000000" w:themeColor="text1"/>
                <w:szCs w:val="21"/>
              </w:rPr>
            </w:pPr>
            <w:r>
              <w:rPr>
                <w:color w:val="000000"/>
                <w:sz w:val="20"/>
                <w:szCs w:val="20"/>
              </w:rPr>
              <w:t>270</w:t>
            </w:r>
          </w:p>
        </w:tc>
        <w:tc>
          <w:tcPr>
            <w:tcW w:w="507" w:type="pct"/>
            <w:shd w:val="clear" w:color="auto" w:fill="auto"/>
            <w:vAlign w:val="center"/>
          </w:tcPr>
          <w:p w14:paraId="3D88C9F6" w14:textId="5C472CE0"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3B8AD4C" w14:textId="31917BF8"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 xml:space="preserve">89.0 </w:t>
            </w:r>
          </w:p>
        </w:tc>
        <w:tc>
          <w:tcPr>
            <w:tcW w:w="584" w:type="pct"/>
            <w:shd w:val="clear" w:color="auto" w:fill="auto"/>
            <w:vAlign w:val="center"/>
          </w:tcPr>
          <w:p w14:paraId="1EDD08AA" w14:textId="354DB6D4"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r>
      <w:tr w:rsidR="009F1A92" w:rsidRPr="00E17EF1" w14:paraId="3E00AFE0" w14:textId="77777777" w:rsidTr="00774FEF">
        <w:trPr>
          <w:trHeight w:val="284"/>
        </w:trPr>
        <w:tc>
          <w:tcPr>
            <w:tcW w:w="794" w:type="pct"/>
            <w:shd w:val="clear" w:color="auto" w:fill="auto"/>
            <w:vAlign w:val="center"/>
          </w:tcPr>
          <w:p w14:paraId="072EF84A" w14:textId="50EFA6F2"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Component-07</w:t>
            </w:r>
          </w:p>
        </w:tc>
        <w:tc>
          <w:tcPr>
            <w:tcW w:w="551" w:type="pct"/>
            <w:shd w:val="clear" w:color="auto" w:fill="auto"/>
            <w:vAlign w:val="center"/>
          </w:tcPr>
          <w:p w14:paraId="2FF7DE8A" w14:textId="1B682CE1"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Teflon</w:t>
            </w:r>
          </w:p>
        </w:tc>
        <w:tc>
          <w:tcPr>
            <w:tcW w:w="697" w:type="pct"/>
            <w:shd w:val="clear" w:color="auto" w:fill="auto"/>
            <w:vAlign w:val="center"/>
          </w:tcPr>
          <w:p w14:paraId="53211BB0" w14:textId="016BC5C6"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0.2</w:t>
            </w:r>
          </w:p>
        </w:tc>
        <w:tc>
          <w:tcPr>
            <w:tcW w:w="697" w:type="pct"/>
            <w:shd w:val="clear" w:color="auto" w:fill="auto"/>
            <w:vAlign w:val="center"/>
          </w:tcPr>
          <w:p w14:paraId="38301AAF" w14:textId="1E8EFFD8" w:rsidR="009F1A92" w:rsidRPr="004C7291" w:rsidRDefault="009F1A92" w:rsidP="00064FCB">
            <w:pPr>
              <w:pStyle w:val="Table"/>
              <w:spacing w:line="18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287C8D0F" w14:textId="6EF9BCD0" w:rsidR="009F1A92" w:rsidRPr="004C7291" w:rsidRDefault="009F1A92" w:rsidP="00064FCB">
            <w:pPr>
              <w:pStyle w:val="Table"/>
              <w:spacing w:line="180" w:lineRule="exact"/>
              <w:jc w:val="center"/>
              <w:rPr>
                <w:color w:val="000000" w:themeColor="text1"/>
                <w:szCs w:val="21"/>
              </w:rPr>
            </w:pPr>
            <w:r>
              <w:rPr>
                <w:color w:val="000000"/>
                <w:sz w:val="20"/>
                <w:szCs w:val="20"/>
              </w:rPr>
              <w:t>27.5</w:t>
            </w:r>
          </w:p>
        </w:tc>
        <w:tc>
          <w:tcPr>
            <w:tcW w:w="507" w:type="pct"/>
            <w:shd w:val="clear" w:color="auto" w:fill="auto"/>
            <w:vAlign w:val="center"/>
          </w:tcPr>
          <w:p w14:paraId="4D3C37FD" w14:textId="7DCD5781"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1A3CBFF3" w14:textId="49A2F3A9"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 xml:space="preserve">67.8 </w:t>
            </w:r>
          </w:p>
        </w:tc>
        <w:tc>
          <w:tcPr>
            <w:tcW w:w="584" w:type="pct"/>
            <w:shd w:val="clear" w:color="auto" w:fill="auto"/>
            <w:vAlign w:val="center"/>
          </w:tcPr>
          <w:p w14:paraId="279C9B5B" w14:textId="0B6A87B8"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r>
      <w:tr w:rsidR="009F1A92" w:rsidRPr="00E17EF1" w14:paraId="6FD7BA2D" w14:textId="77777777" w:rsidTr="00774FEF">
        <w:trPr>
          <w:trHeight w:val="284"/>
        </w:trPr>
        <w:tc>
          <w:tcPr>
            <w:tcW w:w="794" w:type="pct"/>
            <w:shd w:val="clear" w:color="auto" w:fill="auto"/>
            <w:vAlign w:val="center"/>
          </w:tcPr>
          <w:p w14:paraId="3B67F898" w14:textId="249F02D2"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Component-25</w:t>
            </w:r>
          </w:p>
        </w:tc>
        <w:tc>
          <w:tcPr>
            <w:tcW w:w="551" w:type="pct"/>
            <w:shd w:val="clear" w:color="auto" w:fill="auto"/>
            <w:vAlign w:val="center"/>
          </w:tcPr>
          <w:p w14:paraId="1EB8BF5B" w14:textId="2E31E7A0"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Teflon</w:t>
            </w:r>
          </w:p>
        </w:tc>
        <w:tc>
          <w:tcPr>
            <w:tcW w:w="697" w:type="pct"/>
            <w:shd w:val="clear" w:color="auto" w:fill="auto"/>
            <w:vAlign w:val="center"/>
          </w:tcPr>
          <w:p w14:paraId="3091BB42" w14:textId="10E551D9" w:rsidR="009F1A92" w:rsidRPr="004C7291" w:rsidRDefault="009F1A92" w:rsidP="00064FCB">
            <w:pPr>
              <w:pStyle w:val="Table"/>
              <w:spacing w:line="180" w:lineRule="exact"/>
              <w:jc w:val="center"/>
              <w:rPr>
                <w:color w:val="000000" w:themeColor="text1"/>
                <w:szCs w:val="21"/>
              </w:rPr>
            </w:pPr>
            <w:r w:rsidRPr="004C7291">
              <w:rPr>
                <w:color w:val="000000" w:themeColor="text1"/>
                <w:szCs w:val="21"/>
              </w:rPr>
              <w:t>1.0</w:t>
            </w:r>
          </w:p>
        </w:tc>
        <w:tc>
          <w:tcPr>
            <w:tcW w:w="697" w:type="pct"/>
            <w:shd w:val="clear" w:color="auto" w:fill="auto"/>
            <w:vAlign w:val="center"/>
          </w:tcPr>
          <w:p w14:paraId="61C9AB77" w14:textId="4881A78E" w:rsidR="009F1A92" w:rsidRPr="004C7291" w:rsidRDefault="009F1A92" w:rsidP="00064FCB">
            <w:pPr>
              <w:pStyle w:val="Table"/>
              <w:spacing w:line="180" w:lineRule="exact"/>
              <w:jc w:val="center"/>
              <w:rPr>
                <w:color w:val="000000" w:themeColor="text1"/>
                <w:szCs w:val="21"/>
              </w:rPr>
            </w:pPr>
            <w:r>
              <w:rPr>
                <w:color w:val="000000"/>
                <w:sz w:val="20"/>
                <w:szCs w:val="20"/>
              </w:rPr>
              <w:t xml:space="preserve"> -</w:t>
            </w:r>
          </w:p>
        </w:tc>
        <w:tc>
          <w:tcPr>
            <w:tcW w:w="585" w:type="pct"/>
            <w:shd w:val="clear" w:color="auto" w:fill="auto"/>
            <w:vAlign w:val="center"/>
          </w:tcPr>
          <w:p w14:paraId="10C3E1EE" w14:textId="3105D57E" w:rsidR="009F1A92" w:rsidRPr="004C7291" w:rsidRDefault="009F1A92" w:rsidP="00064FCB">
            <w:pPr>
              <w:pStyle w:val="Table"/>
              <w:spacing w:line="180" w:lineRule="exact"/>
              <w:jc w:val="center"/>
              <w:rPr>
                <w:color w:val="000000" w:themeColor="text1"/>
                <w:szCs w:val="21"/>
              </w:rPr>
            </w:pPr>
            <w:r>
              <w:rPr>
                <w:color w:val="000000"/>
                <w:sz w:val="20"/>
                <w:szCs w:val="20"/>
              </w:rPr>
              <w:t>27.5</w:t>
            </w:r>
          </w:p>
        </w:tc>
        <w:tc>
          <w:tcPr>
            <w:tcW w:w="507" w:type="pct"/>
            <w:shd w:val="clear" w:color="auto" w:fill="auto"/>
            <w:vAlign w:val="center"/>
          </w:tcPr>
          <w:p w14:paraId="45BF17F1" w14:textId="47DC139F"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c>
          <w:tcPr>
            <w:tcW w:w="585" w:type="pct"/>
            <w:shd w:val="clear" w:color="auto" w:fill="auto"/>
            <w:vAlign w:val="center"/>
          </w:tcPr>
          <w:p w14:paraId="4F064008" w14:textId="60E99439"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 xml:space="preserve">12.8 </w:t>
            </w:r>
          </w:p>
        </w:tc>
        <w:tc>
          <w:tcPr>
            <w:tcW w:w="584" w:type="pct"/>
            <w:shd w:val="clear" w:color="auto" w:fill="auto"/>
            <w:vAlign w:val="center"/>
          </w:tcPr>
          <w:p w14:paraId="3DD357AF" w14:textId="4A1D2B98" w:rsidR="009F1A92" w:rsidRPr="004C7291" w:rsidRDefault="009F1A92" w:rsidP="00064FCB">
            <w:pPr>
              <w:pStyle w:val="Table"/>
              <w:spacing w:line="180" w:lineRule="exact"/>
              <w:jc w:val="center"/>
              <w:rPr>
                <w:color w:val="000000" w:themeColor="text1"/>
                <w:szCs w:val="21"/>
              </w:rPr>
            </w:pPr>
            <w:r>
              <w:rPr>
                <w:rFonts w:ascii="TimesNewRomanPSMT" w:hAnsi="TimesNewRomanPSMT" w:cs="TimesNewRomanPSMT"/>
                <w:color w:val="000000"/>
                <w:sz w:val="20"/>
                <w:szCs w:val="20"/>
              </w:rPr>
              <w:t>-</w:t>
            </w:r>
          </w:p>
        </w:tc>
      </w:tr>
    </w:tbl>
    <w:p w14:paraId="08CB3B36" w14:textId="77777777" w:rsidR="00C07527" w:rsidRPr="00E17EF1" w:rsidRDefault="00C07527" w:rsidP="00410DA6">
      <w:pPr>
        <w:spacing w:line="276" w:lineRule="auto"/>
        <w:ind w:firstLine="0"/>
        <w:jc w:val="center"/>
        <w:rPr>
          <w:rFonts w:eastAsia="Times New Roman"/>
          <w:b/>
          <w:u w:val="single"/>
        </w:rPr>
      </w:pPr>
    </w:p>
    <w:p w14:paraId="540177F9" w14:textId="1DA5601D" w:rsidR="00B35BD3" w:rsidRPr="00E17EF1" w:rsidRDefault="004275D9" w:rsidP="00C273E4">
      <w:pPr>
        <w:ind w:firstLine="284"/>
      </w:pPr>
      <w:r w:rsidRPr="00E17EF1">
        <w:lastRenderedPageBreak/>
        <w:t>Tables 5.</w:t>
      </w:r>
      <w:r w:rsidR="007D7C80">
        <w:t>5</w:t>
      </w:r>
      <w:r w:rsidRPr="00E17EF1">
        <w:t>.2-1</w:t>
      </w:r>
      <w:r w:rsidR="00702D58">
        <w:t xml:space="preserve"> to</w:t>
      </w:r>
      <w:r w:rsidRPr="00E17EF1">
        <w:t xml:space="preserve"> 5.</w:t>
      </w:r>
      <w:r w:rsidR="007D7C80">
        <w:t>5</w:t>
      </w:r>
      <w:r w:rsidRPr="00E17EF1">
        <w:t xml:space="preserve">.2-3 show that the outermost structure has an MS of 0 or more. Therefore, the satellite has sufficient strength to withstand the launch load (due to </w:t>
      </w:r>
      <w:r w:rsidR="00410DA6" w:rsidRPr="00E17EF1">
        <w:t>quasi-static</w:t>
      </w:r>
      <w:r w:rsidRPr="00E17EF1">
        <w:t xml:space="preserve"> acceleration)</w:t>
      </w:r>
      <w:r w:rsidR="00410DA6" w:rsidRPr="00E17EF1">
        <w:t>.</w:t>
      </w:r>
    </w:p>
    <w:p w14:paraId="522885FC" w14:textId="77777777" w:rsidR="00320A03" w:rsidRPr="00E17EF1" w:rsidRDefault="00320A03" w:rsidP="00410DA6"/>
    <w:p w14:paraId="159092CE" w14:textId="05B161C6" w:rsidR="00E43B08" w:rsidRPr="00E17EF1" w:rsidRDefault="00E43B08" w:rsidP="00C273E4">
      <w:pPr>
        <w:pStyle w:val="3"/>
        <w:ind w:firstLine="0"/>
      </w:pPr>
      <w:bookmarkStart w:id="40" w:name="_Toc157444127"/>
      <w:bookmarkStart w:id="41" w:name="_Toc509582821"/>
      <w:r w:rsidRPr="00E17EF1">
        <w:t>5.</w:t>
      </w:r>
      <w:r w:rsidR="00410DA6" w:rsidRPr="00E17EF1">
        <w:t>5</w:t>
      </w:r>
      <w:r w:rsidRPr="00E17EF1">
        <w:t>.3</w:t>
      </w:r>
      <w:r w:rsidR="00410DA6" w:rsidRPr="00E17EF1">
        <w:t xml:space="preserve">. </w:t>
      </w:r>
      <w:r w:rsidRPr="00E17EF1">
        <w:t>Fastener Analysis</w:t>
      </w:r>
      <w:bookmarkEnd w:id="40"/>
    </w:p>
    <w:p w14:paraId="665CA06E" w14:textId="6C64F60D" w:rsidR="00E43B08" w:rsidRPr="00E17EF1" w:rsidRDefault="00E43B08" w:rsidP="00C273E4">
      <w:pPr>
        <w:ind w:firstLine="284"/>
      </w:pPr>
      <w:r w:rsidRPr="00E17EF1">
        <w:t xml:space="preserve">All screws used in the structure are hexagon socket screws. </w:t>
      </w:r>
      <w:r w:rsidR="00546950">
        <w:t>Three</w:t>
      </w:r>
      <w:r w:rsidR="00546950" w:rsidRPr="00E17EF1">
        <w:t xml:space="preserve"> </w:t>
      </w:r>
      <w:r w:rsidRPr="00E17EF1">
        <w:t xml:space="preserve">size was used, </w:t>
      </w:r>
      <w:r w:rsidR="00BC26B0">
        <w:t xml:space="preserve">M1.6, </w:t>
      </w:r>
      <w:r w:rsidRPr="00E17EF1">
        <w:t>M2</w:t>
      </w:r>
      <w:r w:rsidR="00BC26B0">
        <w:t xml:space="preserve"> and M2</w:t>
      </w:r>
      <w:r w:rsidR="00DE53D5">
        <w:t xml:space="preserve"> ultra-low head</w:t>
      </w:r>
      <w:r w:rsidRPr="00E17EF1">
        <w:t xml:space="preserve"> screws made </w:t>
      </w:r>
      <w:r w:rsidR="00D079A5">
        <w:t>of</w:t>
      </w:r>
      <w:r w:rsidRPr="00E17EF1">
        <w:t xml:space="preserve"> SUS304. The stress at the joints is estimated from the CAD static analysis</w:t>
      </w:r>
      <w:r w:rsidR="00410DA6" w:rsidRPr="00E17EF1">
        <w:t>,</w:t>
      </w:r>
      <w:r w:rsidRPr="00E17EF1">
        <w:t xml:space="preserve"> and the factor of safety is computed. </w:t>
      </w:r>
      <w:r w:rsidR="00410DA6" w:rsidRPr="00E17EF1">
        <w:t>Fail-safe</w:t>
      </w:r>
      <w:r w:rsidRPr="00E17EF1">
        <w:t xml:space="preserve"> analysis was done in two case</w:t>
      </w:r>
      <w:r w:rsidR="00410DA6" w:rsidRPr="00E17EF1">
        <w:t>s</w:t>
      </w:r>
      <w:r w:rsidRPr="00E17EF1">
        <w:t xml:space="preserve"> for each </w:t>
      </w:r>
      <w:r w:rsidR="008C449E" w:rsidRPr="00E17EF1">
        <w:t>axis</w:t>
      </w:r>
      <w:r w:rsidR="00410DA6" w:rsidRPr="00E17EF1">
        <w:t>,</w:t>
      </w:r>
      <w:r w:rsidRPr="00E17EF1">
        <w:t xml:space="preserve"> as shown in Table 5.</w:t>
      </w:r>
      <w:r w:rsidR="00410DA6" w:rsidRPr="00E17EF1">
        <w:t>5</w:t>
      </w:r>
      <w:r w:rsidRPr="00E17EF1">
        <w:t>.3-1. The screws used in the structures are shown in Table 5.</w:t>
      </w:r>
      <w:r w:rsidR="00410DA6" w:rsidRPr="00E17EF1">
        <w:t>5</w:t>
      </w:r>
      <w:r w:rsidRPr="00E17EF1">
        <w:t>.3-2. The analysis results are shown in Tables 5.</w:t>
      </w:r>
      <w:r w:rsidR="00410DA6" w:rsidRPr="00E17EF1">
        <w:t>5</w:t>
      </w:r>
      <w:r w:rsidRPr="00E17EF1">
        <w:t>.3-3 to 5.</w:t>
      </w:r>
      <w:r w:rsidR="00410DA6" w:rsidRPr="00E17EF1">
        <w:t>5</w:t>
      </w:r>
      <w:r w:rsidRPr="00E17EF1">
        <w:t>.3-8.</w:t>
      </w:r>
    </w:p>
    <w:p w14:paraId="0A8393A0" w14:textId="77777777" w:rsidR="00E43B08" w:rsidRPr="00E17EF1" w:rsidRDefault="00E43B08" w:rsidP="00CE0ABB">
      <w:pPr>
        <w:spacing w:line="276" w:lineRule="auto"/>
        <w:ind w:firstLine="105"/>
        <w:rPr>
          <w:rFonts w:eastAsia="Times New Roman"/>
        </w:rPr>
      </w:pPr>
    </w:p>
    <w:p w14:paraId="74C317AB" w14:textId="77777777" w:rsidR="00E43B08" w:rsidRPr="00E17EF1" w:rsidRDefault="00E43B08" w:rsidP="00CE0ABB">
      <w:pPr>
        <w:spacing w:line="276" w:lineRule="auto"/>
      </w:pPr>
      <m:oMathPara>
        <m:oMath>
          <m:r>
            <w:rPr>
              <w:rFonts w:ascii="Cambria Math" w:eastAsia="Times New Roman" w:hAnsi="Cambria Math"/>
            </w:rPr>
            <m:t>Preload Stress (Q)=</m:t>
          </m:r>
          <m:f>
            <m:fPr>
              <m:ctrlPr>
                <w:rPr>
                  <w:rFonts w:ascii="Cambria Math" w:eastAsia="Times New Roman" w:hAnsi="Cambria Math"/>
                  <w:i/>
                </w:rPr>
              </m:ctrlPr>
            </m:fPr>
            <m:num>
              <m:r>
                <w:rPr>
                  <w:rFonts w:ascii="Cambria Math" w:eastAsia="Times New Roman" w:hAnsi="Cambria Math"/>
                </w:rPr>
                <m:t>F</m:t>
              </m:r>
            </m:num>
            <m:den>
              <m:r>
                <w:rPr>
                  <w:rFonts w:ascii="Cambria Math" w:eastAsia="Times New Roman" w:hAnsi="Cambria Math"/>
                </w:rPr>
                <m:t>A</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 xml:space="preserve">Axial Load </m:t>
              </m:r>
            </m:num>
            <m:den>
              <m:r>
                <w:rPr>
                  <w:rFonts w:ascii="Cambria Math" w:eastAsia="Times New Roman" w:hAnsi="Cambria Math"/>
                </w:rPr>
                <m:t>π</m:t>
              </m:r>
              <m:sSup>
                <m:sSupPr>
                  <m:ctrlPr>
                    <w:rPr>
                      <w:rFonts w:ascii="Cambria Math" w:eastAsia="Times New Roman" w:hAnsi="Cambria Math"/>
                      <w:i/>
                    </w:rPr>
                  </m:ctrlPr>
                </m:sSupPr>
                <m:e>
                  <m:r>
                    <w:rPr>
                      <w:rFonts w:ascii="Cambria Math" w:eastAsia="Times New Roman" w:hAnsi="Cambria Math"/>
                    </w:rPr>
                    <m:t>r</m:t>
                  </m:r>
                </m:e>
                <m:sup>
                  <m:r>
                    <w:rPr>
                      <w:rFonts w:ascii="Cambria Math" w:eastAsia="Times New Roman" w:hAnsi="Cambria Math"/>
                    </w:rPr>
                    <m:t>2</m:t>
                  </m:r>
                </m:sup>
              </m:sSup>
            </m:den>
          </m:f>
        </m:oMath>
      </m:oMathPara>
    </w:p>
    <w:p w14:paraId="7B700450" w14:textId="79084C27" w:rsidR="00E43B08" w:rsidRPr="004C7291" w:rsidRDefault="008C449E" w:rsidP="008C449E">
      <w:pPr>
        <w:spacing w:line="276" w:lineRule="auto"/>
        <w:ind w:firstLine="0"/>
      </w:pPr>
      <m:oMathPara>
        <m:oMath>
          <m:r>
            <w:rPr>
              <w:rFonts w:ascii="Cambria Math" w:eastAsia="Times New Roman" w:hAnsi="Cambria Math"/>
            </w:rPr>
            <m:t>MS=</m:t>
          </m:r>
          <m:f>
            <m:fPr>
              <m:ctrlPr>
                <w:rPr>
                  <w:rFonts w:ascii="Cambria Math" w:eastAsia="Times New Roman" w:hAnsi="Cambria Math"/>
                  <w:i/>
                </w:rPr>
              </m:ctrlPr>
            </m:fPr>
            <m:num>
              <m:r>
                <w:rPr>
                  <w:rFonts w:ascii="Cambria Math" w:eastAsia="Times New Roman" w:hAnsi="Cambria Math"/>
                </w:rPr>
                <m:t>Allowable Stress</m:t>
              </m:r>
            </m:num>
            <m:den>
              <m:r>
                <w:rPr>
                  <w:rFonts w:ascii="Cambria Math" w:hAnsi="Cambria Math"/>
                </w:rPr>
                <m:t>External Stress∙n∙ϕ</m:t>
              </m:r>
              <m:r>
                <w:rPr>
                  <w:rFonts w:ascii="Cambria Math" w:eastAsia="Times New Roman" w:hAnsi="Cambria Math"/>
                </w:rPr>
                <m:t>∙FS+Preload</m:t>
              </m:r>
            </m:den>
          </m:f>
          <m:r>
            <w:rPr>
              <w:rFonts w:ascii="Cambria Math" w:eastAsia="Times New Roman" w:hAnsi="Cambria Math"/>
            </w:rPr>
            <m:t>-1≥0</m:t>
          </m:r>
        </m:oMath>
      </m:oMathPara>
    </w:p>
    <w:p w14:paraId="7947671C" w14:textId="77777777" w:rsidR="004C7291" w:rsidRPr="00B15E0A" w:rsidRDefault="004C7291" w:rsidP="008C449E">
      <w:pPr>
        <w:spacing w:line="276" w:lineRule="auto"/>
        <w:ind w:firstLine="0"/>
      </w:pPr>
    </w:p>
    <w:p w14:paraId="570E4859" w14:textId="129DA01E" w:rsidR="00B15E0A" w:rsidRDefault="00B15E0A" w:rsidP="00B15E0A">
      <w:pPr>
        <w:spacing w:line="276" w:lineRule="auto"/>
        <w:ind w:left="840" w:firstLine="0"/>
      </w:pPr>
      <w:proofErr w:type="gramStart"/>
      <w:r>
        <w:t>where</w:t>
      </w:r>
      <w:proofErr w:type="gramEnd"/>
    </w:p>
    <w:p w14:paraId="5E521463" w14:textId="77C2A611" w:rsidR="00B15E0A" w:rsidRDefault="00B15E0A" w:rsidP="00B15E0A">
      <w:pPr>
        <w:spacing w:line="276" w:lineRule="auto"/>
        <w:ind w:left="840" w:firstLine="0"/>
      </w:pPr>
      <m:oMath>
        <m:r>
          <w:rPr>
            <w:rFonts w:ascii="Cambria Math" w:hAnsi="Cambria Math"/>
          </w:rPr>
          <m:t>n</m:t>
        </m:r>
      </m:oMath>
      <w:r>
        <w:t xml:space="preserve"> is load-introduction factor = </w:t>
      </w:r>
      <w:proofErr w:type="gramStart"/>
      <w:r>
        <w:t>1;</w:t>
      </w:r>
      <w:proofErr w:type="gramEnd"/>
    </w:p>
    <w:p w14:paraId="4DFD9166" w14:textId="5F70A239" w:rsidR="00B15E0A" w:rsidRDefault="00B15E0A" w:rsidP="00B15E0A">
      <w:pPr>
        <w:spacing w:line="276" w:lineRule="auto"/>
        <w:ind w:left="840" w:firstLine="0"/>
      </w:pPr>
      <m:oMath>
        <m:r>
          <w:rPr>
            <w:rFonts w:ascii="Cambria Math" w:hAnsi="Cambria Math"/>
          </w:rPr>
          <m:t>ϕ</m:t>
        </m:r>
      </m:oMath>
      <w:r>
        <w:t xml:space="preserve"> is stiffness factor</w:t>
      </w:r>
      <w:r w:rsidR="00CE7390">
        <w:t xml:space="preserve"> = 1</w:t>
      </w:r>
      <w:r>
        <w:t>.</w:t>
      </w:r>
    </w:p>
    <w:p w14:paraId="058BEED3" w14:textId="77777777" w:rsidR="00B15E0A" w:rsidRPr="00E17EF1" w:rsidRDefault="00B15E0A" w:rsidP="008C449E">
      <w:pPr>
        <w:spacing w:line="276" w:lineRule="auto"/>
        <w:ind w:firstLine="0"/>
      </w:pPr>
    </w:p>
    <w:p w14:paraId="5DB690D5" w14:textId="60675002" w:rsidR="00E43B08" w:rsidRPr="00E17EF1" w:rsidRDefault="00E43B08" w:rsidP="008C449E">
      <w:pPr>
        <w:spacing w:line="276" w:lineRule="auto"/>
        <w:ind w:firstLine="0"/>
        <w:jc w:val="center"/>
        <w:rPr>
          <w:b/>
          <w:u w:val="single"/>
        </w:rPr>
      </w:pPr>
      <w:r w:rsidRPr="00E17EF1">
        <w:rPr>
          <w:b/>
          <w:u w:val="single"/>
        </w:rPr>
        <w:t>Table 5.</w:t>
      </w:r>
      <w:r w:rsidR="008C449E" w:rsidRPr="00E17EF1">
        <w:rPr>
          <w:b/>
          <w:u w:val="single"/>
        </w:rPr>
        <w:t>5</w:t>
      </w:r>
      <w:r w:rsidRPr="00E17EF1">
        <w:rPr>
          <w:b/>
          <w:u w:val="single"/>
        </w:rPr>
        <w:t xml:space="preserve">.3-1 Fail </w:t>
      </w:r>
      <w:r w:rsidR="008C449E" w:rsidRPr="00E17EF1">
        <w:rPr>
          <w:b/>
          <w:u w:val="single"/>
        </w:rPr>
        <w:t>S</w:t>
      </w:r>
      <w:r w:rsidRPr="00E17EF1">
        <w:rPr>
          <w:b/>
          <w:u w:val="single"/>
        </w:rPr>
        <w:t xml:space="preserve">afe </w:t>
      </w:r>
      <w:r w:rsidR="008C449E" w:rsidRPr="00E17EF1">
        <w:rPr>
          <w:b/>
          <w:u w:val="single"/>
        </w:rPr>
        <w:t>A</w:t>
      </w:r>
      <w:r w:rsidRPr="00E17EF1">
        <w:rPr>
          <w:b/>
          <w:u w:val="single"/>
        </w:rPr>
        <w:t>nalysis</w:t>
      </w:r>
    </w:p>
    <w:tbl>
      <w:tblPr>
        <w:tblStyle w:val="ab"/>
        <w:tblW w:w="5000" w:type="pct"/>
        <w:tblCellMar>
          <w:top w:w="57" w:type="dxa"/>
          <w:left w:w="57" w:type="dxa"/>
          <w:bottom w:w="57" w:type="dxa"/>
          <w:right w:w="57" w:type="dxa"/>
        </w:tblCellMar>
        <w:tblLook w:val="04A0" w:firstRow="1" w:lastRow="0" w:firstColumn="1" w:lastColumn="0" w:noHBand="0" w:noVBand="1"/>
      </w:tblPr>
      <w:tblGrid>
        <w:gridCol w:w="898"/>
        <w:gridCol w:w="2559"/>
        <w:gridCol w:w="4212"/>
        <w:gridCol w:w="1347"/>
      </w:tblGrid>
      <w:tr w:rsidR="00E43B08" w:rsidRPr="00E17EF1" w14:paraId="69507FCA" w14:textId="77777777" w:rsidTr="008C449E">
        <w:trPr>
          <w:trHeight w:val="284"/>
        </w:trPr>
        <w:tc>
          <w:tcPr>
            <w:tcW w:w="498" w:type="pct"/>
            <w:vAlign w:val="center"/>
          </w:tcPr>
          <w:p w14:paraId="3FDF1931" w14:textId="77777777" w:rsidR="00E43B08" w:rsidRPr="00E17EF1" w:rsidRDefault="00E43B08" w:rsidP="008C449E">
            <w:pPr>
              <w:pStyle w:val="Table"/>
              <w:jc w:val="center"/>
              <w:rPr>
                <w:b/>
                <w:bCs/>
              </w:rPr>
            </w:pPr>
            <w:r w:rsidRPr="00E17EF1">
              <w:rPr>
                <w:b/>
                <w:bCs/>
              </w:rPr>
              <w:t>Case</w:t>
            </w:r>
          </w:p>
        </w:tc>
        <w:tc>
          <w:tcPr>
            <w:tcW w:w="1419" w:type="pct"/>
            <w:vAlign w:val="center"/>
          </w:tcPr>
          <w:p w14:paraId="6CD63029" w14:textId="5F088411" w:rsidR="00E43B08" w:rsidRPr="00E17EF1" w:rsidRDefault="008C449E" w:rsidP="008C449E">
            <w:pPr>
              <w:pStyle w:val="Table"/>
              <w:jc w:val="center"/>
              <w:rPr>
                <w:b/>
                <w:bCs/>
              </w:rPr>
            </w:pPr>
            <w:r w:rsidRPr="00E17EF1">
              <w:rPr>
                <w:b/>
                <w:bCs/>
              </w:rPr>
              <w:t>A</w:t>
            </w:r>
            <w:r w:rsidR="00E43B08" w:rsidRPr="00E17EF1">
              <w:rPr>
                <w:b/>
                <w:bCs/>
              </w:rPr>
              <w:t>xis</w:t>
            </w:r>
          </w:p>
        </w:tc>
        <w:tc>
          <w:tcPr>
            <w:tcW w:w="2336" w:type="pct"/>
            <w:vAlign w:val="center"/>
          </w:tcPr>
          <w:p w14:paraId="70027A0C" w14:textId="77777777" w:rsidR="00E43B08" w:rsidRPr="00E17EF1" w:rsidRDefault="00E43B08" w:rsidP="008C449E">
            <w:pPr>
              <w:pStyle w:val="Table"/>
              <w:jc w:val="center"/>
              <w:rPr>
                <w:b/>
                <w:bCs/>
              </w:rPr>
            </w:pPr>
            <w:r w:rsidRPr="00E17EF1">
              <w:rPr>
                <w:b/>
                <w:bCs/>
              </w:rPr>
              <w:t>Nominal or one bolt missing per group*</w:t>
            </w:r>
          </w:p>
        </w:tc>
        <w:tc>
          <w:tcPr>
            <w:tcW w:w="747" w:type="pct"/>
            <w:vAlign w:val="center"/>
          </w:tcPr>
          <w:p w14:paraId="2A110098" w14:textId="77777777" w:rsidR="00E43B08" w:rsidRPr="00E17EF1" w:rsidRDefault="00E43B08" w:rsidP="008C449E">
            <w:pPr>
              <w:pStyle w:val="Table"/>
              <w:jc w:val="center"/>
              <w:rPr>
                <w:b/>
                <w:bCs/>
              </w:rPr>
            </w:pPr>
            <w:r w:rsidRPr="00E17EF1">
              <w:rPr>
                <w:b/>
                <w:bCs/>
              </w:rPr>
              <w:t>Table</w:t>
            </w:r>
          </w:p>
        </w:tc>
      </w:tr>
      <w:tr w:rsidR="00E43B08" w:rsidRPr="00E17EF1" w14:paraId="491E096E" w14:textId="77777777" w:rsidTr="008C449E">
        <w:tc>
          <w:tcPr>
            <w:tcW w:w="498" w:type="pct"/>
            <w:vMerge w:val="restart"/>
            <w:vAlign w:val="center"/>
          </w:tcPr>
          <w:p w14:paraId="5043478B" w14:textId="77777777" w:rsidR="00E43B08" w:rsidRPr="00E17EF1" w:rsidRDefault="00E43B08" w:rsidP="008C449E">
            <w:pPr>
              <w:pStyle w:val="Table"/>
              <w:jc w:val="center"/>
            </w:pPr>
            <w:r w:rsidRPr="00E17EF1">
              <w:t>STA1</w:t>
            </w:r>
          </w:p>
        </w:tc>
        <w:tc>
          <w:tcPr>
            <w:tcW w:w="1419" w:type="pct"/>
            <w:vMerge w:val="restart"/>
            <w:vAlign w:val="center"/>
          </w:tcPr>
          <w:p w14:paraId="401C6D32" w14:textId="77777777" w:rsidR="00E43B08" w:rsidRPr="00E17EF1" w:rsidRDefault="00E43B08" w:rsidP="008C449E">
            <w:pPr>
              <w:pStyle w:val="Table"/>
              <w:jc w:val="center"/>
            </w:pPr>
            <w:r w:rsidRPr="00E17EF1">
              <w:t>X</w:t>
            </w:r>
          </w:p>
        </w:tc>
        <w:tc>
          <w:tcPr>
            <w:tcW w:w="2336" w:type="pct"/>
            <w:vAlign w:val="center"/>
          </w:tcPr>
          <w:p w14:paraId="1D95FEDE" w14:textId="77777777" w:rsidR="00E43B08" w:rsidRPr="00E17EF1" w:rsidRDefault="00E43B08" w:rsidP="008C449E">
            <w:pPr>
              <w:pStyle w:val="Table"/>
              <w:jc w:val="center"/>
            </w:pPr>
            <w:r w:rsidRPr="00E17EF1">
              <w:t>Nominal</w:t>
            </w:r>
          </w:p>
        </w:tc>
        <w:tc>
          <w:tcPr>
            <w:tcW w:w="747" w:type="pct"/>
            <w:vAlign w:val="center"/>
          </w:tcPr>
          <w:p w14:paraId="1E5F4D1D" w14:textId="41B4865F" w:rsidR="00E43B08" w:rsidRPr="00E17EF1" w:rsidRDefault="00E43B08" w:rsidP="008C449E">
            <w:pPr>
              <w:pStyle w:val="Table"/>
              <w:jc w:val="center"/>
            </w:pPr>
            <w:r w:rsidRPr="00E17EF1">
              <w:t>5.</w:t>
            </w:r>
            <w:r w:rsidR="00E9120A" w:rsidRPr="00E17EF1">
              <w:t>5</w:t>
            </w:r>
            <w:r w:rsidRPr="00E17EF1">
              <w:t>.3-3</w:t>
            </w:r>
          </w:p>
        </w:tc>
      </w:tr>
      <w:tr w:rsidR="00E43B08" w:rsidRPr="00E17EF1" w14:paraId="74703842" w14:textId="77777777" w:rsidTr="008C449E">
        <w:tc>
          <w:tcPr>
            <w:tcW w:w="498" w:type="pct"/>
            <w:vMerge/>
            <w:vAlign w:val="center"/>
          </w:tcPr>
          <w:p w14:paraId="205CAE22" w14:textId="77777777" w:rsidR="00E43B08" w:rsidRPr="00E17EF1" w:rsidRDefault="00E43B08" w:rsidP="008C449E">
            <w:pPr>
              <w:pStyle w:val="Table"/>
              <w:jc w:val="center"/>
            </w:pPr>
          </w:p>
        </w:tc>
        <w:tc>
          <w:tcPr>
            <w:tcW w:w="1419" w:type="pct"/>
            <w:vMerge/>
            <w:vAlign w:val="center"/>
          </w:tcPr>
          <w:p w14:paraId="1E911AC8" w14:textId="77777777" w:rsidR="00E43B08" w:rsidRPr="00E17EF1" w:rsidRDefault="00E43B08" w:rsidP="008C449E">
            <w:pPr>
              <w:pStyle w:val="Table"/>
              <w:jc w:val="center"/>
            </w:pPr>
          </w:p>
        </w:tc>
        <w:tc>
          <w:tcPr>
            <w:tcW w:w="2336" w:type="pct"/>
            <w:vAlign w:val="center"/>
          </w:tcPr>
          <w:p w14:paraId="3FBD289F" w14:textId="77777777" w:rsidR="00E43B08" w:rsidRPr="00E17EF1" w:rsidRDefault="00E43B08" w:rsidP="008C449E">
            <w:pPr>
              <w:pStyle w:val="Table"/>
              <w:jc w:val="center"/>
            </w:pPr>
            <w:r w:rsidRPr="00E17EF1">
              <w:t>One bolt missing per group</w:t>
            </w:r>
          </w:p>
        </w:tc>
        <w:tc>
          <w:tcPr>
            <w:tcW w:w="747" w:type="pct"/>
            <w:vAlign w:val="center"/>
          </w:tcPr>
          <w:p w14:paraId="56CC3DEB" w14:textId="51B818AB" w:rsidR="00E43B08" w:rsidRPr="00E17EF1" w:rsidRDefault="00E43B08" w:rsidP="008C449E">
            <w:pPr>
              <w:pStyle w:val="Table"/>
              <w:jc w:val="center"/>
            </w:pPr>
            <w:r w:rsidRPr="00E17EF1">
              <w:t>5.</w:t>
            </w:r>
            <w:r w:rsidR="00E9120A" w:rsidRPr="00E17EF1">
              <w:t>5</w:t>
            </w:r>
            <w:r w:rsidRPr="00E17EF1">
              <w:t>.3-6</w:t>
            </w:r>
          </w:p>
        </w:tc>
      </w:tr>
      <w:tr w:rsidR="00E43B08" w:rsidRPr="00E17EF1" w14:paraId="0052B582" w14:textId="77777777" w:rsidTr="008C449E">
        <w:tc>
          <w:tcPr>
            <w:tcW w:w="498" w:type="pct"/>
            <w:vMerge w:val="restart"/>
            <w:vAlign w:val="center"/>
          </w:tcPr>
          <w:p w14:paraId="102B3EA8" w14:textId="77777777" w:rsidR="00E43B08" w:rsidRPr="00E17EF1" w:rsidRDefault="00E43B08" w:rsidP="008C449E">
            <w:pPr>
              <w:pStyle w:val="Table"/>
              <w:jc w:val="center"/>
            </w:pPr>
            <w:r w:rsidRPr="00E17EF1">
              <w:t>STA2</w:t>
            </w:r>
          </w:p>
        </w:tc>
        <w:tc>
          <w:tcPr>
            <w:tcW w:w="1419" w:type="pct"/>
            <w:vMerge w:val="restart"/>
            <w:vAlign w:val="center"/>
          </w:tcPr>
          <w:p w14:paraId="660F5E1D" w14:textId="77777777" w:rsidR="00E43B08" w:rsidRPr="00E17EF1" w:rsidRDefault="00E43B08" w:rsidP="008C449E">
            <w:pPr>
              <w:pStyle w:val="Table"/>
              <w:jc w:val="center"/>
            </w:pPr>
            <w:r w:rsidRPr="00E17EF1">
              <w:t>Y</w:t>
            </w:r>
          </w:p>
        </w:tc>
        <w:tc>
          <w:tcPr>
            <w:tcW w:w="2336" w:type="pct"/>
            <w:vAlign w:val="center"/>
          </w:tcPr>
          <w:p w14:paraId="769A6961" w14:textId="77777777" w:rsidR="00E43B08" w:rsidRPr="00E17EF1" w:rsidRDefault="00E43B08" w:rsidP="008C449E">
            <w:pPr>
              <w:pStyle w:val="Table"/>
              <w:jc w:val="center"/>
            </w:pPr>
            <w:r w:rsidRPr="00E17EF1">
              <w:t>Nominal</w:t>
            </w:r>
          </w:p>
        </w:tc>
        <w:tc>
          <w:tcPr>
            <w:tcW w:w="747" w:type="pct"/>
            <w:vAlign w:val="center"/>
          </w:tcPr>
          <w:p w14:paraId="1CC9AF31" w14:textId="28FFE091" w:rsidR="00E43B08" w:rsidRPr="00E17EF1" w:rsidRDefault="00E43B08" w:rsidP="008C449E">
            <w:pPr>
              <w:pStyle w:val="Table"/>
              <w:jc w:val="center"/>
            </w:pPr>
            <w:r w:rsidRPr="00E17EF1">
              <w:t>5.</w:t>
            </w:r>
            <w:r w:rsidR="00E9120A" w:rsidRPr="00E17EF1">
              <w:t>5</w:t>
            </w:r>
            <w:r w:rsidRPr="00E17EF1">
              <w:t>.3-4</w:t>
            </w:r>
          </w:p>
        </w:tc>
      </w:tr>
      <w:tr w:rsidR="00E43B08" w:rsidRPr="00E17EF1" w14:paraId="3FC83A53" w14:textId="77777777" w:rsidTr="008C449E">
        <w:tc>
          <w:tcPr>
            <w:tcW w:w="498" w:type="pct"/>
            <w:vMerge/>
            <w:vAlign w:val="center"/>
          </w:tcPr>
          <w:p w14:paraId="0009F361" w14:textId="77777777" w:rsidR="00E43B08" w:rsidRPr="00E17EF1" w:rsidRDefault="00E43B08" w:rsidP="008C449E">
            <w:pPr>
              <w:pStyle w:val="Table"/>
              <w:jc w:val="center"/>
            </w:pPr>
          </w:p>
        </w:tc>
        <w:tc>
          <w:tcPr>
            <w:tcW w:w="1419" w:type="pct"/>
            <w:vMerge/>
            <w:vAlign w:val="center"/>
          </w:tcPr>
          <w:p w14:paraId="18CA77BB" w14:textId="77777777" w:rsidR="00E43B08" w:rsidRPr="00E17EF1" w:rsidRDefault="00E43B08" w:rsidP="008C449E">
            <w:pPr>
              <w:pStyle w:val="Table"/>
              <w:jc w:val="center"/>
            </w:pPr>
          </w:p>
        </w:tc>
        <w:tc>
          <w:tcPr>
            <w:tcW w:w="2336" w:type="pct"/>
            <w:vAlign w:val="center"/>
          </w:tcPr>
          <w:p w14:paraId="2A5FF838" w14:textId="77777777" w:rsidR="00E43B08" w:rsidRPr="00E17EF1" w:rsidRDefault="00E43B08" w:rsidP="008C449E">
            <w:pPr>
              <w:pStyle w:val="Table"/>
              <w:jc w:val="center"/>
            </w:pPr>
            <w:r w:rsidRPr="00E17EF1">
              <w:t>One bolt missing per group</w:t>
            </w:r>
          </w:p>
        </w:tc>
        <w:tc>
          <w:tcPr>
            <w:tcW w:w="747" w:type="pct"/>
            <w:vAlign w:val="center"/>
          </w:tcPr>
          <w:p w14:paraId="3EC251C8" w14:textId="507C6E4F" w:rsidR="00E43B08" w:rsidRPr="00E17EF1" w:rsidRDefault="00E43B08" w:rsidP="008C449E">
            <w:pPr>
              <w:pStyle w:val="Table"/>
              <w:jc w:val="center"/>
            </w:pPr>
            <w:r w:rsidRPr="00E17EF1">
              <w:t>5.</w:t>
            </w:r>
            <w:r w:rsidR="00E9120A" w:rsidRPr="00E17EF1">
              <w:t>5</w:t>
            </w:r>
            <w:r w:rsidRPr="00E17EF1">
              <w:t>.3-7</w:t>
            </w:r>
          </w:p>
        </w:tc>
      </w:tr>
      <w:tr w:rsidR="00E43B08" w:rsidRPr="00E17EF1" w14:paraId="5C21F92F" w14:textId="77777777" w:rsidTr="008C449E">
        <w:tc>
          <w:tcPr>
            <w:tcW w:w="498" w:type="pct"/>
            <w:vMerge w:val="restart"/>
            <w:vAlign w:val="center"/>
          </w:tcPr>
          <w:p w14:paraId="7F7265BA" w14:textId="77777777" w:rsidR="00E43B08" w:rsidRPr="00E17EF1" w:rsidRDefault="00E43B08" w:rsidP="008C449E">
            <w:pPr>
              <w:pStyle w:val="Table"/>
              <w:jc w:val="center"/>
            </w:pPr>
            <w:r w:rsidRPr="00E17EF1">
              <w:t>STA3</w:t>
            </w:r>
          </w:p>
        </w:tc>
        <w:tc>
          <w:tcPr>
            <w:tcW w:w="1419" w:type="pct"/>
            <w:vMerge w:val="restart"/>
            <w:vAlign w:val="center"/>
          </w:tcPr>
          <w:p w14:paraId="62B5A022" w14:textId="77777777" w:rsidR="00E43B08" w:rsidRPr="00E17EF1" w:rsidRDefault="00E43B08" w:rsidP="008C449E">
            <w:pPr>
              <w:pStyle w:val="Table"/>
              <w:jc w:val="center"/>
            </w:pPr>
            <w:r w:rsidRPr="00E17EF1">
              <w:t>Z</w:t>
            </w:r>
          </w:p>
        </w:tc>
        <w:tc>
          <w:tcPr>
            <w:tcW w:w="2336" w:type="pct"/>
            <w:vAlign w:val="center"/>
          </w:tcPr>
          <w:p w14:paraId="6CCD1316" w14:textId="77777777" w:rsidR="00E43B08" w:rsidRPr="00E17EF1" w:rsidRDefault="00E43B08" w:rsidP="008C449E">
            <w:pPr>
              <w:pStyle w:val="Table"/>
              <w:jc w:val="center"/>
            </w:pPr>
            <w:r w:rsidRPr="00E17EF1">
              <w:t>Nominal</w:t>
            </w:r>
          </w:p>
        </w:tc>
        <w:tc>
          <w:tcPr>
            <w:tcW w:w="747" w:type="pct"/>
            <w:vAlign w:val="center"/>
          </w:tcPr>
          <w:p w14:paraId="126231ED" w14:textId="3D4197E4" w:rsidR="00E43B08" w:rsidRPr="00E17EF1" w:rsidRDefault="00E43B08" w:rsidP="008C449E">
            <w:pPr>
              <w:pStyle w:val="Table"/>
              <w:jc w:val="center"/>
            </w:pPr>
            <w:r w:rsidRPr="00E17EF1">
              <w:t>5.</w:t>
            </w:r>
            <w:r w:rsidR="00E9120A" w:rsidRPr="00E17EF1">
              <w:t>5</w:t>
            </w:r>
            <w:r w:rsidRPr="00E17EF1">
              <w:t>.3-5</w:t>
            </w:r>
          </w:p>
        </w:tc>
      </w:tr>
      <w:tr w:rsidR="00E43B08" w:rsidRPr="00E17EF1" w14:paraId="16686B51" w14:textId="77777777" w:rsidTr="008C449E">
        <w:tc>
          <w:tcPr>
            <w:tcW w:w="498" w:type="pct"/>
            <w:vMerge/>
            <w:vAlign w:val="center"/>
          </w:tcPr>
          <w:p w14:paraId="1E6160BC" w14:textId="77777777" w:rsidR="00E43B08" w:rsidRPr="00E17EF1" w:rsidRDefault="00E43B08" w:rsidP="008C449E">
            <w:pPr>
              <w:pStyle w:val="Table"/>
              <w:jc w:val="center"/>
            </w:pPr>
          </w:p>
        </w:tc>
        <w:tc>
          <w:tcPr>
            <w:tcW w:w="1419" w:type="pct"/>
            <w:vMerge/>
            <w:vAlign w:val="center"/>
          </w:tcPr>
          <w:p w14:paraId="18C8CBEA" w14:textId="77777777" w:rsidR="00E43B08" w:rsidRPr="00E17EF1" w:rsidRDefault="00E43B08" w:rsidP="008C449E">
            <w:pPr>
              <w:pStyle w:val="Table"/>
              <w:jc w:val="center"/>
            </w:pPr>
          </w:p>
        </w:tc>
        <w:tc>
          <w:tcPr>
            <w:tcW w:w="2336" w:type="pct"/>
            <w:vAlign w:val="center"/>
          </w:tcPr>
          <w:p w14:paraId="6A438BA6" w14:textId="77777777" w:rsidR="00E43B08" w:rsidRPr="00E17EF1" w:rsidRDefault="00E43B08" w:rsidP="008C449E">
            <w:pPr>
              <w:pStyle w:val="Table"/>
              <w:jc w:val="center"/>
            </w:pPr>
            <w:r w:rsidRPr="00E17EF1">
              <w:t>One bolt missing per group</w:t>
            </w:r>
          </w:p>
        </w:tc>
        <w:tc>
          <w:tcPr>
            <w:tcW w:w="747" w:type="pct"/>
            <w:vAlign w:val="center"/>
          </w:tcPr>
          <w:p w14:paraId="3C514F9F" w14:textId="25E9DC7B" w:rsidR="00E43B08" w:rsidRPr="00E17EF1" w:rsidRDefault="00E43B08" w:rsidP="008C449E">
            <w:pPr>
              <w:pStyle w:val="Table"/>
              <w:jc w:val="center"/>
            </w:pPr>
            <w:r w:rsidRPr="00E17EF1">
              <w:t>5.</w:t>
            </w:r>
            <w:r w:rsidR="00E9120A" w:rsidRPr="00E17EF1">
              <w:t>5</w:t>
            </w:r>
            <w:r w:rsidRPr="00E17EF1">
              <w:t>.3-8</w:t>
            </w:r>
          </w:p>
        </w:tc>
      </w:tr>
    </w:tbl>
    <w:p w14:paraId="3EE9D320" w14:textId="77777777" w:rsidR="00E43B08" w:rsidRPr="00E17EF1" w:rsidRDefault="00E43B08" w:rsidP="008C449E"/>
    <w:p w14:paraId="2B553E28" w14:textId="0BFA107C" w:rsidR="00E43B08" w:rsidRPr="00E17EF1" w:rsidRDefault="00E43B08" w:rsidP="008C449E">
      <w:pPr>
        <w:spacing w:line="276" w:lineRule="auto"/>
        <w:ind w:firstLine="0"/>
        <w:jc w:val="center"/>
        <w:rPr>
          <w:rFonts w:eastAsia="Times New Roman"/>
          <w:b/>
          <w:color w:val="000000"/>
          <w:u w:val="single"/>
        </w:rPr>
      </w:pPr>
      <w:r w:rsidRPr="00E17EF1">
        <w:rPr>
          <w:rFonts w:eastAsia="Times New Roman"/>
          <w:b/>
          <w:color w:val="000000"/>
          <w:u w:val="single"/>
        </w:rPr>
        <w:t>Table 5.</w:t>
      </w:r>
      <w:r w:rsidR="008C449E" w:rsidRPr="00E17EF1">
        <w:rPr>
          <w:rFonts w:eastAsia="Times New Roman"/>
          <w:b/>
          <w:color w:val="000000"/>
          <w:u w:val="single"/>
        </w:rPr>
        <w:t>5</w:t>
      </w:r>
      <w:r w:rsidRPr="00E17EF1">
        <w:rPr>
          <w:rFonts w:eastAsia="Times New Roman"/>
          <w:b/>
          <w:color w:val="000000"/>
          <w:u w:val="single"/>
        </w:rPr>
        <w:t xml:space="preserve">.3-2 Screws in </w:t>
      </w:r>
      <w:r w:rsidR="008C449E" w:rsidRPr="00E17EF1">
        <w:rPr>
          <w:rFonts w:eastAsia="Times New Roman"/>
          <w:b/>
          <w:color w:val="000000"/>
          <w:u w:val="single"/>
        </w:rPr>
        <w:t>A</w:t>
      </w:r>
      <w:r w:rsidRPr="00E17EF1">
        <w:rPr>
          <w:rFonts w:eastAsia="Times New Roman"/>
          <w:b/>
          <w:color w:val="000000"/>
          <w:u w:val="single"/>
        </w:rPr>
        <w:t xml:space="preserve">nalysis </w:t>
      </w:r>
      <w:r w:rsidR="008C449E" w:rsidRPr="00E17EF1">
        <w:rPr>
          <w:rFonts w:eastAsia="Times New Roman"/>
          <w:b/>
          <w:color w:val="000000"/>
          <w:u w:val="single"/>
        </w:rPr>
        <w:t>M</w:t>
      </w:r>
      <w:r w:rsidRPr="00E17EF1">
        <w:rPr>
          <w:rFonts w:eastAsia="Times New Roman"/>
          <w:b/>
          <w:color w:val="000000"/>
          <w:u w:val="single"/>
        </w:rPr>
        <w:t>odel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720"/>
        <w:gridCol w:w="1120"/>
        <w:gridCol w:w="1855"/>
        <w:gridCol w:w="1223"/>
        <w:gridCol w:w="1372"/>
        <w:gridCol w:w="1058"/>
        <w:gridCol w:w="1668"/>
      </w:tblGrid>
      <w:tr w:rsidR="005B267A" w:rsidRPr="00E17EF1" w14:paraId="27F376DB" w14:textId="77777777" w:rsidTr="00605549">
        <w:trPr>
          <w:trHeight w:val="973"/>
        </w:trPr>
        <w:tc>
          <w:tcPr>
            <w:tcW w:w="399" w:type="pct"/>
            <w:shd w:val="clear" w:color="auto" w:fill="auto"/>
            <w:vAlign w:val="center"/>
            <w:hideMark/>
          </w:tcPr>
          <w:p w14:paraId="23EBA027" w14:textId="77777777" w:rsidR="008C449E" w:rsidRPr="00E17EF1" w:rsidRDefault="008C449E" w:rsidP="008C449E">
            <w:pPr>
              <w:pStyle w:val="Table"/>
              <w:jc w:val="center"/>
              <w:rPr>
                <w:b/>
                <w:bCs/>
              </w:rPr>
            </w:pPr>
            <w:r w:rsidRPr="00E17EF1">
              <w:rPr>
                <w:b/>
                <w:bCs/>
              </w:rPr>
              <w:t>No.</w:t>
            </w:r>
          </w:p>
        </w:tc>
        <w:tc>
          <w:tcPr>
            <w:tcW w:w="621" w:type="pct"/>
            <w:shd w:val="clear" w:color="auto" w:fill="auto"/>
            <w:vAlign w:val="center"/>
            <w:hideMark/>
          </w:tcPr>
          <w:p w14:paraId="216BB8FC" w14:textId="77777777" w:rsidR="008C449E" w:rsidRPr="00E17EF1" w:rsidRDefault="008C449E" w:rsidP="008C449E">
            <w:pPr>
              <w:pStyle w:val="Table"/>
              <w:jc w:val="center"/>
              <w:rPr>
                <w:b/>
                <w:bCs/>
              </w:rPr>
            </w:pPr>
            <w:r w:rsidRPr="00E17EF1">
              <w:rPr>
                <w:b/>
                <w:bCs/>
              </w:rPr>
              <w:t>ID</w:t>
            </w:r>
          </w:p>
        </w:tc>
        <w:tc>
          <w:tcPr>
            <w:tcW w:w="1029" w:type="pct"/>
            <w:shd w:val="clear" w:color="auto" w:fill="auto"/>
            <w:vAlign w:val="center"/>
            <w:hideMark/>
          </w:tcPr>
          <w:p w14:paraId="3CA45398" w14:textId="77777777" w:rsidR="008C449E" w:rsidRPr="00E17EF1" w:rsidRDefault="008C449E" w:rsidP="008C449E">
            <w:pPr>
              <w:pStyle w:val="Table"/>
              <w:jc w:val="center"/>
              <w:rPr>
                <w:b/>
                <w:bCs/>
              </w:rPr>
            </w:pPr>
            <w:r w:rsidRPr="00E17EF1">
              <w:rPr>
                <w:b/>
                <w:bCs/>
              </w:rPr>
              <w:t>Location</w:t>
            </w:r>
          </w:p>
        </w:tc>
        <w:tc>
          <w:tcPr>
            <w:tcW w:w="678" w:type="pct"/>
            <w:shd w:val="clear" w:color="auto" w:fill="auto"/>
            <w:vAlign w:val="center"/>
            <w:hideMark/>
          </w:tcPr>
          <w:p w14:paraId="0727C2F7" w14:textId="77777777" w:rsidR="008C449E" w:rsidRPr="00E17EF1" w:rsidRDefault="008C449E" w:rsidP="008C449E">
            <w:pPr>
              <w:pStyle w:val="Table"/>
              <w:jc w:val="center"/>
              <w:rPr>
                <w:b/>
                <w:bCs/>
              </w:rPr>
            </w:pPr>
            <w:r w:rsidRPr="00E17EF1">
              <w:rPr>
                <w:b/>
                <w:bCs/>
              </w:rPr>
              <w:t>Type</w:t>
            </w:r>
          </w:p>
        </w:tc>
        <w:tc>
          <w:tcPr>
            <w:tcW w:w="761" w:type="pct"/>
            <w:shd w:val="clear" w:color="auto" w:fill="auto"/>
            <w:vAlign w:val="center"/>
            <w:hideMark/>
          </w:tcPr>
          <w:p w14:paraId="1B6F41EB" w14:textId="77777777" w:rsidR="008C449E" w:rsidRPr="00E17EF1" w:rsidRDefault="008C449E" w:rsidP="008C449E">
            <w:pPr>
              <w:pStyle w:val="Table"/>
              <w:jc w:val="center"/>
              <w:rPr>
                <w:b/>
                <w:bCs/>
              </w:rPr>
            </w:pPr>
            <w:r w:rsidRPr="00E17EF1">
              <w:rPr>
                <w:b/>
                <w:bCs/>
              </w:rPr>
              <w:t>Material</w:t>
            </w:r>
          </w:p>
        </w:tc>
        <w:tc>
          <w:tcPr>
            <w:tcW w:w="587" w:type="pct"/>
            <w:shd w:val="clear" w:color="auto" w:fill="auto"/>
            <w:vAlign w:val="center"/>
            <w:hideMark/>
          </w:tcPr>
          <w:p w14:paraId="3677B787" w14:textId="77777777" w:rsidR="008C449E" w:rsidRPr="00E17EF1" w:rsidRDefault="008C449E" w:rsidP="008C449E">
            <w:pPr>
              <w:pStyle w:val="Table"/>
              <w:jc w:val="center"/>
              <w:rPr>
                <w:b/>
                <w:bCs/>
              </w:rPr>
            </w:pPr>
            <w:r w:rsidRPr="00E17EF1">
              <w:rPr>
                <w:b/>
                <w:bCs/>
              </w:rPr>
              <w:t>Initial Torque</w:t>
            </w:r>
          </w:p>
          <w:p w14:paraId="16409317" w14:textId="29C88C5D" w:rsidR="008C449E" w:rsidRPr="00E17EF1" w:rsidRDefault="008C449E" w:rsidP="008C449E">
            <w:pPr>
              <w:pStyle w:val="Table"/>
              <w:jc w:val="center"/>
              <w:rPr>
                <w:b/>
                <w:bCs/>
              </w:rPr>
            </w:pPr>
            <w:r w:rsidRPr="00E17EF1">
              <w:rPr>
                <w:b/>
                <w:bCs/>
              </w:rPr>
              <w:t>[Nm]</w:t>
            </w:r>
          </w:p>
        </w:tc>
        <w:tc>
          <w:tcPr>
            <w:tcW w:w="925" w:type="pct"/>
            <w:shd w:val="clear" w:color="auto" w:fill="auto"/>
            <w:vAlign w:val="center"/>
            <w:hideMark/>
          </w:tcPr>
          <w:p w14:paraId="46578E1B" w14:textId="77777777" w:rsidR="008C449E" w:rsidRPr="00E17EF1" w:rsidRDefault="008C449E" w:rsidP="008C449E">
            <w:pPr>
              <w:pStyle w:val="Table"/>
              <w:jc w:val="center"/>
              <w:rPr>
                <w:b/>
                <w:bCs/>
              </w:rPr>
            </w:pPr>
            <w:r w:rsidRPr="00E17EF1">
              <w:rPr>
                <w:b/>
                <w:bCs/>
              </w:rPr>
              <w:t>Secondary Locking Feature</w:t>
            </w:r>
          </w:p>
        </w:tc>
      </w:tr>
      <w:tr w:rsidR="00605549" w:rsidRPr="00E17EF1" w14:paraId="41F52B5F" w14:textId="77777777" w:rsidTr="00605549">
        <w:trPr>
          <w:trHeight w:val="284"/>
        </w:trPr>
        <w:tc>
          <w:tcPr>
            <w:tcW w:w="399" w:type="pct"/>
            <w:shd w:val="clear" w:color="auto" w:fill="auto"/>
            <w:vAlign w:val="center"/>
            <w:hideMark/>
          </w:tcPr>
          <w:p w14:paraId="4D1B264E" w14:textId="1BDAAAD8" w:rsidR="00605549" w:rsidRPr="00E17EF1" w:rsidRDefault="00605549" w:rsidP="00605549">
            <w:pPr>
              <w:pStyle w:val="Table"/>
              <w:jc w:val="center"/>
            </w:pPr>
            <w:r>
              <w:rPr>
                <w:color w:val="000000"/>
                <w:sz w:val="20"/>
                <w:szCs w:val="20"/>
              </w:rPr>
              <w:t xml:space="preserve"> 1-1</w:t>
            </w:r>
          </w:p>
        </w:tc>
        <w:tc>
          <w:tcPr>
            <w:tcW w:w="621" w:type="pct"/>
            <w:shd w:val="clear" w:color="auto" w:fill="auto"/>
            <w:vAlign w:val="center"/>
            <w:hideMark/>
          </w:tcPr>
          <w:p w14:paraId="259953AE" w14:textId="521C1BFF" w:rsidR="00605549" w:rsidRPr="000132C2" w:rsidRDefault="00605549" w:rsidP="00605549">
            <w:pPr>
              <w:pStyle w:val="Table"/>
              <w:jc w:val="center"/>
              <w:rPr>
                <w:color w:val="000000" w:themeColor="text1"/>
                <w:szCs w:val="21"/>
              </w:rPr>
            </w:pPr>
            <w:r>
              <w:rPr>
                <w:color w:val="000000" w:themeColor="text1"/>
                <w:sz w:val="20"/>
                <w:szCs w:val="21"/>
              </w:rPr>
              <w:t>ZP-1</w:t>
            </w:r>
          </w:p>
        </w:tc>
        <w:tc>
          <w:tcPr>
            <w:tcW w:w="1029" w:type="pct"/>
            <w:shd w:val="clear" w:color="auto" w:fill="auto"/>
            <w:vAlign w:val="center"/>
            <w:hideMark/>
          </w:tcPr>
          <w:p w14:paraId="062C0FC8" w14:textId="6D93626C"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1</w:t>
            </w:r>
          </w:p>
        </w:tc>
        <w:tc>
          <w:tcPr>
            <w:tcW w:w="678" w:type="pct"/>
            <w:shd w:val="clear" w:color="auto" w:fill="auto"/>
            <w:vAlign w:val="center"/>
            <w:hideMark/>
          </w:tcPr>
          <w:p w14:paraId="63662FC4" w14:textId="3CE3C08B"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62435050" w14:textId="27D5E0C6"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4B6CEC4C" w14:textId="11B9A104"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2CB1F448" w14:textId="7EC1176E"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347A8FEF" w14:textId="77777777" w:rsidTr="00605549">
        <w:trPr>
          <w:trHeight w:val="284"/>
        </w:trPr>
        <w:tc>
          <w:tcPr>
            <w:tcW w:w="399" w:type="pct"/>
            <w:shd w:val="clear" w:color="auto" w:fill="auto"/>
            <w:vAlign w:val="center"/>
            <w:hideMark/>
          </w:tcPr>
          <w:p w14:paraId="758DC4B5" w14:textId="11629C76" w:rsidR="00605549" w:rsidRPr="00E17EF1" w:rsidRDefault="00605549" w:rsidP="00605549">
            <w:pPr>
              <w:pStyle w:val="Table"/>
              <w:jc w:val="center"/>
            </w:pPr>
            <w:r>
              <w:rPr>
                <w:color w:val="000000"/>
                <w:sz w:val="20"/>
                <w:szCs w:val="20"/>
              </w:rPr>
              <w:t xml:space="preserve"> 1-2</w:t>
            </w:r>
          </w:p>
        </w:tc>
        <w:tc>
          <w:tcPr>
            <w:tcW w:w="621" w:type="pct"/>
            <w:shd w:val="clear" w:color="auto" w:fill="auto"/>
            <w:vAlign w:val="center"/>
            <w:hideMark/>
          </w:tcPr>
          <w:p w14:paraId="5AC054DB" w14:textId="4DD54853" w:rsidR="00605549" w:rsidRPr="000132C2" w:rsidRDefault="00605549" w:rsidP="00605549">
            <w:pPr>
              <w:pStyle w:val="Table"/>
              <w:jc w:val="center"/>
              <w:rPr>
                <w:color w:val="000000" w:themeColor="text1"/>
                <w:szCs w:val="21"/>
              </w:rPr>
            </w:pPr>
            <w:r>
              <w:rPr>
                <w:color w:val="000000" w:themeColor="text1"/>
                <w:sz w:val="20"/>
                <w:szCs w:val="21"/>
              </w:rPr>
              <w:t>ZP-2</w:t>
            </w:r>
          </w:p>
        </w:tc>
        <w:tc>
          <w:tcPr>
            <w:tcW w:w="1029" w:type="pct"/>
            <w:shd w:val="clear" w:color="auto" w:fill="auto"/>
            <w:vAlign w:val="center"/>
            <w:hideMark/>
          </w:tcPr>
          <w:p w14:paraId="1F842E33" w14:textId="7DF2D929"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2</w:t>
            </w:r>
          </w:p>
        </w:tc>
        <w:tc>
          <w:tcPr>
            <w:tcW w:w="678" w:type="pct"/>
            <w:shd w:val="clear" w:color="auto" w:fill="auto"/>
            <w:vAlign w:val="center"/>
            <w:hideMark/>
          </w:tcPr>
          <w:p w14:paraId="2CED2FCC" w14:textId="5A5F25B1"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24F73B6" w14:textId="20123354"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5D16D559" w14:textId="61263B0E"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50039511" w14:textId="2CFB1453"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1097DFE2" w14:textId="77777777" w:rsidTr="00605549">
        <w:trPr>
          <w:trHeight w:val="284"/>
        </w:trPr>
        <w:tc>
          <w:tcPr>
            <w:tcW w:w="399" w:type="pct"/>
            <w:shd w:val="clear" w:color="auto" w:fill="auto"/>
            <w:vAlign w:val="center"/>
            <w:hideMark/>
          </w:tcPr>
          <w:p w14:paraId="5CF086BC" w14:textId="4AF78ACC" w:rsidR="00605549" w:rsidRPr="00E17EF1" w:rsidRDefault="00605549" w:rsidP="00605549">
            <w:pPr>
              <w:pStyle w:val="Table"/>
              <w:jc w:val="center"/>
            </w:pPr>
            <w:r>
              <w:rPr>
                <w:color w:val="000000"/>
                <w:sz w:val="20"/>
                <w:szCs w:val="20"/>
              </w:rPr>
              <w:t xml:space="preserve"> 1-3</w:t>
            </w:r>
          </w:p>
        </w:tc>
        <w:tc>
          <w:tcPr>
            <w:tcW w:w="621" w:type="pct"/>
            <w:shd w:val="clear" w:color="auto" w:fill="auto"/>
            <w:vAlign w:val="center"/>
            <w:hideMark/>
          </w:tcPr>
          <w:p w14:paraId="126DBC02" w14:textId="7D8F8689" w:rsidR="00605549" w:rsidRPr="000132C2" w:rsidRDefault="00605549" w:rsidP="00605549">
            <w:pPr>
              <w:pStyle w:val="Table"/>
              <w:jc w:val="center"/>
              <w:rPr>
                <w:color w:val="000000" w:themeColor="text1"/>
                <w:szCs w:val="21"/>
              </w:rPr>
            </w:pPr>
            <w:r>
              <w:rPr>
                <w:color w:val="000000" w:themeColor="text1"/>
                <w:sz w:val="20"/>
                <w:szCs w:val="21"/>
              </w:rPr>
              <w:t>ZP-3</w:t>
            </w:r>
          </w:p>
        </w:tc>
        <w:tc>
          <w:tcPr>
            <w:tcW w:w="1029" w:type="pct"/>
            <w:shd w:val="clear" w:color="auto" w:fill="auto"/>
            <w:vAlign w:val="center"/>
            <w:hideMark/>
          </w:tcPr>
          <w:p w14:paraId="16D246CF" w14:textId="73B83DD8"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3</w:t>
            </w:r>
          </w:p>
        </w:tc>
        <w:tc>
          <w:tcPr>
            <w:tcW w:w="678" w:type="pct"/>
            <w:shd w:val="clear" w:color="auto" w:fill="auto"/>
            <w:vAlign w:val="center"/>
            <w:hideMark/>
          </w:tcPr>
          <w:p w14:paraId="1BF341E0" w14:textId="163EB196"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E32FD93" w14:textId="01BDA90B"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6536CA04" w14:textId="08431BC7"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1F0DE96" w14:textId="75AC3EBA"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A6F2B67" w14:textId="77777777" w:rsidTr="00605549">
        <w:trPr>
          <w:trHeight w:val="284"/>
        </w:trPr>
        <w:tc>
          <w:tcPr>
            <w:tcW w:w="399" w:type="pct"/>
            <w:shd w:val="clear" w:color="auto" w:fill="auto"/>
            <w:vAlign w:val="center"/>
            <w:hideMark/>
          </w:tcPr>
          <w:p w14:paraId="2D74AE35" w14:textId="597C561F" w:rsidR="00605549" w:rsidRPr="00E17EF1" w:rsidRDefault="00605549" w:rsidP="00605549">
            <w:pPr>
              <w:pStyle w:val="Table"/>
              <w:jc w:val="center"/>
            </w:pPr>
            <w:r>
              <w:rPr>
                <w:color w:val="000000"/>
                <w:sz w:val="20"/>
                <w:szCs w:val="20"/>
              </w:rPr>
              <w:t xml:space="preserve"> 1-4</w:t>
            </w:r>
          </w:p>
        </w:tc>
        <w:tc>
          <w:tcPr>
            <w:tcW w:w="621" w:type="pct"/>
            <w:shd w:val="clear" w:color="auto" w:fill="auto"/>
            <w:vAlign w:val="center"/>
            <w:hideMark/>
          </w:tcPr>
          <w:p w14:paraId="704BEE35" w14:textId="4420C090" w:rsidR="00605549" w:rsidRPr="000132C2" w:rsidRDefault="00605549" w:rsidP="00605549">
            <w:pPr>
              <w:pStyle w:val="Table"/>
              <w:jc w:val="center"/>
              <w:rPr>
                <w:color w:val="000000" w:themeColor="text1"/>
                <w:szCs w:val="21"/>
              </w:rPr>
            </w:pPr>
            <w:r>
              <w:rPr>
                <w:color w:val="000000" w:themeColor="text1"/>
                <w:sz w:val="20"/>
                <w:szCs w:val="21"/>
              </w:rPr>
              <w:t>ZP-4</w:t>
            </w:r>
          </w:p>
        </w:tc>
        <w:tc>
          <w:tcPr>
            <w:tcW w:w="1029" w:type="pct"/>
            <w:shd w:val="clear" w:color="auto" w:fill="auto"/>
            <w:vAlign w:val="center"/>
            <w:hideMark/>
          </w:tcPr>
          <w:p w14:paraId="2BFE67FB" w14:textId="7D17AE94"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4</w:t>
            </w:r>
          </w:p>
        </w:tc>
        <w:tc>
          <w:tcPr>
            <w:tcW w:w="678" w:type="pct"/>
            <w:shd w:val="clear" w:color="auto" w:fill="auto"/>
            <w:vAlign w:val="center"/>
            <w:hideMark/>
          </w:tcPr>
          <w:p w14:paraId="59E7E46B" w14:textId="360DE353"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3032CDB7" w14:textId="3E91F1AB"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80AAE16" w14:textId="5A7FD5BD"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3CC55C35" w14:textId="7227978B"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E9FD11A" w14:textId="77777777" w:rsidTr="00605549">
        <w:trPr>
          <w:trHeight w:val="284"/>
        </w:trPr>
        <w:tc>
          <w:tcPr>
            <w:tcW w:w="399" w:type="pct"/>
            <w:shd w:val="clear" w:color="auto" w:fill="auto"/>
            <w:vAlign w:val="center"/>
            <w:hideMark/>
          </w:tcPr>
          <w:p w14:paraId="15E0F991" w14:textId="00D633A4" w:rsidR="00605549" w:rsidRPr="00E17EF1" w:rsidRDefault="00605549" w:rsidP="00605549">
            <w:pPr>
              <w:pStyle w:val="Table"/>
              <w:jc w:val="center"/>
            </w:pPr>
            <w:r>
              <w:rPr>
                <w:color w:val="000000"/>
                <w:sz w:val="20"/>
                <w:szCs w:val="20"/>
              </w:rPr>
              <w:lastRenderedPageBreak/>
              <w:t xml:space="preserve"> 1-5</w:t>
            </w:r>
          </w:p>
        </w:tc>
        <w:tc>
          <w:tcPr>
            <w:tcW w:w="621" w:type="pct"/>
            <w:shd w:val="clear" w:color="auto" w:fill="auto"/>
            <w:vAlign w:val="center"/>
            <w:hideMark/>
          </w:tcPr>
          <w:p w14:paraId="72D2FFEC" w14:textId="5771D259" w:rsidR="00605549" w:rsidRPr="000132C2" w:rsidRDefault="00605549" w:rsidP="00605549">
            <w:pPr>
              <w:pStyle w:val="Table"/>
              <w:jc w:val="center"/>
              <w:rPr>
                <w:color w:val="000000" w:themeColor="text1"/>
                <w:szCs w:val="21"/>
              </w:rPr>
            </w:pPr>
            <w:r>
              <w:rPr>
                <w:color w:val="000000" w:themeColor="text1"/>
                <w:sz w:val="20"/>
                <w:szCs w:val="21"/>
              </w:rPr>
              <w:t>ZP-5</w:t>
            </w:r>
          </w:p>
        </w:tc>
        <w:tc>
          <w:tcPr>
            <w:tcW w:w="1029" w:type="pct"/>
            <w:shd w:val="clear" w:color="auto" w:fill="auto"/>
            <w:vAlign w:val="center"/>
            <w:hideMark/>
          </w:tcPr>
          <w:p w14:paraId="23B0EF2E" w14:textId="3487D27C"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5</w:t>
            </w:r>
          </w:p>
        </w:tc>
        <w:tc>
          <w:tcPr>
            <w:tcW w:w="678" w:type="pct"/>
            <w:shd w:val="clear" w:color="auto" w:fill="auto"/>
            <w:vAlign w:val="center"/>
            <w:hideMark/>
          </w:tcPr>
          <w:p w14:paraId="55D487A9" w14:textId="50FDC0C2"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56530F7" w14:textId="62F812D5"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6145404" w14:textId="6C8C30A1"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74E7E096" w14:textId="7F06202C"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1EAD0554" w14:textId="77777777" w:rsidTr="00605549">
        <w:trPr>
          <w:trHeight w:val="284"/>
        </w:trPr>
        <w:tc>
          <w:tcPr>
            <w:tcW w:w="399" w:type="pct"/>
            <w:shd w:val="clear" w:color="auto" w:fill="auto"/>
            <w:vAlign w:val="center"/>
            <w:hideMark/>
          </w:tcPr>
          <w:p w14:paraId="5425C0F7" w14:textId="79FDC8F2" w:rsidR="00605549" w:rsidRPr="00E17EF1" w:rsidRDefault="00605549" w:rsidP="00605549">
            <w:pPr>
              <w:pStyle w:val="Table"/>
              <w:jc w:val="center"/>
            </w:pPr>
            <w:r>
              <w:rPr>
                <w:color w:val="000000"/>
                <w:sz w:val="20"/>
                <w:szCs w:val="20"/>
              </w:rPr>
              <w:t xml:space="preserve"> 1-6</w:t>
            </w:r>
          </w:p>
        </w:tc>
        <w:tc>
          <w:tcPr>
            <w:tcW w:w="621" w:type="pct"/>
            <w:shd w:val="clear" w:color="auto" w:fill="auto"/>
            <w:vAlign w:val="center"/>
            <w:hideMark/>
          </w:tcPr>
          <w:p w14:paraId="47689A92" w14:textId="25FF4EFE" w:rsidR="00605549" w:rsidRPr="000132C2" w:rsidRDefault="00605549" w:rsidP="00605549">
            <w:pPr>
              <w:pStyle w:val="Table"/>
              <w:jc w:val="center"/>
              <w:rPr>
                <w:color w:val="000000" w:themeColor="text1"/>
                <w:szCs w:val="21"/>
              </w:rPr>
            </w:pPr>
            <w:r>
              <w:rPr>
                <w:color w:val="000000" w:themeColor="text1"/>
                <w:sz w:val="20"/>
                <w:szCs w:val="21"/>
              </w:rPr>
              <w:t>ZP-6</w:t>
            </w:r>
          </w:p>
        </w:tc>
        <w:tc>
          <w:tcPr>
            <w:tcW w:w="1029" w:type="pct"/>
            <w:shd w:val="clear" w:color="auto" w:fill="auto"/>
            <w:vAlign w:val="center"/>
            <w:hideMark/>
          </w:tcPr>
          <w:p w14:paraId="12FEC0E3" w14:textId="0E4B163D"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6</w:t>
            </w:r>
          </w:p>
        </w:tc>
        <w:tc>
          <w:tcPr>
            <w:tcW w:w="678" w:type="pct"/>
            <w:shd w:val="clear" w:color="auto" w:fill="auto"/>
            <w:vAlign w:val="center"/>
            <w:hideMark/>
          </w:tcPr>
          <w:p w14:paraId="523A82E1" w14:textId="4211014F"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9BBD758" w14:textId="4A4D2D6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6410A23" w14:textId="2AD6E124"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282E98EA" w14:textId="4948D587"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C325D88" w14:textId="77777777" w:rsidTr="00605549">
        <w:trPr>
          <w:trHeight w:val="284"/>
        </w:trPr>
        <w:tc>
          <w:tcPr>
            <w:tcW w:w="399" w:type="pct"/>
            <w:shd w:val="clear" w:color="auto" w:fill="auto"/>
            <w:vAlign w:val="center"/>
            <w:hideMark/>
          </w:tcPr>
          <w:p w14:paraId="6EB22375" w14:textId="1C5E50F6" w:rsidR="00605549" w:rsidRPr="00E17EF1" w:rsidRDefault="00605549" w:rsidP="00605549">
            <w:pPr>
              <w:pStyle w:val="Table"/>
              <w:jc w:val="center"/>
            </w:pPr>
            <w:r>
              <w:rPr>
                <w:color w:val="000000"/>
                <w:sz w:val="20"/>
                <w:szCs w:val="20"/>
              </w:rPr>
              <w:t xml:space="preserve"> 1-7</w:t>
            </w:r>
          </w:p>
        </w:tc>
        <w:tc>
          <w:tcPr>
            <w:tcW w:w="621" w:type="pct"/>
            <w:shd w:val="clear" w:color="auto" w:fill="auto"/>
            <w:vAlign w:val="center"/>
            <w:hideMark/>
          </w:tcPr>
          <w:p w14:paraId="43072555" w14:textId="71E72AE4" w:rsidR="00605549" w:rsidRPr="000132C2" w:rsidRDefault="00605549" w:rsidP="00605549">
            <w:pPr>
              <w:pStyle w:val="Table"/>
              <w:jc w:val="center"/>
              <w:rPr>
                <w:color w:val="000000" w:themeColor="text1"/>
                <w:szCs w:val="21"/>
              </w:rPr>
            </w:pPr>
            <w:r>
              <w:rPr>
                <w:color w:val="000000" w:themeColor="text1"/>
                <w:sz w:val="20"/>
                <w:szCs w:val="21"/>
              </w:rPr>
              <w:t>ZP-7</w:t>
            </w:r>
          </w:p>
        </w:tc>
        <w:tc>
          <w:tcPr>
            <w:tcW w:w="1029" w:type="pct"/>
            <w:shd w:val="clear" w:color="auto" w:fill="auto"/>
            <w:vAlign w:val="center"/>
            <w:hideMark/>
          </w:tcPr>
          <w:p w14:paraId="04300207" w14:textId="6A5F5A4A"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7</w:t>
            </w:r>
          </w:p>
        </w:tc>
        <w:tc>
          <w:tcPr>
            <w:tcW w:w="678" w:type="pct"/>
            <w:shd w:val="clear" w:color="auto" w:fill="auto"/>
            <w:vAlign w:val="center"/>
            <w:hideMark/>
          </w:tcPr>
          <w:p w14:paraId="40CA7958" w14:textId="12F52BEC"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329E04A7" w14:textId="17C7685A"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732552C8" w14:textId="5193E737"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79E5B3DF" w14:textId="2E68FBBE"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7833C94" w14:textId="77777777" w:rsidTr="00605549">
        <w:trPr>
          <w:trHeight w:val="284"/>
        </w:trPr>
        <w:tc>
          <w:tcPr>
            <w:tcW w:w="399" w:type="pct"/>
            <w:shd w:val="clear" w:color="auto" w:fill="auto"/>
            <w:vAlign w:val="center"/>
            <w:hideMark/>
          </w:tcPr>
          <w:p w14:paraId="333B1D6C" w14:textId="4FAEC8C3" w:rsidR="00605549" w:rsidRPr="00E17EF1" w:rsidRDefault="00605549" w:rsidP="00605549">
            <w:pPr>
              <w:pStyle w:val="Table"/>
              <w:jc w:val="center"/>
            </w:pPr>
            <w:r>
              <w:rPr>
                <w:color w:val="000000"/>
                <w:sz w:val="20"/>
                <w:szCs w:val="20"/>
              </w:rPr>
              <w:t xml:space="preserve"> 1-8</w:t>
            </w:r>
          </w:p>
        </w:tc>
        <w:tc>
          <w:tcPr>
            <w:tcW w:w="621" w:type="pct"/>
            <w:shd w:val="clear" w:color="auto" w:fill="auto"/>
            <w:vAlign w:val="center"/>
            <w:hideMark/>
          </w:tcPr>
          <w:p w14:paraId="7DE48B2D" w14:textId="0A7A1153" w:rsidR="00605549" w:rsidRPr="000132C2" w:rsidRDefault="00605549" w:rsidP="00605549">
            <w:pPr>
              <w:pStyle w:val="Table"/>
              <w:jc w:val="center"/>
              <w:rPr>
                <w:color w:val="000000" w:themeColor="text1"/>
                <w:szCs w:val="21"/>
              </w:rPr>
            </w:pPr>
            <w:r>
              <w:rPr>
                <w:color w:val="000000" w:themeColor="text1"/>
                <w:sz w:val="20"/>
                <w:szCs w:val="21"/>
              </w:rPr>
              <w:t>ZP-8</w:t>
            </w:r>
          </w:p>
        </w:tc>
        <w:tc>
          <w:tcPr>
            <w:tcW w:w="1029" w:type="pct"/>
            <w:shd w:val="clear" w:color="auto" w:fill="auto"/>
            <w:vAlign w:val="center"/>
            <w:hideMark/>
          </w:tcPr>
          <w:p w14:paraId="43BC4079" w14:textId="37FF2997"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8</w:t>
            </w:r>
          </w:p>
        </w:tc>
        <w:tc>
          <w:tcPr>
            <w:tcW w:w="678" w:type="pct"/>
            <w:shd w:val="clear" w:color="auto" w:fill="auto"/>
            <w:vAlign w:val="center"/>
            <w:hideMark/>
          </w:tcPr>
          <w:p w14:paraId="28023701" w14:textId="28561D46"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7804DB0E" w14:textId="46DB7E47"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6D54A30A" w14:textId="223DD101"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2FFB9AE" w14:textId="4F92CD5C"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6638EB08" w14:textId="77777777" w:rsidTr="00605549">
        <w:trPr>
          <w:trHeight w:val="284"/>
        </w:trPr>
        <w:tc>
          <w:tcPr>
            <w:tcW w:w="399" w:type="pct"/>
            <w:shd w:val="clear" w:color="auto" w:fill="auto"/>
            <w:vAlign w:val="center"/>
            <w:hideMark/>
          </w:tcPr>
          <w:p w14:paraId="50B7B09D" w14:textId="3527D84F" w:rsidR="00605549" w:rsidRPr="00E17EF1" w:rsidRDefault="00605549" w:rsidP="00605549">
            <w:pPr>
              <w:pStyle w:val="Table"/>
              <w:jc w:val="center"/>
            </w:pPr>
            <w:r>
              <w:rPr>
                <w:color w:val="000000"/>
                <w:sz w:val="20"/>
                <w:szCs w:val="20"/>
              </w:rPr>
              <w:t xml:space="preserve"> 1-9</w:t>
            </w:r>
          </w:p>
        </w:tc>
        <w:tc>
          <w:tcPr>
            <w:tcW w:w="621" w:type="pct"/>
            <w:shd w:val="clear" w:color="auto" w:fill="auto"/>
            <w:vAlign w:val="center"/>
            <w:hideMark/>
          </w:tcPr>
          <w:p w14:paraId="31FF4F60" w14:textId="693CA75C" w:rsidR="00605549" w:rsidRPr="000132C2" w:rsidRDefault="00605549" w:rsidP="00605549">
            <w:pPr>
              <w:pStyle w:val="Table"/>
              <w:jc w:val="center"/>
              <w:rPr>
                <w:color w:val="000000" w:themeColor="text1"/>
                <w:szCs w:val="21"/>
              </w:rPr>
            </w:pPr>
            <w:r>
              <w:rPr>
                <w:color w:val="000000" w:themeColor="text1"/>
                <w:sz w:val="20"/>
                <w:szCs w:val="21"/>
              </w:rPr>
              <w:t>ZP-9</w:t>
            </w:r>
          </w:p>
        </w:tc>
        <w:tc>
          <w:tcPr>
            <w:tcW w:w="1029" w:type="pct"/>
            <w:shd w:val="clear" w:color="auto" w:fill="auto"/>
            <w:vAlign w:val="center"/>
            <w:hideMark/>
          </w:tcPr>
          <w:p w14:paraId="2A94F5A3" w14:textId="6A0564D1"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9</w:t>
            </w:r>
          </w:p>
        </w:tc>
        <w:tc>
          <w:tcPr>
            <w:tcW w:w="678" w:type="pct"/>
            <w:shd w:val="clear" w:color="auto" w:fill="auto"/>
            <w:vAlign w:val="center"/>
            <w:hideMark/>
          </w:tcPr>
          <w:p w14:paraId="2FA026F0" w14:textId="63950F97"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E028BEC" w14:textId="29D5053B"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32BEA232" w14:textId="01E5CC78"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56611A40" w14:textId="5AF651B2"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9E60455" w14:textId="77777777" w:rsidTr="00605549">
        <w:trPr>
          <w:trHeight w:val="284"/>
        </w:trPr>
        <w:tc>
          <w:tcPr>
            <w:tcW w:w="399" w:type="pct"/>
            <w:shd w:val="clear" w:color="auto" w:fill="auto"/>
            <w:vAlign w:val="center"/>
            <w:hideMark/>
          </w:tcPr>
          <w:p w14:paraId="309D6D52" w14:textId="0E21A48B" w:rsidR="00605549" w:rsidRPr="00E17EF1" w:rsidRDefault="00605549" w:rsidP="00605549">
            <w:pPr>
              <w:pStyle w:val="Table"/>
              <w:jc w:val="center"/>
            </w:pPr>
            <w:r>
              <w:rPr>
                <w:color w:val="000000"/>
                <w:sz w:val="20"/>
                <w:szCs w:val="20"/>
              </w:rPr>
              <w:t xml:space="preserve"> 1-10</w:t>
            </w:r>
          </w:p>
        </w:tc>
        <w:tc>
          <w:tcPr>
            <w:tcW w:w="621" w:type="pct"/>
            <w:shd w:val="clear" w:color="auto" w:fill="auto"/>
            <w:vAlign w:val="center"/>
            <w:hideMark/>
          </w:tcPr>
          <w:p w14:paraId="2277AD58" w14:textId="3A891566" w:rsidR="00605549" w:rsidRPr="000132C2" w:rsidRDefault="00605549" w:rsidP="00605549">
            <w:pPr>
              <w:pStyle w:val="Table"/>
              <w:jc w:val="center"/>
              <w:rPr>
                <w:color w:val="000000" w:themeColor="text1"/>
                <w:szCs w:val="21"/>
              </w:rPr>
            </w:pPr>
            <w:r>
              <w:rPr>
                <w:color w:val="000000" w:themeColor="text1"/>
                <w:sz w:val="20"/>
                <w:szCs w:val="21"/>
              </w:rPr>
              <w:t>ZP-10</w:t>
            </w:r>
          </w:p>
        </w:tc>
        <w:tc>
          <w:tcPr>
            <w:tcW w:w="1029" w:type="pct"/>
            <w:shd w:val="clear" w:color="auto" w:fill="auto"/>
            <w:vAlign w:val="center"/>
            <w:hideMark/>
          </w:tcPr>
          <w:p w14:paraId="6441D88A" w14:textId="73E6F8C5"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Z panel 10</w:t>
            </w:r>
          </w:p>
        </w:tc>
        <w:tc>
          <w:tcPr>
            <w:tcW w:w="678" w:type="pct"/>
            <w:shd w:val="clear" w:color="auto" w:fill="auto"/>
            <w:vAlign w:val="center"/>
            <w:hideMark/>
          </w:tcPr>
          <w:p w14:paraId="4D1D2297" w14:textId="54DA16C3"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71C4C961" w14:textId="4338B905"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56E75DE" w14:textId="255D7883"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19AC8138" w14:textId="25AED116"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2F35D0C" w14:textId="77777777" w:rsidTr="00605549">
        <w:trPr>
          <w:trHeight w:val="284"/>
        </w:trPr>
        <w:tc>
          <w:tcPr>
            <w:tcW w:w="399" w:type="pct"/>
            <w:shd w:val="clear" w:color="auto" w:fill="auto"/>
            <w:vAlign w:val="center"/>
            <w:hideMark/>
          </w:tcPr>
          <w:p w14:paraId="5840F330" w14:textId="68E9A023" w:rsidR="00605549" w:rsidRPr="00E17EF1" w:rsidRDefault="00605549" w:rsidP="00605549">
            <w:pPr>
              <w:pStyle w:val="Table"/>
              <w:jc w:val="center"/>
            </w:pPr>
            <w:r>
              <w:rPr>
                <w:color w:val="000000"/>
                <w:sz w:val="20"/>
                <w:szCs w:val="20"/>
              </w:rPr>
              <w:t xml:space="preserve"> 2-1</w:t>
            </w:r>
          </w:p>
        </w:tc>
        <w:tc>
          <w:tcPr>
            <w:tcW w:w="621" w:type="pct"/>
            <w:shd w:val="clear" w:color="auto" w:fill="auto"/>
            <w:vAlign w:val="center"/>
            <w:hideMark/>
          </w:tcPr>
          <w:p w14:paraId="4EBE6F20" w14:textId="5F963A6C" w:rsidR="00605549" w:rsidRPr="000132C2" w:rsidRDefault="00605549" w:rsidP="00605549">
            <w:pPr>
              <w:pStyle w:val="Table"/>
              <w:jc w:val="center"/>
              <w:rPr>
                <w:color w:val="000000" w:themeColor="text1"/>
                <w:szCs w:val="21"/>
              </w:rPr>
            </w:pPr>
            <w:r>
              <w:rPr>
                <w:color w:val="000000" w:themeColor="text1"/>
                <w:sz w:val="20"/>
                <w:szCs w:val="21"/>
              </w:rPr>
              <w:t>ZM-1</w:t>
            </w:r>
          </w:p>
        </w:tc>
        <w:tc>
          <w:tcPr>
            <w:tcW w:w="1029" w:type="pct"/>
            <w:shd w:val="clear" w:color="auto" w:fill="auto"/>
            <w:vAlign w:val="center"/>
            <w:hideMark/>
          </w:tcPr>
          <w:p w14:paraId="7AB9EDAC" w14:textId="02411C5A" w:rsidR="00605549" w:rsidRPr="000132C2" w:rsidRDefault="00605549" w:rsidP="00605549">
            <w:pPr>
              <w:pStyle w:val="Table"/>
              <w:jc w:val="center"/>
              <w:rPr>
                <w:color w:val="000000" w:themeColor="text1"/>
                <w:szCs w:val="21"/>
              </w:rPr>
            </w:pPr>
            <w:r>
              <w:rPr>
                <w:color w:val="000000" w:themeColor="text1"/>
                <w:sz w:val="20"/>
                <w:szCs w:val="21"/>
              </w:rPr>
              <w:t>Minus Z panel 1</w:t>
            </w:r>
          </w:p>
        </w:tc>
        <w:tc>
          <w:tcPr>
            <w:tcW w:w="678" w:type="pct"/>
            <w:shd w:val="clear" w:color="auto" w:fill="auto"/>
            <w:vAlign w:val="center"/>
            <w:hideMark/>
          </w:tcPr>
          <w:p w14:paraId="49DFD186" w14:textId="0FD868CD"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A75ED34" w14:textId="3C5682BF"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0919B079" w14:textId="5E66F9B4"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3993B77F" w14:textId="5164E4E0"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AEDEDE2" w14:textId="77777777" w:rsidTr="00605549">
        <w:trPr>
          <w:trHeight w:val="284"/>
        </w:trPr>
        <w:tc>
          <w:tcPr>
            <w:tcW w:w="399" w:type="pct"/>
            <w:shd w:val="clear" w:color="auto" w:fill="auto"/>
            <w:vAlign w:val="center"/>
            <w:hideMark/>
          </w:tcPr>
          <w:p w14:paraId="7D45945C" w14:textId="60CEE219" w:rsidR="00605549" w:rsidRPr="00E17EF1" w:rsidRDefault="00605549" w:rsidP="00605549">
            <w:pPr>
              <w:pStyle w:val="Table"/>
              <w:jc w:val="center"/>
            </w:pPr>
            <w:r>
              <w:rPr>
                <w:color w:val="000000"/>
                <w:sz w:val="20"/>
                <w:szCs w:val="20"/>
              </w:rPr>
              <w:t xml:space="preserve"> 2-2</w:t>
            </w:r>
          </w:p>
        </w:tc>
        <w:tc>
          <w:tcPr>
            <w:tcW w:w="621" w:type="pct"/>
            <w:shd w:val="clear" w:color="auto" w:fill="auto"/>
            <w:vAlign w:val="center"/>
            <w:hideMark/>
          </w:tcPr>
          <w:p w14:paraId="71598920" w14:textId="456F89A1" w:rsidR="00605549" w:rsidRPr="000132C2" w:rsidRDefault="00605549" w:rsidP="00605549">
            <w:pPr>
              <w:pStyle w:val="Table"/>
              <w:jc w:val="center"/>
              <w:rPr>
                <w:color w:val="000000" w:themeColor="text1"/>
                <w:szCs w:val="21"/>
              </w:rPr>
            </w:pPr>
            <w:r>
              <w:rPr>
                <w:color w:val="000000" w:themeColor="text1"/>
                <w:sz w:val="20"/>
                <w:szCs w:val="21"/>
              </w:rPr>
              <w:t>ZM-2</w:t>
            </w:r>
          </w:p>
        </w:tc>
        <w:tc>
          <w:tcPr>
            <w:tcW w:w="1029" w:type="pct"/>
            <w:shd w:val="clear" w:color="auto" w:fill="auto"/>
            <w:vAlign w:val="center"/>
            <w:hideMark/>
          </w:tcPr>
          <w:p w14:paraId="12EE8CA2" w14:textId="07AF52F3" w:rsidR="00605549" w:rsidRPr="000132C2" w:rsidRDefault="00605549" w:rsidP="00605549">
            <w:pPr>
              <w:pStyle w:val="Table"/>
              <w:jc w:val="center"/>
              <w:rPr>
                <w:color w:val="000000" w:themeColor="text1"/>
                <w:szCs w:val="21"/>
              </w:rPr>
            </w:pPr>
            <w:r>
              <w:rPr>
                <w:color w:val="000000" w:themeColor="text1"/>
                <w:sz w:val="20"/>
                <w:szCs w:val="21"/>
              </w:rPr>
              <w:t>Minus Z panel 2</w:t>
            </w:r>
          </w:p>
        </w:tc>
        <w:tc>
          <w:tcPr>
            <w:tcW w:w="678" w:type="pct"/>
            <w:shd w:val="clear" w:color="auto" w:fill="auto"/>
            <w:vAlign w:val="center"/>
            <w:hideMark/>
          </w:tcPr>
          <w:p w14:paraId="6495EE01" w14:textId="6EFECC12"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66D87D52" w14:textId="3BC21776"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1A4C8E47" w14:textId="598FADCD"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5FB0B52" w14:textId="69518B89"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44877202" w14:textId="77777777" w:rsidTr="00605549">
        <w:trPr>
          <w:trHeight w:val="284"/>
        </w:trPr>
        <w:tc>
          <w:tcPr>
            <w:tcW w:w="399" w:type="pct"/>
            <w:shd w:val="clear" w:color="auto" w:fill="auto"/>
            <w:vAlign w:val="center"/>
            <w:hideMark/>
          </w:tcPr>
          <w:p w14:paraId="64CBA734" w14:textId="0541077C" w:rsidR="00605549" w:rsidRPr="00E17EF1" w:rsidRDefault="00605549" w:rsidP="00605549">
            <w:pPr>
              <w:pStyle w:val="Table"/>
              <w:jc w:val="center"/>
            </w:pPr>
            <w:r>
              <w:rPr>
                <w:color w:val="000000"/>
                <w:sz w:val="20"/>
                <w:szCs w:val="20"/>
              </w:rPr>
              <w:t xml:space="preserve"> 2-3</w:t>
            </w:r>
          </w:p>
        </w:tc>
        <w:tc>
          <w:tcPr>
            <w:tcW w:w="621" w:type="pct"/>
            <w:shd w:val="clear" w:color="auto" w:fill="auto"/>
            <w:vAlign w:val="center"/>
            <w:hideMark/>
          </w:tcPr>
          <w:p w14:paraId="73DA6741" w14:textId="75398F6B" w:rsidR="00605549" w:rsidRPr="000132C2" w:rsidRDefault="00605549" w:rsidP="00605549">
            <w:pPr>
              <w:pStyle w:val="Table"/>
              <w:jc w:val="center"/>
              <w:rPr>
                <w:color w:val="000000" w:themeColor="text1"/>
                <w:szCs w:val="21"/>
              </w:rPr>
            </w:pPr>
            <w:r>
              <w:rPr>
                <w:color w:val="000000" w:themeColor="text1"/>
                <w:sz w:val="20"/>
                <w:szCs w:val="21"/>
              </w:rPr>
              <w:t>ZM-3</w:t>
            </w:r>
          </w:p>
        </w:tc>
        <w:tc>
          <w:tcPr>
            <w:tcW w:w="1029" w:type="pct"/>
            <w:shd w:val="clear" w:color="auto" w:fill="auto"/>
            <w:vAlign w:val="center"/>
            <w:hideMark/>
          </w:tcPr>
          <w:p w14:paraId="1CB82200" w14:textId="7C070A0B" w:rsidR="00605549" w:rsidRPr="000132C2" w:rsidRDefault="00605549" w:rsidP="00605549">
            <w:pPr>
              <w:pStyle w:val="Table"/>
              <w:jc w:val="center"/>
              <w:rPr>
                <w:color w:val="000000" w:themeColor="text1"/>
                <w:szCs w:val="21"/>
              </w:rPr>
            </w:pPr>
            <w:r>
              <w:rPr>
                <w:color w:val="000000" w:themeColor="text1"/>
                <w:sz w:val="20"/>
                <w:szCs w:val="21"/>
              </w:rPr>
              <w:t>Minus Z panel 3</w:t>
            </w:r>
          </w:p>
        </w:tc>
        <w:tc>
          <w:tcPr>
            <w:tcW w:w="678" w:type="pct"/>
            <w:shd w:val="clear" w:color="auto" w:fill="auto"/>
            <w:vAlign w:val="center"/>
            <w:hideMark/>
          </w:tcPr>
          <w:p w14:paraId="5EFD175D" w14:textId="27946B73"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E7641EC" w14:textId="6455E9FF"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09CBCD3C" w14:textId="1E5F25A8"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A8D29BF" w14:textId="4AABC870"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26A4F188" w14:textId="77777777" w:rsidTr="00605549">
        <w:trPr>
          <w:trHeight w:val="284"/>
        </w:trPr>
        <w:tc>
          <w:tcPr>
            <w:tcW w:w="399" w:type="pct"/>
            <w:shd w:val="clear" w:color="auto" w:fill="auto"/>
            <w:vAlign w:val="center"/>
            <w:hideMark/>
          </w:tcPr>
          <w:p w14:paraId="1B2D869A" w14:textId="0944AE84" w:rsidR="00605549" w:rsidRPr="00E17EF1" w:rsidRDefault="00605549" w:rsidP="00605549">
            <w:pPr>
              <w:pStyle w:val="Table"/>
              <w:jc w:val="center"/>
            </w:pPr>
            <w:r>
              <w:rPr>
                <w:color w:val="000000"/>
                <w:sz w:val="20"/>
                <w:szCs w:val="20"/>
              </w:rPr>
              <w:t xml:space="preserve"> 2-4</w:t>
            </w:r>
          </w:p>
        </w:tc>
        <w:tc>
          <w:tcPr>
            <w:tcW w:w="621" w:type="pct"/>
            <w:shd w:val="clear" w:color="auto" w:fill="auto"/>
            <w:vAlign w:val="center"/>
            <w:hideMark/>
          </w:tcPr>
          <w:p w14:paraId="3C918D8C" w14:textId="16F02ABB" w:rsidR="00605549" w:rsidRPr="000132C2" w:rsidRDefault="00605549" w:rsidP="00605549">
            <w:pPr>
              <w:pStyle w:val="Table"/>
              <w:jc w:val="center"/>
              <w:rPr>
                <w:color w:val="000000" w:themeColor="text1"/>
                <w:szCs w:val="21"/>
              </w:rPr>
            </w:pPr>
            <w:r>
              <w:rPr>
                <w:color w:val="000000" w:themeColor="text1"/>
                <w:sz w:val="20"/>
                <w:szCs w:val="21"/>
              </w:rPr>
              <w:t>ZM-4</w:t>
            </w:r>
          </w:p>
        </w:tc>
        <w:tc>
          <w:tcPr>
            <w:tcW w:w="1029" w:type="pct"/>
            <w:shd w:val="clear" w:color="auto" w:fill="auto"/>
            <w:vAlign w:val="center"/>
            <w:hideMark/>
          </w:tcPr>
          <w:p w14:paraId="36F01844" w14:textId="2AA62BB1" w:rsidR="00605549" w:rsidRPr="000132C2" w:rsidRDefault="00605549" w:rsidP="00605549">
            <w:pPr>
              <w:pStyle w:val="Table"/>
              <w:jc w:val="center"/>
              <w:rPr>
                <w:color w:val="000000" w:themeColor="text1"/>
                <w:szCs w:val="21"/>
              </w:rPr>
            </w:pPr>
            <w:r>
              <w:rPr>
                <w:color w:val="000000" w:themeColor="text1"/>
                <w:sz w:val="20"/>
                <w:szCs w:val="21"/>
              </w:rPr>
              <w:t>Minus Z panel 4</w:t>
            </w:r>
          </w:p>
        </w:tc>
        <w:tc>
          <w:tcPr>
            <w:tcW w:w="678" w:type="pct"/>
            <w:shd w:val="clear" w:color="auto" w:fill="auto"/>
            <w:vAlign w:val="center"/>
            <w:hideMark/>
          </w:tcPr>
          <w:p w14:paraId="33DFAB77" w14:textId="0C0E2556"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6C1C801" w14:textId="443AC2F9"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732284AF" w14:textId="1D6E85DD"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E4921DE" w14:textId="3AFC9446"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30E6335" w14:textId="77777777" w:rsidTr="00605549">
        <w:trPr>
          <w:trHeight w:val="284"/>
        </w:trPr>
        <w:tc>
          <w:tcPr>
            <w:tcW w:w="399" w:type="pct"/>
            <w:shd w:val="clear" w:color="auto" w:fill="auto"/>
            <w:vAlign w:val="center"/>
            <w:hideMark/>
          </w:tcPr>
          <w:p w14:paraId="20D2A482" w14:textId="1E9A1D0B" w:rsidR="00605549" w:rsidRPr="00E17EF1" w:rsidRDefault="00605549" w:rsidP="00605549">
            <w:pPr>
              <w:pStyle w:val="Table"/>
              <w:jc w:val="center"/>
            </w:pPr>
            <w:r>
              <w:rPr>
                <w:color w:val="000000"/>
                <w:sz w:val="20"/>
                <w:szCs w:val="20"/>
              </w:rPr>
              <w:t xml:space="preserve"> 2-5</w:t>
            </w:r>
          </w:p>
        </w:tc>
        <w:tc>
          <w:tcPr>
            <w:tcW w:w="621" w:type="pct"/>
            <w:shd w:val="clear" w:color="auto" w:fill="auto"/>
            <w:vAlign w:val="center"/>
            <w:hideMark/>
          </w:tcPr>
          <w:p w14:paraId="4BFDC83F" w14:textId="0436D3A3" w:rsidR="00605549" w:rsidRPr="000132C2" w:rsidRDefault="00605549" w:rsidP="00605549">
            <w:pPr>
              <w:pStyle w:val="Table"/>
              <w:jc w:val="center"/>
              <w:rPr>
                <w:color w:val="000000" w:themeColor="text1"/>
                <w:szCs w:val="21"/>
              </w:rPr>
            </w:pPr>
            <w:r>
              <w:rPr>
                <w:color w:val="000000" w:themeColor="text1"/>
                <w:sz w:val="20"/>
                <w:szCs w:val="21"/>
              </w:rPr>
              <w:t>ZM-5</w:t>
            </w:r>
          </w:p>
        </w:tc>
        <w:tc>
          <w:tcPr>
            <w:tcW w:w="1029" w:type="pct"/>
            <w:shd w:val="clear" w:color="auto" w:fill="auto"/>
            <w:vAlign w:val="center"/>
            <w:hideMark/>
          </w:tcPr>
          <w:p w14:paraId="61F7FB7E" w14:textId="327E28B8" w:rsidR="00605549" w:rsidRPr="000132C2" w:rsidRDefault="00605549" w:rsidP="00605549">
            <w:pPr>
              <w:pStyle w:val="Table"/>
              <w:jc w:val="center"/>
              <w:rPr>
                <w:color w:val="000000" w:themeColor="text1"/>
                <w:szCs w:val="21"/>
              </w:rPr>
            </w:pPr>
            <w:r>
              <w:rPr>
                <w:color w:val="000000" w:themeColor="text1"/>
                <w:sz w:val="20"/>
                <w:szCs w:val="21"/>
              </w:rPr>
              <w:t>Minus Z panel 5</w:t>
            </w:r>
          </w:p>
        </w:tc>
        <w:tc>
          <w:tcPr>
            <w:tcW w:w="678" w:type="pct"/>
            <w:shd w:val="clear" w:color="auto" w:fill="auto"/>
            <w:vAlign w:val="center"/>
            <w:hideMark/>
          </w:tcPr>
          <w:p w14:paraId="0177EC1D" w14:textId="1A7F0339"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70A9D81E" w14:textId="68ECDDE0"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3ED4F0F5" w14:textId="03834D52"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A2CC857" w14:textId="4C14129C"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38B43DB6" w14:textId="77777777" w:rsidTr="00605549">
        <w:trPr>
          <w:trHeight w:val="284"/>
        </w:trPr>
        <w:tc>
          <w:tcPr>
            <w:tcW w:w="399" w:type="pct"/>
            <w:shd w:val="clear" w:color="auto" w:fill="auto"/>
            <w:vAlign w:val="center"/>
            <w:hideMark/>
          </w:tcPr>
          <w:p w14:paraId="0A00CB8A" w14:textId="53B7FE56" w:rsidR="00605549" w:rsidRPr="00E17EF1" w:rsidRDefault="00605549" w:rsidP="00605549">
            <w:pPr>
              <w:pStyle w:val="Table"/>
              <w:jc w:val="center"/>
            </w:pPr>
            <w:r>
              <w:rPr>
                <w:color w:val="000000"/>
                <w:sz w:val="20"/>
                <w:szCs w:val="20"/>
              </w:rPr>
              <w:t xml:space="preserve"> 2-6</w:t>
            </w:r>
          </w:p>
        </w:tc>
        <w:tc>
          <w:tcPr>
            <w:tcW w:w="621" w:type="pct"/>
            <w:shd w:val="clear" w:color="auto" w:fill="auto"/>
            <w:vAlign w:val="center"/>
            <w:hideMark/>
          </w:tcPr>
          <w:p w14:paraId="5B8D142B" w14:textId="5CC40826" w:rsidR="00605549" w:rsidRPr="000132C2" w:rsidRDefault="00605549" w:rsidP="00605549">
            <w:pPr>
              <w:pStyle w:val="Table"/>
              <w:jc w:val="center"/>
              <w:rPr>
                <w:color w:val="000000" w:themeColor="text1"/>
                <w:szCs w:val="21"/>
              </w:rPr>
            </w:pPr>
            <w:r>
              <w:rPr>
                <w:color w:val="000000" w:themeColor="text1"/>
                <w:sz w:val="20"/>
                <w:szCs w:val="21"/>
              </w:rPr>
              <w:t>ZM-6</w:t>
            </w:r>
          </w:p>
        </w:tc>
        <w:tc>
          <w:tcPr>
            <w:tcW w:w="1029" w:type="pct"/>
            <w:shd w:val="clear" w:color="auto" w:fill="auto"/>
            <w:vAlign w:val="center"/>
            <w:hideMark/>
          </w:tcPr>
          <w:p w14:paraId="4E4BA7D0" w14:textId="3B0E1ED4" w:rsidR="00605549" w:rsidRPr="000132C2" w:rsidRDefault="00605549" w:rsidP="00605549">
            <w:pPr>
              <w:pStyle w:val="Table"/>
              <w:jc w:val="center"/>
              <w:rPr>
                <w:color w:val="000000" w:themeColor="text1"/>
                <w:szCs w:val="21"/>
              </w:rPr>
            </w:pPr>
            <w:r>
              <w:rPr>
                <w:color w:val="000000" w:themeColor="text1"/>
                <w:sz w:val="20"/>
                <w:szCs w:val="21"/>
              </w:rPr>
              <w:t>Minus Z panel 6</w:t>
            </w:r>
          </w:p>
        </w:tc>
        <w:tc>
          <w:tcPr>
            <w:tcW w:w="678" w:type="pct"/>
            <w:shd w:val="clear" w:color="auto" w:fill="auto"/>
            <w:vAlign w:val="center"/>
            <w:hideMark/>
          </w:tcPr>
          <w:p w14:paraId="4771A982" w14:textId="438054D9"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6E80BCFC" w14:textId="1DFD2D72"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5BDF0ACD" w14:textId="6D74EE2C"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16AE5309" w14:textId="3049F8FB"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A7F6077" w14:textId="77777777" w:rsidTr="00605549">
        <w:trPr>
          <w:trHeight w:val="284"/>
        </w:trPr>
        <w:tc>
          <w:tcPr>
            <w:tcW w:w="399" w:type="pct"/>
            <w:shd w:val="clear" w:color="auto" w:fill="auto"/>
            <w:vAlign w:val="center"/>
            <w:hideMark/>
          </w:tcPr>
          <w:p w14:paraId="75B046DB" w14:textId="078952BF" w:rsidR="00605549" w:rsidRPr="00E17EF1" w:rsidRDefault="00605549" w:rsidP="00605549">
            <w:pPr>
              <w:pStyle w:val="Table"/>
              <w:jc w:val="center"/>
            </w:pPr>
            <w:r>
              <w:rPr>
                <w:color w:val="000000"/>
                <w:sz w:val="20"/>
                <w:szCs w:val="20"/>
              </w:rPr>
              <w:t xml:space="preserve"> 3-1</w:t>
            </w:r>
          </w:p>
        </w:tc>
        <w:tc>
          <w:tcPr>
            <w:tcW w:w="621" w:type="pct"/>
            <w:shd w:val="clear" w:color="auto" w:fill="auto"/>
            <w:vAlign w:val="center"/>
            <w:hideMark/>
          </w:tcPr>
          <w:p w14:paraId="069B344D" w14:textId="13149A5A" w:rsidR="00605549" w:rsidRPr="000132C2" w:rsidRDefault="00605549" w:rsidP="00605549">
            <w:pPr>
              <w:pStyle w:val="Table"/>
              <w:jc w:val="center"/>
              <w:rPr>
                <w:color w:val="000000" w:themeColor="text1"/>
                <w:szCs w:val="21"/>
              </w:rPr>
            </w:pPr>
            <w:r>
              <w:rPr>
                <w:color w:val="000000" w:themeColor="text1"/>
                <w:sz w:val="20"/>
                <w:szCs w:val="21"/>
              </w:rPr>
              <w:t>XP-1</w:t>
            </w:r>
          </w:p>
        </w:tc>
        <w:tc>
          <w:tcPr>
            <w:tcW w:w="1029" w:type="pct"/>
            <w:shd w:val="clear" w:color="auto" w:fill="auto"/>
            <w:vAlign w:val="center"/>
            <w:hideMark/>
          </w:tcPr>
          <w:p w14:paraId="0B322174" w14:textId="6EEBD444"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1</w:t>
            </w:r>
          </w:p>
        </w:tc>
        <w:tc>
          <w:tcPr>
            <w:tcW w:w="678" w:type="pct"/>
            <w:shd w:val="clear" w:color="auto" w:fill="auto"/>
            <w:vAlign w:val="center"/>
            <w:hideMark/>
          </w:tcPr>
          <w:p w14:paraId="1D3A0A74" w14:textId="3DD78E97"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6AFB72A" w14:textId="5D8F019B"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E12BAD9" w14:textId="1A21F0DE"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1F96E296" w14:textId="723330BB"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60536338" w14:textId="77777777" w:rsidTr="00605549">
        <w:trPr>
          <w:trHeight w:val="284"/>
        </w:trPr>
        <w:tc>
          <w:tcPr>
            <w:tcW w:w="399" w:type="pct"/>
            <w:shd w:val="clear" w:color="auto" w:fill="auto"/>
            <w:vAlign w:val="center"/>
            <w:hideMark/>
          </w:tcPr>
          <w:p w14:paraId="03A4BC7B" w14:textId="53F6D477" w:rsidR="00605549" w:rsidRPr="00E17EF1" w:rsidRDefault="00605549" w:rsidP="00605549">
            <w:pPr>
              <w:pStyle w:val="Table"/>
              <w:jc w:val="center"/>
            </w:pPr>
            <w:r>
              <w:rPr>
                <w:color w:val="000000"/>
                <w:sz w:val="20"/>
                <w:szCs w:val="20"/>
              </w:rPr>
              <w:t xml:space="preserve"> 3-2</w:t>
            </w:r>
          </w:p>
        </w:tc>
        <w:tc>
          <w:tcPr>
            <w:tcW w:w="621" w:type="pct"/>
            <w:shd w:val="clear" w:color="auto" w:fill="auto"/>
            <w:vAlign w:val="center"/>
            <w:hideMark/>
          </w:tcPr>
          <w:p w14:paraId="61DF68EA" w14:textId="56B628C1" w:rsidR="00605549" w:rsidRPr="000132C2" w:rsidRDefault="00605549" w:rsidP="00605549">
            <w:pPr>
              <w:pStyle w:val="Table"/>
              <w:jc w:val="center"/>
              <w:rPr>
                <w:color w:val="000000" w:themeColor="text1"/>
                <w:szCs w:val="21"/>
              </w:rPr>
            </w:pPr>
            <w:r>
              <w:rPr>
                <w:color w:val="000000" w:themeColor="text1"/>
                <w:sz w:val="20"/>
                <w:szCs w:val="21"/>
              </w:rPr>
              <w:t>XP-2</w:t>
            </w:r>
          </w:p>
        </w:tc>
        <w:tc>
          <w:tcPr>
            <w:tcW w:w="1029" w:type="pct"/>
            <w:shd w:val="clear" w:color="auto" w:fill="auto"/>
            <w:vAlign w:val="center"/>
            <w:hideMark/>
          </w:tcPr>
          <w:p w14:paraId="52C8B59E" w14:textId="14DBBECF"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2</w:t>
            </w:r>
          </w:p>
        </w:tc>
        <w:tc>
          <w:tcPr>
            <w:tcW w:w="678" w:type="pct"/>
            <w:shd w:val="clear" w:color="auto" w:fill="auto"/>
            <w:vAlign w:val="center"/>
            <w:hideMark/>
          </w:tcPr>
          <w:p w14:paraId="78EC5BB7" w14:textId="5482EBE4"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1E877C36" w14:textId="4DC0416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4EB4D97D" w14:textId="3E1BA180"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B088141" w14:textId="7C08B3FA"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5A0CAEC8" w14:textId="77777777" w:rsidTr="00605549">
        <w:trPr>
          <w:trHeight w:val="284"/>
        </w:trPr>
        <w:tc>
          <w:tcPr>
            <w:tcW w:w="399" w:type="pct"/>
            <w:shd w:val="clear" w:color="auto" w:fill="auto"/>
            <w:vAlign w:val="center"/>
            <w:hideMark/>
          </w:tcPr>
          <w:p w14:paraId="7A12358E" w14:textId="55D7A033" w:rsidR="00605549" w:rsidRPr="00E17EF1" w:rsidRDefault="00605549" w:rsidP="00605549">
            <w:pPr>
              <w:pStyle w:val="Table"/>
              <w:jc w:val="center"/>
            </w:pPr>
            <w:r>
              <w:rPr>
                <w:color w:val="000000"/>
                <w:sz w:val="20"/>
                <w:szCs w:val="20"/>
              </w:rPr>
              <w:t xml:space="preserve"> 3-3</w:t>
            </w:r>
          </w:p>
        </w:tc>
        <w:tc>
          <w:tcPr>
            <w:tcW w:w="621" w:type="pct"/>
            <w:shd w:val="clear" w:color="auto" w:fill="auto"/>
            <w:vAlign w:val="center"/>
            <w:hideMark/>
          </w:tcPr>
          <w:p w14:paraId="279D7D1A" w14:textId="74B5C1EB" w:rsidR="00605549" w:rsidRPr="000132C2" w:rsidRDefault="00605549" w:rsidP="00605549">
            <w:pPr>
              <w:pStyle w:val="Table"/>
              <w:jc w:val="center"/>
              <w:rPr>
                <w:color w:val="000000" w:themeColor="text1"/>
                <w:szCs w:val="21"/>
              </w:rPr>
            </w:pPr>
            <w:r>
              <w:rPr>
                <w:color w:val="000000" w:themeColor="text1"/>
                <w:sz w:val="20"/>
                <w:szCs w:val="21"/>
              </w:rPr>
              <w:t>XP-3</w:t>
            </w:r>
          </w:p>
        </w:tc>
        <w:tc>
          <w:tcPr>
            <w:tcW w:w="1029" w:type="pct"/>
            <w:shd w:val="clear" w:color="auto" w:fill="auto"/>
            <w:vAlign w:val="center"/>
            <w:hideMark/>
          </w:tcPr>
          <w:p w14:paraId="5FD5134E" w14:textId="759D962A"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3</w:t>
            </w:r>
          </w:p>
        </w:tc>
        <w:tc>
          <w:tcPr>
            <w:tcW w:w="678" w:type="pct"/>
            <w:shd w:val="clear" w:color="auto" w:fill="auto"/>
            <w:vAlign w:val="center"/>
            <w:hideMark/>
          </w:tcPr>
          <w:p w14:paraId="0C526E68" w14:textId="651DEF41"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16241CE" w14:textId="200EE382"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41835440" w14:textId="441BCEBE"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64401FA" w14:textId="4DDA3CDF"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6BD0AAE" w14:textId="77777777" w:rsidTr="00605549">
        <w:trPr>
          <w:trHeight w:val="284"/>
        </w:trPr>
        <w:tc>
          <w:tcPr>
            <w:tcW w:w="399" w:type="pct"/>
            <w:shd w:val="clear" w:color="auto" w:fill="auto"/>
            <w:vAlign w:val="center"/>
            <w:hideMark/>
          </w:tcPr>
          <w:p w14:paraId="339A1C21" w14:textId="5C20C836" w:rsidR="00605549" w:rsidRPr="00E17EF1" w:rsidRDefault="00605549" w:rsidP="00605549">
            <w:pPr>
              <w:pStyle w:val="Table"/>
              <w:jc w:val="center"/>
            </w:pPr>
            <w:r>
              <w:rPr>
                <w:color w:val="000000"/>
                <w:sz w:val="20"/>
                <w:szCs w:val="20"/>
              </w:rPr>
              <w:t xml:space="preserve"> 3-4</w:t>
            </w:r>
          </w:p>
        </w:tc>
        <w:tc>
          <w:tcPr>
            <w:tcW w:w="621" w:type="pct"/>
            <w:shd w:val="clear" w:color="auto" w:fill="auto"/>
            <w:vAlign w:val="center"/>
            <w:hideMark/>
          </w:tcPr>
          <w:p w14:paraId="3A35DFED" w14:textId="4F972728" w:rsidR="00605549" w:rsidRPr="000132C2" w:rsidRDefault="00605549" w:rsidP="00605549">
            <w:pPr>
              <w:pStyle w:val="Table"/>
              <w:jc w:val="center"/>
              <w:rPr>
                <w:color w:val="000000" w:themeColor="text1"/>
                <w:szCs w:val="21"/>
              </w:rPr>
            </w:pPr>
            <w:r>
              <w:rPr>
                <w:color w:val="000000" w:themeColor="text1"/>
                <w:sz w:val="20"/>
                <w:szCs w:val="21"/>
              </w:rPr>
              <w:t>XP-4</w:t>
            </w:r>
          </w:p>
        </w:tc>
        <w:tc>
          <w:tcPr>
            <w:tcW w:w="1029" w:type="pct"/>
            <w:shd w:val="clear" w:color="auto" w:fill="auto"/>
            <w:vAlign w:val="center"/>
            <w:hideMark/>
          </w:tcPr>
          <w:p w14:paraId="3FDC5AF1" w14:textId="6D5F0F74"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4</w:t>
            </w:r>
          </w:p>
        </w:tc>
        <w:tc>
          <w:tcPr>
            <w:tcW w:w="678" w:type="pct"/>
            <w:shd w:val="clear" w:color="auto" w:fill="auto"/>
            <w:vAlign w:val="center"/>
            <w:hideMark/>
          </w:tcPr>
          <w:p w14:paraId="0399B336" w14:textId="3614E656"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3A7CC20F" w14:textId="44B6AA67"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5F2D9011" w14:textId="4CBBEDAA"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71FCB51D" w14:textId="79FBEED6"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39358C6" w14:textId="77777777" w:rsidTr="00605549">
        <w:trPr>
          <w:trHeight w:val="284"/>
        </w:trPr>
        <w:tc>
          <w:tcPr>
            <w:tcW w:w="399" w:type="pct"/>
            <w:shd w:val="clear" w:color="auto" w:fill="auto"/>
            <w:vAlign w:val="center"/>
            <w:hideMark/>
          </w:tcPr>
          <w:p w14:paraId="1D4F737B" w14:textId="00BCF622" w:rsidR="00605549" w:rsidRPr="00E17EF1" w:rsidRDefault="00605549" w:rsidP="00605549">
            <w:pPr>
              <w:pStyle w:val="Table"/>
              <w:jc w:val="center"/>
            </w:pPr>
            <w:r>
              <w:rPr>
                <w:color w:val="000000"/>
                <w:sz w:val="20"/>
                <w:szCs w:val="20"/>
              </w:rPr>
              <w:t xml:space="preserve"> 3-5</w:t>
            </w:r>
          </w:p>
        </w:tc>
        <w:tc>
          <w:tcPr>
            <w:tcW w:w="621" w:type="pct"/>
            <w:shd w:val="clear" w:color="auto" w:fill="auto"/>
            <w:vAlign w:val="center"/>
            <w:hideMark/>
          </w:tcPr>
          <w:p w14:paraId="0C0DE6FD" w14:textId="34C35B8F" w:rsidR="00605549" w:rsidRPr="000132C2" w:rsidRDefault="00605549" w:rsidP="00605549">
            <w:pPr>
              <w:pStyle w:val="Table"/>
              <w:jc w:val="center"/>
              <w:rPr>
                <w:color w:val="000000" w:themeColor="text1"/>
                <w:szCs w:val="21"/>
              </w:rPr>
            </w:pPr>
            <w:r>
              <w:rPr>
                <w:color w:val="000000" w:themeColor="text1"/>
                <w:sz w:val="20"/>
                <w:szCs w:val="21"/>
              </w:rPr>
              <w:t>XP-5</w:t>
            </w:r>
          </w:p>
        </w:tc>
        <w:tc>
          <w:tcPr>
            <w:tcW w:w="1029" w:type="pct"/>
            <w:shd w:val="clear" w:color="auto" w:fill="auto"/>
            <w:vAlign w:val="center"/>
            <w:hideMark/>
          </w:tcPr>
          <w:p w14:paraId="0C633F52" w14:textId="1AC888E7"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5</w:t>
            </w:r>
          </w:p>
        </w:tc>
        <w:tc>
          <w:tcPr>
            <w:tcW w:w="678" w:type="pct"/>
            <w:shd w:val="clear" w:color="auto" w:fill="auto"/>
            <w:vAlign w:val="center"/>
            <w:hideMark/>
          </w:tcPr>
          <w:p w14:paraId="5680E43C" w14:textId="0C8C309C"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29C0BB86" w14:textId="7BAD3737"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61E6C278" w14:textId="1D4D20D3"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CBF57AC" w14:textId="642623E3"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6FAD106B" w14:textId="77777777" w:rsidTr="00605549">
        <w:trPr>
          <w:trHeight w:val="284"/>
        </w:trPr>
        <w:tc>
          <w:tcPr>
            <w:tcW w:w="399" w:type="pct"/>
            <w:shd w:val="clear" w:color="auto" w:fill="auto"/>
            <w:vAlign w:val="center"/>
            <w:hideMark/>
          </w:tcPr>
          <w:p w14:paraId="46C15E00" w14:textId="5887EFBD" w:rsidR="00605549" w:rsidRPr="00E17EF1" w:rsidRDefault="00605549" w:rsidP="00605549">
            <w:pPr>
              <w:pStyle w:val="Table"/>
              <w:jc w:val="center"/>
            </w:pPr>
            <w:r>
              <w:rPr>
                <w:color w:val="000000"/>
                <w:sz w:val="20"/>
                <w:szCs w:val="20"/>
              </w:rPr>
              <w:t xml:space="preserve"> 3-6</w:t>
            </w:r>
          </w:p>
        </w:tc>
        <w:tc>
          <w:tcPr>
            <w:tcW w:w="621" w:type="pct"/>
            <w:shd w:val="clear" w:color="auto" w:fill="auto"/>
            <w:vAlign w:val="center"/>
            <w:hideMark/>
          </w:tcPr>
          <w:p w14:paraId="033FF714" w14:textId="44B0C456" w:rsidR="00605549" w:rsidRPr="000132C2" w:rsidRDefault="00605549" w:rsidP="00605549">
            <w:pPr>
              <w:pStyle w:val="Table"/>
              <w:jc w:val="center"/>
              <w:rPr>
                <w:color w:val="000000" w:themeColor="text1"/>
                <w:szCs w:val="21"/>
              </w:rPr>
            </w:pPr>
            <w:r>
              <w:rPr>
                <w:color w:val="000000" w:themeColor="text1"/>
                <w:sz w:val="20"/>
                <w:szCs w:val="21"/>
              </w:rPr>
              <w:t>XP-6</w:t>
            </w:r>
          </w:p>
        </w:tc>
        <w:tc>
          <w:tcPr>
            <w:tcW w:w="1029" w:type="pct"/>
            <w:shd w:val="clear" w:color="auto" w:fill="auto"/>
            <w:vAlign w:val="center"/>
            <w:hideMark/>
          </w:tcPr>
          <w:p w14:paraId="47F65BE9" w14:textId="70B64725"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X panel 6</w:t>
            </w:r>
          </w:p>
        </w:tc>
        <w:tc>
          <w:tcPr>
            <w:tcW w:w="678" w:type="pct"/>
            <w:shd w:val="clear" w:color="auto" w:fill="auto"/>
            <w:vAlign w:val="center"/>
            <w:hideMark/>
          </w:tcPr>
          <w:p w14:paraId="5130C27A" w14:textId="385274A0"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6A1A214" w14:textId="12513B66"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11D3B85A" w14:textId="7BB96A30"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2541B6F" w14:textId="0B58B1C7"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1183FEFF" w14:textId="77777777" w:rsidTr="00605549">
        <w:trPr>
          <w:trHeight w:val="284"/>
        </w:trPr>
        <w:tc>
          <w:tcPr>
            <w:tcW w:w="399" w:type="pct"/>
            <w:shd w:val="clear" w:color="auto" w:fill="auto"/>
            <w:vAlign w:val="center"/>
            <w:hideMark/>
          </w:tcPr>
          <w:p w14:paraId="5D5BC152" w14:textId="3DF226FC" w:rsidR="00605549" w:rsidRPr="00E17EF1" w:rsidRDefault="00605549" w:rsidP="00605549">
            <w:pPr>
              <w:pStyle w:val="Table"/>
              <w:jc w:val="center"/>
            </w:pPr>
            <w:r>
              <w:rPr>
                <w:color w:val="000000"/>
                <w:sz w:val="20"/>
                <w:szCs w:val="20"/>
              </w:rPr>
              <w:t xml:space="preserve"> 4-1</w:t>
            </w:r>
          </w:p>
        </w:tc>
        <w:tc>
          <w:tcPr>
            <w:tcW w:w="621" w:type="pct"/>
            <w:shd w:val="clear" w:color="auto" w:fill="auto"/>
            <w:vAlign w:val="center"/>
            <w:hideMark/>
          </w:tcPr>
          <w:p w14:paraId="24145FA7" w14:textId="4405DA9C" w:rsidR="00605549" w:rsidRPr="000132C2" w:rsidRDefault="00605549" w:rsidP="00605549">
            <w:pPr>
              <w:pStyle w:val="Table"/>
              <w:jc w:val="center"/>
              <w:rPr>
                <w:color w:val="000000" w:themeColor="text1"/>
                <w:szCs w:val="21"/>
              </w:rPr>
            </w:pPr>
            <w:r>
              <w:rPr>
                <w:color w:val="000000" w:themeColor="text1"/>
                <w:sz w:val="20"/>
                <w:szCs w:val="21"/>
              </w:rPr>
              <w:t>XM-1</w:t>
            </w:r>
          </w:p>
        </w:tc>
        <w:tc>
          <w:tcPr>
            <w:tcW w:w="1029" w:type="pct"/>
            <w:shd w:val="clear" w:color="auto" w:fill="auto"/>
            <w:vAlign w:val="center"/>
            <w:hideMark/>
          </w:tcPr>
          <w:p w14:paraId="3CA63C9F" w14:textId="386CCF64" w:rsidR="00605549" w:rsidRPr="000132C2" w:rsidRDefault="00605549" w:rsidP="00605549">
            <w:pPr>
              <w:pStyle w:val="Table"/>
              <w:jc w:val="center"/>
              <w:rPr>
                <w:color w:val="000000" w:themeColor="text1"/>
                <w:szCs w:val="21"/>
              </w:rPr>
            </w:pPr>
            <w:r>
              <w:rPr>
                <w:color w:val="000000" w:themeColor="text1"/>
                <w:sz w:val="20"/>
                <w:szCs w:val="21"/>
              </w:rPr>
              <w:t>Minus X panel 1</w:t>
            </w:r>
          </w:p>
        </w:tc>
        <w:tc>
          <w:tcPr>
            <w:tcW w:w="678" w:type="pct"/>
            <w:shd w:val="clear" w:color="auto" w:fill="auto"/>
            <w:vAlign w:val="center"/>
            <w:hideMark/>
          </w:tcPr>
          <w:p w14:paraId="50706705" w14:textId="29C261F5"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032CFAB2" w14:textId="00345B61"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6F9A23E7" w14:textId="3505D43B"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07603954" w14:textId="45111335"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3982722B" w14:textId="77777777" w:rsidTr="00605549">
        <w:trPr>
          <w:trHeight w:val="284"/>
        </w:trPr>
        <w:tc>
          <w:tcPr>
            <w:tcW w:w="399" w:type="pct"/>
            <w:shd w:val="clear" w:color="auto" w:fill="auto"/>
            <w:vAlign w:val="center"/>
            <w:hideMark/>
          </w:tcPr>
          <w:p w14:paraId="0FDA27F3" w14:textId="07B0F11B" w:rsidR="00605549" w:rsidRPr="00E17EF1" w:rsidRDefault="00605549" w:rsidP="00605549">
            <w:pPr>
              <w:pStyle w:val="Table"/>
              <w:jc w:val="center"/>
            </w:pPr>
            <w:r>
              <w:rPr>
                <w:color w:val="000000"/>
                <w:sz w:val="20"/>
                <w:szCs w:val="20"/>
              </w:rPr>
              <w:t xml:space="preserve"> 4-2</w:t>
            </w:r>
          </w:p>
        </w:tc>
        <w:tc>
          <w:tcPr>
            <w:tcW w:w="621" w:type="pct"/>
            <w:shd w:val="clear" w:color="auto" w:fill="auto"/>
            <w:vAlign w:val="center"/>
            <w:hideMark/>
          </w:tcPr>
          <w:p w14:paraId="3F3B484E" w14:textId="666FE90D" w:rsidR="00605549" w:rsidRPr="000132C2" w:rsidRDefault="00605549" w:rsidP="00605549">
            <w:pPr>
              <w:pStyle w:val="Table"/>
              <w:jc w:val="center"/>
              <w:rPr>
                <w:color w:val="000000" w:themeColor="text1"/>
                <w:szCs w:val="21"/>
              </w:rPr>
            </w:pPr>
            <w:r>
              <w:rPr>
                <w:color w:val="000000" w:themeColor="text1"/>
                <w:sz w:val="20"/>
                <w:szCs w:val="21"/>
              </w:rPr>
              <w:t>XM-2</w:t>
            </w:r>
          </w:p>
        </w:tc>
        <w:tc>
          <w:tcPr>
            <w:tcW w:w="1029" w:type="pct"/>
            <w:shd w:val="clear" w:color="auto" w:fill="auto"/>
            <w:vAlign w:val="center"/>
            <w:hideMark/>
          </w:tcPr>
          <w:p w14:paraId="6051A68F" w14:textId="0B7E6FFF" w:rsidR="00605549" w:rsidRPr="000132C2" w:rsidRDefault="00605549" w:rsidP="00605549">
            <w:pPr>
              <w:pStyle w:val="Table"/>
              <w:jc w:val="center"/>
              <w:rPr>
                <w:color w:val="000000" w:themeColor="text1"/>
                <w:szCs w:val="21"/>
              </w:rPr>
            </w:pPr>
            <w:r>
              <w:rPr>
                <w:color w:val="000000" w:themeColor="text1"/>
                <w:sz w:val="20"/>
                <w:szCs w:val="21"/>
              </w:rPr>
              <w:t>Minus X panel 2</w:t>
            </w:r>
          </w:p>
        </w:tc>
        <w:tc>
          <w:tcPr>
            <w:tcW w:w="678" w:type="pct"/>
            <w:shd w:val="clear" w:color="auto" w:fill="auto"/>
            <w:vAlign w:val="center"/>
            <w:hideMark/>
          </w:tcPr>
          <w:p w14:paraId="376FAE11" w14:textId="3C7E3C72"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52758E27" w14:textId="5C5238DA"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02DB4F0E" w14:textId="36F8D463"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32747A3E" w14:textId="18CF0641"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45C4C7A0" w14:textId="77777777" w:rsidTr="00605549">
        <w:trPr>
          <w:trHeight w:val="284"/>
        </w:trPr>
        <w:tc>
          <w:tcPr>
            <w:tcW w:w="399" w:type="pct"/>
            <w:shd w:val="clear" w:color="auto" w:fill="auto"/>
            <w:vAlign w:val="center"/>
            <w:hideMark/>
          </w:tcPr>
          <w:p w14:paraId="5C62BDB3" w14:textId="14500E84" w:rsidR="00605549" w:rsidRPr="00E17EF1" w:rsidRDefault="00605549" w:rsidP="00605549">
            <w:pPr>
              <w:pStyle w:val="Table"/>
              <w:jc w:val="center"/>
            </w:pPr>
            <w:r>
              <w:rPr>
                <w:color w:val="000000"/>
                <w:sz w:val="20"/>
                <w:szCs w:val="20"/>
              </w:rPr>
              <w:t xml:space="preserve"> 4-3</w:t>
            </w:r>
          </w:p>
        </w:tc>
        <w:tc>
          <w:tcPr>
            <w:tcW w:w="621" w:type="pct"/>
            <w:shd w:val="clear" w:color="auto" w:fill="auto"/>
            <w:vAlign w:val="center"/>
            <w:hideMark/>
          </w:tcPr>
          <w:p w14:paraId="53147350" w14:textId="4690E3D1" w:rsidR="00605549" w:rsidRPr="000132C2" w:rsidRDefault="00605549" w:rsidP="00605549">
            <w:pPr>
              <w:pStyle w:val="Table"/>
              <w:jc w:val="center"/>
              <w:rPr>
                <w:color w:val="000000" w:themeColor="text1"/>
                <w:szCs w:val="21"/>
              </w:rPr>
            </w:pPr>
            <w:r>
              <w:rPr>
                <w:color w:val="000000" w:themeColor="text1"/>
                <w:sz w:val="20"/>
                <w:szCs w:val="21"/>
              </w:rPr>
              <w:t>XM-3</w:t>
            </w:r>
          </w:p>
        </w:tc>
        <w:tc>
          <w:tcPr>
            <w:tcW w:w="1029" w:type="pct"/>
            <w:shd w:val="clear" w:color="auto" w:fill="auto"/>
            <w:vAlign w:val="center"/>
            <w:hideMark/>
          </w:tcPr>
          <w:p w14:paraId="5298A47F" w14:textId="42BAC45A" w:rsidR="00605549" w:rsidRPr="000132C2" w:rsidRDefault="00605549" w:rsidP="00605549">
            <w:pPr>
              <w:pStyle w:val="Table"/>
              <w:jc w:val="center"/>
              <w:rPr>
                <w:color w:val="000000" w:themeColor="text1"/>
                <w:szCs w:val="21"/>
              </w:rPr>
            </w:pPr>
            <w:r>
              <w:rPr>
                <w:color w:val="000000" w:themeColor="text1"/>
                <w:sz w:val="20"/>
                <w:szCs w:val="21"/>
              </w:rPr>
              <w:t>Minus X panel 3</w:t>
            </w:r>
          </w:p>
        </w:tc>
        <w:tc>
          <w:tcPr>
            <w:tcW w:w="678" w:type="pct"/>
            <w:shd w:val="clear" w:color="auto" w:fill="auto"/>
            <w:vAlign w:val="center"/>
            <w:hideMark/>
          </w:tcPr>
          <w:p w14:paraId="44EB6D36" w14:textId="60ABD17B"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16C978A0" w14:textId="4D8117E3"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4A255AF4" w14:textId="44A7F1A2"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161F31C3" w14:textId="2DDCB498"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3B3BD2FE" w14:textId="77777777" w:rsidTr="00605549">
        <w:trPr>
          <w:trHeight w:val="284"/>
        </w:trPr>
        <w:tc>
          <w:tcPr>
            <w:tcW w:w="399" w:type="pct"/>
            <w:shd w:val="clear" w:color="auto" w:fill="auto"/>
            <w:vAlign w:val="center"/>
            <w:hideMark/>
          </w:tcPr>
          <w:p w14:paraId="292B3166" w14:textId="0013E220" w:rsidR="00605549" w:rsidRPr="00E17EF1" w:rsidRDefault="00605549" w:rsidP="00605549">
            <w:pPr>
              <w:pStyle w:val="Table"/>
              <w:jc w:val="center"/>
            </w:pPr>
            <w:r>
              <w:rPr>
                <w:color w:val="000000"/>
                <w:sz w:val="20"/>
                <w:szCs w:val="20"/>
              </w:rPr>
              <w:t xml:space="preserve"> 4-4</w:t>
            </w:r>
          </w:p>
        </w:tc>
        <w:tc>
          <w:tcPr>
            <w:tcW w:w="621" w:type="pct"/>
            <w:shd w:val="clear" w:color="auto" w:fill="auto"/>
            <w:vAlign w:val="center"/>
            <w:hideMark/>
          </w:tcPr>
          <w:p w14:paraId="7912DB96" w14:textId="64AB0CE5" w:rsidR="00605549" w:rsidRPr="000132C2" w:rsidRDefault="00605549" w:rsidP="00605549">
            <w:pPr>
              <w:pStyle w:val="Table"/>
              <w:jc w:val="center"/>
              <w:rPr>
                <w:color w:val="000000" w:themeColor="text1"/>
                <w:szCs w:val="21"/>
              </w:rPr>
            </w:pPr>
            <w:r>
              <w:rPr>
                <w:color w:val="000000" w:themeColor="text1"/>
                <w:sz w:val="20"/>
                <w:szCs w:val="21"/>
              </w:rPr>
              <w:t>XM-4</w:t>
            </w:r>
          </w:p>
        </w:tc>
        <w:tc>
          <w:tcPr>
            <w:tcW w:w="1029" w:type="pct"/>
            <w:shd w:val="clear" w:color="auto" w:fill="auto"/>
            <w:vAlign w:val="center"/>
            <w:hideMark/>
          </w:tcPr>
          <w:p w14:paraId="637EF8E9" w14:textId="41AA884E" w:rsidR="00605549" w:rsidRPr="000132C2" w:rsidRDefault="00605549" w:rsidP="00605549">
            <w:pPr>
              <w:pStyle w:val="Table"/>
              <w:jc w:val="center"/>
              <w:rPr>
                <w:color w:val="000000" w:themeColor="text1"/>
                <w:szCs w:val="21"/>
              </w:rPr>
            </w:pPr>
            <w:r>
              <w:rPr>
                <w:color w:val="000000" w:themeColor="text1"/>
                <w:sz w:val="20"/>
                <w:szCs w:val="21"/>
              </w:rPr>
              <w:t>Minus X panel 4</w:t>
            </w:r>
          </w:p>
        </w:tc>
        <w:tc>
          <w:tcPr>
            <w:tcW w:w="678" w:type="pct"/>
            <w:shd w:val="clear" w:color="auto" w:fill="auto"/>
            <w:vAlign w:val="center"/>
            <w:hideMark/>
          </w:tcPr>
          <w:p w14:paraId="191FE062" w14:textId="023FB71F"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76EFCBFE" w14:textId="5B90A0D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6871B88C" w14:textId="51DBDF03"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DC1B4A3" w14:textId="63D420A5"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604E51ED" w14:textId="77777777" w:rsidTr="00605549">
        <w:trPr>
          <w:trHeight w:val="284"/>
        </w:trPr>
        <w:tc>
          <w:tcPr>
            <w:tcW w:w="399" w:type="pct"/>
            <w:shd w:val="clear" w:color="auto" w:fill="auto"/>
            <w:vAlign w:val="center"/>
            <w:hideMark/>
          </w:tcPr>
          <w:p w14:paraId="011A24D5" w14:textId="6E5691B2" w:rsidR="00605549" w:rsidRPr="00E17EF1" w:rsidRDefault="00605549" w:rsidP="00605549">
            <w:pPr>
              <w:pStyle w:val="Table"/>
              <w:jc w:val="center"/>
            </w:pPr>
            <w:r>
              <w:rPr>
                <w:color w:val="000000"/>
                <w:sz w:val="20"/>
                <w:szCs w:val="20"/>
              </w:rPr>
              <w:t xml:space="preserve"> 4-5</w:t>
            </w:r>
          </w:p>
        </w:tc>
        <w:tc>
          <w:tcPr>
            <w:tcW w:w="621" w:type="pct"/>
            <w:shd w:val="clear" w:color="auto" w:fill="auto"/>
            <w:vAlign w:val="center"/>
            <w:hideMark/>
          </w:tcPr>
          <w:p w14:paraId="6303A896" w14:textId="16EDA258" w:rsidR="00605549" w:rsidRPr="000132C2" w:rsidRDefault="00605549" w:rsidP="00605549">
            <w:pPr>
              <w:pStyle w:val="Table"/>
              <w:jc w:val="center"/>
              <w:rPr>
                <w:color w:val="000000" w:themeColor="text1"/>
                <w:szCs w:val="21"/>
              </w:rPr>
            </w:pPr>
            <w:r>
              <w:rPr>
                <w:color w:val="000000" w:themeColor="text1"/>
                <w:sz w:val="20"/>
                <w:szCs w:val="21"/>
              </w:rPr>
              <w:t>XM-5</w:t>
            </w:r>
          </w:p>
        </w:tc>
        <w:tc>
          <w:tcPr>
            <w:tcW w:w="1029" w:type="pct"/>
            <w:shd w:val="clear" w:color="auto" w:fill="auto"/>
            <w:vAlign w:val="center"/>
            <w:hideMark/>
          </w:tcPr>
          <w:p w14:paraId="1E677EF4" w14:textId="1E22C506" w:rsidR="00605549" w:rsidRPr="000132C2" w:rsidRDefault="00605549" w:rsidP="00605549">
            <w:pPr>
              <w:pStyle w:val="Table"/>
              <w:jc w:val="center"/>
              <w:rPr>
                <w:color w:val="000000" w:themeColor="text1"/>
                <w:szCs w:val="21"/>
              </w:rPr>
            </w:pPr>
            <w:r>
              <w:rPr>
                <w:color w:val="000000" w:themeColor="text1"/>
                <w:sz w:val="20"/>
                <w:szCs w:val="21"/>
              </w:rPr>
              <w:t>Minus X panel 5</w:t>
            </w:r>
          </w:p>
        </w:tc>
        <w:tc>
          <w:tcPr>
            <w:tcW w:w="678" w:type="pct"/>
            <w:shd w:val="clear" w:color="auto" w:fill="auto"/>
            <w:vAlign w:val="center"/>
            <w:hideMark/>
          </w:tcPr>
          <w:p w14:paraId="037E0A45" w14:textId="44C95259"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155CB251" w14:textId="28B11764"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20317836" w14:textId="6CC9B505"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24DD7E98" w14:textId="56A6CFEE"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87C6A12" w14:textId="77777777" w:rsidTr="00605549">
        <w:trPr>
          <w:trHeight w:val="284"/>
        </w:trPr>
        <w:tc>
          <w:tcPr>
            <w:tcW w:w="399" w:type="pct"/>
            <w:shd w:val="clear" w:color="auto" w:fill="auto"/>
            <w:vAlign w:val="center"/>
            <w:hideMark/>
          </w:tcPr>
          <w:p w14:paraId="37A9E097" w14:textId="4F723E46" w:rsidR="00605549" w:rsidRPr="00E17EF1" w:rsidRDefault="00605549" w:rsidP="00605549">
            <w:pPr>
              <w:pStyle w:val="Table"/>
              <w:jc w:val="center"/>
            </w:pPr>
            <w:r>
              <w:rPr>
                <w:color w:val="000000"/>
                <w:sz w:val="20"/>
                <w:szCs w:val="20"/>
              </w:rPr>
              <w:t xml:space="preserve"> 4-6</w:t>
            </w:r>
          </w:p>
        </w:tc>
        <w:tc>
          <w:tcPr>
            <w:tcW w:w="621" w:type="pct"/>
            <w:shd w:val="clear" w:color="auto" w:fill="auto"/>
            <w:vAlign w:val="center"/>
            <w:hideMark/>
          </w:tcPr>
          <w:p w14:paraId="0B19E57D" w14:textId="65D47C24" w:rsidR="00605549" w:rsidRPr="000132C2" w:rsidRDefault="00605549" w:rsidP="00605549">
            <w:pPr>
              <w:pStyle w:val="Table"/>
              <w:jc w:val="center"/>
              <w:rPr>
                <w:color w:val="000000" w:themeColor="text1"/>
                <w:szCs w:val="21"/>
              </w:rPr>
            </w:pPr>
            <w:r>
              <w:rPr>
                <w:color w:val="000000" w:themeColor="text1"/>
                <w:sz w:val="20"/>
                <w:szCs w:val="21"/>
              </w:rPr>
              <w:t>XM-6</w:t>
            </w:r>
          </w:p>
        </w:tc>
        <w:tc>
          <w:tcPr>
            <w:tcW w:w="1029" w:type="pct"/>
            <w:shd w:val="clear" w:color="auto" w:fill="auto"/>
            <w:vAlign w:val="center"/>
            <w:hideMark/>
          </w:tcPr>
          <w:p w14:paraId="7B859DB6" w14:textId="7DB0A7AD" w:rsidR="00605549" w:rsidRPr="000132C2" w:rsidRDefault="00605549" w:rsidP="00605549">
            <w:pPr>
              <w:pStyle w:val="Table"/>
              <w:jc w:val="center"/>
              <w:rPr>
                <w:color w:val="000000" w:themeColor="text1"/>
                <w:szCs w:val="21"/>
              </w:rPr>
            </w:pPr>
            <w:r>
              <w:rPr>
                <w:color w:val="000000" w:themeColor="text1"/>
                <w:sz w:val="20"/>
                <w:szCs w:val="21"/>
              </w:rPr>
              <w:t>Minus X panel 6</w:t>
            </w:r>
          </w:p>
        </w:tc>
        <w:tc>
          <w:tcPr>
            <w:tcW w:w="678" w:type="pct"/>
            <w:shd w:val="clear" w:color="auto" w:fill="auto"/>
            <w:vAlign w:val="center"/>
            <w:hideMark/>
          </w:tcPr>
          <w:p w14:paraId="50003CE3" w14:textId="747E6F89"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342CAE5A" w14:textId="0D5AF9F8"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31297D07" w14:textId="5366F925"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1FAE3037" w14:textId="7707F015"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1FFBC1EA" w14:textId="77777777" w:rsidTr="00605549">
        <w:trPr>
          <w:trHeight w:val="284"/>
        </w:trPr>
        <w:tc>
          <w:tcPr>
            <w:tcW w:w="399" w:type="pct"/>
            <w:shd w:val="clear" w:color="auto" w:fill="auto"/>
            <w:vAlign w:val="center"/>
            <w:hideMark/>
          </w:tcPr>
          <w:p w14:paraId="57FE284D" w14:textId="32D1CDB8" w:rsidR="00605549" w:rsidRPr="00E17EF1" w:rsidRDefault="00605549" w:rsidP="00605549">
            <w:pPr>
              <w:pStyle w:val="Table"/>
              <w:jc w:val="center"/>
            </w:pPr>
            <w:r>
              <w:rPr>
                <w:color w:val="000000"/>
                <w:sz w:val="20"/>
                <w:szCs w:val="20"/>
              </w:rPr>
              <w:t xml:space="preserve"> 5-1</w:t>
            </w:r>
          </w:p>
        </w:tc>
        <w:tc>
          <w:tcPr>
            <w:tcW w:w="621" w:type="pct"/>
            <w:shd w:val="clear" w:color="auto" w:fill="auto"/>
            <w:vAlign w:val="center"/>
            <w:hideMark/>
          </w:tcPr>
          <w:p w14:paraId="4C5D043D" w14:textId="35397009" w:rsidR="00605549" w:rsidRPr="000132C2" w:rsidRDefault="00605549" w:rsidP="00605549">
            <w:pPr>
              <w:pStyle w:val="Table"/>
              <w:jc w:val="center"/>
              <w:rPr>
                <w:color w:val="000000" w:themeColor="text1"/>
                <w:szCs w:val="21"/>
              </w:rPr>
            </w:pPr>
            <w:r>
              <w:rPr>
                <w:color w:val="000000" w:themeColor="text1"/>
                <w:sz w:val="20"/>
                <w:szCs w:val="21"/>
              </w:rPr>
              <w:t>YAP-1</w:t>
            </w:r>
          </w:p>
        </w:tc>
        <w:tc>
          <w:tcPr>
            <w:tcW w:w="1029" w:type="pct"/>
            <w:shd w:val="clear" w:color="auto" w:fill="auto"/>
            <w:vAlign w:val="center"/>
            <w:hideMark/>
          </w:tcPr>
          <w:p w14:paraId="27787213" w14:textId="494480FF"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1</w:t>
            </w:r>
          </w:p>
        </w:tc>
        <w:tc>
          <w:tcPr>
            <w:tcW w:w="678" w:type="pct"/>
            <w:shd w:val="clear" w:color="auto" w:fill="auto"/>
            <w:vAlign w:val="center"/>
            <w:hideMark/>
          </w:tcPr>
          <w:p w14:paraId="52BD1B8B" w14:textId="287CFF34" w:rsidR="00605549" w:rsidRPr="000132C2" w:rsidRDefault="00605549" w:rsidP="00605549">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hideMark/>
          </w:tcPr>
          <w:p w14:paraId="3BD678C4" w14:textId="5322FCBA"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2DE3C5CE" w14:textId="26D5714C" w:rsidR="00605549" w:rsidRPr="000132C2" w:rsidRDefault="00605549" w:rsidP="00605549">
            <w:pPr>
              <w:pStyle w:val="Table"/>
              <w:jc w:val="center"/>
              <w:rPr>
                <w:color w:val="000000" w:themeColor="text1"/>
                <w:szCs w:val="21"/>
                <w:highlight w:val="darkCyan"/>
              </w:rPr>
            </w:pPr>
            <w:r>
              <w:rPr>
                <w:color w:val="000000" w:themeColor="text1"/>
                <w:sz w:val="20"/>
                <w:szCs w:val="21"/>
              </w:rPr>
              <w:t>0.16</w:t>
            </w:r>
          </w:p>
        </w:tc>
        <w:tc>
          <w:tcPr>
            <w:tcW w:w="925" w:type="pct"/>
            <w:shd w:val="clear" w:color="auto" w:fill="auto"/>
            <w:vAlign w:val="center"/>
            <w:hideMark/>
          </w:tcPr>
          <w:p w14:paraId="16283812" w14:textId="683FF469"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3AB1EA3" w14:textId="77777777" w:rsidTr="00605549">
        <w:trPr>
          <w:trHeight w:val="284"/>
        </w:trPr>
        <w:tc>
          <w:tcPr>
            <w:tcW w:w="399" w:type="pct"/>
            <w:shd w:val="clear" w:color="auto" w:fill="auto"/>
            <w:vAlign w:val="center"/>
            <w:hideMark/>
          </w:tcPr>
          <w:p w14:paraId="184AEA67" w14:textId="512CBD49" w:rsidR="00605549" w:rsidRPr="00E17EF1" w:rsidRDefault="00605549" w:rsidP="00605549">
            <w:pPr>
              <w:pStyle w:val="Table"/>
              <w:jc w:val="center"/>
            </w:pPr>
            <w:r>
              <w:rPr>
                <w:color w:val="000000"/>
                <w:sz w:val="20"/>
                <w:szCs w:val="20"/>
              </w:rPr>
              <w:t xml:space="preserve"> 5-2</w:t>
            </w:r>
          </w:p>
        </w:tc>
        <w:tc>
          <w:tcPr>
            <w:tcW w:w="621" w:type="pct"/>
            <w:shd w:val="clear" w:color="auto" w:fill="auto"/>
            <w:vAlign w:val="center"/>
            <w:hideMark/>
          </w:tcPr>
          <w:p w14:paraId="0D0F3455" w14:textId="42D4518A" w:rsidR="00605549" w:rsidRPr="000132C2" w:rsidRDefault="00605549" w:rsidP="00605549">
            <w:pPr>
              <w:pStyle w:val="Table"/>
              <w:jc w:val="center"/>
              <w:rPr>
                <w:color w:val="000000" w:themeColor="text1"/>
                <w:szCs w:val="21"/>
              </w:rPr>
            </w:pPr>
            <w:r>
              <w:rPr>
                <w:color w:val="000000" w:themeColor="text1"/>
                <w:sz w:val="20"/>
                <w:szCs w:val="21"/>
              </w:rPr>
              <w:t>YAP-2</w:t>
            </w:r>
          </w:p>
        </w:tc>
        <w:tc>
          <w:tcPr>
            <w:tcW w:w="1029" w:type="pct"/>
            <w:shd w:val="clear" w:color="auto" w:fill="auto"/>
            <w:vAlign w:val="center"/>
            <w:hideMark/>
          </w:tcPr>
          <w:p w14:paraId="1B575C3A" w14:textId="1949765B"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2</w:t>
            </w:r>
          </w:p>
        </w:tc>
        <w:tc>
          <w:tcPr>
            <w:tcW w:w="678" w:type="pct"/>
            <w:shd w:val="clear" w:color="auto" w:fill="auto"/>
            <w:vAlign w:val="center"/>
            <w:hideMark/>
          </w:tcPr>
          <w:p w14:paraId="0179CB28" w14:textId="7C95C533" w:rsidR="00605549" w:rsidRPr="000132C2" w:rsidRDefault="00605549" w:rsidP="00605549">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hideMark/>
          </w:tcPr>
          <w:p w14:paraId="387365D8" w14:textId="5DC77E2F"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3E16DEAB" w14:textId="52C3EF57" w:rsidR="00605549" w:rsidRPr="000132C2" w:rsidRDefault="00605549" w:rsidP="00605549">
            <w:pPr>
              <w:pStyle w:val="Table"/>
              <w:jc w:val="center"/>
              <w:rPr>
                <w:color w:val="000000" w:themeColor="text1"/>
                <w:szCs w:val="21"/>
                <w:highlight w:val="darkCyan"/>
              </w:rPr>
            </w:pPr>
            <w:r>
              <w:rPr>
                <w:color w:val="000000" w:themeColor="text1"/>
                <w:sz w:val="20"/>
                <w:szCs w:val="21"/>
              </w:rPr>
              <w:t>0.16</w:t>
            </w:r>
          </w:p>
        </w:tc>
        <w:tc>
          <w:tcPr>
            <w:tcW w:w="925" w:type="pct"/>
            <w:shd w:val="clear" w:color="auto" w:fill="auto"/>
            <w:vAlign w:val="center"/>
            <w:hideMark/>
          </w:tcPr>
          <w:p w14:paraId="0E692B34" w14:textId="410513A1"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3E5D8F42" w14:textId="77777777" w:rsidTr="00605549">
        <w:trPr>
          <w:trHeight w:val="284"/>
        </w:trPr>
        <w:tc>
          <w:tcPr>
            <w:tcW w:w="399" w:type="pct"/>
            <w:shd w:val="clear" w:color="auto" w:fill="auto"/>
            <w:vAlign w:val="center"/>
            <w:hideMark/>
          </w:tcPr>
          <w:p w14:paraId="06C34EA0" w14:textId="6AB32733" w:rsidR="00605549" w:rsidRPr="00E17EF1" w:rsidRDefault="00605549" w:rsidP="00605549">
            <w:pPr>
              <w:pStyle w:val="Table"/>
              <w:jc w:val="center"/>
            </w:pPr>
            <w:r>
              <w:rPr>
                <w:color w:val="000000"/>
                <w:sz w:val="20"/>
                <w:szCs w:val="20"/>
              </w:rPr>
              <w:t xml:space="preserve"> 5-3</w:t>
            </w:r>
          </w:p>
        </w:tc>
        <w:tc>
          <w:tcPr>
            <w:tcW w:w="621" w:type="pct"/>
            <w:shd w:val="clear" w:color="auto" w:fill="auto"/>
            <w:vAlign w:val="center"/>
            <w:hideMark/>
          </w:tcPr>
          <w:p w14:paraId="0DAC09E6" w14:textId="2119BCC9" w:rsidR="00605549" w:rsidRPr="000132C2" w:rsidRDefault="00605549" w:rsidP="00605549">
            <w:pPr>
              <w:pStyle w:val="Table"/>
              <w:jc w:val="center"/>
              <w:rPr>
                <w:color w:val="000000" w:themeColor="text1"/>
                <w:szCs w:val="21"/>
              </w:rPr>
            </w:pPr>
            <w:r>
              <w:rPr>
                <w:color w:val="000000" w:themeColor="text1"/>
                <w:sz w:val="20"/>
                <w:szCs w:val="21"/>
              </w:rPr>
              <w:t>YAP-3</w:t>
            </w:r>
          </w:p>
        </w:tc>
        <w:tc>
          <w:tcPr>
            <w:tcW w:w="1029" w:type="pct"/>
            <w:shd w:val="clear" w:color="auto" w:fill="auto"/>
            <w:vAlign w:val="center"/>
            <w:hideMark/>
          </w:tcPr>
          <w:p w14:paraId="1C0471C2" w14:textId="19B79353"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3</w:t>
            </w:r>
          </w:p>
        </w:tc>
        <w:tc>
          <w:tcPr>
            <w:tcW w:w="678" w:type="pct"/>
            <w:shd w:val="clear" w:color="auto" w:fill="auto"/>
            <w:vAlign w:val="center"/>
            <w:hideMark/>
          </w:tcPr>
          <w:p w14:paraId="718CD19A" w14:textId="145B9194" w:rsidR="00605549" w:rsidRPr="000132C2" w:rsidRDefault="00605549" w:rsidP="00605549">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hideMark/>
          </w:tcPr>
          <w:p w14:paraId="4251EEA4" w14:textId="682DFCC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5C3CE06B" w14:textId="3394C22F" w:rsidR="00605549" w:rsidRPr="000132C2" w:rsidRDefault="00605549" w:rsidP="00605549">
            <w:pPr>
              <w:pStyle w:val="Table"/>
              <w:jc w:val="center"/>
              <w:rPr>
                <w:color w:val="000000" w:themeColor="text1"/>
                <w:szCs w:val="21"/>
                <w:highlight w:val="darkCyan"/>
              </w:rPr>
            </w:pPr>
            <w:r>
              <w:rPr>
                <w:color w:val="000000" w:themeColor="text1"/>
                <w:sz w:val="20"/>
                <w:szCs w:val="21"/>
              </w:rPr>
              <w:t>0.16</w:t>
            </w:r>
          </w:p>
        </w:tc>
        <w:tc>
          <w:tcPr>
            <w:tcW w:w="925" w:type="pct"/>
            <w:shd w:val="clear" w:color="auto" w:fill="auto"/>
            <w:vAlign w:val="center"/>
            <w:hideMark/>
          </w:tcPr>
          <w:p w14:paraId="267A56B8" w14:textId="7733BE12"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61FD3A7A" w14:textId="77777777" w:rsidTr="00605549">
        <w:trPr>
          <w:trHeight w:val="284"/>
        </w:trPr>
        <w:tc>
          <w:tcPr>
            <w:tcW w:w="399" w:type="pct"/>
            <w:shd w:val="clear" w:color="auto" w:fill="auto"/>
            <w:vAlign w:val="center"/>
            <w:hideMark/>
          </w:tcPr>
          <w:p w14:paraId="264DBC95" w14:textId="523796DF" w:rsidR="00605549" w:rsidRPr="00E17EF1" w:rsidRDefault="00605549" w:rsidP="00605549">
            <w:pPr>
              <w:pStyle w:val="Table"/>
              <w:jc w:val="center"/>
            </w:pPr>
            <w:r>
              <w:rPr>
                <w:color w:val="000000"/>
                <w:sz w:val="20"/>
                <w:szCs w:val="20"/>
              </w:rPr>
              <w:t xml:space="preserve"> 5-4</w:t>
            </w:r>
          </w:p>
        </w:tc>
        <w:tc>
          <w:tcPr>
            <w:tcW w:w="621" w:type="pct"/>
            <w:shd w:val="clear" w:color="auto" w:fill="auto"/>
            <w:vAlign w:val="center"/>
            <w:hideMark/>
          </w:tcPr>
          <w:p w14:paraId="0F485F4C" w14:textId="5C1D83DB" w:rsidR="00605549" w:rsidRPr="000132C2" w:rsidRDefault="00605549" w:rsidP="00605549">
            <w:pPr>
              <w:pStyle w:val="Table"/>
              <w:jc w:val="center"/>
              <w:rPr>
                <w:color w:val="000000" w:themeColor="text1"/>
                <w:szCs w:val="21"/>
              </w:rPr>
            </w:pPr>
            <w:r>
              <w:rPr>
                <w:color w:val="000000" w:themeColor="text1"/>
                <w:sz w:val="20"/>
                <w:szCs w:val="21"/>
              </w:rPr>
              <w:t>YAP-4</w:t>
            </w:r>
          </w:p>
        </w:tc>
        <w:tc>
          <w:tcPr>
            <w:tcW w:w="1029" w:type="pct"/>
            <w:shd w:val="clear" w:color="auto" w:fill="auto"/>
            <w:vAlign w:val="center"/>
            <w:hideMark/>
          </w:tcPr>
          <w:p w14:paraId="667C9ECE" w14:textId="1D1A67AB"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4</w:t>
            </w:r>
          </w:p>
        </w:tc>
        <w:tc>
          <w:tcPr>
            <w:tcW w:w="678" w:type="pct"/>
            <w:shd w:val="clear" w:color="auto" w:fill="auto"/>
            <w:vAlign w:val="center"/>
            <w:hideMark/>
          </w:tcPr>
          <w:p w14:paraId="55E52784" w14:textId="59F6BBF1" w:rsidR="00605549" w:rsidRPr="000132C2" w:rsidRDefault="00605549" w:rsidP="00605549">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hideMark/>
          </w:tcPr>
          <w:p w14:paraId="5329D542" w14:textId="11CD0B31"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06E72ACF" w14:textId="7B4095E9" w:rsidR="00605549" w:rsidRPr="000132C2" w:rsidRDefault="00605549" w:rsidP="00605549">
            <w:pPr>
              <w:pStyle w:val="Table"/>
              <w:jc w:val="center"/>
              <w:rPr>
                <w:color w:val="000000" w:themeColor="text1"/>
                <w:szCs w:val="21"/>
                <w:highlight w:val="darkCyan"/>
              </w:rPr>
            </w:pPr>
            <w:r>
              <w:rPr>
                <w:color w:val="000000" w:themeColor="text1"/>
                <w:sz w:val="20"/>
                <w:szCs w:val="21"/>
              </w:rPr>
              <w:t>0.16</w:t>
            </w:r>
          </w:p>
        </w:tc>
        <w:tc>
          <w:tcPr>
            <w:tcW w:w="925" w:type="pct"/>
            <w:shd w:val="clear" w:color="auto" w:fill="auto"/>
            <w:vAlign w:val="center"/>
            <w:hideMark/>
          </w:tcPr>
          <w:p w14:paraId="6D61F4E7" w14:textId="354CC06D"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2D02DAD2" w14:textId="77777777" w:rsidTr="00605549">
        <w:trPr>
          <w:trHeight w:val="284"/>
        </w:trPr>
        <w:tc>
          <w:tcPr>
            <w:tcW w:w="399" w:type="pct"/>
            <w:shd w:val="clear" w:color="auto" w:fill="auto"/>
            <w:vAlign w:val="center"/>
          </w:tcPr>
          <w:p w14:paraId="781A921D" w14:textId="08A99BEC" w:rsidR="00605549" w:rsidRPr="00E17EF1" w:rsidRDefault="00605549" w:rsidP="00605549">
            <w:pPr>
              <w:pStyle w:val="Table"/>
              <w:jc w:val="center"/>
            </w:pPr>
            <w:r>
              <w:rPr>
                <w:color w:val="000000"/>
                <w:sz w:val="20"/>
                <w:szCs w:val="20"/>
              </w:rPr>
              <w:t xml:space="preserve"> 5-5</w:t>
            </w:r>
          </w:p>
        </w:tc>
        <w:tc>
          <w:tcPr>
            <w:tcW w:w="621" w:type="pct"/>
            <w:shd w:val="clear" w:color="auto" w:fill="auto"/>
            <w:vAlign w:val="center"/>
          </w:tcPr>
          <w:p w14:paraId="2E644F7B" w14:textId="45B69FCB" w:rsidR="00605549" w:rsidRPr="000132C2" w:rsidRDefault="00605549" w:rsidP="00605549">
            <w:pPr>
              <w:pStyle w:val="Table"/>
              <w:jc w:val="center"/>
              <w:rPr>
                <w:color w:val="000000" w:themeColor="text1"/>
                <w:szCs w:val="21"/>
              </w:rPr>
            </w:pPr>
            <w:r>
              <w:rPr>
                <w:color w:val="000000" w:themeColor="text1"/>
                <w:sz w:val="20"/>
                <w:szCs w:val="21"/>
              </w:rPr>
              <w:t>YAP-5</w:t>
            </w:r>
          </w:p>
        </w:tc>
        <w:tc>
          <w:tcPr>
            <w:tcW w:w="1029" w:type="pct"/>
            <w:shd w:val="clear" w:color="auto" w:fill="auto"/>
            <w:vAlign w:val="center"/>
          </w:tcPr>
          <w:p w14:paraId="5949FFB8" w14:textId="1507C960"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5 (Heat cutter)</w:t>
            </w:r>
          </w:p>
        </w:tc>
        <w:tc>
          <w:tcPr>
            <w:tcW w:w="678" w:type="pct"/>
            <w:shd w:val="clear" w:color="auto" w:fill="auto"/>
            <w:vAlign w:val="center"/>
          </w:tcPr>
          <w:p w14:paraId="06E40E1D" w14:textId="36323547"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75FE20F5" w14:textId="16FC3338"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tcPr>
          <w:p w14:paraId="31436093" w14:textId="5EED6452" w:rsidR="00605549" w:rsidRPr="000132C2" w:rsidRDefault="00605549" w:rsidP="00605549">
            <w:pPr>
              <w:pStyle w:val="Table"/>
              <w:jc w:val="center"/>
              <w:rPr>
                <w:color w:val="000000" w:themeColor="text1"/>
                <w:szCs w:val="21"/>
              </w:rPr>
            </w:pPr>
            <w:r>
              <w:rPr>
                <w:color w:val="000000" w:themeColor="text1"/>
                <w:sz w:val="20"/>
                <w:szCs w:val="21"/>
              </w:rPr>
              <w:t>0.176</w:t>
            </w:r>
          </w:p>
        </w:tc>
        <w:tc>
          <w:tcPr>
            <w:tcW w:w="925" w:type="pct"/>
            <w:shd w:val="clear" w:color="auto" w:fill="auto"/>
            <w:vAlign w:val="center"/>
          </w:tcPr>
          <w:p w14:paraId="00DCADC4" w14:textId="178797F4"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444D2408" w14:textId="77777777" w:rsidTr="00605549">
        <w:trPr>
          <w:trHeight w:val="284"/>
        </w:trPr>
        <w:tc>
          <w:tcPr>
            <w:tcW w:w="399" w:type="pct"/>
            <w:shd w:val="clear" w:color="auto" w:fill="auto"/>
            <w:vAlign w:val="center"/>
          </w:tcPr>
          <w:p w14:paraId="7454CA77" w14:textId="0B21BB00" w:rsidR="00605549" w:rsidRPr="00E17EF1" w:rsidRDefault="00605549" w:rsidP="00605549">
            <w:pPr>
              <w:pStyle w:val="Table"/>
              <w:jc w:val="center"/>
            </w:pPr>
            <w:r>
              <w:rPr>
                <w:color w:val="000000"/>
                <w:sz w:val="20"/>
                <w:szCs w:val="20"/>
              </w:rPr>
              <w:t xml:space="preserve"> 5-6</w:t>
            </w:r>
          </w:p>
        </w:tc>
        <w:tc>
          <w:tcPr>
            <w:tcW w:w="621" w:type="pct"/>
            <w:shd w:val="clear" w:color="auto" w:fill="auto"/>
            <w:vAlign w:val="center"/>
          </w:tcPr>
          <w:p w14:paraId="73E83B2D" w14:textId="7E2BCDB5" w:rsidR="00605549" w:rsidRPr="000132C2" w:rsidRDefault="00605549" w:rsidP="00605549">
            <w:pPr>
              <w:pStyle w:val="Table"/>
              <w:jc w:val="center"/>
              <w:rPr>
                <w:color w:val="000000" w:themeColor="text1"/>
                <w:szCs w:val="21"/>
              </w:rPr>
            </w:pPr>
            <w:r>
              <w:rPr>
                <w:color w:val="000000" w:themeColor="text1"/>
                <w:sz w:val="20"/>
                <w:szCs w:val="21"/>
              </w:rPr>
              <w:t>YAP-6</w:t>
            </w:r>
          </w:p>
        </w:tc>
        <w:tc>
          <w:tcPr>
            <w:tcW w:w="1029" w:type="pct"/>
            <w:shd w:val="clear" w:color="auto" w:fill="auto"/>
            <w:vAlign w:val="center"/>
          </w:tcPr>
          <w:p w14:paraId="2F33289B" w14:textId="48357414"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(antenna) side 6 (Heat cutter)</w:t>
            </w:r>
          </w:p>
        </w:tc>
        <w:tc>
          <w:tcPr>
            <w:tcW w:w="678" w:type="pct"/>
            <w:shd w:val="clear" w:color="auto" w:fill="auto"/>
            <w:vAlign w:val="center"/>
          </w:tcPr>
          <w:p w14:paraId="58A99481" w14:textId="7C999E04"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7CB2FCAA" w14:textId="1169404D"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tcPr>
          <w:p w14:paraId="799403DC" w14:textId="2EDCF3EC" w:rsidR="00605549" w:rsidRPr="000132C2" w:rsidRDefault="00605549" w:rsidP="00605549">
            <w:pPr>
              <w:pStyle w:val="Table"/>
              <w:jc w:val="center"/>
              <w:rPr>
                <w:color w:val="000000" w:themeColor="text1"/>
                <w:szCs w:val="21"/>
              </w:rPr>
            </w:pPr>
            <w:r>
              <w:rPr>
                <w:color w:val="000000" w:themeColor="text1"/>
                <w:sz w:val="20"/>
                <w:szCs w:val="21"/>
              </w:rPr>
              <w:t>0.176</w:t>
            </w:r>
          </w:p>
        </w:tc>
        <w:tc>
          <w:tcPr>
            <w:tcW w:w="925" w:type="pct"/>
            <w:shd w:val="clear" w:color="auto" w:fill="auto"/>
            <w:vAlign w:val="center"/>
          </w:tcPr>
          <w:p w14:paraId="3E6503BC" w14:textId="57B62CFC"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11EE9F78" w14:textId="77777777" w:rsidTr="00605549">
        <w:trPr>
          <w:trHeight w:val="284"/>
        </w:trPr>
        <w:tc>
          <w:tcPr>
            <w:tcW w:w="399" w:type="pct"/>
            <w:shd w:val="clear" w:color="auto" w:fill="auto"/>
            <w:vAlign w:val="center"/>
            <w:hideMark/>
          </w:tcPr>
          <w:p w14:paraId="4AB93E33" w14:textId="3109345C" w:rsidR="00605549" w:rsidRPr="00E17EF1" w:rsidRDefault="00605549" w:rsidP="00605549">
            <w:pPr>
              <w:pStyle w:val="Table"/>
              <w:jc w:val="center"/>
            </w:pPr>
            <w:r>
              <w:rPr>
                <w:color w:val="000000"/>
                <w:sz w:val="20"/>
                <w:szCs w:val="20"/>
              </w:rPr>
              <w:lastRenderedPageBreak/>
              <w:t xml:space="preserve"> 6-1</w:t>
            </w:r>
          </w:p>
        </w:tc>
        <w:tc>
          <w:tcPr>
            <w:tcW w:w="621" w:type="pct"/>
            <w:shd w:val="clear" w:color="auto" w:fill="auto"/>
            <w:vAlign w:val="center"/>
            <w:hideMark/>
          </w:tcPr>
          <w:p w14:paraId="3F94093D" w14:textId="003AB685" w:rsidR="00605549" w:rsidRPr="000132C2" w:rsidRDefault="00605549" w:rsidP="00605549">
            <w:pPr>
              <w:pStyle w:val="Table"/>
              <w:jc w:val="center"/>
              <w:rPr>
                <w:color w:val="000000" w:themeColor="text1"/>
                <w:szCs w:val="21"/>
              </w:rPr>
            </w:pPr>
            <w:r>
              <w:rPr>
                <w:color w:val="000000" w:themeColor="text1"/>
                <w:sz w:val="20"/>
                <w:szCs w:val="21"/>
              </w:rPr>
              <w:t>YMP-1</w:t>
            </w:r>
          </w:p>
        </w:tc>
        <w:tc>
          <w:tcPr>
            <w:tcW w:w="1029" w:type="pct"/>
            <w:shd w:val="clear" w:color="auto" w:fill="auto"/>
            <w:vAlign w:val="center"/>
            <w:hideMark/>
          </w:tcPr>
          <w:p w14:paraId="2D33336A" w14:textId="1BA2601B"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(Mechanism) side 1</w:t>
            </w:r>
          </w:p>
        </w:tc>
        <w:tc>
          <w:tcPr>
            <w:tcW w:w="678" w:type="pct"/>
            <w:shd w:val="clear" w:color="auto" w:fill="auto"/>
            <w:vAlign w:val="center"/>
            <w:hideMark/>
          </w:tcPr>
          <w:p w14:paraId="20484393" w14:textId="23CFB80F"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0F551E9F" w14:textId="6B56B6CA"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4F84606D" w14:textId="793C1DE0"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247404F3" w14:textId="1AEA1D99"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75908BCE" w14:textId="77777777" w:rsidTr="00605549">
        <w:trPr>
          <w:trHeight w:val="284"/>
        </w:trPr>
        <w:tc>
          <w:tcPr>
            <w:tcW w:w="399" w:type="pct"/>
            <w:shd w:val="clear" w:color="auto" w:fill="auto"/>
            <w:vAlign w:val="center"/>
            <w:hideMark/>
          </w:tcPr>
          <w:p w14:paraId="0A68731F" w14:textId="60BB099B" w:rsidR="00605549" w:rsidRPr="00E17EF1" w:rsidRDefault="00605549" w:rsidP="00605549">
            <w:pPr>
              <w:pStyle w:val="Table"/>
              <w:jc w:val="center"/>
            </w:pPr>
            <w:r>
              <w:rPr>
                <w:color w:val="000000"/>
                <w:sz w:val="20"/>
                <w:szCs w:val="20"/>
              </w:rPr>
              <w:t xml:space="preserve"> 6-2</w:t>
            </w:r>
          </w:p>
        </w:tc>
        <w:tc>
          <w:tcPr>
            <w:tcW w:w="621" w:type="pct"/>
            <w:shd w:val="clear" w:color="auto" w:fill="auto"/>
            <w:vAlign w:val="center"/>
            <w:hideMark/>
          </w:tcPr>
          <w:p w14:paraId="64152C66" w14:textId="148D56FC" w:rsidR="00605549" w:rsidRPr="000132C2" w:rsidRDefault="00605549" w:rsidP="00605549">
            <w:pPr>
              <w:pStyle w:val="Table"/>
              <w:jc w:val="center"/>
              <w:rPr>
                <w:color w:val="000000" w:themeColor="text1"/>
                <w:szCs w:val="21"/>
              </w:rPr>
            </w:pPr>
            <w:r>
              <w:rPr>
                <w:color w:val="000000" w:themeColor="text1"/>
                <w:sz w:val="20"/>
                <w:szCs w:val="21"/>
              </w:rPr>
              <w:t>YMP-2</w:t>
            </w:r>
          </w:p>
        </w:tc>
        <w:tc>
          <w:tcPr>
            <w:tcW w:w="1029" w:type="pct"/>
            <w:shd w:val="clear" w:color="auto" w:fill="auto"/>
            <w:vAlign w:val="center"/>
            <w:hideMark/>
          </w:tcPr>
          <w:p w14:paraId="1B55317A" w14:textId="2077E4DD"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(Mechanism) side 2</w:t>
            </w:r>
          </w:p>
        </w:tc>
        <w:tc>
          <w:tcPr>
            <w:tcW w:w="678" w:type="pct"/>
            <w:shd w:val="clear" w:color="auto" w:fill="auto"/>
            <w:vAlign w:val="center"/>
            <w:hideMark/>
          </w:tcPr>
          <w:p w14:paraId="2E57E8CB" w14:textId="68DD1262"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7D8A748E" w14:textId="091470E4"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43A6705C" w14:textId="3A58BAC8"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63314E2A" w14:textId="6A2CC0F2"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0AE830A8" w14:textId="77777777" w:rsidTr="00605549">
        <w:trPr>
          <w:trHeight w:val="284"/>
        </w:trPr>
        <w:tc>
          <w:tcPr>
            <w:tcW w:w="399" w:type="pct"/>
            <w:shd w:val="clear" w:color="auto" w:fill="auto"/>
            <w:vAlign w:val="center"/>
            <w:hideMark/>
          </w:tcPr>
          <w:p w14:paraId="455042EA" w14:textId="7250CBCF" w:rsidR="00605549" w:rsidRPr="00E17EF1" w:rsidRDefault="00605549" w:rsidP="00605549">
            <w:pPr>
              <w:pStyle w:val="Table"/>
              <w:jc w:val="center"/>
            </w:pPr>
            <w:r>
              <w:rPr>
                <w:color w:val="000000"/>
                <w:sz w:val="20"/>
                <w:szCs w:val="20"/>
              </w:rPr>
              <w:t xml:space="preserve"> 6-3</w:t>
            </w:r>
          </w:p>
        </w:tc>
        <w:tc>
          <w:tcPr>
            <w:tcW w:w="621" w:type="pct"/>
            <w:shd w:val="clear" w:color="auto" w:fill="auto"/>
            <w:vAlign w:val="center"/>
            <w:hideMark/>
          </w:tcPr>
          <w:p w14:paraId="3323E632" w14:textId="5F2C34E8" w:rsidR="00605549" w:rsidRPr="000132C2" w:rsidRDefault="00605549" w:rsidP="00605549">
            <w:pPr>
              <w:pStyle w:val="Table"/>
              <w:jc w:val="center"/>
              <w:rPr>
                <w:color w:val="000000" w:themeColor="text1"/>
                <w:szCs w:val="21"/>
              </w:rPr>
            </w:pPr>
            <w:r>
              <w:rPr>
                <w:color w:val="000000" w:themeColor="text1"/>
                <w:sz w:val="20"/>
                <w:szCs w:val="21"/>
              </w:rPr>
              <w:t>YMP-3</w:t>
            </w:r>
          </w:p>
        </w:tc>
        <w:tc>
          <w:tcPr>
            <w:tcW w:w="1029" w:type="pct"/>
            <w:shd w:val="clear" w:color="auto" w:fill="auto"/>
            <w:vAlign w:val="center"/>
            <w:hideMark/>
          </w:tcPr>
          <w:p w14:paraId="0342E82E" w14:textId="34A893E9"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(Mechanism) side 3</w:t>
            </w:r>
          </w:p>
        </w:tc>
        <w:tc>
          <w:tcPr>
            <w:tcW w:w="678" w:type="pct"/>
            <w:shd w:val="clear" w:color="auto" w:fill="auto"/>
            <w:vAlign w:val="center"/>
            <w:hideMark/>
          </w:tcPr>
          <w:p w14:paraId="38D1E249" w14:textId="0957C98C"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66E2DF7D" w14:textId="11032CD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28A4AE81" w14:textId="4967E1B8"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50C75A83" w14:textId="2993E6E1"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0132C2" w14:paraId="653CBFE9" w14:textId="77777777" w:rsidTr="00605549">
        <w:trPr>
          <w:trHeight w:val="284"/>
        </w:trPr>
        <w:tc>
          <w:tcPr>
            <w:tcW w:w="399" w:type="pct"/>
            <w:shd w:val="clear" w:color="auto" w:fill="auto"/>
            <w:vAlign w:val="center"/>
            <w:hideMark/>
          </w:tcPr>
          <w:p w14:paraId="089F4113" w14:textId="5347F088" w:rsidR="00605549" w:rsidRPr="000132C2" w:rsidRDefault="00605549" w:rsidP="00605549">
            <w:pPr>
              <w:pStyle w:val="Table"/>
              <w:jc w:val="center"/>
            </w:pPr>
            <w:r>
              <w:rPr>
                <w:color w:val="000000"/>
                <w:sz w:val="20"/>
                <w:szCs w:val="20"/>
              </w:rPr>
              <w:t xml:space="preserve"> 6-4</w:t>
            </w:r>
          </w:p>
        </w:tc>
        <w:tc>
          <w:tcPr>
            <w:tcW w:w="621" w:type="pct"/>
            <w:shd w:val="clear" w:color="auto" w:fill="auto"/>
            <w:vAlign w:val="center"/>
            <w:hideMark/>
          </w:tcPr>
          <w:p w14:paraId="6090378A" w14:textId="78985363" w:rsidR="00605549" w:rsidRPr="000132C2" w:rsidRDefault="00605549" w:rsidP="00605549">
            <w:pPr>
              <w:pStyle w:val="Table"/>
              <w:jc w:val="center"/>
              <w:rPr>
                <w:color w:val="000000" w:themeColor="text1"/>
                <w:szCs w:val="21"/>
              </w:rPr>
            </w:pPr>
            <w:r>
              <w:rPr>
                <w:color w:val="000000" w:themeColor="text1"/>
                <w:sz w:val="20"/>
                <w:szCs w:val="21"/>
              </w:rPr>
              <w:t>YMP-4</w:t>
            </w:r>
          </w:p>
        </w:tc>
        <w:tc>
          <w:tcPr>
            <w:tcW w:w="1029" w:type="pct"/>
            <w:shd w:val="clear" w:color="auto" w:fill="auto"/>
            <w:vAlign w:val="center"/>
            <w:hideMark/>
          </w:tcPr>
          <w:p w14:paraId="17AF8778" w14:textId="25C0645F" w:rsidR="00605549" w:rsidRPr="000132C2" w:rsidRDefault="00605549" w:rsidP="00605549">
            <w:pPr>
              <w:pStyle w:val="Table"/>
              <w:jc w:val="center"/>
              <w:rPr>
                <w:color w:val="000000" w:themeColor="text1"/>
                <w:szCs w:val="21"/>
              </w:rPr>
            </w:pPr>
            <w:proofErr w:type="gramStart"/>
            <w:r>
              <w:rPr>
                <w:color w:val="000000" w:themeColor="text1"/>
                <w:sz w:val="20"/>
                <w:szCs w:val="21"/>
              </w:rPr>
              <w:t>Plus</w:t>
            </w:r>
            <w:proofErr w:type="gramEnd"/>
            <w:r>
              <w:rPr>
                <w:color w:val="000000" w:themeColor="text1"/>
                <w:sz w:val="20"/>
                <w:szCs w:val="21"/>
              </w:rPr>
              <w:t xml:space="preserve"> Y (Mechanism) side 4</w:t>
            </w:r>
          </w:p>
        </w:tc>
        <w:tc>
          <w:tcPr>
            <w:tcW w:w="678" w:type="pct"/>
            <w:shd w:val="clear" w:color="auto" w:fill="auto"/>
            <w:vAlign w:val="center"/>
            <w:hideMark/>
          </w:tcPr>
          <w:p w14:paraId="43ECD45F" w14:textId="3EA2A3B6"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6F9C08D1" w14:textId="484E3EDC"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hideMark/>
          </w:tcPr>
          <w:p w14:paraId="500B1EA1" w14:textId="1379CBEF" w:rsidR="00605549" w:rsidRPr="000132C2" w:rsidRDefault="00605549" w:rsidP="00605549">
            <w:pPr>
              <w:pStyle w:val="Table"/>
              <w:jc w:val="center"/>
              <w:rPr>
                <w:color w:val="000000" w:themeColor="text1"/>
                <w:szCs w:val="21"/>
              </w:rPr>
            </w:pPr>
            <w:r>
              <w:rPr>
                <w:color w:val="000000" w:themeColor="text1"/>
                <w:sz w:val="20"/>
                <w:szCs w:val="21"/>
              </w:rPr>
              <w:t>0.176</w:t>
            </w:r>
          </w:p>
        </w:tc>
        <w:tc>
          <w:tcPr>
            <w:tcW w:w="925" w:type="pct"/>
            <w:shd w:val="clear" w:color="auto" w:fill="auto"/>
            <w:vAlign w:val="center"/>
            <w:hideMark/>
          </w:tcPr>
          <w:p w14:paraId="55A2E51F" w14:textId="5D398B54"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4F27E818" w14:textId="77777777" w:rsidTr="00605549">
        <w:trPr>
          <w:trHeight w:val="284"/>
        </w:trPr>
        <w:tc>
          <w:tcPr>
            <w:tcW w:w="399" w:type="pct"/>
            <w:shd w:val="clear" w:color="auto" w:fill="auto"/>
            <w:vAlign w:val="center"/>
            <w:hideMark/>
          </w:tcPr>
          <w:p w14:paraId="0A74C486" w14:textId="1EADF1BF" w:rsidR="00605549" w:rsidRPr="00E17EF1" w:rsidRDefault="00605549" w:rsidP="00605549">
            <w:pPr>
              <w:pStyle w:val="Table"/>
              <w:jc w:val="center"/>
            </w:pPr>
            <w:r>
              <w:rPr>
                <w:color w:val="000000"/>
                <w:sz w:val="20"/>
                <w:szCs w:val="20"/>
              </w:rPr>
              <w:t xml:space="preserve"> 6-5</w:t>
            </w:r>
          </w:p>
        </w:tc>
        <w:tc>
          <w:tcPr>
            <w:tcW w:w="621" w:type="pct"/>
            <w:shd w:val="clear" w:color="auto" w:fill="auto"/>
            <w:vAlign w:val="center"/>
            <w:hideMark/>
          </w:tcPr>
          <w:p w14:paraId="3CA40D64" w14:textId="700942D8" w:rsidR="00605549" w:rsidRPr="000132C2" w:rsidRDefault="00605549" w:rsidP="00605549">
            <w:pPr>
              <w:pStyle w:val="Table"/>
              <w:jc w:val="center"/>
              <w:rPr>
                <w:color w:val="000000" w:themeColor="text1"/>
                <w:szCs w:val="21"/>
              </w:rPr>
            </w:pPr>
            <w:r>
              <w:rPr>
                <w:color w:val="000000"/>
                <w:sz w:val="20"/>
                <w:szCs w:val="20"/>
              </w:rPr>
              <w:t>YMP-5</w:t>
            </w:r>
          </w:p>
        </w:tc>
        <w:tc>
          <w:tcPr>
            <w:tcW w:w="1029" w:type="pct"/>
            <w:shd w:val="clear" w:color="auto" w:fill="auto"/>
            <w:vAlign w:val="center"/>
            <w:hideMark/>
          </w:tcPr>
          <w:p w14:paraId="7CA27E74" w14:textId="41BCCE6C"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5 (Antenna holder)</w:t>
            </w:r>
          </w:p>
        </w:tc>
        <w:tc>
          <w:tcPr>
            <w:tcW w:w="678" w:type="pct"/>
            <w:shd w:val="clear" w:color="auto" w:fill="auto"/>
            <w:vAlign w:val="center"/>
            <w:hideMark/>
          </w:tcPr>
          <w:p w14:paraId="00DA3323" w14:textId="755A23B0" w:rsidR="00605549" w:rsidRPr="000132C2" w:rsidRDefault="00605549" w:rsidP="00605549">
            <w:pPr>
              <w:pStyle w:val="Table"/>
              <w:jc w:val="center"/>
              <w:rPr>
                <w:color w:val="000000" w:themeColor="text1"/>
                <w:szCs w:val="21"/>
              </w:rPr>
            </w:pPr>
            <w:r>
              <w:rPr>
                <w:color w:val="000000" w:themeColor="text1"/>
                <w:sz w:val="20"/>
                <w:szCs w:val="21"/>
              </w:rPr>
              <w:t>M2</w:t>
            </w:r>
          </w:p>
        </w:tc>
        <w:tc>
          <w:tcPr>
            <w:tcW w:w="761" w:type="pct"/>
            <w:shd w:val="clear" w:color="auto" w:fill="auto"/>
            <w:vAlign w:val="center"/>
            <w:hideMark/>
          </w:tcPr>
          <w:p w14:paraId="4DE87718" w14:textId="198AF361" w:rsidR="00605549" w:rsidRPr="000132C2" w:rsidRDefault="00605549" w:rsidP="00605549">
            <w:pPr>
              <w:pStyle w:val="Table"/>
              <w:jc w:val="center"/>
              <w:rPr>
                <w:color w:val="000000" w:themeColor="text1"/>
                <w:szCs w:val="21"/>
              </w:rPr>
            </w:pPr>
            <w:r>
              <w:rPr>
                <w:color w:val="000000" w:themeColor="text1"/>
                <w:sz w:val="20"/>
                <w:szCs w:val="21"/>
              </w:rPr>
              <w:t>SUS304</w:t>
            </w:r>
          </w:p>
        </w:tc>
        <w:tc>
          <w:tcPr>
            <w:tcW w:w="587" w:type="pct"/>
            <w:shd w:val="clear" w:color="auto" w:fill="auto"/>
            <w:noWrap/>
            <w:vAlign w:val="center"/>
            <w:hideMark/>
          </w:tcPr>
          <w:p w14:paraId="6A2DA218" w14:textId="710A22EA" w:rsidR="00605549" w:rsidRPr="000132C2" w:rsidRDefault="00605549" w:rsidP="00605549">
            <w:pPr>
              <w:pStyle w:val="Table"/>
              <w:jc w:val="center"/>
              <w:rPr>
                <w:color w:val="000000" w:themeColor="text1"/>
                <w:szCs w:val="21"/>
                <w:highlight w:val="darkCyan"/>
              </w:rPr>
            </w:pPr>
            <w:r>
              <w:rPr>
                <w:color w:val="000000" w:themeColor="text1"/>
                <w:sz w:val="20"/>
                <w:szCs w:val="21"/>
              </w:rPr>
              <w:t>0.176</w:t>
            </w:r>
          </w:p>
        </w:tc>
        <w:tc>
          <w:tcPr>
            <w:tcW w:w="925" w:type="pct"/>
            <w:shd w:val="clear" w:color="auto" w:fill="auto"/>
            <w:vAlign w:val="center"/>
            <w:hideMark/>
          </w:tcPr>
          <w:p w14:paraId="73B057DE" w14:textId="373709D8" w:rsidR="00605549" w:rsidRPr="000132C2" w:rsidRDefault="00605549" w:rsidP="00605549">
            <w:pPr>
              <w:pStyle w:val="Table"/>
              <w:jc w:val="center"/>
              <w:rPr>
                <w:color w:val="000000" w:themeColor="text1"/>
                <w:szCs w:val="21"/>
              </w:rPr>
            </w:pPr>
            <w:r>
              <w:rPr>
                <w:color w:val="000000" w:themeColor="text1"/>
                <w:sz w:val="20"/>
                <w:szCs w:val="21"/>
              </w:rPr>
              <w:t>Loctite263</w:t>
            </w:r>
          </w:p>
        </w:tc>
      </w:tr>
      <w:tr w:rsidR="00605549" w:rsidRPr="00E17EF1" w14:paraId="4509511A" w14:textId="77777777" w:rsidTr="00605549">
        <w:trPr>
          <w:trHeight w:val="284"/>
        </w:trPr>
        <w:tc>
          <w:tcPr>
            <w:tcW w:w="399" w:type="pct"/>
            <w:shd w:val="clear" w:color="auto" w:fill="auto"/>
            <w:vAlign w:val="center"/>
            <w:hideMark/>
          </w:tcPr>
          <w:p w14:paraId="48FFB1B7" w14:textId="6197898E" w:rsidR="00605549" w:rsidRPr="00E17EF1" w:rsidRDefault="00605549" w:rsidP="00605549">
            <w:pPr>
              <w:pStyle w:val="Table"/>
              <w:jc w:val="center"/>
            </w:pPr>
            <w:r>
              <w:rPr>
                <w:color w:val="000000"/>
                <w:sz w:val="20"/>
                <w:szCs w:val="20"/>
              </w:rPr>
              <w:t xml:space="preserve"> 6-6</w:t>
            </w:r>
          </w:p>
        </w:tc>
        <w:tc>
          <w:tcPr>
            <w:tcW w:w="621" w:type="pct"/>
            <w:shd w:val="clear" w:color="auto" w:fill="auto"/>
            <w:vAlign w:val="center"/>
            <w:hideMark/>
          </w:tcPr>
          <w:p w14:paraId="1451A0E2" w14:textId="3EF8D03A" w:rsidR="00605549" w:rsidRPr="000132C2" w:rsidRDefault="00605549" w:rsidP="00605549">
            <w:pPr>
              <w:pStyle w:val="Table"/>
              <w:jc w:val="center"/>
              <w:rPr>
                <w:color w:val="000000" w:themeColor="text1"/>
                <w:szCs w:val="21"/>
              </w:rPr>
            </w:pPr>
            <w:r>
              <w:rPr>
                <w:color w:val="000000"/>
                <w:sz w:val="20"/>
                <w:szCs w:val="20"/>
              </w:rPr>
              <w:t>YMP-6</w:t>
            </w:r>
          </w:p>
        </w:tc>
        <w:tc>
          <w:tcPr>
            <w:tcW w:w="1029" w:type="pct"/>
            <w:shd w:val="clear" w:color="auto" w:fill="auto"/>
            <w:vAlign w:val="center"/>
            <w:hideMark/>
          </w:tcPr>
          <w:p w14:paraId="1A95CB0E" w14:textId="76421BA2"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6 (Antenna holder)</w:t>
            </w:r>
          </w:p>
        </w:tc>
        <w:tc>
          <w:tcPr>
            <w:tcW w:w="678" w:type="pct"/>
            <w:shd w:val="clear" w:color="auto" w:fill="auto"/>
            <w:vAlign w:val="center"/>
            <w:hideMark/>
          </w:tcPr>
          <w:p w14:paraId="7F9BA077" w14:textId="4D47856A" w:rsidR="00605549" w:rsidRPr="000132C2" w:rsidRDefault="00605549" w:rsidP="00605549">
            <w:pPr>
              <w:pStyle w:val="Table"/>
              <w:jc w:val="center"/>
              <w:rPr>
                <w:color w:val="000000" w:themeColor="text1"/>
                <w:szCs w:val="21"/>
              </w:rPr>
            </w:pPr>
            <w:r>
              <w:rPr>
                <w:color w:val="000000"/>
                <w:sz w:val="20"/>
                <w:szCs w:val="20"/>
              </w:rPr>
              <w:t>M2</w:t>
            </w:r>
          </w:p>
        </w:tc>
        <w:tc>
          <w:tcPr>
            <w:tcW w:w="761" w:type="pct"/>
            <w:shd w:val="clear" w:color="auto" w:fill="auto"/>
            <w:vAlign w:val="center"/>
            <w:hideMark/>
          </w:tcPr>
          <w:p w14:paraId="1067E0E8" w14:textId="7062E321" w:rsidR="00605549" w:rsidRPr="000132C2" w:rsidRDefault="00605549" w:rsidP="00605549">
            <w:pPr>
              <w:pStyle w:val="Table"/>
              <w:jc w:val="center"/>
              <w:rPr>
                <w:color w:val="000000" w:themeColor="text1"/>
                <w:szCs w:val="21"/>
              </w:rPr>
            </w:pPr>
            <w:r>
              <w:rPr>
                <w:color w:val="000000"/>
                <w:sz w:val="20"/>
                <w:szCs w:val="20"/>
              </w:rPr>
              <w:t>SUS304</w:t>
            </w:r>
          </w:p>
        </w:tc>
        <w:tc>
          <w:tcPr>
            <w:tcW w:w="587" w:type="pct"/>
            <w:shd w:val="clear" w:color="auto" w:fill="auto"/>
            <w:noWrap/>
            <w:vAlign w:val="center"/>
            <w:hideMark/>
          </w:tcPr>
          <w:p w14:paraId="7C2BD881" w14:textId="3200652E" w:rsidR="00605549" w:rsidRPr="000132C2" w:rsidRDefault="00605549" w:rsidP="00605549">
            <w:pPr>
              <w:pStyle w:val="Table"/>
              <w:jc w:val="center"/>
              <w:rPr>
                <w:color w:val="000000" w:themeColor="text1"/>
                <w:szCs w:val="21"/>
                <w:highlight w:val="darkCyan"/>
              </w:rPr>
            </w:pPr>
            <w:r>
              <w:rPr>
                <w:color w:val="000000"/>
                <w:sz w:val="20"/>
                <w:szCs w:val="20"/>
              </w:rPr>
              <w:t>0.176</w:t>
            </w:r>
          </w:p>
        </w:tc>
        <w:tc>
          <w:tcPr>
            <w:tcW w:w="925" w:type="pct"/>
            <w:shd w:val="clear" w:color="auto" w:fill="auto"/>
            <w:vAlign w:val="center"/>
            <w:hideMark/>
          </w:tcPr>
          <w:p w14:paraId="391DBDDB" w14:textId="44180BC9" w:rsidR="00605549" w:rsidRPr="000132C2" w:rsidRDefault="00605549" w:rsidP="00605549">
            <w:pPr>
              <w:pStyle w:val="Table"/>
              <w:jc w:val="center"/>
              <w:rPr>
                <w:color w:val="000000" w:themeColor="text1"/>
                <w:szCs w:val="21"/>
              </w:rPr>
            </w:pPr>
            <w:r>
              <w:rPr>
                <w:color w:val="000000"/>
                <w:sz w:val="20"/>
                <w:szCs w:val="20"/>
              </w:rPr>
              <w:t>Loctite263</w:t>
            </w:r>
          </w:p>
        </w:tc>
      </w:tr>
      <w:tr w:rsidR="00605549" w:rsidRPr="00E17EF1" w14:paraId="39A0496A" w14:textId="77777777" w:rsidTr="00605549">
        <w:trPr>
          <w:trHeight w:val="284"/>
        </w:trPr>
        <w:tc>
          <w:tcPr>
            <w:tcW w:w="399" w:type="pct"/>
            <w:shd w:val="clear" w:color="auto" w:fill="auto"/>
            <w:vAlign w:val="center"/>
            <w:hideMark/>
          </w:tcPr>
          <w:p w14:paraId="1179246C" w14:textId="4942C5F1" w:rsidR="00605549" w:rsidRPr="00E17EF1" w:rsidRDefault="00605549" w:rsidP="00605549">
            <w:pPr>
              <w:pStyle w:val="Table"/>
              <w:jc w:val="center"/>
            </w:pPr>
            <w:r>
              <w:rPr>
                <w:color w:val="000000"/>
                <w:sz w:val="20"/>
                <w:szCs w:val="20"/>
              </w:rPr>
              <w:t xml:space="preserve"> 6-7</w:t>
            </w:r>
          </w:p>
        </w:tc>
        <w:tc>
          <w:tcPr>
            <w:tcW w:w="621" w:type="pct"/>
            <w:shd w:val="clear" w:color="auto" w:fill="auto"/>
            <w:vAlign w:val="center"/>
            <w:hideMark/>
          </w:tcPr>
          <w:p w14:paraId="6F76EBC5" w14:textId="0F7832F5" w:rsidR="00605549" w:rsidRPr="000132C2" w:rsidRDefault="00605549" w:rsidP="00605549">
            <w:pPr>
              <w:pStyle w:val="Table"/>
              <w:jc w:val="center"/>
              <w:rPr>
                <w:color w:val="000000" w:themeColor="text1"/>
                <w:szCs w:val="21"/>
              </w:rPr>
            </w:pPr>
            <w:r>
              <w:rPr>
                <w:color w:val="000000"/>
                <w:sz w:val="20"/>
                <w:szCs w:val="20"/>
              </w:rPr>
              <w:t>YMP-7</w:t>
            </w:r>
          </w:p>
        </w:tc>
        <w:tc>
          <w:tcPr>
            <w:tcW w:w="1029" w:type="pct"/>
            <w:shd w:val="clear" w:color="auto" w:fill="auto"/>
            <w:vAlign w:val="center"/>
            <w:hideMark/>
          </w:tcPr>
          <w:p w14:paraId="403FC8AC" w14:textId="0162EC82"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7 (Antenna holder)</w:t>
            </w:r>
          </w:p>
        </w:tc>
        <w:tc>
          <w:tcPr>
            <w:tcW w:w="678" w:type="pct"/>
            <w:shd w:val="clear" w:color="auto" w:fill="auto"/>
            <w:vAlign w:val="center"/>
            <w:hideMark/>
          </w:tcPr>
          <w:p w14:paraId="6A023BBC" w14:textId="6E2C7D3A" w:rsidR="00605549" w:rsidRPr="000132C2" w:rsidRDefault="00605549" w:rsidP="00605549">
            <w:pPr>
              <w:pStyle w:val="Table"/>
              <w:jc w:val="center"/>
              <w:rPr>
                <w:color w:val="000000" w:themeColor="text1"/>
                <w:szCs w:val="21"/>
              </w:rPr>
            </w:pPr>
            <w:r>
              <w:rPr>
                <w:color w:val="000000"/>
                <w:sz w:val="20"/>
                <w:szCs w:val="20"/>
              </w:rPr>
              <w:t>M2</w:t>
            </w:r>
          </w:p>
        </w:tc>
        <w:tc>
          <w:tcPr>
            <w:tcW w:w="761" w:type="pct"/>
            <w:shd w:val="clear" w:color="auto" w:fill="auto"/>
            <w:vAlign w:val="center"/>
            <w:hideMark/>
          </w:tcPr>
          <w:p w14:paraId="72BA7F8C" w14:textId="44D2140F" w:rsidR="00605549" w:rsidRPr="000132C2" w:rsidRDefault="00605549" w:rsidP="00605549">
            <w:pPr>
              <w:pStyle w:val="Table"/>
              <w:jc w:val="center"/>
              <w:rPr>
                <w:color w:val="000000" w:themeColor="text1"/>
                <w:szCs w:val="21"/>
              </w:rPr>
            </w:pPr>
            <w:r>
              <w:rPr>
                <w:color w:val="000000"/>
                <w:sz w:val="20"/>
                <w:szCs w:val="20"/>
              </w:rPr>
              <w:t>SUS304</w:t>
            </w:r>
          </w:p>
        </w:tc>
        <w:tc>
          <w:tcPr>
            <w:tcW w:w="587" w:type="pct"/>
            <w:shd w:val="clear" w:color="auto" w:fill="auto"/>
            <w:noWrap/>
            <w:vAlign w:val="center"/>
            <w:hideMark/>
          </w:tcPr>
          <w:p w14:paraId="77BC1F68" w14:textId="3A281B41" w:rsidR="00605549" w:rsidRPr="000132C2" w:rsidRDefault="00605549" w:rsidP="00605549">
            <w:pPr>
              <w:pStyle w:val="Table"/>
              <w:jc w:val="center"/>
              <w:rPr>
                <w:color w:val="000000" w:themeColor="text1"/>
                <w:szCs w:val="21"/>
                <w:highlight w:val="darkCyan"/>
              </w:rPr>
            </w:pPr>
            <w:r>
              <w:rPr>
                <w:color w:val="000000"/>
                <w:sz w:val="20"/>
                <w:szCs w:val="20"/>
              </w:rPr>
              <w:t>0.176</w:t>
            </w:r>
          </w:p>
        </w:tc>
        <w:tc>
          <w:tcPr>
            <w:tcW w:w="925" w:type="pct"/>
            <w:shd w:val="clear" w:color="auto" w:fill="auto"/>
            <w:vAlign w:val="center"/>
            <w:hideMark/>
          </w:tcPr>
          <w:p w14:paraId="070DDB3C" w14:textId="376B5ED7" w:rsidR="00605549" w:rsidRPr="000132C2" w:rsidRDefault="00605549" w:rsidP="00605549">
            <w:pPr>
              <w:pStyle w:val="Table"/>
              <w:jc w:val="center"/>
              <w:rPr>
                <w:color w:val="000000" w:themeColor="text1"/>
                <w:szCs w:val="21"/>
              </w:rPr>
            </w:pPr>
            <w:r>
              <w:rPr>
                <w:color w:val="000000"/>
                <w:sz w:val="20"/>
                <w:szCs w:val="20"/>
              </w:rPr>
              <w:t>Loctite263</w:t>
            </w:r>
          </w:p>
        </w:tc>
      </w:tr>
      <w:tr w:rsidR="00605549" w:rsidRPr="00E17EF1" w14:paraId="53F613FC" w14:textId="77777777" w:rsidTr="00605549">
        <w:trPr>
          <w:trHeight w:val="284"/>
        </w:trPr>
        <w:tc>
          <w:tcPr>
            <w:tcW w:w="399" w:type="pct"/>
            <w:shd w:val="clear" w:color="auto" w:fill="auto"/>
            <w:vAlign w:val="center"/>
            <w:hideMark/>
          </w:tcPr>
          <w:p w14:paraId="552D3F53" w14:textId="12031088" w:rsidR="00605549" w:rsidRPr="00E17EF1" w:rsidRDefault="00605549" w:rsidP="00605549">
            <w:pPr>
              <w:pStyle w:val="Table"/>
              <w:jc w:val="center"/>
            </w:pPr>
            <w:r>
              <w:rPr>
                <w:color w:val="000000"/>
                <w:sz w:val="20"/>
                <w:szCs w:val="20"/>
              </w:rPr>
              <w:t xml:space="preserve"> 6-8</w:t>
            </w:r>
          </w:p>
        </w:tc>
        <w:tc>
          <w:tcPr>
            <w:tcW w:w="621" w:type="pct"/>
            <w:shd w:val="clear" w:color="auto" w:fill="auto"/>
            <w:vAlign w:val="center"/>
            <w:hideMark/>
          </w:tcPr>
          <w:p w14:paraId="43E3287F" w14:textId="3962013E" w:rsidR="00605549" w:rsidRPr="000132C2" w:rsidRDefault="00605549" w:rsidP="00605549">
            <w:pPr>
              <w:pStyle w:val="Table"/>
              <w:jc w:val="center"/>
              <w:rPr>
                <w:color w:val="000000" w:themeColor="text1"/>
                <w:szCs w:val="21"/>
              </w:rPr>
            </w:pPr>
            <w:r>
              <w:rPr>
                <w:color w:val="000000"/>
                <w:sz w:val="20"/>
                <w:szCs w:val="20"/>
              </w:rPr>
              <w:t>YMP-8</w:t>
            </w:r>
          </w:p>
        </w:tc>
        <w:tc>
          <w:tcPr>
            <w:tcW w:w="1029" w:type="pct"/>
            <w:shd w:val="clear" w:color="auto" w:fill="auto"/>
            <w:vAlign w:val="center"/>
            <w:hideMark/>
          </w:tcPr>
          <w:p w14:paraId="7C9565B4" w14:textId="64F0EA27"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8 (Antenna holder)</w:t>
            </w:r>
          </w:p>
        </w:tc>
        <w:tc>
          <w:tcPr>
            <w:tcW w:w="678" w:type="pct"/>
            <w:shd w:val="clear" w:color="auto" w:fill="auto"/>
            <w:vAlign w:val="center"/>
            <w:hideMark/>
          </w:tcPr>
          <w:p w14:paraId="0A6B94DE" w14:textId="6BE57A1F" w:rsidR="00605549" w:rsidRPr="000132C2" w:rsidRDefault="00605549" w:rsidP="00605549">
            <w:pPr>
              <w:pStyle w:val="Table"/>
              <w:jc w:val="center"/>
              <w:rPr>
                <w:color w:val="000000" w:themeColor="text1"/>
                <w:szCs w:val="21"/>
              </w:rPr>
            </w:pPr>
            <w:r>
              <w:rPr>
                <w:color w:val="000000"/>
                <w:sz w:val="20"/>
                <w:szCs w:val="20"/>
              </w:rPr>
              <w:t>M2</w:t>
            </w:r>
          </w:p>
        </w:tc>
        <w:tc>
          <w:tcPr>
            <w:tcW w:w="761" w:type="pct"/>
            <w:shd w:val="clear" w:color="auto" w:fill="auto"/>
            <w:vAlign w:val="center"/>
            <w:hideMark/>
          </w:tcPr>
          <w:p w14:paraId="5C3AC078" w14:textId="322B5CB1" w:rsidR="00605549" w:rsidRPr="000132C2" w:rsidRDefault="00605549" w:rsidP="00605549">
            <w:pPr>
              <w:pStyle w:val="Table"/>
              <w:jc w:val="center"/>
              <w:rPr>
                <w:color w:val="000000" w:themeColor="text1"/>
                <w:szCs w:val="21"/>
              </w:rPr>
            </w:pPr>
            <w:r>
              <w:rPr>
                <w:color w:val="000000"/>
                <w:sz w:val="20"/>
                <w:szCs w:val="20"/>
              </w:rPr>
              <w:t>SUS304</w:t>
            </w:r>
          </w:p>
        </w:tc>
        <w:tc>
          <w:tcPr>
            <w:tcW w:w="587" w:type="pct"/>
            <w:shd w:val="clear" w:color="auto" w:fill="auto"/>
            <w:vAlign w:val="center"/>
            <w:hideMark/>
          </w:tcPr>
          <w:p w14:paraId="54F6A1CC" w14:textId="5B3E36C2" w:rsidR="00605549" w:rsidRPr="000132C2" w:rsidRDefault="00605549" w:rsidP="00605549">
            <w:pPr>
              <w:pStyle w:val="Table"/>
              <w:jc w:val="center"/>
              <w:rPr>
                <w:color w:val="000000" w:themeColor="text1"/>
                <w:szCs w:val="21"/>
                <w:highlight w:val="darkCyan"/>
              </w:rPr>
            </w:pPr>
            <w:r>
              <w:rPr>
                <w:color w:val="000000"/>
                <w:sz w:val="20"/>
                <w:szCs w:val="20"/>
              </w:rPr>
              <w:t>0.176</w:t>
            </w:r>
          </w:p>
        </w:tc>
        <w:tc>
          <w:tcPr>
            <w:tcW w:w="925" w:type="pct"/>
            <w:shd w:val="clear" w:color="auto" w:fill="auto"/>
            <w:vAlign w:val="center"/>
            <w:hideMark/>
          </w:tcPr>
          <w:p w14:paraId="14A9DFA9" w14:textId="0FE6A205" w:rsidR="00605549" w:rsidRPr="000132C2" w:rsidRDefault="00605549" w:rsidP="00605549">
            <w:pPr>
              <w:pStyle w:val="Table"/>
              <w:jc w:val="center"/>
              <w:rPr>
                <w:color w:val="000000" w:themeColor="text1"/>
                <w:szCs w:val="21"/>
              </w:rPr>
            </w:pPr>
            <w:r>
              <w:rPr>
                <w:color w:val="000000"/>
                <w:sz w:val="20"/>
                <w:szCs w:val="20"/>
              </w:rPr>
              <w:t>Loctite263</w:t>
            </w:r>
          </w:p>
        </w:tc>
      </w:tr>
      <w:tr w:rsidR="00605549" w:rsidRPr="00E17EF1" w14:paraId="11E13AD2" w14:textId="77777777" w:rsidTr="00605549">
        <w:trPr>
          <w:trHeight w:val="284"/>
        </w:trPr>
        <w:tc>
          <w:tcPr>
            <w:tcW w:w="399" w:type="pct"/>
            <w:shd w:val="clear" w:color="auto" w:fill="auto"/>
            <w:vAlign w:val="center"/>
            <w:hideMark/>
          </w:tcPr>
          <w:p w14:paraId="2F12B2AA" w14:textId="107F281B" w:rsidR="00605549" w:rsidRPr="00E17EF1" w:rsidRDefault="00605549" w:rsidP="00605549">
            <w:pPr>
              <w:pStyle w:val="Table"/>
              <w:jc w:val="center"/>
            </w:pPr>
            <w:r>
              <w:rPr>
                <w:color w:val="000000"/>
                <w:sz w:val="20"/>
                <w:szCs w:val="20"/>
              </w:rPr>
              <w:t xml:space="preserve"> 6-9</w:t>
            </w:r>
          </w:p>
        </w:tc>
        <w:tc>
          <w:tcPr>
            <w:tcW w:w="621" w:type="pct"/>
            <w:shd w:val="clear" w:color="auto" w:fill="auto"/>
            <w:vAlign w:val="center"/>
            <w:hideMark/>
          </w:tcPr>
          <w:p w14:paraId="7B5D011D" w14:textId="1C2167F3" w:rsidR="00605549" w:rsidRPr="000132C2" w:rsidRDefault="00605549" w:rsidP="00605549">
            <w:pPr>
              <w:pStyle w:val="Table"/>
              <w:jc w:val="center"/>
              <w:rPr>
                <w:color w:val="000000" w:themeColor="text1"/>
                <w:szCs w:val="21"/>
              </w:rPr>
            </w:pPr>
            <w:r>
              <w:rPr>
                <w:color w:val="000000"/>
                <w:sz w:val="20"/>
                <w:szCs w:val="20"/>
              </w:rPr>
              <w:t>YMP-9</w:t>
            </w:r>
          </w:p>
        </w:tc>
        <w:tc>
          <w:tcPr>
            <w:tcW w:w="1029" w:type="pct"/>
            <w:shd w:val="clear" w:color="auto" w:fill="auto"/>
            <w:vAlign w:val="center"/>
            <w:hideMark/>
          </w:tcPr>
          <w:p w14:paraId="3A00C22D" w14:textId="5EE4A22A"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9 (Antenna holder)</w:t>
            </w:r>
          </w:p>
        </w:tc>
        <w:tc>
          <w:tcPr>
            <w:tcW w:w="678" w:type="pct"/>
            <w:shd w:val="clear" w:color="auto" w:fill="auto"/>
            <w:vAlign w:val="center"/>
            <w:hideMark/>
          </w:tcPr>
          <w:p w14:paraId="4A260FF0" w14:textId="7383750B" w:rsidR="00605549" w:rsidRPr="000132C2" w:rsidRDefault="00605549" w:rsidP="00605549">
            <w:pPr>
              <w:pStyle w:val="Table"/>
              <w:jc w:val="center"/>
              <w:rPr>
                <w:color w:val="000000" w:themeColor="text1"/>
                <w:szCs w:val="21"/>
              </w:rPr>
            </w:pPr>
            <w:r>
              <w:rPr>
                <w:color w:val="000000"/>
                <w:sz w:val="20"/>
                <w:szCs w:val="20"/>
              </w:rPr>
              <w:t>M2</w:t>
            </w:r>
          </w:p>
        </w:tc>
        <w:tc>
          <w:tcPr>
            <w:tcW w:w="761" w:type="pct"/>
            <w:shd w:val="clear" w:color="auto" w:fill="auto"/>
            <w:vAlign w:val="center"/>
            <w:hideMark/>
          </w:tcPr>
          <w:p w14:paraId="313E50FE" w14:textId="26FE9D23" w:rsidR="00605549" w:rsidRPr="000132C2" w:rsidRDefault="00605549" w:rsidP="00605549">
            <w:pPr>
              <w:pStyle w:val="Table"/>
              <w:jc w:val="center"/>
              <w:rPr>
                <w:color w:val="000000" w:themeColor="text1"/>
                <w:szCs w:val="21"/>
              </w:rPr>
            </w:pPr>
            <w:r>
              <w:rPr>
                <w:color w:val="000000"/>
                <w:sz w:val="20"/>
                <w:szCs w:val="20"/>
              </w:rPr>
              <w:t>SUS304</w:t>
            </w:r>
          </w:p>
        </w:tc>
        <w:tc>
          <w:tcPr>
            <w:tcW w:w="587" w:type="pct"/>
            <w:shd w:val="clear" w:color="auto" w:fill="auto"/>
            <w:vAlign w:val="center"/>
            <w:hideMark/>
          </w:tcPr>
          <w:p w14:paraId="3EB5DBD8" w14:textId="598D47F9" w:rsidR="00605549" w:rsidRPr="000132C2" w:rsidRDefault="00605549" w:rsidP="00605549">
            <w:pPr>
              <w:pStyle w:val="Table"/>
              <w:jc w:val="center"/>
              <w:rPr>
                <w:color w:val="000000" w:themeColor="text1"/>
                <w:szCs w:val="21"/>
                <w:highlight w:val="darkCyan"/>
              </w:rPr>
            </w:pPr>
            <w:r>
              <w:rPr>
                <w:color w:val="000000"/>
                <w:sz w:val="20"/>
                <w:szCs w:val="20"/>
              </w:rPr>
              <w:t>0.176</w:t>
            </w:r>
          </w:p>
        </w:tc>
        <w:tc>
          <w:tcPr>
            <w:tcW w:w="925" w:type="pct"/>
            <w:shd w:val="clear" w:color="auto" w:fill="auto"/>
            <w:vAlign w:val="center"/>
            <w:hideMark/>
          </w:tcPr>
          <w:p w14:paraId="61BFB074" w14:textId="08F2E799" w:rsidR="00605549" w:rsidRPr="000132C2" w:rsidRDefault="00605549" w:rsidP="00605549">
            <w:pPr>
              <w:pStyle w:val="Table"/>
              <w:jc w:val="center"/>
              <w:rPr>
                <w:color w:val="000000" w:themeColor="text1"/>
                <w:szCs w:val="21"/>
              </w:rPr>
            </w:pPr>
            <w:r>
              <w:rPr>
                <w:color w:val="000000"/>
                <w:sz w:val="20"/>
                <w:szCs w:val="20"/>
              </w:rPr>
              <w:t>Loctite263</w:t>
            </w:r>
          </w:p>
        </w:tc>
      </w:tr>
      <w:tr w:rsidR="00605549" w:rsidRPr="00E17EF1" w14:paraId="30DFF167" w14:textId="77777777" w:rsidTr="00605549">
        <w:trPr>
          <w:trHeight w:val="284"/>
        </w:trPr>
        <w:tc>
          <w:tcPr>
            <w:tcW w:w="399" w:type="pct"/>
            <w:shd w:val="clear" w:color="auto" w:fill="auto"/>
            <w:vAlign w:val="center"/>
            <w:hideMark/>
          </w:tcPr>
          <w:p w14:paraId="089A3441" w14:textId="765C7F48" w:rsidR="00605549" w:rsidRPr="00E17EF1" w:rsidRDefault="00605549" w:rsidP="00605549">
            <w:pPr>
              <w:pStyle w:val="Table"/>
              <w:jc w:val="center"/>
            </w:pPr>
            <w:r>
              <w:rPr>
                <w:color w:val="000000"/>
                <w:sz w:val="20"/>
                <w:szCs w:val="20"/>
              </w:rPr>
              <w:t xml:space="preserve"> 6-10</w:t>
            </w:r>
          </w:p>
        </w:tc>
        <w:tc>
          <w:tcPr>
            <w:tcW w:w="621" w:type="pct"/>
            <w:shd w:val="clear" w:color="auto" w:fill="auto"/>
            <w:vAlign w:val="center"/>
            <w:hideMark/>
          </w:tcPr>
          <w:p w14:paraId="1ED34A4D" w14:textId="71353596" w:rsidR="00605549" w:rsidRPr="000132C2" w:rsidRDefault="00605549" w:rsidP="00605549">
            <w:pPr>
              <w:pStyle w:val="Table"/>
              <w:jc w:val="center"/>
              <w:rPr>
                <w:color w:val="000000" w:themeColor="text1"/>
                <w:szCs w:val="21"/>
              </w:rPr>
            </w:pPr>
            <w:r>
              <w:rPr>
                <w:color w:val="000000"/>
                <w:sz w:val="20"/>
                <w:szCs w:val="20"/>
              </w:rPr>
              <w:t>YMP-10</w:t>
            </w:r>
          </w:p>
        </w:tc>
        <w:tc>
          <w:tcPr>
            <w:tcW w:w="1029" w:type="pct"/>
            <w:shd w:val="clear" w:color="auto" w:fill="auto"/>
            <w:vAlign w:val="center"/>
            <w:hideMark/>
          </w:tcPr>
          <w:p w14:paraId="2AD637A7" w14:textId="6FF79A07" w:rsidR="00605549" w:rsidRPr="000132C2" w:rsidRDefault="00605549" w:rsidP="00605549">
            <w:pPr>
              <w:pStyle w:val="Table"/>
              <w:jc w:val="center"/>
              <w:rPr>
                <w:color w:val="000000" w:themeColor="text1"/>
                <w:szCs w:val="21"/>
              </w:rPr>
            </w:pPr>
            <w:proofErr w:type="gramStart"/>
            <w:r>
              <w:rPr>
                <w:color w:val="000000"/>
                <w:sz w:val="20"/>
                <w:szCs w:val="20"/>
              </w:rPr>
              <w:t>Plus</w:t>
            </w:r>
            <w:proofErr w:type="gramEnd"/>
            <w:r>
              <w:rPr>
                <w:color w:val="000000"/>
                <w:sz w:val="20"/>
                <w:szCs w:val="20"/>
              </w:rPr>
              <w:t xml:space="preserve"> Y (Mechanism) side 10 (Antenna holder)</w:t>
            </w:r>
          </w:p>
        </w:tc>
        <w:tc>
          <w:tcPr>
            <w:tcW w:w="678" w:type="pct"/>
            <w:shd w:val="clear" w:color="auto" w:fill="auto"/>
            <w:vAlign w:val="center"/>
            <w:hideMark/>
          </w:tcPr>
          <w:p w14:paraId="7721C6AD" w14:textId="1FD56658" w:rsidR="00605549" w:rsidRPr="000132C2" w:rsidRDefault="00605549" w:rsidP="00605549">
            <w:pPr>
              <w:pStyle w:val="Table"/>
              <w:jc w:val="center"/>
              <w:rPr>
                <w:color w:val="000000" w:themeColor="text1"/>
                <w:szCs w:val="21"/>
              </w:rPr>
            </w:pPr>
            <w:r>
              <w:rPr>
                <w:color w:val="000000"/>
                <w:sz w:val="20"/>
                <w:szCs w:val="20"/>
              </w:rPr>
              <w:t>M2</w:t>
            </w:r>
          </w:p>
        </w:tc>
        <w:tc>
          <w:tcPr>
            <w:tcW w:w="761" w:type="pct"/>
            <w:shd w:val="clear" w:color="auto" w:fill="auto"/>
            <w:vAlign w:val="center"/>
            <w:hideMark/>
          </w:tcPr>
          <w:p w14:paraId="65CFBFD9" w14:textId="6F9C9963" w:rsidR="00605549" w:rsidRPr="000132C2" w:rsidRDefault="00605549" w:rsidP="00605549">
            <w:pPr>
              <w:pStyle w:val="Table"/>
              <w:jc w:val="center"/>
              <w:rPr>
                <w:color w:val="000000" w:themeColor="text1"/>
                <w:szCs w:val="21"/>
              </w:rPr>
            </w:pPr>
            <w:r>
              <w:rPr>
                <w:color w:val="000000"/>
                <w:sz w:val="20"/>
                <w:szCs w:val="20"/>
              </w:rPr>
              <w:t>SUS304</w:t>
            </w:r>
          </w:p>
        </w:tc>
        <w:tc>
          <w:tcPr>
            <w:tcW w:w="587" w:type="pct"/>
            <w:shd w:val="clear" w:color="auto" w:fill="auto"/>
            <w:vAlign w:val="center"/>
            <w:hideMark/>
          </w:tcPr>
          <w:p w14:paraId="6DFFE256" w14:textId="785F2A83" w:rsidR="00605549" w:rsidRPr="000132C2" w:rsidRDefault="00605549" w:rsidP="00605549">
            <w:pPr>
              <w:pStyle w:val="Table"/>
              <w:jc w:val="center"/>
              <w:rPr>
                <w:color w:val="000000" w:themeColor="text1"/>
                <w:szCs w:val="21"/>
                <w:highlight w:val="darkCyan"/>
              </w:rPr>
            </w:pPr>
            <w:r>
              <w:rPr>
                <w:color w:val="000000"/>
                <w:sz w:val="20"/>
                <w:szCs w:val="20"/>
              </w:rPr>
              <w:t>0.176</w:t>
            </w:r>
          </w:p>
        </w:tc>
        <w:tc>
          <w:tcPr>
            <w:tcW w:w="925" w:type="pct"/>
            <w:shd w:val="clear" w:color="auto" w:fill="auto"/>
            <w:vAlign w:val="center"/>
            <w:hideMark/>
          </w:tcPr>
          <w:p w14:paraId="0C9AFCC6" w14:textId="652D7C87" w:rsidR="00605549" w:rsidRPr="000132C2" w:rsidRDefault="00605549" w:rsidP="00605549">
            <w:pPr>
              <w:pStyle w:val="Table"/>
              <w:jc w:val="center"/>
              <w:rPr>
                <w:color w:val="000000" w:themeColor="text1"/>
                <w:szCs w:val="21"/>
              </w:rPr>
            </w:pPr>
            <w:r>
              <w:rPr>
                <w:color w:val="000000"/>
                <w:sz w:val="20"/>
                <w:szCs w:val="20"/>
              </w:rPr>
              <w:t>Loctite263</w:t>
            </w:r>
          </w:p>
        </w:tc>
      </w:tr>
      <w:tr w:rsidR="00605549" w:rsidRPr="000132C2" w14:paraId="25AD60A9" w14:textId="77777777" w:rsidTr="00605549">
        <w:trPr>
          <w:trHeight w:val="284"/>
        </w:trPr>
        <w:tc>
          <w:tcPr>
            <w:tcW w:w="399" w:type="pct"/>
            <w:shd w:val="clear" w:color="auto" w:fill="auto"/>
            <w:vAlign w:val="center"/>
            <w:hideMark/>
          </w:tcPr>
          <w:p w14:paraId="1A3CBC1C" w14:textId="6B922B8F" w:rsidR="00605549" w:rsidRPr="000132C2" w:rsidRDefault="00605549" w:rsidP="00605549">
            <w:pPr>
              <w:pStyle w:val="Table"/>
              <w:jc w:val="center"/>
              <w:rPr>
                <w:szCs w:val="21"/>
                <w:highlight w:val="darkCyan"/>
              </w:rPr>
            </w:pPr>
            <w:r>
              <w:rPr>
                <w:color w:val="000000"/>
                <w:sz w:val="20"/>
                <w:szCs w:val="20"/>
              </w:rPr>
              <w:t xml:space="preserve"> 6-11</w:t>
            </w:r>
          </w:p>
        </w:tc>
        <w:tc>
          <w:tcPr>
            <w:tcW w:w="621" w:type="pct"/>
            <w:shd w:val="clear" w:color="auto" w:fill="auto"/>
            <w:vAlign w:val="center"/>
            <w:hideMark/>
          </w:tcPr>
          <w:p w14:paraId="270940C9" w14:textId="06E728DE" w:rsidR="00605549" w:rsidRPr="000132C2" w:rsidRDefault="00605549" w:rsidP="00605549">
            <w:pPr>
              <w:pStyle w:val="Table"/>
              <w:jc w:val="center"/>
              <w:rPr>
                <w:szCs w:val="21"/>
                <w:highlight w:val="darkCyan"/>
              </w:rPr>
            </w:pPr>
            <w:r>
              <w:rPr>
                <w:color w:val="000000"/>
                <w:sz w:val="20"/>
                <w:szCs w:val="20"/>
              </w:rPr>
              <w:t>YMP-11</w:t>
            </w:r>
          </w:p>
        </w:tc>
        <w:tc>
          <w:tcPr>
            <w:tcW w:w="1029" w:type="pct"/>
            <w:shd w:val="clear" w:color="auto" w:fill="auto"/>
            <w:vAlign w:val="center"/>
            <w:hideMark/>
          </w:tcPr>
          <w:p w14:paraId="290724DB" w14:textId="3A3EF5ED" w:rsidR="00605549" w:rsidRPr="000132C2" w:rsidRDefault="00605549" w:rsidP="00605549">
            <w:pPr>
              <w:pStyle w:val="Table"/>
              <w:jc w:val="center"/>
              <w:rPr>
                <w:szCs w:val="21"/>
                <w:highlight w:val="darkCyan"/>
              </w:rPr>
            </w:pPr>
            <w:proofErr w:type="gramStart"/>
            <w:r>
              <w:rPr>
                <w:color w:val="000000"/>
                <w:sz w:val="20"/>
                <w:szCs w:val="20"/>
              </w:rPr>
              <w:t>Plus</w:t>
            </w:r>
            <w:proofErr w:type="gramEnd"/>
            <w:r>
              <w:rPr>
                <w:color w:val="000000"/>
                <w:sz w:val="20"/>
                <w:szCs w:val="20"/>
              </w:rPr>
              <w:t xml:space="preserve"> Y (Mechanism) side 11 (Antenna holder)</w:t>
            </w:r>
          </w:p>
        </w:tc>
        <w:tc>
          <w:tcPr>
            <w:tcW w:w="678" w:type="pct"/>
            <w:shd w:val="clear" w:color="auto" w:fill="auto"/>
            <w:vAlign w:val="center"/>
            <w:hideMark/>
          </w:tcPr>
          <w:p w14:paraId="121DA420" w14:textId="2A1C77A8" w:rsidR="00605549" w:rsidRPr="000132C2" w:rsidRDefault="00605549" w:rsidP="00605549">
            <w:pPr>
              <w:pStyle w:val="Table"/>
              <w:jc w:val="center"/>
              <w:rPr>
                <w:szCs w:val="21"/>
                <w:highlight w:val="darkCyan"/>
              </w:rPr>
            </w:pPr>
            <w:r>
              <w:rPr>
                <w:color w:val="000000"/>
                <w:sz w:val="20"/>
                <w:szCs w:val="20"/>
              </w:rPr>
              <w:t>M2</w:t>
            </w:r>
          </w:p>
        </w:tc>
        <w:tc>
          <w:tcPr>
            <w:tcW w:w="761" w:type="pct"/>
            <w:shd w:val="clear" w:color="auto" w:fill="auto"/>
            <w:vAlign w:val="center"/>
            <w:hideMark/>
          </w:tcPr>
          <w:p w14:paraId="162E2CCE" w14:textId="7606487F" w:rsidR="00605549" w:rsidRPr="000132C2" w:rsidRDefault="00605549" w:rsidP="00605549">
            <w:pPr>
              <w:pStyle w:val="Table"/>
              <w:jc w:val="center"/>
              <w:rPr>
                <w:szCs w:val="21"/>
                <w:highlight w:val="darkCyan"/>
              </w:rPr>
            </w:pPr>
            <w:r>
              <w:rPr>
                <w:color w:val="000000"/>
                <w:sz w:val="20"/>
                <w:szCs w:val="20"/>
              </w:rPr>
              <w:t>SUS304</w:t>
            </w:r>
          </w:p>
        </w:tc>
        <w:tc>
          <w:tcPr>
            <w:tcW w:w="587" w:type="pct"/>
            <w:shd w:val="clear" w:color="auto" w:fill="auto"/>
            <w:vAlign w:val="center"/>
            <w:hideMark/>
          </w:tcPr>
          <w:p w14:paraId="047991C3" w14:textId="3C4B53A1" w:rsidR="00605549" w:rsidRPr="000132C2" w:rsidRDefault="00605549" w:rsidP="00605549">
            <w:pPr>
              <w:pStyle w:val="Table"/>
              <w:jc w:val="center"/>
              <w:rPr>
                <w:szCs w:val="21"/>
                <w:highlight w:val="darkCyan"/>
              </w:rPr>
            </w:pPr>
            <w:r>
              <w:rPr>
                <w:color w:val="000000"/>
                <w:sz w:val="20"/>
                <w:szCs w:val="20"/>
              </w:rPr>
              <w:t>0.176</w:t>
            </w:r>
          </w:p>
        </w:tc>
        <w:tc>
          <w:tcPr>
            <w:tcW w:w="925" w:type="pct"/>
            <w:shd w:val="clear" w:color="auto" w:fill="auto"/>
            <w:vAlign w:val="center"/>
            <w:hideMark/>
          </w:tcPr>
          <w:p w14:paraId="46D99EC9" w14:textId="55518236" w:rsidR="00605549" w:rsidRPr="000132C2" w:rsidRDefault="00605549" w:rsidP="00605549">
            <w:pPr>
              <w:pStyle w:val="Table"/>
              <w:jc w:val="center"/>
              <w:rPr>
                <w:szCs w:val="21"/>
                <w:highlight w:val="darkCyan"/>
              </w:rPr>
            </w:pPr>
            <w:r>
              <w:rPr>
                <w:color w:val="000000"/>
                <w:sz w:val="20"/>
                <w:szCs w:val="20"/>
              </w:rPr>
              <w:t>Loctite263</w:t>
            </w:r>
          </w:p>
        </w:tc>
      </w:tr>
      <w:tr w:rsidR="00605549" w:rsidRPr="000132C2" w14:paraId="4F4E97EE" w14:textId="77777777" w:rsidTr="00605549">
        <w:trPr>
          <w:trHeight w:val="284"/>
        </w:trPr>
        <w:tc>
          <w:tcPr>
            <w:tcW w:w="399" w:type="pct"/>
            <w:shd w:val="clear" w:color="auto" w:fill="auto"/>
            <w:vAlign w:val="center"/>
            <w:hideMark/>
          </w:tcPr>
          <w:p w14:paraId="0761EC7E" w14:textId="3872B6E8" w:rsidR="00605549" w:rsidRPr="000132C2" w:rsidRDefault="00605549" w:rsidP="00605549">
            <w:pPr>
              <w:pStyle w:val="Table"/>
              <w:jc w:val="center"/>
              <w:rPr>
                <w:szCs w:val="21"/>
                <w:highlight w:val="darkCyan"/>
              </w:rPr>
            </w:pPr>
            <w:r>
              <w:rPr>
                <w:color w:val="000000"/>
                <w:sz w:val="20"/>
                <w:szCs w:val="20"/>
              </w:rPr>
              <w:t xml:space="preserve"> 6-12</w:t>
            </w:r>
          </w:p>
        </w:tc>
        <w:tc>
          <w:tcPr>
            <w:tcW w:w="621" w:type="pct"/>
            <w:shd w:val="clear" w:color="auto" w:fill="auto"/>
            <w:vAlign w:val="center"/>
            <w:hideMark/>
          </w:tcPr>
          <w:p w14:paraId="52BA60FC" w14:textId="5680829E" w:rsidR="00605549" w:rsidRPr="000132C2" w:rsidRDefault="00605549" w:rsidP="00605549">
            <w:pPr>
              <w:pStyle w:val="Table"/>
              <w:jc w:val="center"/>
              <w:rPr>
                <w:szCs w:val="21"/>
                <w:highlight w:val="darkCyan"/>
              </w:rPr>
            </w:pPr>
            <w:r>
              <w:rPr>
                <w:color w:val="000000"/>
                <w:sz w:val="20"/>
                <w:szCs w:val="20"/>
              </w:rPr>
              <w:t>YMP-12</w:t>
            </w:r>
          </w:p>
        </w:tc>
        <w:tc>
          <w:tcPr>
            <w:tcW w:w="1029" w:type="pct"/>
            <w:shd w:val="clear" w:color="auto" w:fill="auto"/>
            <w:vAlign w:val="center"/>
            <w:hideMark/>
          </w:tcPr>
          <w:p w14:paraId="53277AC3" w14:textId="2E085E87" w:rsidR="00605549" w:rsidRPr="000132C2" w:rsidRDefault="00605549" w:rsidP="00605549">
            <w:pPr>
              <w:pStyle w:val="Table"/>
              <w:jc w:val="center"/>
              <w:rPr>
                <w:szCs w:val="21"/>
                <w:highlight w:val="darkCyan"/>
              </w:rPr>
            </w:pPr>
            <w:proofErr w:type="gramStart"/>
            <w:r>
              <w:rPr>
                <w:color w:val="000000"/>
                <w:sz w:val="20"/>
                <w:szCs w:val="20"/>
              </w:rPr>
              <w:t>Plus</w:t>
            </w:r>
            <w:proofErr w:type="gramEnd"/>
            <w:r>
              <w:rPr>
                <w:color w:val="000000"/>
                <w:sz w:val="20"/>
                <w:szCs w:val="20"/>
              </w:rPr>
              <w:t xml:space="preserve"> Y (Mechanism) side 12 (Antenna holder)</w:t>
            </w:r>
          </w:p>
        </w:tc>
        <w:tc>
          <w:tcPr>
            <w:tcW w:w="678" w:type="pct"/>
            <w:shd w:val="clear" w:color="auto" w:fill="auto"/>
            <w:vAlign w:val="center"/>
            <w:hideMark/>
          </w:tcPr>
          <w:p w14:paraId="2C9D752A" w14:textId="53D7D9A0" w:rsidR="00605549" w:rsidRPr="000132C2" w:rsidRDefault="00605549" w:rsidP="00605549">
            <w:pPr>
              <w:pStyle w:val="Table"/>
              <w:jc w:val="center"/>
              <w:rPr>
                <w:szCs w:val="21"/>
                <w:highlight w:val="darkCyan"/>
              </w:rPr>
            </w:pPr>
            <w:r>
              <w:rPr>
                <w:color w:val="000000"/>
                <w:sz w:val="20"/>
                <w:szCs w:val="20"/>
              </w:rPr>
              <w:t>M2</w:t>
            </w:r>
          </w:p>
        </w:tc>
        <w:tc>
          <w:tcPr>
            <w:tcW w:w="761" w:type="pct"/>
            <w:shd w:val="clear" w:color="auto" w:fill="auto"/>
            <w:vAlign w:val="center"/>
            <w:hideMark/>
          </w:tcPr>
          <w:p w14:paraId="2FA49C6F" w14:textId="06D7AECB" w:rsidR="00605549" w:rsidRPr="000132C2" w:rsidRDefault="00605549" w:rsidP="00605549">
            <w:pPr>
              <w:pStyle w:val="Table"/>
              <w:jc w:val="center"/>
              <w:rPr>
                <w:szCs w:val="21"/>
                <w:highlight w:val="darkCyan"/>
              </w:rPr>
            </w:pPr>
            <w:r>
              <w:rPr>
                <w:color w:val="000000"/>
                <w:sz w:val="20"/>
                <w:szCs w:val="20"/>
              </w:rPr>
              <w:t>SUS304</w:t>
            </w:r>
          </w:p>
        </w:tc>
        <w:tc>
          <w:tcPr>
            <w:tcW w:w="587" w:type="pct"/>
            <w:shd w:val="clear" w:color="auto" w:fill="auto"/>
            <w:vAlign w:val="center"/>
            <w:hideMark/>
          </w:tcPr>
          <w:p w14:paraId="59120F70" w14:textId="4C49E756" w:rsidR="00605549" w:rsidRPr="000132C2" w:rsidRDefault="00605549" w:rsidP="00605549">
            <w:pPr>
              <w:pStyle w:val="Table"/>
              <w:jc w:val="center"/>
              <w:rPr>
                <w:szCs w:val="21"/>
                <w:highlight w:val="darkCyan"/>
              </w:rPr>
            </w:pPr>
            <w:r>
              <w:rPr>
                <w:color w:val="000000"/>
                <w:sz w:val="20"/>
                <w:szCs w:val="20"/>
              </w:rPr>
              <w:t>0.176</w:t>
            </w:r>
          </w:p>
        </w:tc>
        <w:tc>
          <w:tcPr>
            <w:tcW w:w="925" w:type="pct"/>
            <w:shd w:val="clear" w:color="auto" w:fill="auto"/>
            <w:vAlign w:val="center"/>
            <w:hideMark/>
          </w:tcPr>
          <w:p w14:paraId="24E70F9C" w14:textId="15874E1A" w:rsidR="00605549" w:rsidRPr="000132C2" w:rsidRDefault="00605549" w:rsidP="00605549">
            <w:pPr>
              <w:pStyle w:val="Table"/>
              <w:jc w:val="center"/>
              <w:rPr>
                <w:szCs w:val="21"/>
                <w:highlight w:val="darkCyan"/>
              </w:rPr>
            </w:pPr>
            <w:r>
              <w:rPr>
                <w:color w:val="000000"/>
                <w:sz w:val="20"/>
                <w:szCs w:val="20"/>
              </w:rPr>
              <w:t>Loctite263</w:t>
            </w:r>
          </w:p>
        </w:tc>
      </w:tr>
      <w:tr w:rsidR="004D619B" w:rsidRPr="000132C2" w14:paraId="10F82054" w14:textId="77777777" w:rsidTr="00605549">
        <w:trPr>
          <w:trHeight w:val="284"/>
        </w:trPr>
        <w:tc>
          <w:tcPr>
            <w:tcW w:w="399" w:type="pct"/>
            <w:shd w:val="clear" w:color="auto" w:fill="auto"/>
            <w:vAlign w:val="center"/>
          </w:tcPr>
          <w:p w14:paraId="7CF6344D" w14:textId="61375331" w:rsidR="004D619B" w:rsidRDefault="004D619B" w:rsidP="004D619B">
            <w:pPr>
              <w:pStyle w:val="Table"/>
              <w:jc w:val="center"/>
              <w:rPr>
                <w:color w:val="000000"/>
                <w:sz w:val="20"/>
                <w:szCs w:val="20"/>
              </w:rPr>
            </w:pPr>
            <w:r>
              <w:rPr>
                <w:color w:val="000000"/>
                <w:sz w:val="20"/>
                <w:szCs w:val="20"/>
              </w:rPr>
              <w:t xml:space="preserve"> 6-1</w:t>
            </w:r>
            <w:r w:rsidR="00425F3A">
              <w:rPr>
                <w:color w:val="000000"/>
                <w:sz w:val="20"/>
                <w:szCs w:val="20"/>
              </w:rPr>
              <w:t>3</w:t>
            </w:r>
          </w:p>
        </w:tc>
        <w:tc>
          <w:tcPr>
            <w:tcW w:w="621" w:type="pct"/>
            <w:shd w:val="clear" w:color="auto" w:fill="auto"/>
            <w:vAlign w:val="center"/>
          </w:tcPr>
          <w:p w14:paraId="0C416F87" w14:textId="7C8CF157" w:rsidR="004D619B" w:rsidRDefault="004D619B" w:rsidP="004D619B">
            <w:pPr>
              <w:pStyle w:val="Table"/>
              <w:jc w:val="center"/>
              <w:rPr>
                <w:color w:val="000000"/>
                <w:sz w:val="20"/>
                <w:szCs w:val="20"/>
              </w:rPr>
            </w:pPr>
            <w:r>
              <w:rPr>
                <w:color w:val="000000"/>
                <w:sz w:val="20"/>
                <w:szCs w:val="20"/>
              </w:rPr>
              <w:t>YMP-1</w:t>
            </w:r>
            <w:r w:rsidR="00425F3A">
              <w:rPr>
                <w:color w:val="000000"/>
                <w:sz w:val="20"/>
                <w:szCs w:val="20"/>
              </w:rPr>
              <w:t>3</w:t>
            </w:r>
          </w:p>
        </w:tc>
        <w:tc>
          <w:tcPr>
            <w:tcW w:w="1029" w:type="pct"/>
            <w:shd w:val="clear" w:color="auto" w:fill="auto"/>
            <w:vAlign w:val="center"/>
          </w:tcPr>
          <w:p w14:paraId="456043C4" w14:textId="03D05E94" w:rsidR="004D619B" w:rsidRDefault="004D619B" w:rsidP="004D619B">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3</w:t>
            </w:r>
            <w:r>
              <w:rPr>
                <w:color w:val="000000"/>
                <w:sz w:val="20"/>
                <w:szCs w:val="20"/>
              </w:rPr>
              <w:t xml:space="preserve"> (Antenna holder)</w:t>
            </w:r>
          </w:p>
        </w:tc>
        <w:tc>
          <w:tcPr>
            <w:tcW w:w="678" w:type="pct"/>
            <w:shd w:val="clear" w:color="auto" w:fill="auto"/>
            <w:vAlign w:val="center"/>
          </w:tcPr>
          <w:p w14:paraId="1914991C" w14:textId="780AF199" w:rsidR="004D619B" w:rsidRDefault="004D619B" w:rsidP="004D619B">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46429805" w14:textId="1EC9B483" w:rsidR="004D619B" w:rsidRDefault="004D619B" w:rsidP="004D619B">
            <w:pPr>
              <w:pStyle w:val="Table"/>
              <w:jc w:val="center"/>
              <w:rPr>
                <w:color w:val="000000"/>
                <w:sz w:val="20"/>
                <w:szCs w:val="20"/>
              </w:rPr>
            </w:pPr>
            <w:r>
              <w:rPr>
                <w:color w:val="000000"/>
                <w:sz w:val="20"/>
                <w:szCs w:val="20"/>
              </w:rPr>
              <w:t>SUS304</w:t>
            </w:r>
          </w:p>
        </w:tc>
        <w:tc>
          <w:tcPr>
            <w:tcW w:w="587" w:type="pct"/>
            <w:shd w:val="clear" w:color="auto" w:fill="auto"/>
            <w:vAlign w:val="center"/>
          </w:tcPr>
          <w:p w14:paraId="03CED149" w14:textId="3B1ED6BD" w:rsidR="004D619B" w:rsidRDefault="004D619B" w:rsidP="004D619B">
            <w:pPr>
              <w:pStyle w:val="Table"/>
              <w:jc w:val="center"/>
              <w:rPr>
                <w:color w:val="000000"/>
                <w:sz w:val="20"/>
                <w:szCs w:val="20"/>
              </w:rPr>
            </w:pPr>
            <w:r>
              <w:rPr>
                <w:color w:val="000000"/>
                <w:sz w:val="20"/>
                <w:szCs w:val="20"/>
              </w:rPr>
              <w:t>0.176</w:t>
            </w:r>
          </w:p>
        </w:tc>
        <w:tc>
          <w:tcPr>
            <w:tcW w:w="925" w:type="pct"/>
            <w:shd w:val="clear" w:color="auto" w:fill="auto"/>
            <w:vAlign w:val="center"/>
          </w:tcPr>
          <w:p w14:paraId="303F8C5A" w14:textId="2920DFA3" w:rsidR="004D619B" w:rsidRDefault="004D619B" w:rsidP="004D619B">
            <w:pPr>
              <w:pStyle w:val="Table"/>
              <w:jc w:val="center"/>
              <w:rPr>
                <w:color w:val="000000"/>
                <w:sz w:val="20"/>
                <w:szCs w:val="20"/>
              </w:rPr>
            </w:pPr>
            <w:r>
              <w:rPr>
                <w:color w:val="000000"/>
                <w:sz w:val="20"/>
                <w:szCs w:val="20"/>
              </w:rPr>
              <w:t>Loctite263</w:t>
            </w:r>
          </w:p>
        </w:tc>
      </w:tr>
      <w:tr w:rsidR="004D619B" w:rsidRPr="000132C2" w14:paraId="3C735982" w14:textId="77777777" w:rsidTr="00605549">
        <w:trPr>
          <w:trHeight w:val="284"/>
        </w:trPr>
        <w:tc>
          <w:tcPr>
            <w:tcW w:w="399" w:type="pct"/>
            <w:shd w:val="clear" w:color="auto" w:fill="auto"/>
            <w:vAlign w:val="center"/>
          </w:tcPr>
          <w:p w14:paraId="7B7F6D99" w14:textId="0E694FDC" w:rsidR="004D619B" w:rsidRDefault="004D619B" w:rsidP="004D619B">
            <w:pPr>
              <w:pStyle w:val="Table"/>
              <w:jc w:val="center"/>
              <w:rPr>
                <w:color w:val="000000"/>
                <w:sz w:val="20"/>
                <w:szCs w:val="20"/>
              </w:rPr>
            </w:pPr>
            <w:r>
              <w:rPr>
                <w:color w:val="000000"/>
                <w:sz w:val="20"/>
                <w:szCs w:val="20"/>
              </w:rPr>
              <w:t xml:space="preserve"> 6-1</w:t>
            </w:r>
            <w:r w:rsidR="00425F3A">
              <w:rPr>
                <w:color w:val="000000"/>
                <w:sz w:val="20"/>
                <w:szCs w:val="20"/>
              </w:rPr>
              <w:t>4</w:t>
            </w:r>
          </w:p>
        </w:tc>
        <w:tc>
          <w:tcPr>
            <w:tcW w:w="621" w:type="pct"/>
            <w:shd w:val="clear" w:color="auto" w:fill="auto"/>
            <w:vAlign w:val="center"/>
          </w:tcPr>
          <w:p w14:paraId="629C923F" w14:textId="7A2E221E" w:rsidR="004D619B" w:rsidRDefault="004D619B" w:rsidP="004D619B">
            <w:pPr>
              <w:pStyle w:val="Table"/>
              <w:jc w:val="center"/>
              <w:rPr>
                <w:color w:val="000000"/>
                <w:sz w:val="20"/>
                <w:szCs w:val="20"/>
              </w:rPr>
            </w:pPr>
            <w:r>
              <w:rPr>
                <w:color w:val="000000"/>
                <w:sz w:val="20"/>
                <w:szCs w:val="20"/>
              </w:rPr>
              <w:t>YMP-1</w:t>
            </w:r>
            <w:r w:rsidR="00425F3A">
              <w:rPr>
                <w:color w:val="000000"/>
                <w:sz w:val="20"/>
                <w:szCs w:val="20"/>
              </w:rPr>
              <w:t>4</w:t>
            </w:r>
          </w:p>
        </w:tc>
        <w:tc>
          <w:tcPr>
            <w:tcW w:w="1029" w:type="pct"/>
            <w:shd w:val="clear" w:color="auto" w:fill="auto"/>
            <w:vAlign w:val="center"/>
          </w:tcPr>
          <w:p w14:paraId="2BA36AE8" w14:textId="17B22385" w:rsidR="004D619B" w:rsidRDefault="004D619B" w:rsidP="004D619B">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4</w:t>
            </w:r>
            <w:r>
              <w:rPr>
                <w:color w:val="000000"/>
                <w:sz w:val="20"/>
                <w:szCs w:val="20"/>
              </w:rPr>
              <w:t xml:space="preserve"> (Antenna holder)</w:t>
            </w:r>
          </w:p>
        </w:tc>
        <w:tc>
          <w:tcPr>
            <w:tcW w:w="678" w:type="pct"/>
            <w:shd w:val="clear" w:color="auto" w:fill="auto"/>
            <w:vAlign w:val="center"/>
          </w:tcPr>
          <w:p w14:paraId="37490EF6" w14:textId="2E88E49D" w:rsidR="004D619B" w:rsidRDefault="004D619B" w:rsidP="004D619B">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08CFD48E" w14:textId="46EA2E0A" w:rsidR="004D619B" w:rsidRDefault="004D619B" w:rsidP="004D619B">
            <w:pPr>
              <w:pStyle w:val="Table"/>
              <w:jc w:val="center"/>
              <w:rPr>
                <w:color w:val="000000"/>
                <w:sz w:val="20"/>
                <w:szCs w:val="20"/>
              </w:rPr>
            </w:pPr>
            <w:r>
              <w:rPr>
                <w:color w:val="000000"/>
                <w:sz w:val="20"/>
                <w:szCs w:val="20"/>
              </w:rPr>
              <w:t>SUS304</w:t>
            </w:r>
          </w:p>
        </w:tc>
        <w:tc>
          <w:tcPr>
            <w:tcW w:w="587" w:type="pct"/>
            <w:shd w:val="clear" w:color="auto" w:fill="auto"/>
            <w:vAlign w:val="center"/>
          </w:tcPr>
          <w:p w14:paraId="2819EF41" w14:textId="20F50C7A" w:rsidR="004D619B" w:rsidRDefault="004D619B" w:rsidP="004D619B">
            <w:pPr>
              <w:pStyle w:val="Table"/>
              <w:jc w:val="center"/>
              <w:rPr>
                <w:color w:val="000000"/>
                <w:sz w:val="20"/>
                <w:szCs w:val="20"/>
              </w:rPr>
            </w:pPr>
            <w:r>
              <w:rPr>
                <w:color w:val="000000"/>
                <w:sz w:val="20"/>
                <w:szCs w:val="20"/>
              </w:rPr>
              <w:t>0.176</w:t>
            </w:r>
          </w:p>
        </w:tc>
        <w:tc>
          <w:tcPr>
            <w:tcW w:w="925" w:type="pct"/>
            <w:shd w:val="clear" w:color="auto" w:fill="auto"/>
            <w:vAlign w:val="center"/>
          </w:tcPr>
          <w:p w14:paraId="05FC55C7" w14:textId="73EC6BCD" w:rsidR="004D619B" w:rsidRDefault="004D619B" w:rsidP="004D619B">
            <w:pPr>
              <w:pStyle w:val="Table"/>
              <w:jc w:val="center"/>
              <w:rPr>
                <w:color w:val="000000"/>
                <w:sz w:val="20"/>
                <w:szCs w:val="20"/>
              </w:rPr>
            </w:pPr>
            <w:r>
              <w:rPr>
                <w:color w:val="000000"/>
                <w:sz w:val="20"/>
                <w:szCs w:val="20"/>
              </w:rPr>
              <w:t>Loctite263</w:t>
            </w:r>
          </w:p>
        </w:tc>
      </w:tr>
      <w:tr w:rsidR="00425F3A" w:rsidRPr="000132C2" w14:paraId="3357E2B5" w14:textId="77777777" w:rsidTr="00605549">
        <w:trPr>
          <w:trHeight w:val="284"/>
        </w:trPr>
        <w:tc>
          <w:tcPr>
            <w:tcW w:w="399" w:type="pct"/>
            <w:shd w:val="clear" w:color="auto" w:fill="auto"/>
            <w:vAlign w:val="center"/>
          </w:tcPr>
          <w:p w14:paraId="0E96BC1B" w14:textId="23365C37" w:rsidR="00425F3A" w:rsidRDefault="00425F3A" w:rsidP="00425F3A">
            <w:pPr>
              <w:pStyle w:val="Table"/>
              <w:jc w:val="center"/>
              <w:rPr>
                <w:color w:val="000000"/>
                <w:sz w:val="20"/>
                <w:szCs w:val="20"/>
              </w:rPr>
            </w:pPr>
            <w:r>
              <w:rPr>
                <w:color w:val="000000"/>
                <w:sz w:val="20"/>
                <w:szCs w:val="20"/>
              </w:rPr>
              <w:t xml:space="preserve"> 6-15</w:t>
            </w:r>
          </w:p>
        </w:tc>
        <w:tc>
          <w:tcPr>
            <w:tcW w:w="621" w:type="pct"/>
            <w:shd w:val="clear" w:color="auto" w:fill="auto"/>
            <w:vAlign w:val="center"/>
          </w:tcPr>
          <w:p w14:paraId="47BB1ADF" w14:textId="312318A7" w:rsidR="00425F3A" w:rsidRDefault="00425F3A" w:rsidP="00425F3A">
            <w:pPr>
              <w:pStyle w:val="Table"/>
              <w:jc w:val="center"/>
              <w:rPr>
                <w:color w:val="000000"/>
                <w:sz w:val="20"/>
                <w:szCs w:val="20"/>
              </w:rPr>
            </w:pPr>
            <w:r>
              <w:rPr>
                <w:color w:val="000000"/>
                <w:sz w:val="20"/>
                <w:szCs w:val="20"/>
              </w:rPr>
              <w:t>YMP-15</w:t>
            </w:r>
          </w:p>
        </w:tc>
        <w:tc>
          <w:tcPr>
            <w:tcW w:w="1029" w:type="pct"/>
            <w:shd w:val="clear" w:color="auto" w:fill="auto"/>
            <w:vAlign w:val="center"/>
          </w:tcPr>
          <w:p w14:paraId="7002A64A" w14:textId="0C971348"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5</w:t>
            </w:r>
            <w:r>
              <w:rPr>
                <w:color w:val="000000"/>
                <w:sz w:val="20"/>
                <w:szCs w:val="20"/>
              </w:rPr>
              <w:t xml:space="preserve"> (Antenna holder)</w:t>
            </w:r>
          </w:p>
        </w:tc>
        <w:tc>
          <w:tcPr>
            <w:tcW w:w="678" w:type="pct"/>
            <w:shd w:val="clear" w:color="auto" w:fill="auto"/>
            <w:vAlign w:val="center"/>
          </w:tcPr>
          <w:p w14:paraId="30B25773" w14:textId="120DA512"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44D1A647" w14:textId="0B020BCE"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39E4C0EB" w14:textId="688B8EE9"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17C9CA05" w14:textId="4CF67FDF" w:rsidR="00425F3A" w:rsidRDefault="00425F3A" w:rsidP="00425F3A">
            <w:pPr>
              <w:pStyle w:val="Table"/>
              <w:jc w:val="center"/>
              <w:rPr>
                <w:color w:val="000000"/>
                <w:sz w:val="20"/>
                <w:szCs w:val="20"/>
              </w:rPr>
            </w:pPr>
            <w:r>
              <w:rPr>
                <w:color w:val="000000"/>
                <w:sz w:val="20"/>
                <w:szCs w:val="20"/>
              </w:rPr>
              <w:t>Loctite263</w:t>
            </w:r>
          </w:p>
        </w:tc>
      </w:tr>
      <w:tr w:rsidR="00425F3A" w:rsidRPr="000132C2" w14:paraId="4C2BAEA8" w14:textId="77777777" w:rsidTr="00605549">
        <w:trPr>
          <w:trHeight w:val="284"/>
        </w:trPr>
        <w:tc>
          <w:tcPr>
            <w:tcW w:w="399" w:type="pct"/>
            <w:shd w:val="clear" w:color="auto" w:fill="auto"/>
            <w:vAlign w:val="center"/>
          </w:tcPr>
          <w:p w14:paraId="1946DE68" w14:textId="79BB1BEE" w:rsidR="00425F3A" w:rsidRDefault="00425F3A" w:rsidP="00425F3A">
            <w:pPr>
              <w:pStyle w:val="Table"/>
              <w:jc w:val="center"/>
              <w:rPr>
                <w:color w:val="000000"/>
                <w:sz w:val="20"/>
                <w:szCs w:val="20"/>
              </w:rPr>
            </w:pPr>
            <w:r>
              <w:rPr>
                <w:color w:val="000000"/>
                <w:sz w:val="20"/>
                <w:szCs w:val="20"/>
              </w:rPr>
              <w:t xml:space="preserve"> 6-16</w:t>
            </w:r>
          </w:p>
        </w:tc>
        <w:tc>
          <w:tcPr>
            <w:tcW w:w="621" w:type="pct"/>
            <w:shd w:val="clear" w:color="auto" w:fill="auto"/>
            <w:vAlign w:val="center"/>
          </w:tcPr>
          <w:p w14:paraId="4ECEFB65" w14:textId="7C8B0358" w:rsidR="00425F3A" w:rsidRDefault="00425F3A" w:rsidP="00425F3A">
            <w:pPr>
              <w:pStyle w:val="Table"/>
              <w:jc w:val="center"/>
              <w:rPr>
                <w:color w:val="000000"/>
                <w:sz w:val="20"/>
                <w:szCs w:val="20"/>
              </w:rPr>
            </w:pPr>
            <w:r>
              <w:rPr>
                <w:color w:val="000000"/>
                <w:sz w:val="20"/>
                <w:szCs w:val="20"/>
              </w:rPr>
              <w:t>YMP-16</w:t>
            </w:r>
          </w:p>
        </w:tc>
        <w:tc>
          <w:tcPr>
            <w:tcW w:w="1029" w:type="pct"/>
            <w:shd w:val="clear" w:color="auto" w:fill="auto"/>
            <w:vAlign w:val="center"/>
          </w:tcPr>
          <w:p w14:paraId="758F33B2" w14:textId="05BE4519"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6</w:t>
            </w:r>
            <w:r>
              <w:rPr>
                <w:color w:val="000000"/>
                <w:sz w:val="20"/>
                <w:szCs w:val="20"/>
              </w:rPr>
              <w:t xml:space="preserve"> (Antenna holder)</w:t>
            </w:r>
          </w:p>
        </w:tc>
        <w:tc>
          <w:tcPr>
            <w:tcW w:w="678" w:type="pct"/>
            <w:shd w:val="clear" w:color="auto" w:fill="auto"/>
            <w:vAlign w:val="center"/>
          </w:tcPr>
          <w:p w14:paraId="11BF23FC" w14:textId="509A834C"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6CD438CF" w14:textId="74ADF888"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24945B3B" w14:textId="51247A95"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6A7CADFD" w14:textId="7F7F85A9" w:rsidR="00425F3A" w:rsidRDefault="00425F3A" w:rsidP="00425F3A">
            <w:pPr>
              <w:pStyle w:val="Table"/>
              <w:jc w:val="center"/>
              <w:rPr>
                <w:color w:val="000000"/>
                <w:sz w:val="20"/>
                <w:szCs w:val="20"/>
              </w:rPr>
            </w:pPr>
            <w:r>
              <w:rPr>
                <w:color w:val="000000"/>
                <w:sz w:val="20"/>
                <w:szCs w:val="20"/>
              </w:rPr>
              <w:t>Loctite263</w:t>
            </w:r>
          </w:p>
        </w:tc>
      </w:tr>
      <w:tr w:rsidR="00425F3A" w:rsidRPr="000132C2" w14:paraId="5B1725F2" w14:textId="77777777" w:rsidTr="00605549">
        <w:trPr>
          <w:trHeight w:val="284"/>
        </w:trPr>
        <w:tc>
          <w:tcPr>
            <w:tcW w:w="399" w:type="pct"/>
            <w:shd w:val="clear" w:color="auto" w:fill="auto"/>
            <w:vAlign w:val="center"/>
          </w:tcPr>
          <w:p w14:paraId="25D5BA3A" w14:textId="10C4C20F" w:rsidR="00425F3A" w:rsidRDefault="00425F3A" w:rsidP="00425F3A">
            <w:pPr>
              <w:pStyle w:val="Table"/>
              <w:jc w:val="center"/>
              <w:rPr>
                <w:color w:val="000000"/>
                <w:sz w:val="20"/>
                <w:szCs w:val="20"/>
              </w:rPr>
            </w:pPr>
            <w:r>
              <w:rPr>
                <w:color w:val="000000"/>
                <w:sz w:val="20"/>
                <w:szCs w:val="20"/>
              </w:rPr>
              <w:lastRenderedPageBreak/>
              <w:t xml:space="preserve"> 6-17</w:t>
            </w:r>
          </w:p>
        </w:tc>
        <w:tc>
          <w:tcPr>
            <w:tcW w:w="621" w:type="pct"/>
            <w:shd w:val="clear" w:color="auto" w:fill="auto"/>
            <w:vAlign w:val="center"/>
          </w:tcPr>
          <w:p w14:paraId="135606F5" w14:textId="7C5888A5" w:rsidR="00425F3A" w:rsidRDefault="00425F3A" w:rsidP="00425F3A">
            <w:pPr>
              <w:pStyle w:val="Table"/>
              <w:jc w:val="center"/>
              <w:rPr>
                <w:color w:val="000000"/>
                <w:sz w:val="20"/>
                <w:szCs w:val="20"/>
              </w:rPr>
            </w:pPr>
            <w:r>
              <w:rPr>
                <w:color w:val="000000"/>
                <w:sz w:val="20"/>
                <w:szCs w:val="20"/>
              </w:rPr>
              <w:t>YMP-17</w:t>
            </w:r>
          </w:p>
        </w:tc>
        <w:tc>
          <w:tcPr>
            <w:tcW w:w="1029" w:type="pct"/>
            <w:shd w:val="clear" w:color="auto" w:fill="auto"/>
            <w:vAlign w:val="center"/>
          </w:tcPr>
          <w:p w14:paraId="6655AE35" w14:textId="59A73C3D"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7</w:t>
            </w:r>
            <w:r>
              <w:rPr>
                <w:color w:val="000000"/>
                <w:sz w:val="20"/>
                <w:szCs w:val="20"/>
              </w:rPr>
              <w:t xml:space="preserve"> (Antenna holder)</w:t>
            </w:r>
          </w:p>
        </w:tc>
        <w:tc>
          <w:tcPr>
            <w:tcW w:w="678" w:type="pct"/>
            <w:shd w:val="clear" w:color="auto" w:fill="auto"/>
            <w:vAlign w:val="center"/>
          </w:tcPr>
          <w:p w14:paraId="000912DB" w14:textId="29B0124C"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772508BD" w14:textId="3C20137F"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62CD28CE" w14:textId="3598D2DE"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73A34EE9" w14:textId="42DE5F6C" w:rsidR="00425F3A" w:rsidRDefault="00425F3A" w:rsidP="00425F3A">
            <w:pPr>
              <w:pStyle w:val="Table"/>
              <w:jc w:val="center"/>
              <w:rPr>
                <w:color w:val="000000"/>
                <w:sz w:val="20"/>
                <w:szCs w:val="20"/>
              </w:rPr>
            </w:pPr>
            <w:r>
              <w:rPr>
                <w:color w:val="000000"/>
                <w:sz w:val="20"/>
                <w:szCs w:val="20"/>
              </w:rPr>
              <w:t>Loctite263</w:t>
            </w:r>
          </w:p>
        </w:tc>
      </w:tr>
      <w:tr w:rsidR="00425F3A" w:rsidRPr="000132C2" w14:paraId="2C2EB248" w14:textId="77777777" w:rsidTr="00605549">
        <w:trPr>
          <w:trHeight w:val="284"/>
        </w:trPr>
        <w:tc>
          <w:tcPr>
            <w:tcW w:w="399" w:type="pct"/>
            <w:shd w:val="clear" w:color="auto" w:fill="auto"/>
            <w:vAlign w:val="center"/>
          </w:tcPr>
          <w:p w14:paraId="660EF472" w14:textId="55E41360" w:rsidR="00425F3A" w:rsidRDefault="00425F3A" w:rsidP="00425F3A">
            <w:pPr>
              <w:pStyle w:val="Table"/>
              <w:jc w:val="center"/>
              <w:rPr>
                <w:color w:val="000000"/>
                <w:sz w:val="20"/>
                <w:szCs w:val="20"/>
              </w:rPr>
            </w:pPr>
            <w:r>
              <w:rPr>
                <w:color w:val="000000"/>
                <w:sz w:val="20"/>
                <w:szCs w:val="20"/>
              </w:rPr>
              <w:t xml:space="preserve"> 6-18</w:t>
            </w:r>
          </w:p>
        </w:tc>
        <w:tc>
          <w:tcPr>
            <w:tcW w:w="621" w:type="pct"/>
            <w:shd w:val="clear" w:color="auto" w:fill="auto"/>
            <w:vAlign w:val="center"/>
          </w:tcPr>
          <w:p w14:paraId="66C4AEC0" w14:textId="05AA0A13" w:rsidR="00425F3A" w:rsidRDefault="00425F3A" w:rsidP="00425F3A">
            <w:pPr>
              <w:pStyle w:val="Table"/>
              <w:jc w:val="center"/>
              <w:rPr>
                <w:color w:val="000000"/>
                <w:sz w:val="20"/>
                <w:szCs w:val="20"/>
              </w:rPr>
            </w:pPr>
            <w:r>
              <w:rPr>
                <w:color w:val="000000"/>
                <w:sz w:val="20"/>
                <w:szCs w:val="20"/>
              </w:rPr>
              <w:t>YMP-18</w:t>
            </w:r>
          </w:p>
        </w:tc>
        <w:tc>
          <w:tcPr>
            <w:tcW w:w="1029" w:type="pct"/>
            <w:shd w:val="clear" w:color="auto" w:fill="auto"/>
            <w:vAlign w:val="center"/>
          </w:tcPr>
          <w:p w14:paraId="2270E6D3" w14:textId="55CB2E7F"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8</w:t>
            </w:r>
            <w:r>
              <w:rPr>
                <w:color w:val="000000"/>
                <w:sz w:val="20"/>
                <w:szCs w:val="20"/>
              </w:rPr>
              <w:t xml:space="preserve"> (Antenna holder)</w:t>
            </w:r>
          </w:p>
        </w:tc>
        <w:tc>
          <w:tcPr>
            <w:tcW w:w="678" w:type="pct"/>
            <w:shd w:val="clear" w:color="auto" w:fill="auto"/>
            <w:vAlign w:val="center"/>
          </w:tcPr>
          <w:p w14:paraId="6053F5C8" w14:textId="7B161147"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1008DE4A" w14:textId="68566728"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3F446E30" w14:textId="55C04E89"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3F43EED8" w14:textId="4D91B1EA" w:rsidR="00425F3A" w:rsidRDefault="00425F3A" w:rsidP="00425F3A">
            <w:pPr>
              <w:pStyle w:val="Table"/>
              <w:jc w:val="center"/>
              <w:rPr>
                <w:color w:val="000000"/>
                <w:sz w:val="20"/>
                <w:szCs w:val="20"/>
              </w:rPr>
            </w:pPr>
            <w:r>
              <w:rPr>
                <w:color w:val="000000"/>
                <w:sz w:val="20"/>
                <w:szCs w:val="20"/>
              </w:rPr>
              <w:t>Loctite263</w:t>
            </w:r>
          </w:p>
        </w:tc>
      </w:tr>
      <w:tr w:rsidR="00425F3A" w:rsidRPr="000132C2" w14:paraId="0C8F1950" w14:textId="77777777" w:rsidTr="00605549">
        <w:trPr>
          <w:trHeight w:val="284"/>
        </w:trPr>
        <w:tc>
          <w:tcPr>
            <w:tcW w:w="399" w:type="pct"/>
            <w:shd w:val="clear" w:color="auto" w:fill="auto"/>
            <w:vAlign w:val="center"/>
          </w:tcPr>
          <w:p w14:paraId="502B9F64" w14:textId="025623E2" w:rsidR="00425F3A" w:rsidRDefault="00425F3A" w:rsidP="00425F3A">
            <w:pPr>
              <w:pStyle w:val="Table"/>
              <w:jc w:val="center"/>
              <w:rPr>
                <w:color w:val="000000"/>
                <w:sz w:val="20"/>
                <w:szCs w:val="20"/>
              </w:rPr>
            </w:pPr>
            <w:r>
              <w:rPr>
                <w:color w:val="000000"/>
                <w:sz w:val="20"/>
                <w:szCs w:val="20"/>
              </w:rPr>
              <w:t xml:space="preserve"> 6-19</w:t>
            </w:r>
          </w:p>
        </w:tc>
        <w:tc>
          <w:tcPr>
            <w:tcW w:w="621" w:type="pct"/>
            <w:shd w:val="clear" w:color="auto" w:fill="auto"/>
            <w:vAlign w:val="center"/>
          </w:tcPr>
          <w:p w14:paraId="348EAE73" w14:textId="2F985A7B" w:rsidR="00425F3A" w:rsidRDefault="00425F3A" w:rsidP="00425F3A">
            <w:pPr>
              <w:pStyle w:val="Table"/>
              <w:jc w:val="center"/>
              <w:rPr>
                <w:color w:val="000000"/>
                <w:sz w:val="20"/>
                <w:szCs w:val="20"/>
              </w:rPr>
            </w:pPr>
            <w:r>
              <w:rPr>
                <w:color w:val="000000"/>
                <w:sz w:val="20"/>
                <w:szCs w:val="20"/>
              </w:rPr>
              <w:t>YMP-19</w:t>
            </w:r>
          </w:p>
        </w:tc>
        <w:tc>
          <w:tcPr>
            <w:tcW w:w="1029" w:type="pct"/>
            <w:shd w:val="clear" w:color="auto" w:fill="auto"/>
            <w:vAlign w:val="center"/>
          </w:tcPr>
          <w:p w14:paraId="60C73390" w14:textId="64A97573"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1</w:t>
            </w:r>
            <w:r w:rsidR="00FE2905">
              <w:rPr>
                <w:color w:val="000000"/>
                <w:sz w:val="20"/>
                <w:szCs w:val="20"/>
              </w:rPr>
              <w:t>9</w:t>
            </w:r>
            <w:r>
              <w:rPr>
                <w:color w:val="000000"/>
                <w:sz w:val="20"/>
                <w:szCs w:val="20"/>
              </w:rPr>
              <w:t xml:space="preserve"> (Antenna holder)</w:t>
            </w:r>
          </w:p>
        </w:tc>
        <w:tc>
          <w:tcPr>
            <w:tcW w:w="678" w:type="pct"/>
            <w:shd w:val="clear" w:color="auto" w:fill="auto"/>
            <w:vAlign w:val="center"/>
          </w:tcPr>
          <w:p w14:paraId="55120795" w14:textId="1F3D9A20"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2FB9CB07" w14:textId="4EC4834A"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05AE949A" w14:textId="63ED9BE0"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15878F3F" w14:textId="2D81D317" w:rsidR="00425F3A" w:rsidRDefault="00425F3A" w:rsidP="00425F3A">
            <w:pPr>
              <w:pStyle w:val="Table"/>
              <w:jc w:val="center"/>
              <w:rPr>
                <w:color w:val="000000"/>
                <w:sz w:val="20"/>
                <w:szCs w:val="20"/>
              </w:rPr>
            </w:pPr>
            <w:r>
              <w:rPr>
                <w:color w:val="000000"/>
                <w:sz w:val="20"/>
                <w:szCs w:val="20"/>
              </w:rPr>
              <w:t>Loctite263</w:t>
            </w:r>
          </w:p>
        </w:tc>
      </w:tr>
      <w:tr w:rsidR="00425F3A" w:rsidRPr="000132C2" w14:paraId="0FF35DDF" w14:textId="77777777" w:rsidTr="00605549">
        <w:trPr>
          <w:trHeight w:val="284"/>
        </w:trPr>
        <w:tc>
          <w:tcPr>
            <w:tcW w:w="399" w:type="pct"/>
            <w:shd w:val="clear" w:color="auto" w:fill="auto"/>
            <w:vAlign w:val="center"/>
          </w:tcPr>
          <w:p w14:paraId="6B862486" w14:textId="06E57527" w:rsidR="00425F3A" w:rsidRDefault="00425F3A" w:rsidP="00425F3A">
            <w:pPr>
              <w:pStyle w:val="Table"/>
              <w:jc w:val="center"/>
              <w:rPr>
                <w:color w:val="000000"/>
                <w:sz w:val="20"/>
                <w:szCs w:val="20"/>
              </w:rPr>
            </w:pPr>
            <w:r>
              <w:rPr>
                <w:color w:val="000000"/>
                <w:sz w:val="20"/>
                <w:szCs w:val="20"/>
              </w:rPr>
              <w:t xml:space="preserve"> 6-20</w:t>
            </w:r>
          </w:p>
        </w:tc>
        <w:tc>
          <w:tcPr>
            <w:tcW w:w="621" w:type="pct"/>
            <w:shd w:val="clear" w:color="auto" w:fill="auto"/>
            <w:vAlign w:val="center"/>
          </w:tcPr>
          <w:p w14:paraId="14342357" w14:textId="39A1C40C" w:rsidR="00425F3A" w:rsidRDefault="00425F3A" w:rsidP="00425F3A">
            <w:pPr>
              <w:pStyle w:val="Table"/>
              <w:jc w:val="center"/>
              <w:rPr>
                <w:color w:val="000000"/>
                <w:sz w:val="20"/>
                <w:szCs w:val="20"/>
              </w:rPr>
            </w:pPr>
            <w:r>
              <w:rPr>
                <w:color w:val="000000"/>
                <w:sz w:val="20"/>
                <w:szCs w:val="20"/>
              </w:rPr>
              <w:t>YMP-</w:t>
            </w:r>
            <w:r w:rsidR="00FE2905">
              <w:rPr>
                <w:color w:val="000000"/>
                <w:sz w:val="20"/>
                <w:szCs w:val="20"/>
              </w:rPr>
              <w:t>20</w:t>
            </w:r>
          </w:p>
        </w:tc>
        <w:tc>
          <w:tcPr>
            <w:tcW w:w="1029" w:type="pct"/>
            <w:shd w:val="clear" w:color="auto" w:fill="auto"/>
            <w:vAlign w:val="center"/>
          </w:tcPr>
          <w:p w14:paraId="2F3C816B" w14:textId="5FEDCB68" w:rsidR="00425F3A" w:rsidRDefault="00425F3A" w:rsidP="00425F3A">
            <w:pPr>
              <w:pStyle w:val="Table"/>
              <w:jc w:val="center"/>
              <w:rPr>
                <w:color w:val="000000"/>
                <w:sz w:val="20"/>
                <w:szCs w:val="20"/>
              </w:rPr>
            </w:pPr>
            <w:proofErr w:type="gramStart"/>
            <w:r>
              <w:rPr>
                <w:color w:val="000000"/>
                <w:sz w:val="20"/>
                <w:szCs w:val="20"/>
              </w:rPr>
              <w:t>Plus</w:t>
            </w:r>
            <w:proofErr w:type="gramEnd"/>
            <w:r>
              <w:rPr>
                <w:color w:val="000000"/>
                <w:sz w:val="20"/>
                <w:szCs w:val="20"/>
              </w:rPr>
              <w:t xml:space="preserve"> Y (Mechanism) side 2</w:t>
            </w:r>
            <w:r w:rsidR="00FE2905">
              <w:rPr>
                <w:color w:val="000000"/>
                <w:sz w:val="20"/>
                <w:szCs w:val="20"/>
              </w:rPr>
              <w:t>9</w:t>
            </w:r>
            <w:r>
              <w:rPr>
                <w:color w:val="000000"/>
                <w:sz w:val="20"/>
                <w:szCs w:val="20"/>
              </w:rPr>
              <w:t xml:space="preserve"> (Antenna holder)</w:t>
            </w:r>
          </w:p>
        </w:tc>
        <w:tc>
          <w:tcPr>
            <w:tcW w:w="678" w:type="pct"/>
            <w:shd w:val="clear" w:color="auto" w:fill="auto"/>
            <w:vAlign w:val="center"/>
          </w:tcPr>
          <w:p w14:paraId="3F3DC448" w14:textId="0EFC6F2C" w:rsidR="00425F3A" w:rsidRDefault="00425F3A" w:rsidP="00425F3A">
            <w:pPr>
              <w:pStyle w:val="Table"/>
              <w:jc w:val="center"/>
              <w:rPr>
                <w:color w:val="000000"/>
                <w:sz w:val="20"/>
                <w:szCs w:val="20"/>
              </w:rPr>
            </w:pPr>
            <w:r>
              <w:rPr>
                <w:color w:val="000000"/>
                <w:sz w:val="20"/>
                <w:szCs w:val="20"/>
              </w:rPr>
              <w:t>M2</w:t>
            </w:r>
            <w:r w:rsidR="00FE2905">
              <w:rPr>
                <w:color w:val="000000"/>
                <w:sz w:val="20"/>
                <w:szCs w:val="20"/>
              </w:rPr>
              <w:t xml:space="preserve"> Nut</w:t>
            </w:r>
          </w:p>
        </w:tc>
        <w:tc>
          <w:tcPr>
            <w:tcW w:w="761" w:type="pct"/>
            <w:shd w:val="clear" w:color="auto" w:fill="auto"/>
            <w:vAlign w:val="center"/>
          </w:tcPr>
          <w:p w14:paraId="3F9FD2E7" w14:textId="03816729" w:rsidR="00425F3A" w:rsidRDefault="00425F3A" w:rsidP="00425F3A">
            <w:pPr>
              <w:pStyle w:val="Table"/>
              <w:jc w:val="center"/>
              <w:rPr>
                <w:color w:val="000000"/>
                <w:sz w:val="20"/>
                <w:szCs w:val="20"/>
              </w:rPr>
            </w:pPr>
            <w:r>
              <w:rPr>
                <w:color w:val="000000"/>
                <w:sz w:val="20"/>
                <w:szCs w:val="20"/>
              </w:rPr>
              <w:t>SUS304</w:t>
            </w:r>
          </w:p>
        </w:tc>
        <w:tc>
          <w:tcPr>
            <w:tcW w:w="587" w:type="pct"/>
            <w:shd w:val="clear" w:color="auto" w:fill="auto"/>
            <w:vAlign w:val="center"/>
          </w:tcPr>
          <w:p w14:paraId="716AAC1A" w14:textId="165F3A15" w:rsidR="00425F3A" w:rsidRDefault="00425F3A" w:rsidP="00425F3A">
            <w:pPr>
              <w:pStyle w:val="Table"/>
              <w:jc w:val="center"/>
              <w:rPr>
                <w:color w:val="000000"/>
                <w:sz w:val="20"/>
                <w:szCs w:val="20"/>
              </w:rPr>
            </w:pPr>
            <w:r>
              <w:rPr>
                <w:color w:val="000000"/>
                <w:sz w:val="20"/>
                <w:szCs w:val="20"/>
              </w:rPr>
              <w:t>0.176</w:t>
            </w:r>
          </w:p>
        </w:tc>
        <w:tc>
          <w:tcPr>
            <w:tcW w:w="925" w:type="pct"/>
            <w:shd w:val="clear" w:color="auto" w:fill="auto"/>
            <w:vAlign w:val="center"/>
          </w:tcPr>
          <w:p w14:paraId="24594687" w14:textId="5E43F538" w:rsidR="00425F3A" w:rsidRDefault="00425F3A" w:rsidP="00425F3A">
            <w:pPr>
              <w:pStyle w:val="Table"/>
              <w:jc w:val="center"/>
              <w:rPr>
                <w:color w:val="000000"/>
                <w:sz w:val="20"/>
                <w:szCs w:val="20"/>
              </w:rPr>
            </w:pPr>
            <w:r>
              <w:rPr>
                <w:color w:val="000000"/>
                <w:sz w:val="20"/>
                <w:szCs w:val="20"/>
              </w:rPr>
              <w:t>Loctite263</w:t>
            </w:r>
          </w:p>
        </w:tc>
      </w:tr>
      <w:tr w:rsidR="00425F3A" w:rsidRPr="000132C2" w14:paraId="77F4E609" w14:textId="77777777" w:rsidTr="00605549">
        <w:trPr>
          <w:trHeight w:val="284"/>
        </w:trPr>
        <w:tc>
          <w:tcPr>
            <w:tcW w:w="399" w:type="pct"/>
            <w:shd w:val="clear" w:color="auto" w:fill="auto"/>
            <w:vAlign w:val="center"/>
            <w:hideMark/>
          </w:tcPr>
          <w:p w14:paraId="15277183" w14:textId="68A196FA" w:rsidR="00425F3A" w:rsidRPr="000132C2" w:rsidRDefault="00425F3A" w:rsidP="00425F3A">
            <w:pPr>
              <w:pStyle w:val="Table"/>
              <w:jc w:val="center"/>
              <w:rPr>
                <w:szCs w:val="21"/>
                <w:highlight w:val="darkCyan"/>
              </w:rPr>
            </w:pPr>
            <w:r>
              <w:rPr>
                <w:color w:val="000000"/>
                <w:sz w:val="20"/>
                <w:szCs w:val="20"/>
              </w:rPr>
              <w:t xml:space="preserve"> 7-1</w:t>
            </w:r>
          </w:p>
        </w:tc>
        <w:tc>
          <w:tcPr>
            <w:tcW w:w="621" w:type="pct"/>
            <w:shd w:val="clear" w:color="auto" w:fill="auto"/>
            <w:vAlign w:val="center"/>
            <w:hideMark/>
          </w:tcPr>
          <w:p w14:paraId="253A5F38" w14:textId="5359D601" w:rsidR="00425F3A" w:rsidRPr="000132C2" w:rsidRDefault="00425F3A" w:rsidP="00425F3A">
            <w:pPr>
              <w:pStyle w:val="Table"/>
              <w:jc w:val="center"/>
              <w:rPr>
                <w:szCs w:val="21"/>
                <w:highlight w:val="darkCyan"/>
              </w:rPr>
            </w:pPr>
            <w:r>
              <w:rPr>
                <w:color w:val="000000" w:themeColor="text1"/>
                <w:sz w:val="20"/>
                <w:szCs w:val="21"/>
              </w:rPr>
              <w:t>YP-1</w:t>
            </w:r>
          </w:p>
        </w:tc>
        <w:tc>
          <w:tcPr>
            <w:tcW w:w="1029" w:type="pct"/>
            <w:shd w:val="clear" w:color="auto" w:fill="auto"/>
            <w:vAlign w:val="center"/>
            <w:hideMark/>
          </w:tcPr>
          <w:p w14:paraId="4B63BCC3" w14:textId="4DDE4556" w:rsidR="00425F3A" w:rsidRPr="000132C2" w:rsidRDefault="00425F3A" w:rsidP="00425F3A">
            <w:pPr>
              <w:pStyle w:val="Table"/>
              <w:jc w:val="center"/>
              <w:rPr>
                <w:szCs w:val="21"/>
                <w:highlight w:val="darkCyan"/>
              </w:rPr>
            </w:pPr>
            <w:proofErr w:type="gramStart"/>
            <w:r>
              <w:rPr>
                <w:color w:val="000000" w:themeColor="text1"/>
                <w:sz w:val="20"/>
                <w:szCs w:val="21"/>
              </w:rPr>
              <w:t>Plus</w:t>
            </w:r>
            <w:proofErr w:type="gramEnd"/>
            <w:r>
              <w:rPr>
                <w:color w:val="000000" w:themeColor="text1"/>
                <w:sz w:val="20"/>
                <w:szCs w:val="21"/>
              </w:rPr>
              <w:t xml:space="preserve"> Y side 1</w:t>
            </w:r>
          </w:p>
        </w:tc>
        <w:tc>
          <w:tcPr>
            <w:tcW w:w="678" w:type="pct"/>
            <w:shd w:val="clear" w:color="auto" w:fill="auto"/>
            <w:vAlign w:val="center"/>
            <w:hideMark/>
          </w:tcPr>
          <w:p w14:paraId="4C4D6160" w14:textId="7B436070" w:rsidR="00425F3A" w:rsidRPr="000132C2" w:rsidRDefault="00425F3A" w:rsidP="00425F3A">
            <w:pPr>
              <w:pStyle w:val="Table"/>
              <w:jc w:val="center"/>
              <w:rPr>
                <w:szCs w:val="21"/>
                <w:highlight w:val="darkCyan"/>
              </w:rPr>
            </w:pPr>
            <w:r>
              <w:rPr>
                <w:color w:val="000000" w:themeColor="text1"/>
                <w:sz w:val="20"/>
                <w:szCs w:val="21"/>
              </w:rPr>
              <w:t>M2</w:t>
            </w:r>
          </w:p>
        </w:tc>
        <w:tc>
          <w:tcPr>
            <w:tcW w:w="761" w:type="pct"/>
            <w:shd w:val="clear" w:color="auto" w:fill="auto"/>
            <w:vAlign w:val="center"/>
            <w:hideMark/>
          </w:tcPr>
          <w:p w14:paraId="4F9D863A" w14:textId="05D04C14" w:rsidR="00425F3A" w:rsidRPr="000132C2" w:rsidRDefault="00425F3A" w:rsidP="00425F3A">
            <w:pPr>
              <w:pStyle w:val="Table"/>
              <w:jc w:val="center"/>
              <w:rPr>
                <w:szCs w:val="21"/>
                <w:highlight w:val="darkCyan"/>
              </w:rPr>
            </w:pPr>
            <w:r>
              <w:rPr>
                <w:color w:val="000000" w:themeColor="text1"/>
                <w:sz w:val="20"/>
                <w:szCs w:val="21"/>
              </w:rPr>
              <w:t>SUS304</w:t>
            </w:r>
          </w:p>
        </w:tc>
        <w:tc>
          <w:tcPr>
            <w:tcW w:w="587" w:type="pct"/>
            <w:shd w:val="clear" w:color="auto" w:fill="auto"/>
            <w:vAlign w:val="center"/>
            <w:hideMark/>
          </w:tcPr>
          <w:p w14:paraId="69333D8D" w14:textId="533DE62F" w:rsidR="00425F3A" w:rsidRPr="000132C2" w:rsidRDefault="00425F3A" w:rsidP="00425F3A">
            <w:pPr>
              <w:pStyle w:val="Table"/>
              <w:jc w:val="center"/>
              <w:rPr>
                <w:szCs w:val="21"/>
                <w:highlight w:val="darkCyan"/>
              </w:rPr>
            </w:pPr>
            <w:r>
              <w:rPr>
                <w:color w:val="000000" w:themeColor="text1"/>
                <w:sz w:val="20"/>
                <w:szCs w:val="21"/>
              </w:rPr>
              <w:t>0.176</w:t>
            </w:r>
          </w:p>
        </w:tc>
        <w:tc>
          <w:tcPr>
            <w:tcW w:w="925" w:type="pct"/>
            <w:shd w:val="clear" w:color="auto" w:fill="auto"/>
            <w:vAlign w:val="center"/>
            <w:hideMark/>
          </w:tcPr>
          <w:p w14:paraId="6DCD4C4C" w14:textId="0D786EE2" w:rsidR="00425F3A" w:rsidRPr="000132C2" w:rsidRDefault="00425F3A" w:rsidP="00425F3A">
            <w:pPr>
              <w:pStyle w:val="Table"/>
              <w:jc w:val="center"/>
              <w:rPr>
                <w:szCs w:val="21"/>
                <w:highlight w:val="darkCyan"/>
              </w:rPr>
            </w:pPr>
            <w:r>
              <w:rPr>
                <w:color w:val="000000" w:themeColor="text1"/>
                <w:sz w:val="20"/>
                <w:szCs w:val="21"/>
              </w:rPr>
              <w:t>Loctite263</w:t>
            </w:r>
          </w:p>
        </w:tc>
      </w:tr>
      <w:tr w:rsidR="00425F3A" w:rsidRPr="000132C2" w14:paraId="3F96C8DD" w14:textId="77777777" w:rsidTr="00605549">
        <w:trPr>
          <w:trHeight w:val="284"/>
        </w:trPr>
        <w:tc>
          <w:tcPr>
            <w:tcW w:w="399" w:type="pct"/>
            <w:shd w:val="clear" w:color="auto" w:fill="auto"/>
            <w:vAlign w:val="center"/>
            <w:hideMark/>
          </w:tcPr>
          <w:p w14:paraId="0929CCCD" w14:textId="7246F6B8" w:rsidR="00425F3A" w:rsidRPr="000132C2" w:rsidRDefault="00425F3A" w:rsidP="00425F3A">
            <w:pPr>
              <w:pStyle w:val="Table"/>
              <w:jc w:val="center"/>
              <w:rPr>
                <w:szCs w:val="21"/>
                <w:highlight w:val="darkCyan"/>
              </w:rPr>
            </w:pPr>
            <w:r>
              <w:rPr>
                <w:color w:val="000000"/>
                <w:sz w:val="20"/>
                <w:szCs w:val="20"/>
              </w:rPr>
              <w:t xml:space="preserve"> 7-2</w:t>
            </w:r>
          </w:p>
        </w:tc>
        <w:tc>
          <w:tcPr>
            <w:tcW w:w="621" w:type="pct"/>
            <w:shd w:val="clear" w:color="auto" w:fill="auto"/>
            <w:vAlign w:val="center"/>
            <w:hideMark/>
          </w:tcPr>
          <w:p w14:paraId="23A28CBF" w14:textId="270FBE61" w:rsidR="00425F3A" w:rsidRPr="000132C2" w:rsidRDefault="00425F3A" w:rsidP="00425F3A">
            <w:pPr>
              <w:pStyle w:val="Table"/>
              <w:jc w:val="center"/>
              <w:rPr>
                <w:szCs w:val="21"/>
                <w:highlight w:val="darkCyan"/>
              </w:rPr>
            </w:pPr>
            <w:r>
              <w:rPr>
                <w:color w:val="000000" w:themeColor="text1"/>
                <w:sz w:val="20"/>
                <w:szCs w:val="21"/>
              </w:rPr>
              <w:t>YP-2</w:t>
            </w:r>
          </w:p>
        </w:tc>
        <w:tc>
          <w:tcPr>
            <w:tcW w:w="1029" w:type="pct"/>
            <w:shd w:val="clear" w:color="auto" w:fill="auto"/>
            <w:vAlign w:val="center"/>
            <w:hideMark/>
          </w:tcPr>
          <w:p w14:paraId="2DFE3EAC" w14:textId="0FB628B1" w:rsidR="00425F3A" w:rsidRPr="000132C2" w:rsidRDefault="00425F3A" w:rsidP="00425F3A">
            <w:pPr>
              <w:pStyle w:val="Table"/>
              <w:jc w:val="center"/>
              <w:rPr>
                <w:szCs w:val="21"/>
                <w:highlight w:val="darkCyan"/>
              </w:rPr>
            </w:pPr>
            <w:proofErr w:type="gramStart"/>
            <w:r>
              <w:rPr>
                <w:color w:val="000000" w:themeColor="text1"/>
                <w:sz w:val="20"/>
                <w:szCs w:val="21"/>
              </w:rPr>
              <w:t>Plus</w:t>
            </w:r>
            <w:proofErr w:type="gramEnd"/>
            <w:r>
              <w:rPr>
                <w:color w:val="000000" w:themeColor="text1"/>
                <w:sz w:val="20"/>
                <w:szCs w:val="21"/>
              </w:rPr>
              <w:t xml:space="preserve"> Y side 2</w:t>
            </w:r>
          </w:p>
        </w:tc>
        <w:tc>
          <w:tcPr>
            <w:tcW w:w="678" w:type="pct"/>
            <w:shd w:val="clear" w:color="auto" w:fill="auto"/>
            <w:vAlign w:val="center"/>
            <w:hideMark/>
          </w:tcPr>
          <w:p w14:paraId="0DB72AAC" w14:textId="77AC7B96" w:rsidR="00425F3A" w:rsidRPr="000132C2" w:rsidRDefault="00425F3A" w:rsidP="00425F3A">
            <w:pPr>
              <w:pStyle w:val="Table"/>
              <w:jc w:val="center"/>
              <w:rPr>
                <w:szCs w:val="21"/>
                <w:highlight w:val="darkCyan"/>
              </w:rPr>
            </w:pPr>
            <w:r>
              <w:rPr>
                <w:color w:val="000000" w:themeColor="text1"/>
                <w:sz w:val="20"/>
                <w:szCs w:val="21"/>
              </w:rPr>
              <w:t>M2</w:t>
            </w:r>
          </w:p>
        </w:tc>
        <w:tc>
          <w:tcPr>
            <w:tcW w:w="761" w:type="pct"/>
            <w:shd w:val="clear" w:color="auto" w:fill="auto"/>
            <w:vAlign w:val="center"/>
            <w:hideMark/>
          </w:tcPr>
          <w:p w14:paraId="46ECC853" w14:textId="4D0F073C" w:rsidR="00425F3A" w:rsidRPr="000132C2" w:rsidRDefault="00425F3A" w:rsidP="00425F3A">
            <w:pPr>
              <w:pStyle w:val="Table"/>
              <w:jc w:val="center"/>
              <w:rPr>
                <w:szCs w:val="21"/>
                <w:highlight w:val="darkCyan"/>
              </w:rPr>
            </w:pPr>
            <w:r>
              <w:rPr>
                <w:color w:val="000000" w:themeColor="text1"/>
                <w:sz w:val="20"/>
                <w:szCs w:val="21"/>
              </w:rPr>
              <w:t>SUS304</w:t>
            </w:r>
          </w:p>
        </w:tc>
        <w:tc>
          <w:tcPr>
            <w:tcW w:w="587" w:type="pct"/>
            <w:shd w:val="clear" w:color="auto" w:fill="auto"/>
            <w:vAlign w:val="center"/>
            <w:hideMark/>
          </w:tcPr>
          <w:p w14:paraId="04CDE8B4" w14:textId="04A4D9FB" w:rsidR="00425F3A" w:rsidRPr="000132C2" w:rsidRDefault="00425F3A" w:rsidP="00425F3A">
            <w:pPr>
              <w:pStyle w:val="Table"/>
              <w:jc w:val="center"/>
              <w:rPr>
                <w:szCs w:val="21"/>
                <w:highlight w:val="darkCyan"/>
              </w:rPr>
            </w:pPr>
            <w:r>
              <w:rPr>
                <w:color w:val="000000" w:themeColor="text1"/>
                <w:sz w:val="20"/>
                <w:szCs w:val="21"/>
              </w:rPr>
              <w:t>0.176</w:t>
            </w:r>
          </w:p>
        </w:tc>
        <w:tc>
          <w:tcPr>
            <w:tcW w:w="925" w:type="pct"/>
            <w:shd w:val="clear" w:color="auto" w:fill="auto"/>
            <w:vAlign w:val="center"/>
            <w:hideMark/>
          </w:tcPr>
          <w:p w14:paraId="6A64FEFB" w14:textId="36BF613F" w:rsidR="00425F3A" w:rsidRPr="000132C2" w:rsidRDefault="00425F3A" w:rsidP="00425F3A">
            <w:pPr>
              <w:pStyle w:val="Table"/>
              <w:jc w:val="center"/>
              <w:rPr>
                <w:szCs w:val="21"/>
                <w:highlight w:val="darkCyan"/>
              </w:rPr>
            </w:pPr>
            <w:r>
              <w:rPr>
                <w:color w:val="000000" w:themeColor="text1"/>
                <w:sz w:val="20"/>
                <w:szCs w:val="21"/>
              </w:rPr>
              <w:t>Loctite263</w:t>
            </w:r>
          </w:p>
        </w:tc>
      </w:tr>
      <w:tr w:rsidR="00425F3A" w:rsidRPr="000132C2" w14:paraId="40C15CF6" w14:textId="77777777" w:rsidTr="00605549">
        <w:trPr>
          <w:trHeight w:val="284"/>
        </w:trPr>
        <w:tc>
          <w:tcPr>
            <w:tcW w:w="399" w:type="pct"/>
            <w:shd w:val="clear" w:color="auto" w:fill="auto"/>
            <w:vAlign w:val="center"/>
          </w:tcPr>
          <w:p w14:paraId="130DA7D8" w14:textId="655A708B" w:rsidR="00425F3A" w:rsidRPr="000132C2" w:rsidRDefault="00425F3A" w:rsidP="00425F3A">
            <w:pPr>
              <w:pStyle w:val="Table"/>
              <w:jc w:val="center"/>
              <w:rPr>
                <w:color w:val="000000"/>
                <w:szCs w:val="21"/>
              </w:rPr>
            </w:pPr>
            <w:r>
              <w:rPr>
                <w:color w:val="000000"/>
                <w:sz w:val="20"/>
                <w:szCs w:val="20"/>
              </w:rPr>
              <w:t xml:space="preserve"> 7-3</w:t>
            </w:r>
          </w:p>
        </w:tc>
        <w:tc>
          <w:tcPr>
            <w:tcW w:w="621" w:type="pct"/>
            <w:shd w:val="clear" w:color="auto" w:fill="auto"/>
            <w:vAlign w:val="center"/>
          </w:tcPr>
          <w:p w14:paraId="0DECBD79" w14:textId="63C40266" w:rsidR="00425F3A" w:rsidRPr="000132C2" w:rsidRDefault="00425F3A" w:rsidP="00425F3A">
            <w:pPr>
              <w:pStyle w:val="Table"/>
              <w:jc w:val="center"/>
              <w:rPr>
                <w:color w:val="000000"/>
                <w:szCs w:val="21"/>
              </w:rPr>
            </w:pPr>
            <w:r>
              <w:rPr>
                <w:color w:val="000000" w:themeColor="text1"/>
                <w:sz w:val="20"/>
                <w:szCs w:val="21"/>
              </w:rPr>
              <w:t>YP-3</w:t>
            </w:r>
          </w:p>
        </w:tc>
        <w:tc>
          <w:tcPr>
            <w:tcW w:w="1029" w:type="pct"/>
            <w:shd w:val="clear" w:color="auto" w:fill="auto"/>
            <w:vAlign w:val="center"/>
          </w:tcPr>
          <w:p w14:paraId="4E2D80AE" w14:textId="2A152BE4" w:rsidR="00425F3A" w:rsidRPr="000132C2" w:rsidRDefault="00425F3A" w:rsidP="00425F3A">
            <w:pPr>
              <w:pStyle w:val="Table"/>
              <w:jc w:val="center"/>
              <w:rPr>
                <w:color w:val="000000"/>
                <w:szCs w:val="21"/>
              </w:rPr>
            </w:pPr>
            <w:proofErr w:type="gramStart"/>
            <w:r>
              <w:rPr>
                <w:color w:val="000000" w:themeColor="text1"/>
                <w:sz w:val="20"/>
                <w:szCs w:val="21"/>
              </w:rPr>
              <w:t>Plus</w:t>
            </w:r>
            <w:proofErr w:type="gramEnd"/>
            <w:r>
              <w:rPr>
                <w:color w:val="000000" w:themeColor="text1"/>
                <w:sz w:val="20"/>
                <w:szCs w:val="21"/>
              </w:rPr>
              <w:t xml:space="preserve"> Y side 3</w:t>
            </w:r>
          </w:p>
        </w:tc>
        <w:tc>
          <w:tcPr>
            <w:tcW w:w="678" w:type="pct"/>
            <w:shd w:val="clear" w:color="auto" w:fill="auto"/>
            <w:vAlign w:val="center"/>
          </w:tcPr>
          <w:p w14:paraId="42AE761E" w14:textId="336D889C" w:rsidR="00425F3A" w:rsidRPr="000132C2"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39F62DBF" w14:textId="0AEEF410" w:rsidR="00425F3A" w:rsidRPr="000132C2" w:rsidRDefault="00425F3A" w:rsidP="00425F3A">
            <w:pPr>
              <w:pStyle w:val="Table"/>
              <w:jc w:val="center"/>
              <w:rPr>
                <w:color w:val="000000"/>
                <w:szCs w:val="21"/>
              </w:rPr>
            </w:pPr>
            <w:r>
              <w:rPr>
                <w:color w:val="000000" w:themeColor="text1"/>
                <w:sz w:val="20"/>
                <w:szCs w:val="21"/>
              </w:rPr>
              <w:t>SUS304</w:t>
            </w:r>
          </w:p>
        </w:tc>
        <w:tc>
          <w:tcPr>
            <w:tcW w:w="587" w:type="pct"/>
            <w:shd w:val="clear" w:color="auto" w:fill="auto"/>
            <w:vAlign w:val="center"/>
          </w:tcPr>
          <w:p w14:paraId="3445D1DA" w14:textId="3A47C354" w:rsidR="00425F3A" w:rsidRPr="000132C2" w:rsidRDefault="00425F3A" w:rsidP="00425F3A">
            <w:pPr>
              <w:pStyle w:val="Table"/>
              <w:jc w:val="center"/>
              <w:rPr>
                <w:color w:val="000000"/>
                <w:szCs w:val="21"/>
              </w:rPr>
            </w:pPr>
            <w:r>
              <w:rPr>
                <w:color w:val="000000" w:themeColor="text1"/>
                <w:sz w:val="20"/>
                <w:szCs w:val="21"/>
              </w:rPr>
              <w:t>0.176</w:t>
            </w:r>
          </w:p>
        </w:tc>
        <w:tc>
          <w:tcPr>
            <w:tcW w:w="925" w:type="pct"/>
            <w:shd w:val="clear" w:color="auto" w:fill="auto"/>
            <w:vAlign w:val="center"/>
          </w:tcPr>
          <w:p w14:paraId="75906D63" w14:textId="75443459" w:rsidR="00425F3A" w:rsidRPr="000132C2" w:rsidRDefault="00425F3A" w:rsidP="00425F3A">
            <w:pPr>
              <w:pStyle w:val="Table"/>
              <w:jc w:val="center"/>
              <w:rPr>
                <w:color w:val="000000"/>
                <w:szCs w:val="21"/>
              </w:rPr>
            </w:pPr>
            <w:r>
              <w:rPr>
                <w:color w:val="000000" w:themeColor="text1"/>
                <w:sz w:val="20"/>
                <w:szCs w:val="21"/>
              </w:rPr>
              <w:t>Loctite263</w:t>
            </w:r>
          </w:p>
        </w:tc>
      </w:tr>
      <w:tr w:rsidR="00425F3A" w:rsidRPr="000132C2" w14:paraId="2B2A8292" w14:textId="77777777" w:rsidTr="00605549">
        <w:trPr>
          <w:trHeight w:val="284"/>
        </w:trPr>
        <w:tc>
          <w:tcPr>
            <w:tcW w:w="399" w:type="pct"/>
            <w:shd w:val="clear" w:color="auto" w:fill="auto"/>
            <w:vAlign w:val="center"/>
          </w:tcPr>
          <w:p w14:paraId="1842D599" w14:textId="12C10A0A" w:rsidR="00425F3A" w:rsidRPr="000132C2" w:rsidRDefault="00425F3A" w:rsidP="00425F3A">
            <w:pPr>
              <w:pStyle w:val="Table"/>
              <w:jc w:val="center"/>
              <w:rPr>
                <w:color w:val="000000"/>
                <w:szCs w:val="21"/>
              </w:rPr>
            </w:pPr>
            <w:r>
              <w:rPr>
                <w:color w:val="000000"/>
                <w:sz w:val="20"/>
                <w:szCs w:val="20"/>
              </w:rPr>
              <w:t xml:space="preserve"> 7-4</w:t>
            </w:r>
          </w:p>
        </w:tc>
        <w:tc>
          <w:tcPr>
            <w:tcW w:w="621" w:type="pct"/>
            <w:shd w:val="clear" w:color="auto" w:fill="auto"/>
            <w:vAlign w:val="center"/>
          </w:tcPr>
          <w:p w14:paraId="57090D25" w14:textId="41BDE250" w:rsidR="00425F3A" w:rsidRPr="000132C2" w:rsidRDefault="00425F3A" w:rsidP="00425F3A">
            <w:pPr>
              <w:pStyle w:val="Table"/>
              <w:jc w:val="center"/>
              <w:rPr>
                <w:color w:val="000000"/>
                <w:szCs w:val="21"/>
              </w:rPr>
            </w:pPr>
            <w:r>
              <w:rPr>
                <w:color w:val="000000" w:themeColor="text1"/>
                <w:sz w:val="20"/>
                <w:szCs w:val="21"/>
              </w:rPr>
              <w:t>YP-4</w:t>
            </w:r>
          </w:p>
        </w:tc>
        <w:tc>
          <w:tcPr>
            <w:tcW w:w="1029" w:type="pct"/>
            <w:shd w:val="clear" w:color="auto" w:fill="auto"/>
            <w:vAlign w:val="center"/>
          </w:tcPr>
          <w:p w14:paraId="114A37FC" w14:textId="10ACEB4A" w:rsidR="00425F3A" w:rsidRPr="000132C2" w:rsidRDefault="00425F3A" w:rsidP="00425F3A">
            <w:pPr>
              <w:pStyle w:val="Table"/>
              <w:jc w:val="center"/>
              <w:rPr>
                <w:color w:val="000000"/>
                <w:szCs w:val="21"/>
              </w:rPr>
            </w:pPr>
            <w:proofErr w:type="gramStart"/>
            <w:r>
              <w:rPr>
                <w:color w:val="000000" w:themeColor="text1"/>
                <w:sz w:val="20"/>
                <w:szCs w:val="21"/>
              </w:rPr>
              <w:t>Plus</w:t>
            </w:r>
            <w:proofErr w:type="gramEnd"/>
            <w:r>
              <w:rPr>
                <w:color w:val="000000" w:themeColor="text1"/>
                <w:sz w:val="20"/>
                <w:szCs w:val="21"/>
              </w:rPr>
              <w:t xml:space="preserve"> Y side 4</w:t>
            </w:r>
          </w:p>
        </w:tc>
        <w:tc>
          <w:tcPr>
            <w:tcW w:w="678" w:type="pct"/>
            <w:shd w:val="clear" w:color="auto" w:fill="auto"/>
            <w:vAlign w:val="center"/>
          </w:tcPr>
          <w:p w14:paraId="67527578" w14:textId="11B397F3" w:rsidR="00425F3A" w:rsidRPr="000132C2"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61715BE7" w14:textId="6D10A72B" w:rsidR="00425F3A" w:rsidRPr="000132C2" w:rsidRDefault="00425F3A" w:rsidP="00425F3A">
            <w:pPr>
              <w:pStyle w:val="Table"/>
              <w:jc w:val="center"/>
              <w:rPr>
                <w:color w:val="000000"/>
                <w:szCs w:val="21"/>
              </w:rPr>
            </w:pPr>
            <w:r>
              <w:rPr>
                <w:color w:val="000000" w:themeColor="text1"/>
                <w:sz w:val="20"/>
                <w:szCs w:val="21"/>
              </w:rPr>
              <w:t>SUS304</w:t>
            </w:r>
          </w:p>
        </w:tc>
        <w:tc>
          <w:tcPr>
            <w:tcW w:w="587" w:type="pct"/>
            <w:shd w:val="clear" w:color="auto" w:fill="auto"/>
            <w:vAlign w:val="center"/>
          </w:tcPr>
          <w:p w14:paraId="54DF888E" w14:textId="5983466E" w:rsidR="00425F3A" w:rsidRPr="000132C2" w:rsidRDefault="00425F3A" w:rsidP="00425F3A">
            <w:pPr>
              <w:pStyle w:val="Table"/>
              <w:jc w:val="center"/>
              <w:rPr>
                <w:color w:val="000000"/>
                <w:szCs w:val="21"/>
              </w:rPr>
            </w:pPr>
            <w:r>
              <w:rPr>
                <w:color w:val="000000" w:themeColor="text1"/>
                <w:sz w:val="20"/>
                <w:szCs w:val="21"/>
              </w:rPr>
              <w:t>0.176</w:t>
            </w:r>
          </w:p>
        </w:tc>
        <w:tc>
          <w:tcPr>
            <w:tcW w:w="925" w:type="pct"/>
            <w:shd w:val="clear" w:color="auto" w:fill="auto"/>
            <w:vAlign w:val="center"/>
          </w:tcPr>
          <w:p w14:paraId="1E868F0C" w14:textId="3FC657E4" w:rsidR="00425F3A" w:rsidRPr="000132C2" w:rsidRDefault="00425F3A" w:rsidP="00425F3A">
            <w:pPr>
              <w:pStyle w:val="Table"/>
              <w:jc w:val="center"/>
              <w:rPr>
                <w:color w:val="000000"/>
                <w:szCs w:val="21"/>
              </w:rPr>
            </w:pPr>
            <w:r>
              <w:rPr>
                <w:color w:val="000000" w:themeColor="text1"/>
                <w:sz w:val="20"/>
                <w:szCs w:val="21"/>
              </w:rPr>
              <w:t>Loctite263</w:t>
            </w:r>
          </w:p>
        </w:tc>
      </w:tr>
      <w:tr w:rsidR="00425F3A" w:rsidRPr="000132C2" w14:paraId="0753435A" w14:textId="77777777" w:rsidTr="00605549">
        <w:trPr>
          <w:trHeight w:val="284"/>
        </w:trPr>
        <w:tc>
          <w:tcPr>
            <w:tcW w:w="399" w:type="pct"/>
            <w:shd w:val="clear" w:color="auto" w:fill="auto"/>
            <w:vAlign w:val="center"/>
            <w:hideMark/>
          </w:tcPr>
          <w:p w14:paraId="16A48C6C" w14:textId="5E2D2749" w:rsidR="00425F3A" w:rsidRPr="000132C2" w:rsidRDefault="00425F3A" w:rsidP="00425F3A">
            <w:pPr>
              <w:pStyle w:val="Table"/>
              <w:jc w:val="center"/>
              <w:rPr>
                <w:szCs w:val="21"/>
                <w:highlight w:val="darkCyan"/>
              </w:rPr>
            </w:pPr>
            <w:r>
              <w:rPr>
                <w:color w:val="000000"/>
                <w:sz w:val="20"/>
                <w:szCs w:val="20"/>
              </w:rPr>
              <w:t xml:space="preserve"> 8-1</w:t>
            </w:r>
          </w:p>
        </w:tc>
        <w:tc>
          <w:tcPr>
            <w:tcW w:w="621" w:type="pct"/>
            <w:shd w:val="clear" w:color="auto" w:fill="auto"/>
            <w:vAlign w:val="center"/>
            <w:hideMark/>
          </w:tcPr>
          <w:p w14:paraId="41ABBF4F" w14:textId="5CFC24F1" w:rsidR="00425F3A" w:rsidRPr="000132C2" w:rsidRDefault="00425F3A" w:rsidP="00425F3A">
            <w:pPr>
              <w:pStyle w:val="Table"/>
              <w:jc w:val="center"/>
              <w:rPr>
                <w:szCs w:val="21"/>
                <w:highlight w:val="darkCyan"/>
              </w:rPr>
            </w:pPr>
            <w:r>
              <w:rPr>
                <w:color w:val="000000" w:themeColor="text1"/>
                <w:sz w:val="20"/>
                <w:szCs w:val="21"/>
              </w:rPr>
              <w:t>YCP-1</w:t>
            </w:r>
          </w:p>
        </w:tc>
        <w:tc>
          <w:tcPr>
            <w:tcW w:w="1029" w:type="pct"/>
            <w:shd w:val="clear" w:color="auto" w:fill="auto"/>
            <w:vAlign w:val="center"/>
            <w:hideMark/>
          </w:tcPr>
          <w:p w14:paraId="74D71CC0" w14:textId="4979FAB1" w:rsidR="00425F3A" w:rsidRPr="000132C2" w:rsidRDefault="00425F3A" w:rsidP="00425F3A">
            <w:pPr>
              <w:pStyle w:val="Table"/>
              <w:jc w:val="center"/>
              <w:rPr>
                <w:szCs w:val="21"/>
                <w:highlight w:val="darkCyan"/>
              </w:rPr>
            </w:pPr>
            <w:proofErr w:type="gramStart"/>
            <w:r>
              <w:rPr>
                <w:color w:val="000000" w:themeColor="text1"/>
                <w:sz w:val="20"/>
                <w:szCs w:val="21"/>
              </w:rPr>
              <w:t>Plus</w:t>
            </w:r>
            <w:proofErr w:type="gramEnd"/>
            <w:r>
              <w:rPr>
                <w:color w:val="000000" w:themeColor="text1"/>
                <w:sz w:val="20"/>
                <w:szCs w:val="21"/>
              </w:rPr>
              <w:t xml:space="preserve"> Y (Cover) side 1</w:t>
            </w:r>
          </w:p>
        </w:tc>
        <w:tc>
          <w:tcPr>
            <w:tcW w:w="678" w:type="pct"/>
            <w:shd w:val="clear" w:color="auto" w:fill="auto"/>
            <w:vAlign w:val="center"/>
            <w:hideMark/>
          </w:tcPr>
          <w:p w14:paraId="7B76F6E5" w14:textId="161F736F"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1DEAA6DB" w14:textId="32999B30" w:rsidR="00425F3A" w:rsidRPr="000132C2" w:rsidRDefault="00425F3A" w:rsidP="00425F3A">
            <w:pPr>
              <w:pStyle w:val="Table"/>
              <w:jc w:val="center"/>
              <w:rPr>
                <w:szCs w:val="21"/>
                <w:highlight w:val="darkCyan"/>
              </w:rPr>
            </w:pPr>
            <w:r>
              <w:rPr>
                <w:color w:val="000000" w:themeColor="text1"/>
                <w:sz w:val="20"/>
                <w:szCs w:val="21"/>
              </w:rPr>
              <w:t>SUS304</w:t>
            </w:r>
          </w:p>
        </w:tc>
        <w:tc>
          <w:tcPr>
            <w:tcW w:w="587" w:type="pct"/>
            <w:shd w:val="clear" w:color="auto" w:fill="auto"/>
            <w:vAlign w:val="center"/>
            <w:hideMark/>
          </w:tcPr>
          <w:p w14:paraId="4E0FD62E" w14:textId="3310BBB3" w:rsidR="00425F3A" w:rsidRPr="000132C2" w:rsidRDefault="00425F3A" w:rsidP="00425F3A">
            <w:pPr>
              <w:pStyle w:val="Table"/>
              <w:jc w:val="center"/>
              <w:rPr>
                <w:szCs w:val="21"/>
                <w:highlight w:val="darkCyan"/>
              </w:rPr>
            </w:pPr>
            <w:r>
              <w:rPr>
                <w:color w:val="000000" w:themeColor="text1"/>
                <w:sz w:val="20"/>
                <w:szCs w:val="21"/>
              </w:rPr>
              <w:t>0.16</w:t>
            </w:r>
          </w:p>
        </w:tc>
        <w:tc>
          <w:tcPr>
            <w:tcW w:w="925" w:type="pct"/>
            <w:shd w:val="clear" w:color="auto" w:fill="auto"/>
            <w:vAlign w:val="center"/>
            <w:hideMark/>
          </w:tcPr>
          <w:p w14:paraId="50988C82" w14:textId="4ECAF970" w:rsidR="00425F3A" w:rsidRPr="000132C2" w:rsidRDefault="00425F3A" w:rsidP="00425F3A">
            <w:pPr>
              <w:pStyle w:val="Table"/>
              <w:jc w:val="center"/>
              <w:rPr>
                <w:szCs w:val="21"/>
                <w:highlight w:val="darkCyan"/>
              </w:rPr>
            </w:pPr>
            <w:r>
              <w:rPr>
                <w:color w:val="000000" w:themeColor="text1"/>
                <w:sz w:val="20"/>
                <w:szCs w:val="21"/>
              </w:rPr>
              <w:t>Loctite263</w:t>
            </w:r>
          </w:p>
        </w:tc>
      </w:tr>
      <w:tr w:rsidR="00425F3A" w:rsidRPr="000132C2" w14:paraId="1136FECA" w14:textId="77777777" w:rsidTr="00605549">
        <w:trPr>
          <w:trHeight w:val="284"/>
        </w:trPr>
        <w:tc>
          <w:tcPr>
            <w:tcW w:w="399" w:type="pct"/>
            <w:shd w:val="clear" w:color="auto" w:fill="auto"/>
            <w:vAlign w:val="center"/>
            <w:hideMark/>
          </w:tcPr>
          <w:p w14:paraId="204B8B4B" w14:textId="5ABE7538" w:rsidR="00425F3A" w:rsidRPr="000132C2" w:rsidRDefault="00425F3A" w:rsidP="00425F3A">
            <w:pPr>
              <w:pStyle w:val="Table"/>
              <w:jc w:val="center"/>
              <w:rPr>
                <w:szCs w:val="21"/>
                <w:highlight w:val="darkCyan"/>
              </w:rPr>
            </w:pPr>
            <w:r>
              <w:rPr>
                <w:color w:val="000000"/>
                <w:sz w:val="20"/>
                <w:szCs w:val="20"/>
              </w:rPr>
              <w:t xml:space="preserve"> 8-2</w:t>
            </w:r>
          </w:p>
        </w:tc>
        <w:tc>
          <w:tcPr>
            <w:tcW w:w="621" w:type="pct"/>
            <w:shd w:val="clear" w:color="auto" w:fill="auto"/>
            <w:vAlign w:val="center"/>
            <w:hideMark/>
          </w:tcPr>
          <w:p w14:paraId="0D2B8D8C" w14:textId="4384F63C" w:rsidR="00425F3A" w:rsidRPr="000132C2" w:rsidRDefault="00425F3A" w:rsidP="00425F3A">
            <w:pPr>
              <w:pStyle w:val="Table"/>
              <w:jc w:val="center"/>
              <w:rPr>
                <w:szCs w:val="21"/>
                <w:highlight w:val="darkCyan"/>
              </w:rPr>
            </w:pPr>
            <w:r>
              <w:rPr>
                <w:color w:val="000000" w:themeColor="text1"/>
                <w:sz w:val="20"/>
                <w:szCs w:val="21"/>
              </w:rPr>
              <w:t>YCP-2</w:t>
            </w:r>
          </w:p>
        </w:tc>
        <w:tc>
          <w:tcPr>
            <w:tcW w:w="1029" w:type="pct"/>
            <w:shd w:val="clear" w:color="auto" w:fill="auto"/>
            <w:vAlign w:val="center"/>
            <w:hideMark/>
          </w:tcPr>
          <w:p w14:paraId="5AE1EA68" w14:textId="642A409B" w:rsidR="00425F3A" w:rsidRPr="000132C2" w:rsidRDefault="00425F3A" w:rsidP="00425F3A">
            <w:pPr>
              <w:pStyle w:val="Table"/>
              <w:jc w:val="center"/>
              <w:rPr>
                <w:szCs w:val="21"/>
                <w:highlight w:val="darkCyan"/>
              </w:rPr>
            </w:pPr>
            <w:proofErr w:type="gramStart"/>
            <w:r>
              <w:rPr>
                <w:color w:val="000000" w:themeColor="text1"/>
                <w:sz w:val="20"/>
                <w:szCs w:val="21"/>
              </w:rPr>
              <w:t>Plus</w:t>
            </w:r>
            <w:proofErr w:type="gramEnd"/>
            <w:r>
              <w:rPr>
                <w:color w:val="000000" w:themeColor="text1"/>
                <w:sz w:val="20"/>
                <w:szCs w:val="21"/>
              </w:rPr>
              <w:t xml:space="preserve"> Y (Cover) side 2</w:t>
            </w:r>
          </w:p>
        </w:tc>
        <w:tc>
          <w:tcPr>
            <w:tcW w:w="678" w:type="pct"/>
            <w:shd w:val="clear" w:color="auto" w:fill="auto"/>
            <w:vAlign w:val="center"/>
            <w:hideMark/>
          </w:tcPr>
          <w:p w14:paraId="27EA7A9D" w14:textId="69865C7B"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696EA2EA" w14:textId="4F863194" w:rsidR="00425F3A" w:rsidRPr="000132C2" w:rsidRDefault="00425F3A" w:rsidP="00425F3A">
            <w:pPr>
              <w:pStyle w:val="Table"/>
              <w:jc w:val="center"/>
              <w:rPr>
                <w:szCs w:val="21"/>
                <w:highlight w:val="darkCyan"/>
              </w:rPr>
            </w:pPr>
            <w:r>
              <w:rPr>
                <w:color w:val="000000" w:themeColor="text1"/>
                <w:sz w:val="20"/>
                <w:szCs w:val="21"/>
              </w:rPr>
              <w:t>SUS304</w:t>
            </w:r>
          </w:p>
        </w:tc>
        <w:tc>
          <w:tcPr>
            <w:tcW w:w="587" w:type="pct"/>
            <w:shd w:val="clear" w:color="auto" w:fill="auto"/>
            <w:vAlign w:val="center"/>
            <w:hideMark/>
          </w:tcPr>
          <w:p w14:paraId="546CC898" w14:textId="3A76FB3C" w:rsidR="00425F3A" w:rsidRPr="000132C2" w:rsidRDefault="00425F3A" w:rsidP="00425F3A">
            <w:pPr>
              <w:pStyle w:val="Table"/>
              <w:jc w:val="center"/>
              <w:rPr>
                <w:szCs w:val="21"/>
                <w:highlight w:val="darkCyan"/>
              </w:rPr>
            </w:pPr>
            <w:r>
              <w:rPr>
                <w:color w:val="000000" w:themeColor="text1"/>
                <w:sz w:val="20"/>
                <w:szCs w:val="21"/>
              </w:rPr>
              <w:t>0.16</w:t>
            </w:r>
          </w:p>
        </w:tc>
        <w:tc>
          <w:tcPr>
            <w:tcW w:w="925" w:type="pct"/>
            <w:shd w:val="clear" w:color="auto" w:fill="auto"/>
            <w:vAlign w:val="center"/>
            <w:hideMark/>
          </w:tcPr>
          <w:p w14:paraId="6C584409" w14:textId="2FE438FD" w:rsidR="00425F3A" w:rsidRPr="000132C2" w:rsidRDefault="00425F3A" w:rsidP="00425F3A">
            <w:pPr>
              <w:pStyle w:val="Table"/>
              <w:jc w:val="center"/>
              <w:rPr>
                <w:szCs w:val="21"/>
                <w:highlight w:val="darkCyan"/>
              </w:rPr>
            </w:pPr>
            <w:r>
              <w:rPr>
                <w:color w:val="000000" w:themeColor="text1"/>
                <w:sz w:val="20"/>
                <w:szCs w:val="21"/>
              </w:rPr>
              <w:t>Loctite263</w:t>
            </w:r>
          </w:p>
        </w:tc>
      </w:tr>
      <w:tr w:rsidR="00425F3A" w:rsidRPr="000132C2" w14:paraId="35A9E997" w14:textId="77777777" w:rsidTr="00605549">
        <w:trPr>
          <w:trHeight w:val="284"/>
        </w:trPr>
        <w:tc>
          <w:tcPr>
            <w:tcW w:w="399" w:type="pct"/>
            <w:shd w:val="clear" w:color="auto" w:fill="auto"/>
            <w:vAlign w:val="center"/>
            <w:hideMark/>
          </w:tcPr>
          <w:p w14:paraId="05D9460E" w14:textId="62E3EB24" w:rsidR="00425F3A" w:rsidRPr="000132C2" w:rsidRDefault="00425F3A" w:rsidP="00425F3A">
            <w:pPr>
              <w:pStyle w:val="Table"/>
              <w:jc w:val="center"/>
              <w:rPr>
                <w:szCs w:val="21"/>
                <w:highlight w:val="darkCyan"/>
              </w:rPr>
            </w:pPr>
            <w:r>
              <w:rPr>
                <w:color w:val="000000"/>
                <w:sz w:val="20"/>
                <w:szCs w:val="20"/>
              </w:rPr>
              <w:t xml:space="preserve"> 9-1</w:t>
            </w:r>
          </w:p>
        </w:tc>
        <w:tc>
          <w:tcPr>
            <w:tcW w:w="621" w:type="pct"/>
            <w:shd w:val="clear" w:color="auto" w:fill="auto"/>
            <w:vAlign w:val="center"/>
            <w:hideMark/>
          </w:tcPr>
          <w:p w14:paraId="7B61432D" w14:textId="664B9CF6" w:rsidR="00425F3A" w:rsidRPr="000132C2" w:rsidRDefault="00425F3A" w:rsidP="00425F3A">
            <w:pPr>
              <w:pStyle w:val="Table"/>
              <w:jc w:val="center"/>
              <w:rPr>
                <w:szCs w:val="21"/>
                <w:highlight w:val="darkCyan"/>
              </w:rPr>
            </w:pPr>
            <w:r>
              <w:rPr>
                <w:color w:val="000000"/>
                <w:sz w:val="20"/>
                <w:szCs w:val="21"/>
              </w:rPr>
              <w:t>YAM-1</w:t>
            </w:r>
          </w:p>
        </w:tc>
        <w:tc>
          <w:tcPr>
            <w:tcW w:w="1029" w:type="pct"/>
            <w:shd w:val="clear" w:color="auto" w:fill="auto"/>
            <w:vAlign w:val="center"/>
            <w:hideMark/>
          </w:tcPr>
          <w:p w14:paraId="5D5B091C" w14:textId="6797FA3D" w:rsidR="00425F3A" w:rsidRPr="000132C2" w:rsidRDefault="00425F3A" w:rsidP="00425F3A">
            <w:pPr>
              <w:pStyle w:val="Table"/>
              <w:jc w:val="center"/>
              <w:rPr>
                <w:szCs w:val="21"/>
                <w:highlight w:val="darkCyan"/>
              </w:rPr>
            </w:pPr>
            <w:r>
              <w:rPr>
                <w:color w:val="000000"/>
                <w:sz w:val="20"/>
                <w:szCs w:val="21"/>
              </w:rPr>
              <w:t>Minus Y (antenna) side 1</w:t>
            </w:r>
          </w:p>
        </w:tc>
        <w:tc>
          <w:tcPr>
            <w:tcW w:w="678" w:type="pct"/>
            <w:shd w:val="clear" w:color="auto" w:fill="auto"/>
            <w:vAlign w:val="center"/>
            <w:hideMark/>
          </w:tcPr>
          <w:p w14:paraId="08796971" w14:textId="4980352F"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34CEC79A" w14:textId="4D40115A" w:rsidR="00425F3A" w:rsidRPr="000132C2" w:rsidRDefault="00425F3A" w:rsidP="00425F3A">
            <w:pPr>
              <w:pStyle w:val="Table"/>
              <w:jc w:val="center"/>
              <w:rPr>
                <w:szCs w:val="21"/>
                <w:highlight w:val="darkCyan"/>
              </w:rPr>
            </w:pPr>
            <w:r>
              <w:rPr>
                <w:color w:val="000000"/>
                <w:sz w:val="20"/>
                <w:szCs w:val="21"/>
              </w:rPr>
              <w:t>SUS304</w:t>
            </w:r>
          </w:p>
        </w:tc>
        <w:tc>
          <w:tcPr>
            <w:tcW w:w="587" w:type="pct"/>
            <w:shd w:val="clear" w:color="auto" w:fill="auto"/>
            <w:vAlign w:val="center"/>
            <w:hideMark/>
          </w:tcPr>
          <w:p w14:paraId="7BCC3795" w14:textId="7FA16CD1" w:rsidR="00425F3A" w:rsidRPr="000132C2" w:rsidRDefault="00425F3A" w:rsidP="00425F3A">
            <w:pPr>
              <w:pStyle w:val="Table"/>
              <w:jc w:val="center"/>
              <w:rPr>
                <w:szCs w:val="21"/>
                <w:highlight w:val="darkCyan"/>
              </w:rPr>
            </w:pPr>
            <w:r>
              <w:rPr>
                <w:color w:val="000000"/>
                <w:sz w:val="20"/>
                <w:szCs w:val="21"/>
              </w:rPr>
              <w:t>0.16</w:t>
            </w:r>
          </w:p>
        </w:tc>
        <w:tc>
          <w:tcPr>
            <w:tcW w:w="925" w:type="pct"/>
            <w:shd w:val="clear" w:color="auto" w:fill="auto"/>
            <w:vAlign w:val="center"/>
            <w:hideMark/>
          </w:tcPr>
          <w:p w14:paraId="647D4AC2" w14:textId="04B49B08" w:rsidR="00425F3A" w:rsidRPr="000132C2" w:rsidRDefault="00425F3A" w:rsidP="00425F3A">
            <w:pPr>
              <w:pStyle w:val="Table"/>
              <w:jc w:val="center"/>
              <w:rPr>
                <w:szCs w:val="21"/>
                <w:highlight w:val="darkCyan"/>
              </w:rPr>
            </w:pPr>
            <w:r>
              <w:rPr>
                <w:color w:val="000000"/>
                <w:sz w:val="20"/>
                <w:szCs w:val="21"/>
              </w:rPr>
              <w:t>Loctite263</w:t>
            </w:r>
          </w:p>
        </w:tc>
      </w:tr>
      <w:tr w:rsidR="00425F3A" w:rsidRPr="000132C2" w14:paraId="212C7BA6" w14:textId="77777777" w:rsidTr="00605549">
        <w:trPr>
          <w:trHeight w:val="284"/>
        </w:trPr>
        <w:tc>
          <w:tcPr>
            <w:tcW w:w="399" w:type="pct"/>
            <w:shd w:val="clear" w:color="auto" w:fill="auto"/>
            <w:vAlign w:val="center"/>
            <w:hideMark/>
          </w:tcPr>
          <w:p w14:paraId="52731C06" w14:textId="2DF2F1FB" w:rsidR="00425F3A" w:rsidRPr="000132C2" w:rsidRDefault="00425F3A" w:rsidP="00425F3A">
            <w:pPr>
              <w:pStyle w:val="Table"/>
              <w:jc w:val="center"/>
              <w:rPr>
                <w:szCs w:val="21"/>
                <w:highlight w:val="darkCyan"/>
              </w:rPr>
            </w:pPr>
            <w:r>
              <w:rPr>
                <w:color w:val="000000"/>
                <w:sz w:val="20"/>
                <w:szCs w:val="20"/>
              </w:rPr>
              <w:t xml:space="preserve"> 9-2</w:t>
            </w:r>
          </w:p>
        </w:tc>
        <w:tc>
          <w:tcPr>
            <w:tcW w:w="621" w:type="pct"/>
            <w:shd w:val="clear" w:color="auto" w:fill="auto"/>
            <w:vAlign w:val="center"/>
            <w:hideMark/>
          </w:tcPr>
          <w:p w14:paraId="2506E7AD" w14:textId="35945010" w:rsidR="00425F3A" w:rsidRPr="000132C2" w:rsidRDefault="00425F3A" w:rsidP="00425F3A">
            <w:pPr>
              <w:pStyle w:val="Table"/>
              <w:jc w:val="center"/>
              <w:rPr>
                <w:szCs w:val="21"/>
                <w:highlight w:val="darkCyan"/>
              </w:rPr>
            </w:pPr>
            <w:r>
              <w:rPr>
                <w:color w:val="000000"/>
                <w:sz w:val="20"/>
                <w:szCs w:val="20"/>
              </w:rPr>
              <w:t>YAM-2</w:t>
            </w:r>
          </w:p>
        </w:tc>
        <w:tc>
          <w:tcPr>
            <w:tcW w:w="1029" w:type="pct"/>
            <w:shd w:val="clear" w:color="auto" w:fill="auto"/>
            <w:vAlign w:val="center"/>
            <w:hideMark/>
          </w:tcPr>
          <w:p w14:paraId="14F294FE" w14:textId="73EE46F1" w:rsidR="00425F3A" w:rsidRPr="000132C2" w:rsidRDefault="00425F3A" w:rsidP="00425F3A">
            <w:pPr>
              <w:pStyle w:val="Table"/>
              <w:jc w:val="center"/>
              <w:rPr>
                <w:szCs w:val="21"/>
                <w:highlight w:val="darkCyan"/>
              </w:rPr>
            </w:pPr>
            <w:r>
              <w:rPr>
                <w:color w:val="000000"/>
                <w:szCs w:val="21"/>
              </w:rPr>
              <w:t>Minus Y (antenna) side 2</w:t>
            </w:r>
          </w:p>
        </w:tc>
        <w:tc>
          <w:tcPr>
            <w:tcW w:w="678" w:type="pct"/>
            <w:shd w:val="clear" w:color="auto" w:fill="auto"/>
            <w:vAlign w:val="center"/>
            <w:hideMark/>
          </w:tcPr>
          <w:p w14:paraId="394A9024" w14:textId="6C40E8D4"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7C8893EF" w14:textId="2011A379" w:rsidR="00425F3A" w:rsidRPr="000132C2" w:rsidRDefault="00425F3A" w:rsidP="00425F3A">
            <w:pPr>
              <w:pStyle w:val="Table"/>
              <w:jc w:val="center"/>
              <w:rPr>
                <w:szCs w:val="21"/>
                <w:highlight w:val="darkCyan"/>
              </w:rPr>
            </w:pPr>
            <w:r>
              <w:rPr>
                <w:color w:val="000000"/>
                <w:sz w:val="20"/>
                <w:szCs w:val="21"/>
              </w:rPr>
              <w:t>SUS304</w:t>
            </w:r>
          </w:p>
        </w:tc>
        <w:tc>
          <w:tcPr>
            <w:tcW w:w="587" w:type="pct"/>
            <w:shd w:val="clear" w:color="auto" w:fill="auto"/>
            <w:vAlign w:val="center"/>
            <w:hideMark/>
          </w:tcPr>
          <w:p w14:paraId="1EA03661" w14:textId="5A5DE1A4" w:rsidR="00425F3A" w:rsidRPr="000132C2" w:rsidRDefault="00425F3A" w:rsidP="00425F3A">
            <w:pPr>
              <w:pStyle w:val="Table"/>
              <w:jc w:val="center"/>
              <w:rPr>
                <w:szCs w:val="21"/>
                <w:highlight w:val="darkCyan"/>
              </w:rPr>
            </w:pPr>
            <w:r>
              <w:rPr>
                <w:color w:val="000000"/>
                <w:sz w:val="20"/>
                <w:szCs w:val="21"/>
              </w:rPr>
              <w:t>0.16</w:t>
            </w:r>
          </w:p>
        </w:tc>
        <w:tc>
          <w:tcPr>
            <w:tcW w:w="925" w:type="pct"/>
            <w:shd w:val="clear" w:color="auto" w:fill="auto"/>
            <w:vAlign w:val="center"/>
            <w:hideMark/>
          </w:tcPr>
          <w:p w14:paraId="0352F924" w14:textId="2814F847" w:rsidR="00425F3A" w:rsidRPr="000132C2" w:rsidRDefault="00425F3A" w:rsidP="00425F3A">
            <w:pPr>
              <w:pStyle w:val="Table"/>
              <w:jc w:val="center"/>
              <w:rPr>
                <w:szCs w:val="21"/>
                <w:highlight w:val="darkCyan"/>
              </w:rPr>
            </w:pPr>
            <w:r>
              <w:rPr>
                <w:color w:val="000000"/>
                <w:sz w:val="20"/>
                <w:szCs w:val="21"/>
              </w:rPr>
              <w:t>Loctite263</w:t>
            </w:r>
          </w:p>
        </w:tc>
      </w:tr>
      <w:tr w:rsidR="00425F3A" w:rsidRPr="000132C2" w14:paraId="0295341F" w14:textId="77777777" w:rsidTr="00605549">
        <w:trPr>
          <w:trHeight w:val="284"/>
        </w:trPr>
        <w:tc>
          <w:tcPr>
            <w:tcW w:w="399" w:type="pct"/>
            <w:shd w:val="clear" w:color="auto" w:fill="auto"/>
            <w:vAlign w:val="center"/>
            <w:hideMark/>
          </w:tcPr>
          <w:p w14:paraId="4290512B" w14:textId="6796FE61" w:rsidR="00425F3A" w:rsidRPr="000132C2" w:rsidRDefault="00425F3A" w:rsidP="00425F3A">
            <w:pPr>
              <w:pStyle w:val="Table"/>
              <w:jc w:val="center"/>
              <w:rPr>
                <w:szCs w:val="21"/>
                <w:highlight w:val="darkCyan"/>
              </w:rPr>
            </w:pPr>
            <w:r>
              <w:rPr>
                <w:color w:val="000000"/>
                <w:sz w:val="20"/>
                <w:szCs w:val="20"/>
              </w:rPr>
              <w:t xml:space="preserve"> 9-3</w:t>
            </w:r>
          </w:p>
        </w:tc>
        <w:tc>
          <w:tcPr>
            <w:tcW w:w="621" w:type="pct"/>
            <w:shd w:val="clear" w:color="auto" w:fill="auto"/>
            <w:vAlign w:val="center"/>
            <w:hideMark/>
          </w:tcPr>
          <w:p w14:paraId="3586C280" w14:textId="59406DF9" w:rsidR="00425F3A" w:rsidRPr="000132C2" w:rsidRDefault="00425F3A" w:rsidP="00425F3A">
            <w:pPr>
              <w:pStyle w:val="Table"/>
              <w:jc w:val="center"/>
              <w:rPr>
                <w:szCs w:val="21"/>
                <w:highlight w:val="darkCyan"/>
              </w:rPr>
            </w:pPr>
            <w:r>
              <w:rPr>
                <w:color w:val="000000"/>
                <w:sz w:val="20"/>
                <w:szCs w:val="20"/>
              </w:rPr>
              <w:t>YAM-3</w:t>
            </w:r>
          </w:p>
        </w:tc>
        <w:tc>
          <w:tcPr>
            <w:tcW w:w="1029" w:type="pct"/>
            <w:shd w:val="clear" w:color="auto" w:fill="auto"/>
            <w:vAlign w:val="center"/>
            <w:hideMark/>
          </w:tcPr>
          <w:p w14:paraId="0DE08736" w14:textId="6A2DF7A5" w:rsidR="00425F3A" w:rsidRPr="000132C2" w:rsidRDefault="00425F3A" w:rsidP="00425F3A">
            <w:pPr>
              <w:pStyle w:val="Table"/>
              <w:jc w:val="center"/>
              <w:rPr>
                <w:szCs w:val="21"/>
                <w:highlight w:val="darkCyan"/>
              </w:rPr>
            </w:pPr>
            <w:r>
              <w:rPr>
                <w:color w:val="000000"/>
                <w:szCs w:val="21"/>
              </w:rPr>
              <w:t>Minus Y (antenna) side 3</w:t>
            </w:r>
          </w:p>
        </w:tc>
        <w:tc>
          <w:tcPr>
            <w:tcW w:w="678" w:type="pct"/>
            <w:shd w:val="clear" w:color="auto" w:fill="auto"/>
            <w:vAlign w:val="center"/>
            <w:hideMark/>
          </w:tcPr>
          <w:p w14:paraId="79AFECDE" w14:textId="239EEE9D"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6D1F0113" w14:textId="38F3FCCA" w:rsidR="00425F3A" w:rsidRPr="000132C2" w:rsidRDefault="00425F3A" w:rsidP="00425F3A">
            <w:pPr>
              <w:pStyle w:val="Table"/>
              <w:jc w:val="center"/>
              <w:rPr>
                <w:szCs w:val="21"/>
                <w:highlight w:val="darkCyan"/>
              </w:rPr>
            </w:pPr>
            <w:r>
              <w:rPr>
                <w:color w:val="000000"/>
                <w:sz w:val="20"/>
                <w:szCs w:val="21"/>
              </w:rPr>
              <w:t>SUS304</w:t>
            </w:r>
          </w:p>
        </w:tc>
        <w:tc>
          <w:tcPr>
            <w:tcW w:w="587" w:type="pct"/>
            <w:shd w:val="clear" w:color="auto" w:fill="auto"/>
            <w:vAlign w:val="center"/>
            <w:hideMark/>
          </w:tcPr>
          <w:p w14:paraId="59791CA1" w14:textId="39BC1086" w:rsidR="00425F3A" w:rsidRPr="000132C2" w:rsidRDefault="00425F3A" w:rsidP="00425F3A">
            <w:pPr>
              <w:pStyle w:val="Table"/>
              <w:jc w:val="center"/>
              <w:rPr>
                <w:szCs w:val="21"/>
                <w:highlight w:val="darkCyan"/>
              </w:rPr>
            </w:pPr>
            <w:r>
              <w:rPr>
                <w:color w:val="000000"/>
                <w:sz w:val="20"/>
                <w:szCs w:val="21"/>
              </w:rPr>
              <w:t>0.16</w:t>
            </w:r>
          </w:p>
        </w:tc>
        <w:tc>
          <w:tcPr>
            <w:tcW w:w="925" w:type="pct"/>
            <w:shd w:val="clear" w:color="auto" w:fill="auto"/>
            <w:vAlign w:val="center"/>
            <w:hideMark/>
          </w:tcPr>
          <w:p w14:paraId="164C2787" w14:textId="74A1EB79" w:rsidR="00425F3A" w:rsidRPr="000132C2" w:rsidRDefault="00425F3A" w:rsidP="00425F3A">
            <w:pPr>
              <w:pStyle w:val="Table"/>
              <w:jc w:val="center"/>
              <w:rPr>
                <w:szCs w:val="21"/>
                <w:highlight w:val="darkCyan"/>
              </w:rPr>
            </w:pPr>
            <w:r>
              <w:rPr>
                <w:color w:val="000000"/>
                <w:sz w:val="20"/>
                <w:szCs w:val="21"/>
              </w:rPr>
              <w:t>Loctite263</w:t>
            </w:r>
          </w:p>
        </w:tc>
      </w:tr>
      <w:tr w:rsidR="00425F3A" w:rsidRPr="000132C2" w14:paraId="7E4BB550" w14:textId="77777777" w:rsidTr="00605549">
        <w:trPr>
          <w:trHeight w:val="284"/>
        </w:trPr>
        <w:tc>
          <w:tcPr>
            <w:tcW w:w="399" w:type="pct"/>
            <w:shd w:val="clear" w:color="auto" w:fill="auto"/>
            <w:vAlign w:val="center"/>
            <w:hideMark/>
          </w:tcPr>
          <w:p w14:paraId="30FD4714" w14:textId="05D2A1DF" w:rsidR="00425F3A" w:rsidRPr="000132C2" w:rsidRDefault="00425F3A" w:rsidP="00425F3A">
            <w:pPr>
              <w:pStyle w:val="Table"/>
              <w:jc w:val="center"/>
              <w:rPr>
                <w:szCs w:val="21"/>
                <w:highlight w:val="darkCyan"/>
              </w:rPr>
            </w:pPr>
            <w:r>
              <w:rPr>
                <w:color w:val="000000"/>
                <w:sz w:val="20"/>
                <w:szCs w:val="20"/>
              </w:rPr>
              <w:t xml:space="preserve"> 9-4</w:t>
            </w:r>
          </w:p>
        </w:tc>
        <w:tc>
          <w:tcPr>
            <w:tcW w:w="621" w:type="pct"/>
            <w:shd w:val="clear" w:color="auto" w:fill="auto"/>
            <w:vAlign w:val="center"/>
            <w:hideMark/>
          </w:tcPr>
          <w:p w14:paraId="7F9C9E7C" w14:textId="057DD3FC" w:rsidR="00425F3A" w:rsidRPr="000132C2" w:rsidRDefault="00425F3A" w:rsidP="00425F3A">
            <w:pPr>
              <w:pStyle w:val="Table"/>
              <w:jc w:val="center"/>
              <w:rPr>
                <w:szCs w:val="21"/>
                <w:highlight w:val="darkCyan"/>
              </w:rPr>
            </w:pPr>
            <w:r>
              <w:rPr>
                <w:color w:val="000000"/>
                <w:sz w:val="20"/>
                <w:szCs w:val="20"/>
              </w:rPr>
              <w:t>YAM-4</w:t>
            </w:r>
          </w:p>
        </w:tc>
        <w:tc>
          <w:tcPr>
            <w:tcW w:w="1029" w:type="pct"/>
            <w:shd w:val="clear" w:color="auto" w:fill="auto"/>
            <w:vAlign w:val="center"/>
            <w:hideMark/>
          </w:tcPr>
          <w:p w14:paraId="3678F22F" w14:textId="1C3F969D" w:rsidR="00425F3A" w:rsidRPr="000132C2" w:rsidRDefault="00425F3A" w:rsidP="00425F3A">
            <w:pPr>
              <w:pStyle w:val="Table"/>
              <w:jc w:val="center"/>
              <w:rPr>
                <w:szCs w:val="21"/>
                <w:highlight w:val="darkCyan"/>
              </w:rPr>
            </w:pPr>
            <w:r>
              <w:rPr>
                <w:color w:val="000000"/>
                <w:szCs w:val="21"/>
              </w:rPr>
              <w:t>Minus Y (antenna) side 4</w:t>
            </w:r>
          </w:p>
        </w:tc>
        <w:tc>
          <w:tcPr>
            <w:tcW w:w="678" w:type="pct"/>
            <w:shd w:val="clear" w:color="auto" w:fill="auto"/>
            <w:vAlign w:val="center"/>
            <w:hideMark/>
          </w:tcPr>
          <w:p w14:paraId="58EFC7B8" w14:textId="61680D12" w:rsidR="00425F3A" w:rsidRPr="000132C2" w:rsidRDefault="00425F3A" w:rsidP="00425F3A">
            <w:pPr>
              <w:pStyle w:val="Table"/>
              <w:jc w:val="center"/>
              <w:rPr>
                <w:szCs w:val="21"/>
                <w:highlight w:val="darkCyan"/>
              </w:rPr>
            </w:pPr>
            <w:r>
              <w:rPr>
                <w:color w:val="000000" w:themeColor="text1"/>
                <w:sz w:val="20"/>
                <w:szCs w:val="21"/>
              </w:rPr>
              <w:t>M2 ultra-low head</w:t>
            </w:r>
          </w:p>
        </w:tc>
        <w:tc>
          <w:tcPr>
            <w:tcW w:w="761" w:type="pct"/>
            <w:shd w:val="clear" w:color="auto" w:fill="auto"/>
            <w:vAlign w:val="center"/>
            <w:hideMark/>
          </w:tcPr>
          <w:p w14:paraId="01CDC519" w14:textId="40A8CB52" w:rsidR="00425F3A" w:rsidRPr="000132C2" w:rsidRDefault="00425F3A" w:rsidP="00425F3A">
            <w:pPr>
              <w:pStyle w:val="Table"/>
              <w:jc w:val="center"/>
              <w:rPr>
                <w:szCs w:val="21"/>
                <w:highlight w:val="darkCyan"/>
              </w:rPr>
            </w:pPr>
            <w:r>
              <w:rPr>
                <w:color w:val="000000"/>
                <w:sz w:val="20"/>
                <w:szCs w:val="21"/>
              </w:rPr>
              <w:t>SUS304</w:t>
            </w:r>
          </w:p>
        </w:tc>
        <w:tc>
          <w:tcPr>
            <w:tcW w:w="587" w:type="pct"/>
            <w:shd w:val="clear" w:color="auto" w:fill="auto"/>
            <w:vAlign w:val="center"/>
            <w:hideMark/>
          </w:tcPr>
          <w:p w14:paraId="4E0F0F19" w14:textId="056C1156" w:rsidR="00425F3A" w:rsidRPr="000132C2" w:rsidRDefault="00425F3A" w:rsidP="00425F3A">
            <w:pPr>
              <w:pStyle w:val="Table"/>
              <w:jc w:val="center"/>
              <w:rPr>
                <w:szCs w:val="21"/>
                <w:highlight w:val="darkCyan"/>
              </w:rPr>
            </w:pPr>
            <w:r>
              <w:rPr>
                <w:color w:val="000000"/>
                <w:sz w:val="20"/>
                <w:szCs w:val="21"/>
              </w:rPr>
              <w:t>0.16</w:t>
            </w:r>
          </w:p>
        </w:tc>
        <w:tc>
          <w:tcPr>
            <w:tcW w:w="925" w:type="pct"/>
            <w:shd w:val="clear" w:color="auto" w:fill="auto"/>
            <w:vAlign w:val="center"/>
            <w:hideMark/>
          </w:tcPr>
          <w:p w14:paraId="32C302B5" w14:textId="7AC1E8A1" w:rsidR="00425F3A" w:rsidRPr="000132C2" w:rsidRDefault="00425F3A" w:rsidP="00425F3A">
            <w:pPr>
              <w:pStyle w:val="Table"/>
              <w:jc w:val="center"/>
              <w:rPr>
                <w:szCs w:val="21"/>
                <w:highlight w:val="darkCyan"/>
              </w:rPr>
            </w:pPr>
            <w:r>
              <w:rPr>
                <w:color w:val="000000"/>
                <w:sz w:val="20"/>
                <w:szCs w:val="21"/>
              </w:rPr>
              <w:t>Loctite263</w:t>
            </w:r>
          </w:p>
        </w:tc>
      </w:tr>
      <w:tr w:rsidR="00425F3A" w:rsidRPr="00E17EF1" w14:paraId="3E745C86" w14:textId="77777777" w:rsidTr="00605549">
        <w:trPr>
          <w:trHeight w:val="284"/>
        </w:trPr>
        <w:tc>
          <w:tcPr>
            <w:tcW w:w="399" w:type="pct"/>
            <w:shd w:val="clear" w:color="auto" w:fill="auto"/>
            <w:vAlign w:val="center"/>
            <w:hideMark/>
          </w:tcPr>
          <w:p w14:paraId="3977BCEB" w14:textId="1EAB8BE0" w:rsidR="00425F3A" w:rsidRPr="000132C2" w:rsidRDefault="00425F3A" w:rsidP="00425F3A">
            <w:pPr>
              <w:pStyle w:val="Table"/>
              <w:jc w:val="center"/>
              <w:rPr>
                <w:szCs w:val="21"/>
                <w:highlight w:val="darkCyan"/>
              </w:rPr>
            </w:pPr>
            <w:r>
              <w:rPr>
                <w:color w:val="000000"/>
                <w:sz w:val="20"/>
                <w:szCs w:val="20"/>
              </w:rPr>
              <w:t xml:space="preserve"> 9-5</w:t>
            </w:r>
          </w:p>
        </w:tc>
        <w:tc>
          <w:tcPr>
            <w:tcW w:w="621" w:type="pct"/>
            <w:shd w:val="clear" w:color="auto" w:fill="auto"/>
            <w:vAlign w:val="center"/>
            <w:hideMark/>
          </w:tcPr>
          <w:p w14:paraId="41974AC7" w14:textId="4AC4B873" w:rsidR="00425F3A" w:rsidRPr="000132C2" w:rsidRDefault="00425F3A" w:rsidP="00425F3A">
            <w:pPr>
              <w:pStyle w:val="Table"/>
              <w:jc w:val="center"/>
              <w:rPr>
                <w:szCs w:val="21"/>
                <w:highlight w:val="darkCyan"/>
              </w:rPr>
            </w:pPr>
            <w:r>
              <w:rPr>
                <w:color w:val="000000"/>
                <w:sz w:val="20"/>
                <w:szCs w:val="21"/>
              </w:rPr>
              <w:t>YAM-5</w:t>
            </w:r>
          </w:p>
        </w:tc>
        <w:tc>
          <w:tcPr>
            <w:tcW w:w="1029" w:type="pct"/>
            <w:shd w:val="clear" w:color="auto" w:fill="auto"/>
            <w:vAlign w:val="center"/>
            <w:hideMark/>
          </w:tcPr>
          <w:p w14:paraId="641C921A" w14:textId="25B8C9D9" w:rsidR="00425F3A" w:rsidRPr="000132C2" w:rsidRDefault="00425F3A" w:rsidP="00425F3A">
            <w:pPr>
              <w:pStyle w:val="Table"/>
              <w:jc w:val="center"/>
              <w:rPr>
                <w:szCs w:val="21"/>
                <w:highlight w:val="darkCyan"/>
              </w:rPr>
            </w:pPr>
            <w:r>
              <w:rPr>
                <w:color w:val="000000"/>
                <w:sz w:val="20"/>
                <w:szCs w:val="21"/>
              </w:rPr>
              <w:t>Minus Y (antenna) side 5 (Heat cutter)</w:t>
            </w:r>
          </w:p>
        </w:tc>
        <w:tc>
          <w:tcPr>
            <w:tcW w:w="678" w:type="pct"/>
            <w:shd w:val="clear" w:color="auto" w:fill="auto"/>
            <w:vAlign w:val="center"/>
            <w:hideMark/>
          </w:tcPr>
          <w:p w14:paraId="371DD92C" w14:textId="334DC5FE" w:rsidR="00425F3A" w:rsidRPr="000132C2" w:rsidRDefault="00425F3A" w:rsidP="00425F3A">
            <w:pPr>
              <w:pStyle w:val="Table"/>
              <w:jc w:val="center"/>
              <w:rPr>
                <w:szCs w:val="21"/>
                <w:highlight w:val="darkCyan"/>
              </w:rPr>
            </w:pPr>
            <w:r>
              <w:rPr>
                <w:color w:val="000000" w:themeColor="text1"/>
                <w:sz w:val="20"/>
                <w:szCs w:val="21"/>
              </w:rPr>
              <w:t>M2</w:t>
            </w:r>
          </w:p>
        </w:tc>
        <w:tc>
          <w:tcPr>
            <w:tcW w:w="761" w:type="pct"/>
            <w:shd w:val="clear" w:color="auto" w:fill="auto"/>
            <w:vAlign w:val="center"/>
            <w:hideMark/>
          </w:tcPr>
          <w:p w14:paraId="0F212BC7" w14:textId="3620B7FD" w:rsidR="00425F3A" w:rsidRPr="000132C2" w:rsidRDefault="00425F3A" w:rsidP="00425F3A">
            <w:pPr>
              <w:pStyle w:val="Table"/>
              <w:jc w:val="center"/>
              <w:rPr>
                <w:szCs w:val="21"/>
                <w:highlight w:val="darkCyan"/>
              </w:rPr>
            </w:pPr>
            <w:r>
              <w:rPr>
                <w:color w:val="000000"/>
                <w:sz w:val="20"/>
                <w:szCs w:val="21"/>
              </w:rPr>
              <w:t>SUS304</w:t>
            </w:r>
          </w:p>
        </w:tc>
        <w:tc>
          <w:tcPr>
            <w:tcW w:w="587" w:type="pct"/>
            <w:shd w:val="clear" w:color="auto" w:fill="auto"/>
            <w:vAlign w:val="center"/>
            <w:hideMark/>
          </w:tcPr>
          <w:p w14:paraId="06992D04" w14:textId="32C7BAE9" w:rsidR="00425F3A" w:rsidRPr="000132C2" w:rsidRDefault="00425F3A" w:rsidP="00425F3A">
            <w:pPr>
              <w:pStyle w:val="Table"/>
              <w:jc w:val="center"/>
              <w:rPr>
                <w:szCs w:val="21"/>
                <w:highlight w:val="darkCyan"/>
              </w:rPr>
            </w:pPr>
            <w:r>
              <w:rPr>
                <w:color w:val="000000"/>
                <w:sz w:val="20"/>
                <w:szCs w:val="21"/>
              </w:rPr>
              <w:t>0.176</w:t>
            </w:r>
          </w:p>
        </w:tc>
        <w:tc>
          <w:tcPr>
            <w:tcW w:w="925" w:type="pct"/>
            <w:shd w:val="clear" w:color="auto" w:fill="auto"/>
            <w:vAlign w:val="center"/>
            <w:hideMark/>
          </w:tcPr>
          <w:p w14:paraId="3D609D03" w14:textId="28B8071F" w:rsidR="00425F3A" w:rsidRPr="000132C2" w:rsidRDefault="00425F3A" w:rsidP="00425F3A">
            <w:pPr>
              <w:pStyle w:val="Table"/>
              <w:jc w:val="center"/>
              <w:rPr>
                <w:szCs w:val="21"/>
              </w:rPr>
            </w:pPr>
            <w:r>
              <w:rPr>
                <w:color w:val="000000"/>
                <w:sz w:val="20"/>
                <w:szCs w:val="21"/>
              </w:rPr>
              <w:t>Loctite263</w:t>
            </w:r>
          </w:p>
        </w:tc>
      </w:tr>
      <w:tr w:rsidR="00425F3A" w:rsidRPr="00E17EF1" w14:paraId="504446B0" w14:textId="77777777" w:rsidTr="00605549">
        <w:trPr>
          <w:trHeight w:val="284"/>
        </w:trPr>
        <w:tc>
          <w:tcPr>
            <w:tcW w:w="399" w:type="pct"/>
            <w:shd w:val="clear" w:color="auto" w:fill="auto"/>
            <w:vAlign w:val="center"/>
          </w:tcPr>
          <w:p w14:paraId="63DC4F5F" w14:textId="156A7617" w:rsidR="00425F3A" w:rsidRPr="000132C2" w:rsidRDefault="00425F3A" w:rsidP="00425F3A">
            <w:pPr>
              <w:pStyle w:val="Table"/>
              <w:jc w:val="center"/>
              <w:rPr>
                <w:szCs w:val="21"/>
                <w:highlight w:val="darkCyan"/>
              </w:rPr>
            </w:pPr>
            <w:r>
              <w:rPr>
                <w:color w:val="000000"/>
                <w:sz w:val="20"/>
                <w:szCs w:val="20"/>
              </w:rPr>
              <w:t xml:space="preserve"> 9-6</w:t>
            </w:r>
          </w:p>
        </w:tc>
        <w:tc>
          <w:tcPr>
            <w:tcW w:w="621" w:type="pct"/>
            <w:shd w:val="clear" w:color="auto" w:fill="auto"/>
            <w:vAlign w:val="center"/>
          </w:tcPr>
          <w:p w14:paraId="15DDDB09" w14:textId="498790B0" w:rsidR="00425F3A" w:rsidRPr="000132C2" w:rsidRDefault="00425F3A" w:rsidP="00425F3A">
            <w:pPr>
              <w:pStyle w:val="Table"/>
              <w:jc w:val="center"/>
              <w:rPr>
                <w:szCs w:val="21"/>
                <w:highlight w:val="darkCyan"/>
              </w:rPr>
            </w:pPr>
            <w:r>
              <w:rPr>
                <w:color w:val="000000"/>
                <w:sz w:val="20"/>
                <w:szCs w:val="21"/>
              </w:rPr>
              <w:t>YAM-6</w:t>
            </w:r>
          </w:p>
        </w:tc>
        <w:tc>
          <w:tcPr>
            <w:tcW w:w="1029" w:type="pct"/>
            <w:shd w:val="clear" w:color="auto" w:fill="auto"/>
            <w:vAlign w:val="center"/>
          </w:tcPr>
          <w:p w14:paraId="7B28B4D8" w14:textId="0CBFDC09" w:rsidR="00425F3A" w:rsidRPr="000132C2" w:rsidRDefault="00425F3A" w:rsidP="00425F3A">
            <w:pPr>
              <w:pStyle w:val="Table"/>
              <w:jc w:val="center"/>
              <w:rPr>
                <w:szCs w:val="21"/>
                <w:highlight w:val="darkCyan"/>
              </w:rPr>
            </w:pPr>
            <w:r>
              <w:rPr>
                <w:color w:val="000000"/>
                <w:sz w:val="20"/>
                <w:szCs w:val="21"/>
              </w:rPr>
              <w:t>Minus Y (antenna) side 6 (Heat cutter)</w:t>
            </w:r>
          </w:p>
        </w:tc>
        <w:tc>
          <w:tcPr>
            <w:tcW w:w="678" w:type="pct"/>
            <w:shd w:val="clear" w:color="auto" w:fill="auto"/>
            <w:vAlign w:val="center"/>
          </w:tcPr>
          <w:p w14:paraId="63AEB4BC" w14:textId="528B7881" w:rsidR="00425F3A" w:rsidRPr="000132C2" w:rsidRDefault="00425F3A" w:rsidP="00425F3A">
            <w:pPr>
              <w:pStyle w:val="Table"/>
              <w:jc w:val="center"/>
              <w:rPr>
                <w:szCs w:val="21"/>
                <w:highlight w:val="darkCyan"/>
              </w:rPr>
            </w:pPr>
            <w:r>
              <w:rPr>
                <w:color w:val="000000"/>
                <w:sz w:val="20"/>
                <w:szCs w:val="20"/>
              </w:rPr>
              <w:t>M2</w:t>
            </w:r>
          </w:p>
        </w:tc>
        <w:tc>
          <w:tcPr>
            <w:tcW w:w="761" w:type="pct"/>
            <w:shd w:val="clear" w:color="auto" w:fill="auto"/>
            <w:vAlign w:val="center"/>
          </w:tcPr>
          <w:p w14:paraId="40586A49" w14:textId="0D24694A" w:rsidR="00425F3A" w:rsidRPr="000132C2" w:rsidRDefault="00425F3A" w:rsidP="00425F3A">
            <w:pPr>
              <w:pStyle w:val="Table"/>
              <w:jc w:val="center"/>
              <w:rPr>
                <w:szCs w:val="21"/>
                <w:highlight w:val="darkCyan"/>
              </w:rPr>
            </w:pPr>
            <w:r>
              <w:rPr>
                <w:color w:val="000000"/>
                <w:sz w:val="20"/>
                <w:szCs w:val="20"/>
              </w:rPr>
              <w:t>SUS304</w:t>
            </w:r>
          </w:p>
        </w:tc>
        <w:tc>
          <w:tcPr>
            <w:tcW w:w="587" w:type="pct"/>
            <w:shd w:val="clear" w:color="auto" w:fill="auto"/>
            <w:vAlign w:val="center"/>
          </w:tcPr>
          <w:p w14:paraId="1AF25221" w14:textId="0429F5DB" w:rsidR="00425F3A" w:rsidRPr="000132C2" w:rsidRDefault="00425F3A" w:rsidP="00425F3A">
            <w:pPr>
              <w:pStyle w:val="Table"/>
              <w:jc w:val="center"/>
              <w:rPr>
                <w:szCs w:val="21"/>
                <w:highlight w:val="darkCyan"/>
              </w:rPr>
            </w:pPr>
            <w:r>
              <w:rPr>
                <w:color w:val="000000"/>
                <w:sz w:val="20"/>
                <w:szCs w:val="20"/>
              </w:rPr>
              <w:t>0.176</w:t>
            </w:r>
          </w:p>
        </w:tc>
        <w:tc>
          <w:tcPr>
            <w:tcW w:w="925" w:type="pct"/>
            <w:shd w:val="clear" w:color="auto" w:fill="auto"/>
            <w:vAlign w:val="center"/>
          </w:tcPr>
          <w:p w14:paraId="5D458D22" w14:textId="48A5FC3B" w:rsidR="00425F3A" w:rsidRPr="000132C2" w:rsidRDefault="00425F3A" w:rsidP="00425F3A">
            <w:pPr>
              <w:pStyle w:val="Table"/>
              <w:jc w:val="center"/>
              <w:rPr>
                <w:szCs w:val="21"/>
                <w:highlight w:val="darkCyan"/>
              </w:rPr>
            </w:pPr>
            <w:r>
              <w:rPr>
                <w:color w:val="000000"/>
                <w:sz w:val="20"/>
                <w:szCs w:val="20"/>
              </w:rPr>
              <w:t>Loctite263</w:t>
            </w:r>
          </w:p>
        </w:tc>
      </w:tr>
      <w:tr w:rsidR="00425F3A" w:rsidRPr="00E17EF1" w14:paraId="4275F242" w14:textId="77777777" w:rsidTr="00605549">
        <w:trPr>
          <w:trHeight w:val="284"/>
        </w:trPr>
        <w:tc>
          <w:tcPr>
            <w:tcW w:w="399" w:type="pct"/>
            <w:shd w:val="clear" w:color="auto" w:fill="auto"/>
            <w:vAlign w:val="center"/>
          </w:tcPr>
          <w:p w14:paraId="045FE2A6" w14:textId="446C6ECA" w:rsidR="00425F3A" w:rsidRPr="000E6CF9" w:rsidRDefault="00425F3A" w:rsidP="00425F3A">
            <w:pPr>
              <w:pStyle w:val="Table"/>
              <w:jc w:val="center"/>
              <w:rPr>
                <w:color w:val="000000" w:themeColor="text1"/>
                <w:szCs w:val="21"/>
              </w:rPr>
            </w:pPr>
            <w:r>
              <w:rPr>
                <w:color w:val="000000"/>
                <w:sz w:val="20"/>
                <w:szCs w:val="20"/>
              </w:rPr>
              <w:t xml:space="preserve"> 10-1</w:t>
            </w:r>
          </w:p>
        </w:tc>
        <w:tc>
          <w:tcPr>
            <w:tcW w:w="621" w:type="pct"/>
            <w:shd w:val="clear" w:color="auto" w:fill="auto"/>
            <w:vAlign w:val="center"/>
          </w:tcPr>
          <w:p w14:paraId="6D86A6BC" w14:textId="3A27AC91" w:rsidR="00425F3A" w:rsidRPr="000E6CF9" w:rsidRDefault="00425F3A" w:rsidP="00425F3A">
            <w:pPr>
              <w:pStyle w:val="Table"/>
              <w:jc w:val="center"/>
              <w:rPr>
                <w:color w:val="000000" w:themeColor="text1"/>
                <w:szCs w:val="21"/>
              </w:rPr>
            </w:pPr>
            <w:r>
              <w:rPr>
                <w:color w:val="000000"/>
                <w:sz w:val="20"/>
                <w:szCs w:val="21"/>
              </w:rPr>
              <w:t>YMM-1</w:t>
            </w:r>
          </w:p>
        </w:tc>
        <w:tc>
          <w:tcPr>
            <w:tcW w:w="1029" w:type="pct"/>
            <w:shd w:val="clear" w:color="auto" w:fill="auto"/>
            <w:vAlign w:val="center"/>
          </w:tcPr>
          <w:p w14:paraId="61B76F7C" w14:textId="5FECE812" w:rsidR="00425F3A" w:rsidRPr="000E6CF9" w:rsidRDefault="00425F3A" w:rsidP="00425F3A">
            <w:pPr>
              <w:pStyle w:val="Table"/>
              <w:jc w:val="center"/>
              <w:rPr>
                <w:color w:val="000000" w:themeColor="text1"/>
                <w:szCs w:val="21"/>
              </w:rPr>
            </w:pPr>
            <w:r>
              <w:rPr>
                <w:color w:val="000000"/>
                <w:sz w:val="20"/>
                <w:szCs w:val="21"/>
              </w:rPr>
              <w:t>Minus Y (Mechanism) side 1</w:t>
            </w:r>
          </w:p>
        </w:tc>
        <w:tc>
          <w:tcPr>
            <w:tcW w:w="678" w:type="pct"/>
            <w:shd w:val="clear" w:color="auto" w:fill="auto"/>
            <w:vAlign w:val="center"/>
          </w:tcPr>
          <w:p w14:paraId="553CC52F" w14:textId="12D8709D" w:rsidR="00425F3A" w:rsidRPr="000E6CF9"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17656D73" w14:textId="01935217" w:rsidR="00425F3A" w:rsidRPr="000E6CF9" w:rsidRDefault="00425F3A" w:rsidP="00425F3A">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2924924C" w14:textId="026A5F51" w:rsidR="00425F3A" w:rsidRPr="000E6CF9" w:rsidRDefault="00425F3A" w:rsidP="00425F3A">
            <w:pPr>
              <w:pStyle w:val="Table"/>
              <w:jc w:val="center"/>
              <w:rPr>
                <w:color w:val="000000" w:themeColor="text1"/>
                <w:szCs w:val="21"/>
              </w:rPr>
            </w:pPr>
            <w:r>
              <w:rPr>
                <w:color w:val="000000"/>
                <w:sz w:val="20"/>
                <w:szCs w:val="21"/>
              </w:rPr>
              <w:t>0.176</w:t>
            </w:r>
          </w:p>
        </w:tc>
        <w:tc>
          <w:tcPr>
            <w:tcW w:w="925" w:type="pct"/>
            <w:shd w:val="clear" w:color="auto" w:fill="auto"/>
            <w:vAlign w:val="center"/>
          </w:tcPr>
          <w:p w14:paraId="7B0D25F4" w14:textId="716B96FB" w:rsidR="00425F3A" w:rsidRPr="000E6CF9" w:rsidRDefault="00425F3A" w:rsidP="00425F3A">
            <w:pPr>
              <w:pStyle w:val="Table"/>
              <w:jc w:val="center"/>
              <w:rPr>
                <w:color w:val="000000" w:themeColor="text1"/>
                <w:szCs w:val="21"/>
              </w:rPr>
            </w:pPr>
            <w:r>
              <w:rPr>
                <w:color w:val="000000"/>
                <w:sz w:val="20"/>
                <w:szCs w:val="21"/>
              </w:rPr>
              <w:t>Loctite263</w:t>
            </w:r>
          </w:p>
        </w:tc>
      </w:tr>
      <w:tr w:rsidR="00425F3A" w:rsidRPr="00E17EF1" w14:paraId="67AE7544" w14:textId="77777777" w:rsidTr="00605549">
        <w:trPr>
          <w:trHeight w:val="284"/>
        </w:trPr>
        <w:tc>
          <w:tcPr>
            <w:tcW w:w="399" w:type="pct"/>
            <w:shd w:val="clear" w:color="auto" w:fill="auto"/>
            <w:vAlign w:val="center"/>
          </w:tcPr>
          <w:p w14:paraId="177D243F" w14:textId="6570B1CC" w:rsidR="00425F3A" w:rsidRPr="000E6CF9" w:rsidRDefault="00425F3A" w:rsidP="00425F3A">
            <w:pPr>
              <w:pStyle w:val="Table"/>
              <w:jc w:val="center"/>
              <w:rPr>
                <w:color w:val="000000" w:themeColor="text1"/>
                <w:szCs w:val="21"/>
              </w:rPr>
            </w:pPr>
            <w:r>
              <w:rPr>
                <w:color w:val="000000"/>
                <w:sz w:val="20"/>
                <w:szCs w:val="20"/>
              </w:rPr>
              <w:t xml:space="preserve"> 10-2</w:t>
            </w:r>
          </w:p>
        </w:tc>
        <w:tc>
          <w:tcPr>
            <w:tcW w:w="621" w:type="pct"/>
            <w:shd w:val="clear" w:color="auto" w:fill="auto"/>
            <w:vAlign w:val="center"/>
          </w:tcPr>
          <w:p w14:paraId="36E43E0F" w14:textId="53826E21" w:rsidR="00425F3A" w:rsidRPr="000E6CF9" w:rsidRDefault="00425F3A" w:rsidP="00425F3A">
            <w:pPr>
              <w:pStyle w:val="Table"/>
              <w:jc w:val="center"/>
              <w:rPr>
                <w:color w:val="000000" w:themeColor="text1"/>
                <w:szCs w:val="21"/>
              </w:rPr>
            </w:pPr>
            <w:r>
              <w:rPr>
                <w:color w:val="000000"/>
                <w:sz w:val="20"/>
                <w:szCs w:val="21"/>
              </w:rPr>
              <w:t>YMM-2</w:t>
            </w:r>
          </w:p>
        </w:tc>
        <w:tc>
          <w:tcPr>
            <w:tcW w:w="1029" w:type="pct"/>
            <w:shd w:val="clear" w:color="auto" w:fill="auto"/>
            <w:vAlign w:val="center"/>
          </w:tcPr>
          <w:p w14:paraId="6D2D8FA0" w14:textId="0446C97A" w:rsidR="00425F3A" w:rsidRPr="000E6CF9" w:rsidRDefault="00425F3A" w:rsidP="00425F3A">
            <w:pPr>
              <w:pStyle w:val="Table"/>
              <w:jc w:val="center"/>
              <w:rPr>
                <w:color w:val="000000" w:themeColor="text1"/>
                <w:szCs w:val="21"/>
              </w:rPr>
            </w:pPr>
            <w:r>
              <w:rPr>
                <w:color w:val="000000"/>
                <w:sz w:val="20"/>
                <w:szCs w:val="21"/>
              </w:rPr>
              <w:t>Minus Y (Mechanism) side 2</w:t>
            </w:r>
          </w:p>
        </w:tc>
        <w:tc>
          <w:tcPr>
            <w:tcW w:w="678" w:type="pct"/>
            <w:shd w:val="clear" w:color="auto" w:fill="auto"/>
            <w:vAlign w:val="center"/>
          </w:tcPr>
          <w:p w14:paraId="07EBE696" w14:textId="20CA64C3" w:rsidR="00425F3A" w:rsidRPr="000E6CF9"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7FF9CCE6" w14:textId="7B48BBE0" w:rsidR="00425F3A" w:rsidRPr="000E6CF9" w:rsidRDefault="00425F3A" w:rsidP="00425F3A">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2D368D8A" w14:textId="67F9DCB8" w:rsidR="00425F3A" w:rsidRPr="000E6CF9" w:rsidRDefault="00425F3A" w:rsidP="00425F3A">
            <w:pPr>
              <w:pStyle w:val="Table"/>
              <w:jc w:val="center"/>
              <w:rPr>
                <w:color w:val="000000" w:themeColor="text1"/>
                <w:szCs w:val="21"/>
              </w:rPr>
            </w:pPr>
            <w:r>
              <w:rPr>
                <w:color w:val="000000"/>
                <w:sz w:val="20"/>
                <w:szCs w:val="21"/>
              </w:rPr>
              <w:t>0.176</w:t>
            </w:r>
          </w:p>
        </w:tc>
        <w:tc>
          <w:tcPr>
            <w:tcW w:w="925" w:type="pct"/>
            <w:shd w:val="clear" w:color="auto" w:fill="auto"/>
            <w:vAlign w:val="center"/>
          </w:tcPr>
          <w:p w14:paraId="20E0B5E2" w14:textId="3BADF2C0" w:rsidR="00425F3A" w:rsidRPr="000E6CF9" w:rsidRDefault="00425F3A" w:rsidP="00425F3A">
            <w:pPr>
              <w:pStyle w:val="Table"/>
              <w:jc w:val="center"/>
              <w:rPr>
                <w:color w:val="000000" w:themeColor="text1"/>
                <w:szCs w:val="21"/>
              </w:rPr>
            </w:pPr>
            <w:r>
              <w:rPr>
                <w:color w:val="000000"/>
                <w:sz w:val="20"/>
                <w:szCs w:val="21"/>
              </w:rPr>
              <w:t>Loctite263</w:t>
            </w:r>
          </w:p>
        </w:tc>
      </w:tr>
      <w:tr w:rsidR="00425F3A" w:rsidRPr="00E17EF1" w14:paraId="32494A9E" w14:textId="77777777" w:rsidTr="00605549">
        <w:trPr>
          <w:trHeight w:val="284"/>
        </w:trPr>
        <w:tc>
          <w:tcPr>
            <w:tcW w:w="399" w:type="pct"/>
            <w:shd w:val="clear" w:color="auto" w:fill="auto"/>
            <w:vAlign w:val="center"/>
          </w:tcPr>
          <w:p w14:paraId="69D12FE5" w14:textId="7A6A0AEC" w:rsidR="00425F3A" w:rsidRPr="000E6CF9" w:rsidRDefault="00425F3A" w:rsidP="00425F3A">
            <w:pPr>
              <w:pStyle w:val="Table"/>
              <w:jc w:val="center"/>
              <w:rPr>
                <w:color w:val="000000" w:themeColor="text1"/>
                <w:szCs w:val="21"/>
              </w:rPr>
            </w:pPr>
            <w:r>
              <w:rPr>
                <w:color w:val="000000"/>
                <w:sz w:val="20"/>
                <w:szCs w:val="20"/>
              </w:rPr>
              <w:t xml:space="preserve"> 10-3</w:t>
            </w:r>
          </w:p>
        </w:tc>
        <w:tc>
          <w:tcPr>
            <w:tcW w:w="621" w:type="pct"/>
            <w:shd w:val="clear" w:color="auto" w:fill="auto"/>
            <w:vAlign w:val="center"/>
          </w:tcPr>
          <w:p w14:paraId="1927570F" w14:textId="06C9E537" w:rsidR="00425F3A" w:rsidRPr="000E6CF9" w:rsidRDefault="00425F3A" w:rsidP="00425F3A">
            <w:pPr>
              <w:pStyle w:val="Table"/>
              <w:jc w:val="center"/>
              <w:rPr>
                <w:color w:val="000000" w:themeColor="text1"/>
                <w:szCs w:val="21"/>
              </w:rPr>
            </w:pPr>
            <w:r>
              <w:rPr>
                <w:color w:val="000000"/>
                <w:sz w:val="20"/>
                <w:szCs w:val="21"/>
              </w:rPr>
              <w:t>YMM-3</w:t>
            </w:r>
          </w:p>
        </w:tc>
        <w:tc>
          <w:tcPr>
            <w:tcW w:w="1029" w:type="pct"/>
            <w:shd w:val="clear" w:color="auto" w:fill="auto"/>
            <w:vAlign w:val="center"/>
          </w:tcPr>
          <w:p w14:paraId="15439F63" w14:textId="48B16FB9" w:rsidR="00425F3A" w:rsidRPr="000E6CF9" w:rsidRDefault="00425F3A" w:rsidP="00425F3A">
            <w:pPr>
              <w:pStyle w:val="Table"/>
              <w:jc w:val="center"/>
              <w:rPr>
                <w:color w:val="000000" w:themeColor="text1"/>
                <w:szCs w:val="21"/>
              </w:rPr>
            </w:pPr>
            <w:r>
              <w:rPr>
                <w:color w:val="000000"/>
                <w:sz w:val="20"/>
                <w:szCs w:val="21"/>
              </w:rPr>
              <w:t>Minus Y (Mechanism) side 3</w:t>
            </w:r>
          </w:p>
        </w:tc>
        <w:tc>
          <w:tcPr>
            <w:tcW w:w="678" w:type="pct"/>
            <w:shd w:val="clear" w:color="auto" w:fill="auto"/>
            <w:vAlign w:val="center"/>
          </w:tcPr>
          <w:p w14:paraId="5E4650A3" w14:textId="612094B2" w:rsidR="00425F3A" w:rsidRPr="000E6CF9"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4A90557B" w14:textId="13491C41" w:rsidR="00425F3A" w:rsidRPr="000E6CF9" w:rsidRDefault="00425F3A" w:rsidP="00425F3A">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1E2C287A" w14:textId="47D13B62" w:rsidR="00425F3A" w:rsidRPr="000E6CF9" w:rsidRDefault="00425F3A" w:rsidP="00425F3A">
            <w:pPr>
              <w:pStyle w:val="Table"/>
              <w:jc w:val="center"/>
              <w:rPr>
                <w:color w:val="000000" w:themeColor="text1"/>
                <w:szCs w:val="21"/>
              </w:rPr>
            </w:pPr>
            <w:r>
              <w:rPr>
                <w:color w:val="000000"/>
                <w:sz w:val="20"/>
                <w:szCs w:val="21"/>
              </w:rPr>
              <w:t>0.176</w:t>
            </w:r>
          </w:p>
        </w:tc>
        <w:tc>
          <w:tcPr>
            <w:tcW w:w="925" w:type="pct"/>
            <w:shd w:val="clear" w:color="auto" w:fill="auto"/>
            <w:vAlign w:val="center"/>
          </w:tcPr>
          <w:p w14:paraId="1F198D2A" w14:textId="6ACC5E69" w:rsidR="00425F3A" w:rsidRPr="000E6CF9" w:rsidRDefault="00425F3A" w:rsidP="00425F3A">
            <w:pPr>
              <w:pStyle w:val="Table"/>
              <w:jc w:val="center"/>
              <w:rPr>
                <w:color w:val="000000" w:themeColor="text1"/>
                <w:szCs w:val="21"/>
              </w:rPr>
            </w:pPr>
            <w:r>
              <w:rPr>
                <w:color w:val="000000"/>
                <w:sz w:val="20"/>
                <w:szCs w:val="21"/>
              </w:rPr>
              <w:t>Loctite263</w:t>
            </w:r>
          </w:p>
        </w:tc>
      </w:tr>
      <w:tr w:rsidR="00425F3A" w:rsidRPr="00E17EF1" w14:paraId="78C92332" w14:textId="77777777" w:rsidTr="00605549">
        <w:trPr>
          <w:trHeight w:val="284"/>
        </w:trPr>
        <w:tc>
          <w:tcPr>
            <w:tcW w:w="399" w:type="pct"/>
            <w:shd w:val="clear" w:color="auto" w:fill="auto"/>
            <w:vAlign w:val="center"/>
          </w:tcPr>
          <w:p w14:paraId="74EBA6B5" w14:textId="14AA94F7" w:rsidR="00425F3A" w:rsidRPr="000E6CF9" w:rsidRDefault="00425F3A" w:rsidP="00425F3A">
            <w:pPr>
              <w:pStyle w:val="Table"/>
              <w:jc w:val="center"/>
              <w:rPr>
                <w:color w:val="000000" w:themeColor="text1"/>
                <w:szCs w:val="21"/>
              </w:rPr>
            </w:pPr>
            <w:r>
              <w:rPr>
                <w:color w:val="000000"/>
                <w:sz w:val="20"/>
                <w:szCs w:val="20"/>
              </w:rPr>
              <w:t xml:space="preserve"> 10-4</w:t>
            </w:r>
          </w:p>
        </w:tc>
        <w:tc>
          <w:tcPr>
            <w:tcW w:w="621" w:type="pct"/>
            <w:shd w:val="clear" w:color="auto" w:fill="auto"/>
            <w:vAlign w:val="center"/>
          </w:tcPr>
          <w:p w14:paraId="0F67735B" w14:textId="71A8DB9F" w:rsidR="00425F3A" w:rsidRPr="000E6CF9" w:rsidRDefault="00425F3A" w:rsidP="00425F3A">
            <w:pPr>
              <w:pStyle w:val="Table"/>
              <w:jc w:val="center"/>
              <w:rPr>
                <w:color w:val="000000" w:themeColor="text1"/>
                <w:szCs w:val="21"/>
              </w:rPr>
            </w:pPr>
            <w:r>
              <w:rPr>
                <w:color w:val="000000"/>
                <w:sz w:val="20"/>
                <w:szCs w:val="21"/>
              </w:rPr>
              <w:t>YMM-4</w:t>
            </w:r>
          </w:p>
        </w:tc>
        <w:tc>
          <w:tcPr>
            <w:tcW w:w="1029" w:type="pct"/>
            <w:shd w:val="clear" w:color="auto" w:fill="auto"/>
            <w:vAlign w:val="center"/>
          </w:tcPr>
          <w:p w14:paraId="0EC11871" w14:textId="3B6C6C60" w:rsidR="00425F3A" w:rsidRPr="000E6CF9" w:rsidRDefault="00425F3A" w:rsidP="00425F3A">
            <w:pPr>
              <w:pStyle w:val="Table"/>
              <w:jc w:val="center"/>
              <w:rPr>
                <w:color w:val="000000" w:themeColor="text1"/>
                <w:szCs w:val="21"/>
              </w:rPr>
            </w:pPr>
            <w:r>
              <w:rPr>
                <w:color w:val="000000"/>
                <w:sz w:val="20"/>
                <w:szCs w:val="21"/>
              </w:rPr>
              <w:t>Minus Y (Mechanism) side 4</w:t>
            </w:r>
          </w:p>
        </w:tc>
        <w:tc>
          <w:tcPr>
            <w:tcW w:w="678" w:type="pct"/>
            <w:shd w:val="clear" w:color="auto" w:fill="auto"/>
            <w:vAlign w:val="center"/>
          </w:tcPr>
          <w:p w14:paraId="20D36B3D" w14:textId="447BF10D" w:rsidR="00425F3A" w:rsidRPr="000E6CF9" w:rsidRDefault="00425F3A" w:rsidP="00425F3A">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69C5C1DF" w14:textId="38F06500" w:rsidR="00425F3A" w:rsidRPr="000E6CF9" w:rsidRDefault="00425F3A" w:rsidP="00425F3A">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62AB897C" w14:textId="5FCBBDE2" w:rsidR="00425F3A" w:rsidRPr="000E6CF9" w:rsidRDefault="00425F3A" w:rsidP="00425F3A">
            <w:pPr>
              <w:pStyle w:val="Table"/>
              <w:jc w:val="center"/>
              <w:rPr>
                <w:color w:val="000000" w:themeColor="text1"/>
                <w:szCs w:val="21"/>
              </w:rPr>
            </w:pPr>
            <w:r>
              <w:rPr>
                <w:color w:val="000000"/>
                <w:sz w:val="20"/>
                <w:szCs w:val="21"/>
              </w:rPr>
              <w:t>0.176</w:t>
            </w:r>
          </w:p>
        </w:tc>
        <w:tc>
          <w:tcPr>
            <w:tcW w:w="925" w:type="pct"/>
            <w:shd w:val="clear" w:color="auto" w:fill="auto"/>
            <w:vAlign w:val="center"/>
          </w:tcPr>
          <w:p w14:paraId="69C65574" w14:textId="0F01CD28" w:rsidR="00425F3A" w:rsidRPr="000E6CF9" w:rsidRDefault="00425F3A" w:rsidP="00425F3A">
            <w:pPr>
              <w:pStyle w:val="Table"/>
              <w:jc w:val="center"/>
              <w:rPr>
                <w:color w:val="000000" w:themeColor="text1"/>
                <w:szCs w:val="21"/>
              </w:rPr>
            </w:pPr>
            <w:r>
              <w:rPr>
                <w:color w:val="000000"/>
                <w:sz w:val="20"/>
                <w:szCs w:val="21"/>
              </w:rPr>
              <w:t>Loctite263</w:t>
            </w:r>
          </w:p>
        </w:tc>
      </w:tr>
      <w:tr w:rsidR="00425F3A" w:rsidRPr="00E17EF1" w14:paraId="650D0EF6" w14:textId="77777777" w:rsidTr="00605549">
        <w:trPr>
          <w:trHeight w:val="284"/>
        </w:trPr>
        <w:tc>
          <w:tcPr>
            <w:tcW w:w="399" w:type="pct"/>
            <w:shd w:val="clear" w:color="auto" w:fill="auto"/>
            <w:vAlign w:val="center"/>
          </w:tcPr>
          <w:p w14:paraId="6E7007A7" w14:textId="48936B8D" w:rsidR="00425F3A" w:rsidRPr="000E6CF9" w:rsidRDefault="00425F3A" w:rsidP="00425F3A">
            <w:pPr>
              <w:pStyle w:val="Table"/>
              <w:jc w:val="center"/>
              <w:rPr>
                <w:color w:val="000000" w:themeColor="text1"/>
                <w:szCs w:val="21"/>
              </w:rPr>
            </w:pPr>
            <w:r>
              <w:rPr>
                <w:color w:val="000000"/>
                <w:sz w:val="20"/>
                <w:szCs w:val="20"/>
              </w:rPr>
              <w:t xml:space="preserve"> 10-5</w:t>
            </w:r>
          </w:p>
        </w:tc>
        <w:tc>
          <w:tcPr>
            <w:tcW w:w="621" w:type="pct"/>
            <w:shd w:val="clear" w:color="auto" w:fill="auto"/>
            <w:vAlign w:val="center"/>
          </w:tcPr>
          <w:p w14:paraId="5AE27B9E" w14:textId="2958DE9F" w:rsidR="00425F3A" w:rsidRPr="000E6CF9" w:rsidRDefault="00425F3A" w:rsidP="00425F3A">
            <w:pPr>
              <w:pStyle w:val="Table"/>
              <w:jc w:val="center"/>
              <w:rPr>
                <w:color w:val="000000" w:themeColor="text1"/>
                <w:szCs w:val="21"/>
              </w:rPr>
            </w:pPr>
            <w:r>
              <w:rPr>
                <w:color w:val="000000"/>
                <w:sz w:val="20"/>
                <w:szCs w:val="20"/>
              </w:rPr>
              <w:t>YMM-5</w:t>
            </w:r>
          </w:p>
        </w:tc>
        <w:tc>
          <w:tcPr>
            <w:tcW w:w="1029" w:type="pct"/>
            <w:shd w:val="clear" w:color="auto" w:fill="auto"/>
            <w:vAlign w:val="center"/>
          </w:tcPr>
          <w:p w14:paraId="3DAD303E" w14:textId="666FE82E" w:rsidR="00425F3A" w:rsidRPr="000E6CF9" w:rsidRDefault="00AE07C6" w:rsidP="00425F3A">
            <w:pPr>
              <w:pStyle w:val="Table"/>
              <w:jc w:val="center"/>
              <w:rPr>
                <w:color w:val="000000" w:themeColor="text1"/>
                <w:szCs w:val="21"/>
              </w:rPr>
            </w:pPr>
            <w:r>
              <w:rPr>
                <w:color w:val="000000"/>
                <w:sz w:val="20"/>
                <w:szCs w:val="20"/>
              </w:rPr>
              <w:t>Minus</w:t>
            </w:r>
            <w:r w:rsidR="00425F3A">
              <w:rPr>
                <w:color w:val="000000"/>
                <w:sz w:val="20"/>
                <w:szCs w:val="20"/>
              </w:rPr>
              <w:t xml:space="preserve"> Y (Mechanism) side 5 </w:t>
            </w:r>
            <w:r w:rsidR="00425F3A">
              <w:rPr>
                <w:color w:val="000000"/>
                <w:sz w:val="20"/>
                <w:szCs w:val="20"/>
              </w:rPr>
              <w:lastRenderedPageBreak/>
              <w:t>(Antenna holder)</w:t>
            </w:r>
          </w:p>
        </w:tc>
        <w:tc>
          <w:tcPr>
            <w:tcW w:w="678" w:type="pct"/>
            <w:shd w:val="clear" w:color="auto" w:fill="auto"/>
            <w:vAlign w:val="center"/>
          </w:tcPr>
          <w:p w14:paraId="38209E2E" w14:textId="5AF489F5" w:rsidR="00425F3A" w:rsidRPr="000E6CF9" w:rsidRDefault="00425F3A" w:rsidP="00425F3A">
            <w:pPr>
              <w:pStyle w:val="Table"/>
              <w:jc w:val="center"/>
              <w:rPr>
                <w:color w:val="000000" w:themeColor="text1"/>
                <w:szCs w:val="21"/>
              </w:rPr>
            </w:pPr>
            <w:r>
              <w:rPr>
                <w:color w:val="000000" w:themeColor="text1"/>
                <w:sz w:val="20"/>
                <w:szCs w:val="21"/>
              </w:rPr>
              <w:lastRenderedPageBreak/>
              <w:t>M2</w:t>
            </w:r>
          </w:p>
        </w:tc>
        <w:tc>
          <w:tcPr>
            <w:tcW w:w="761" w:type="pct"/>
            <w:shd w:val="clear" w:color="auto" w:fill="auto"/>
            <w:vAlign w:val="center"/>
          </w:tcPr>
          <w:p w14:paraId="56611484" w14:textId="0356BE43" w:rsidR="00425F3A" w:rsidRPr="000E6CF9" w:rsidRDefault="00425F3A" w:rsidP="00425F3A">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655CE291" w14:textId="3F9E666C" w:rsidR="00425F3A" w:rsidRPr="000E6CF9" w:rsidRDefault="00425F3A" w:rsidP="00425F3A">
            <w:pPr>
              <w:pStyle w:val="Table"/>
              <w:jc w:val="center"/>
              <w:rPr>
                <w:color w:val="000000" w:themeColor="text1"/>
                <w:szCs w:val="21"/>
              </w:rPr>
            </w:pPr>
            <w:r>
              <w:rPr>
                <w:color w:val="000000"/>
                <w:sz w:val="20"/>
                <w:szCs w:val="21"/>
              </w:rPr>
              <w:t>0.176</w:t>
            </w:r>
          </w:p>
        </w:tc>
        <w:tc>
          <w:tcPr>
            <w:tcW w:w="925" w:type="pct"/>
            <w:shd w:val="clear" w:color="auto" w:fill="auto"/>
            <w:vAlign w:val="center"/>
          </w:tcPr>
          <w:p w14:paraId="376CD3FB" w14:textId="43F13650" w:rsidR="00425F3A" w:rsidRPr="000E6CF9" w:rsidRDefault="00425F3A" w:rsidP="00425F3A">
            <w:pPr>
              <w:pStyle w:val="Table"/>
              <w:jc w:val="center"/>
              <w:rPr>
                <w:color w:val="000000" w:themeColor="text1"/>
                <w:szCs w:val="21"/>
              </w:rPr>
            </w:pPr>
            <w:r>
              <w:rPr>
                <w:color w:val="000000"/>
                <w:sz w:val="20"/>
                <w:szCs w:val="21"/>
              </w:rPr>
              <w:t>Loctite263</w:t>
            </w:r>
          </w:p>
        </w:tc>
      </w:tr>
      <w:tr w:rsidR="00425F3A" w:rsidRPr="00E17EF1" w14:paraId="35EDBCAA" w14:textId="77777777" w:rsidTr="00605549">
        <w:trPr>
          <w:trHeight w:val="284"/>
        </w:trPr>
        <w:tc>
          <w:tcPr>
            <w:tcW w:w="399" w:type="pct"/>
            <w:shd w:val="clear" w:color="auto" w:fill="auto"/>
            <w:vAlign w:val="center"/>
          </w:tcPr>
          <w:p w14:paraId="1C5DE951" w14:textId="5C067EE5" w:rsidR="00425F3A" w:rsidRPr="000E6CF9" w:rsidRDefault="00425F3A" w:rsidP="00425F3A">
            <w:pPr>
              <w:pStyle w:val="Table"/>
              <w:jc w:val="center"/>
              <w:rPr>
                <w:color w:val="000000" w:themeColor="text1"/>
                <w:szCs w:val="21"/>
              </w:rPr>
            </w:pPr>
            <w:r>
              <w:rPr>
                <w:color w:val="000000"/>
                <w:sz w:val="20"/>
                <w:szCs w:val="20"/>
              </w:rPr>
              <w:t xml:space="preserve"> 10-6</w:t>
            </w:r>
          </w:p>
        </w:tc>
        <w:tc>
          <w:tcPr>
            <w:tcW w:w="621" w:type="pct"/>
            <w:shd w:val="clear" w:color="auto" w:fill="auto"/>
            <w:vAlign w:val="center"/>
          </w:tcPr>
          <w:p w14:paraId="59CC90A8" w14:textId="0E4C1C8F" w:rsidR="00425F3A" w:rsidRPr="000E6CF9" w:rsidRDefault="00425F3A" w:rsidP="00425F3A">
            <w:pPr>
              <w:pStyle w:val="Table"/>
              <w:jc w:val="center"/>
              <w:rPr>
                <w:color w:val="000000" w:themeColor="text1"/>
                <w:szCs w:val="21"/>
              </w:rPr>
            </w:pPr>
            <w:r>
              <w:rPr>
                <w:color w:val="000000"/>
                <w:sz w:val="20"/>
                <w:szCs w:val="20"/>
              </w:rPr>
              <w:t>YMM-6</w:t>
            </w:r>
          </w:p>
        </w:tc>
        <w:tc>
          <w:tcPr>
            <w:tcW w:w="1029" w:type="pct"/>
            <w:shd w:val="clear" w:color="auto" w:fill="auto"/>
            <w:vAlign w:val="center"/>
          </w:tcPr>
          <w:p w14:paraId="17D65AC5" w14:textId="362BBB9F"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6 (Antenna holder)</w:t>
            </w:r>
          </w:p>
        </w:tc>
        <w:tc>
          <w:tcPr>
            <w:tcW w:w="678" w:type="pct"/>
            <w:shd w:val="clear" w:color="auto" w:fill="auto"/>
            <w:vAlign w:val="center"/>
          </w:tcPr>
          <w:p w14:paraId="1564F3F6" w14:textId="3917F19B"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5CEFE747" w14:textId="21214904"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7A88707F" w14:textId="75C763F5"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5F50B2F1" w14:textId="662BCD6F"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6D8A3A02" w14:textId="77777777" w:rsidTr="00605549">
        <w:trPr>
          <w:trHeight w:val="284"/>
        </w:trPr>
        <w:tc>
          <w:tcPr>
            <w:tcW w:w="399" w:type="pct"/>
            <w:shd w:val="clear" w:color="auto" w:fill="auto"/>
            <w:vAlign w:val="center"/>
          </w:tcPr>
          <w:p w14:paraId="6B310F85" w14:textId="57C2D45C" w:rsidR="00425F3A" w:rsidRPr="000E6CF9" w:rsidRDefault="00425F3A" w:rsidP="00425F3A">
            <w:pPr>
              <w:pStyle w:val="Table"/>
              <w:jc w:val="center"/>
              <w:rPr>
                <w:color w:val="000000" w:themeColor="text1"/>
                <w:szCs w:val="21"/>
              </w:rPr>
            </w:pPr>
            <w:r>
              <w:rPr>
                <w:color w:val="000000"/>
                <w:sz w:val="20"/>
                <w:szCs w:val="20"/>
              </w:rPr>
              <w:t xml:space="preserve"> 10-7</w:t>
            </w:r>
          </w:p>
        </w:tc>
        <w:tc>
          <w:tcPr>
            <w:tcW w:w="621" w:type="pct"/>
            <w:shd w:val="clear" w:color="auto" w:fill="auto"/>
            <w:vAlign w:val="center"/>
          </w:tcPr>
          <w:p w14:paraId="542D4FE9" w14:textId="52AC046D" w:rsidR="00425F3A" w:rsidRPr="000E6CF9" w:rsidRDefault="00425F3A" w:rsidP="00425F3A">
            <w:pPr>
              <w:pStyle w:val="Table"/>
              <w:jc w:val="center"/>
              <w:rPr>
                <w:color w:val="000000" w:themeColor="text1"/>
                <w:szCs w:val="21"/>
              </w:rPr>
            </w:pPr>
            <w:r>
              <w:rPr>
                <w:color w:val="000000"/>
                <w:sz w:val="20"/>
                <w:szCs w:val="20"/>
              </w:rPr>
              <w:t>YMM-7</w:t>
            </w:r>
          </w:p>
        </w:tc>
        <w:tc>
          <w:tcPr>
            <w:tcW w:w="1029" w:type="pct"/>
            <w:shd w:val="clear" w:color="auto" w:fill="auto"/>
            <w:vAlign w:val="center"/>
          </w:tcPr>
          <w:p w14:paraId="695F7B61" w14:textId="3CB81214"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7 (Antenna holder)</w:t>
            </w:r>
          </w:p>
        </w:tc>
        <w:tc>
          <w:tcPr>
            <w:tcW w:w="678" w:type="pct"/>
            <w:shd w:val="clear" w:color="auto" w:fill="auto"/>
            <w:vAlign w:val="center"/>
          </w:tcPr>
          <w:p w14:paraId="0F0D1AFF" w14:textId="29B83C2A"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04D16B8D" w14:textId="4DA2155D"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7117BB90" w14:textId="3781C1E6"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36837E1F" w14:textId="614B2361"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6435F35D" w14:textId="77777777" w:rsidTr="00605549">
        <w:trPr>
          <w:trHeight w:val="284"/>
        </w:trPr>
        <w:tc>
          <w:tcPr>
            <w:tcW w:w="399" w:type="pct"/>
            <w:shd w:val="clear" w:color="auto" w:fill="auto"/>
            <w:vAlign w:val="center"/>
          </w:tcPr>
          <w:p w14:paraId="513312E9" w14:textId="7F9E3685" w:rsidR="00425F3A" w:rsidRPr="000E6CF9" w:rsidRDefault="00425F3A" w:rsidP="00425F3A">
            <w:pPr>
              <w:pStyle w:val="Table"/>
              <w:jc w:val="center"/>
              <w:rPr>
                <w:color w:val="000000" w:themeColor="text1"/>
                <w:szCs w:val="21"/>
              </w:rPr>
            </w:pPr>
            <w:r>
              <w:rPr>
                <w:color w:val="000000"/>
                <w:sz w:val="20"/>
                <w:szCs w:val="20"/>
              </w:rPr>
              <w:t xml:space="preserve"> 10-8</w:t>
            </w:r>
          </w:p>
        </w:tc>
        <w:tc>
          <w:tcPr>
            <w:tcW w:w="621" w:type="pct"/>
            <w:shd w:val="clear" w:color="auto" w:fill="auto"/>
            <w:vAlign w:val="center"/>
          </w:tcPr>
          <w:p w14:paraId="2F69662A" w14:textId="22A47189" w:rsidR="00425F3A" w:rsidRPr="000E6CF9" w:rsidRDefault="00425F3A" w:rsidP="00425F3A">
            <w:pPr>
              <w:pStyle w:val="Table"/>
              <w:jc w:val="center"/>
              <w:rPr>
                <w:color w:val="000000" w:themeColor="text1"/>
                <w:szCs w:val="21"/>
              </w:rPr>
            </w:pPr>
            <w:r>
              <w:rPr>
                <w:color w:val="000000"/>
                <w:sz w:val="20"/>
                <w:szCs w:val="20"/>
              </w:rPr>
              <w:t>YMM-8</w:t>
            </w:r>
          </w:p>
        </w:tc>
        <w:tc>
          <w:tcPr>
            <w:tcW w:w="1029" w:type="pct"/>
            <w:shd w:val="clear" w:color="auto" w:fill="auto"/>
            <w:vAlign w:val="center"/>
          </w:tcPr>
          <w:p w14:paraId="798113D9" w14:textId="4990F7B7"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8 (Antenna holder)</w:t>
            </w:r>
          </w:p>
        </w:tc>
        <w:tc>
          <w:tcPr>
            <w:tcW w:w="678" w:type="pct"/>
            <w:shd w:val="clear" w:color="auto" w:fill="auto"/>
            <w:vAlign w:val="center"/>
          </w:tcPr>
          <w:p w14:paraId="67E36DAE" w14:textId="35597D3D"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1AF3A42C" w14:textId="6A1FA124"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0FEDFE69" w14:textId="7354E56B"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3845AE21" w14:textId="56E79C76"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400346A5" w14:textId="77777777" w:rsidTr="00605549">
        <w:trPr>
          <w:trHeight w:val="284"/>
        </w:trPr>
        <w:tc>
          <w:tcPr>
            <w:tcW w:w="399" w:type="pct"/>
            <w:shd w:val="clear" w:color="auto" w:fill="auto"/>
            <w:vAlign w:val="center"/>
          </w:tcPr>
          <w:p w14:paraId="7CD02C40" w14:textId="1EE18DFC" w:rsidR="00425F3A" w:rsidRPr="000E6CF9" w:rsidRDefault="00425F3A" w:rsidP="00425F3A">
            <w:pPr>
              <w:pStyle w:val="Table"/>
              <w:jc w:val="center"/>
              <w:rPr>
                <w:color w:val="000000" w:themeColor="text1"/>
                <w:szCs w:val="21"/>
              </w:rPr>
            </w:pPr>
            <w:r>
              <w:rPr>
                <w:color w:val="000000"/>
                <w:sz w:val="20"/>
                <w:szCs w:val="20"/>
              </w:rPr>
              <w:t xml:space="preserve"> 10-9</w:t>
            </w:r>
          </w:p>
        </w:tc>
        <w:tc>
          <w:tcPr>
            <w:tcW w:w="621" w:type="pct"/>
            <w:shd w:val="clear" w:color="auto" w:fill="auto"/>
            <w:vAlign w:val="center"/>
          </w:tcPr>
          <w:p w14:paraId="593E800B" w14:textId="728838FA" w:rsidR="00425F3A" w:rsidRPr="000E6CF9" w:rsidRDefault="00425F3A" w:rsidP="00425F3A">
            <w:pPr>
              <w:pStyle w:val="Table"/>
              <w:jc w:val="center"/>
              <w:rPr>
                <w:color w:val="000000" w:themeColor="text1"/>
                <w:szCs w:val="21"/>
              </w:rPr>
            </w:pPr>
            <w:r>
              <w:rPr>
                <w:color w:val="000000"/>
                <w:sz w:val="20"/>
                <w:szCs w:val="20"/>
              </w:rPr>
              <w:t>YMM-9</w:t>
            </w:r>
          </w:p>
        </w:tc>
        <w:tc>
          <w:tcPr>
            <w:tcW w:w="1029" w:type="pct"/>
            <w:shd w:val="clear" w:color="auto" w:fill="auto"/>
            <w:vAlign w:val="center"/>
          </w:tcPr>
          <w:p w14:paraId="4DC31C4F" w14:textId="036E4DEF"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9 (Antenna holder)</w:t>
            </w:r>
          </w:p>
        </w:tc>
        <w:tc>
          <w:tcPr>
            <w:tcW w:w="678" w:type="pct"/>
            <w:shd w:val="clear" w:color="auto" w:fill="auto"/>
            <w:vAlign w:val="center"/>
          </w:tcPr>
          <w:p w14:paraId="5121D545" w14:textId="141A40AC"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19FF985A" w14:textId="1BF77643"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7D8477D4" w14:textId="03ACF530"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5DF5F6A0" w14:textId="44BE0A5E"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6CC2DC53" w14:textId="77777777" w:rsidTr="00605549">
        <w:trPr>
          <w:trHeight w:val="284"/>
        </w:trPr>
        <w:tc>
          <w:tcPr>
            <w:tcW w:w="399" w:type="pct"/>
            <w:shd w:val="clear" w:color="auto" w:fill="auto"/>
            <w:vAlign w:val="center"/>
          </w:tcPr>
          <w:p w14:paraId="6E3C58F7" w14:textId="318317C5" w:rsidR="00425F3A" w:rsidRPr="000E6CF9" w:rsidRDefault="00425F3A" w:rsidP="00425F3A">
            <w:pPr>
              <w:pStyle w:val="Table"/>
              <w:jc w:val="center"/>
              <w:rPr>
                <w:color w:val="000000" w:themeColor="text1"/>
                <w:szCs w:val="21"/>
              </w:rPr>
            </w:pPr>
            <w:r>
              <w:rPr>
                <w:color w:val="000000"/>
                <w:sz w:val="20"/>
                <w:szCs w:val="20"/>
              </w:rPr>
              <w:t xml:space="preserve"> 10-10</w:t>
            </w:r>
          </w:p>
        </w:tc>
        <w:tc>
          <w:tcPr>
            <w:tcW w:w="621" w:type="pct"/>
            <w:shd w:val="clear" w:color="auto" w:fill="auto"/>
            <w:vAlign w:val="center"/>
          </w:tcPr>
          <w:p w14:paraId="1C2DE100" w14:textId="14A577E7" w:rsidR="00425F3A" w:rsidRPr="000E6CF9" w:rsidRDefault="00425F3A" w:rsidP="00425F3A">
            <w:pPr>
              <w:pStyle w:val="Table"/>
              <w:jc w:val="center"/>
              <w:rPr>
                <w:color w:val="000000" w:themeColor="text1"/>
                <w:szCs w:val="21"/>
              </w:rPr>
            </w:pPr>
            <w:r>
              <w:rPr>
                <w:color w:val="000000"/>
                <w:sz w:val="20"/>
                <w:szCs w:val="20"/>
              </w:rPr>
              <w:t>YMM-10</w:t>
            </w:r>
          </w:p>
        </w:tc>
        <w:tc>
          <w:tcPr>
            <w:tcW w:w="1029" w:type="pct"/>
            <w:shd w:val="clear" w:color="auto" w:fill="auto"/>
            <w:vAlign w:val="center"/>
          </w:tcPr>
          <w:p w14:paraId="271D7007" w14:textId="41BB508B"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10 (Antenna holder)</w:t>
            </w:r>
          </w:p>
        </w:tc>
        <w:tc>
          <w:tcPr>
            <w:tcW w:w="678" w:type="pct"/>
            <w:shd w:val="clear" w:color="auto" w:fill="auto"/>
            <w:vAlign w:val="center"/>
          </w:tcPr>
          <w:p w14:paraId="2F5F8AC5" w14:textId="129F0A2B"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7F5B7351" w14:textId="4670AB04"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7263DCC3" w14:textId="7DD3AF29"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7C192C3B" w14:textId="69DC8C01"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5C0B87F2" w14:textId="77777777" w:rsidTr="00605549">
        <w:trPr>
          <w:trHeight w:val="284"/>
        </w:trPr>
        <w:tc>
          <w:tcPr>
            <w:tcW w:w="399" w:type="pct"/>
            <w:shd w:val="clear" w:color="auto" w:fill="auto"/>
            <w:vAlign w:val="center"/>
          </w:tcPr>
          <w:p w14:paraId="580AF390" w14:textId="448F8ED4" w:rsidR="00425F3A" w:rsidRPr="000E6CF9" w:rsidRDefault="00425F3A" w:rsidP="00425F3A">
            <w:pPr>
              <w:pStyle w:val="Table"/>
              <w:jc w:val="center"/>
              <w:rPr>
                <w:color w:val="000000" w:themeColor="text1"/>
                <w:szCs w:val="21"/>
              </w:rPr>
            </w:pPr>
            <w:r>
              <w:rPr>
                <w:color w:val="000000"/>
                <w:sz w:val="20"/>
                <w:szCs w:val="20"/>
              </w:rPr>
              <w:t xml:space="preserve"> 10-11</w:t>
            </w:r>
          </w:p>
        </w:tc>
        <w:tc>
          <w:tcPr>
            <w:tcW w:w="621" w:type="pct"/>
            <w:shd w:val="clear" w:color="auto" w:fill="auto"/>
            <w:vAlign w:val="center"/>
          </w:tcPr>
          <w:p w14:paraId="372EC423" w14:textId="5A2780F7" w:rsidR="00425F3A" w:rsidRPr="000E6CF9" w:rsidRDefault="00425F3A" w:rsidP="00425F3A">
            <w:pPr>
              <w:pStyle w:val="Table"/>
              <w:jc w:val="center"/>
              <w:rPr>
                <w:color w:val="000000" w:themeColor="text1"/>
                <w:szCs w:val="21"/>
              </w:rPr>
            </w:pPr>
            <w:r>
              <w:rPr>
                <w:color w:val="000000"/>
                <w:sz w:val="20"/>
                <w:szCs w:val="20"/>
              </w:rPr>
              <w:t>YMM-11</w:t>
            </w:r>
          </w:p>
        </w:tc>
        <w:tc>
          <w:tcPr>
            <w:tcW w:w="1029" w:type="pct"/>
            <w:shd w:val="clear" w:color="auto" w:fill="auto"/>
            <w:vAlign w:val="center"/>
          </w:tcPr>
          <w:p w14:paraId="182750FA" w14:textId="0B8E0374"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11 (Antenna holder)</w:t>
            </w:r>
          </w:p>
        </w:tc>
        <w:tc>
          <w:tcPr>
            <w:tcW w:w="678" w:type="pct"/>
            <w:shd w:val="clear" w:color="auto" w:fill="auto"/>
            <w:vAlign w:val="center"/>
          </w:tcPr>
          <w:p w14:paraId="375A4DA1" w14:textId="3214B55F"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1E60E5EB" w14:textId="1D07ACAD"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06612657" w14:textId="7EB23900"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58089366" w14:textId="700E1204" w:rsidR="00425F3A" w:rsidRPr="000E6CF9" w:rsidRDefault="00425F3A" w:rsidP="00425F3A">
            <w:pPr>
              <w:pStyle w:val="Table"/>
              <w:jc w:val="center"/>
              <w:rPr>
                <w:color w:val="000000" w:themeColor="text1"/>
                <w:szCs w:val="21"/>
              </w:rPr>
            </w:pPr>
            <w:r>
              <w:rPr>
                <w:color w:val="000000"/>
                <w:sz w:val="20"/>
                <w:szCs w:val="20"/>
              </w:rPr>
              <w:t>Loctite263</w:t>
            </w:r>
          </w:p>
        </w:tc>
      </w:tr>
      <w:tr w:rsidR="00425F3A" w:rsidRPr="00E17EF1" w14:paraId="1608751D" w14:textId="77777777" w:rsidTr="00605549">
        <w:trPr>
          <w:trHeight w:val="284"/>
        </w:trPr>
        <w:tc>
          <w:tcPr>
            <w:tcW w:w="399" w:type="pct"/>
            <w:shd w:val="clear" w:color="auto" w:fill="auto"/>
            <w:vAlign w:val="center"/>
          </w:tcPr>
          <w:p w14:paraId="3FD35EB3" w14:textId="3BA209B7" w:rsidR="00425F3A" w:rsidRPr="000E6CF9" w:rsidRDefault="00425F3A" w:rsidP="00425F3A">
            <w:pPr>
              <w:pStyle w:val="Table"/>
              <w:jc w:val="center"/>
              <w:rPr>
                <w:color w:val="000000" w:themeColor="text1"/>
                <w:szCs w:val="21"/>
              </w:rPr>
            </w:pPr>
            <w:r>
              <w:rPr>
                <w:color w:val="000000"/>
                <w:sz w:val="20"/>
                <w:szCs w:val="20"/>
              </w:rPr>
              <w:t xml:space="preserve"> 10-12</w:t>
            </w:r>
          </w:p>
        </w:tc>
        <w:tc>
          <w:tcPr>
            <w:tcW w:w="621" w:type="pct"/>
            <w:shd w:val="clear" w:color="auto" w:fill="auto"/>
            <w:vAlign w:val="center"/>
          </w:tcPr>
          <w:p w14:paraId="2AE4DD35" w14:textId="19B2605B" w:rsidR="00425F3A" w:rsidRPr="000E6CF9" w:rsidRDefault="00425F3A" w:rsidP="00425F3A">
            <w:pPr>
              <w:pStyle w:val="Table"/>
              <w:jc w:val="center"/>
              <w:rPr>
                <w:color w:val="000000" w:themeColor="text1"/>
                <w:szCs w:val="21"/>
              </w:rPr>
            </w:pPr>
            <w:r>
              <w:rPr>
                <w:color w:val="000000"/>
                <w:sz w:val="20"/>
                <w:szCs w:val="20"/>
              </w:rPr>
              <w:t>YMM-12</w:t>
            </w:r>
          </w:p>
        </w:tc>
        <w:tc>
          <w:tcPr>
            <w:tcW w:w="1029" w:type="pct"/>
            <w:shd w:val="clear" w:color="auto" w:fill="auto"/>
            <w:vAlign w:val="center"/>
          </w:tcPr>
          <w:p w14:paraId="29070E7A" w14:textId="145A75E6" w:rsidR="00425F3A" w:rsidRPr="000E6CF9" w:rsidRDefault="00AE07C6" w:rsidP="00425F3A">
            <w:pPr>
              <w:pStyle w:val="Table"/>
              <w:jc w:val="center"/>
              <w:rPr>
                <w:color w:val="000000" w:themeColor="text1"/>
                <w:szCs w:val="21"/>
              </w:rPr>
            </w:pPr>
            <w:r>
              <w:rPr>
                <w:color w:val="000000"/>
                <w:sz w:val="20"/>
                <w:szCs w:val="20"/>
              </w:rPr>
              <w:t xml:space="preserve">Minus </w:t>
            </w:r>
            <w:r w:rsidR="00425F3A">
              <w:rPr>
                <w:color w:val="000000"/>
                <w:sz w:val="20"/>
                <w:szCs w:val="20"/>
              </w:rPr>
              <w:t>Y (Mechanism) side 12 (Antenna holder)</w:t>
            </w:r>
          </w:p>
        </w:tc>
        <w:tc>
          <w:tcPr>
            <w:tcW w:w="678" w:type="pct"/>
            <w:shd w:val="clear" w:color="auto" w:fill="auto"/>
            <w:vAlign w:val="center"/>
          </w:tcPr>
          <w:p w14:paraId="0EC31818" w14:textId="7D207433" w:rsidR="00425F3A" w:rsidRPr="000E6CF9" w:rsidRDefault="00425F3A" w:rsidP="00425F3A">
            <w:pPr>
              <w:pStyle w:val="Table"/>
              <w:jc w:val="center"/>
              <w:rPr>
                <w:color w:val="000000" w:themeColor="text1"/>
                <w:szCs w:val="21"/>
              </w:rPr>
            </w:pPr>
            <w:r>
              <w:rPr>
                <w:color w:val="000000"/>
                <w:sz w:val="20"/>
                <w:szCs w:val="20"/>
              </w:rPr>
              <w:t>M2</w:t>
            </w:r>
          </w:p>
        </w:tc>
        <w:tc>
          <w:tcPr>
            <w:tcW w:w="761" w:type="pct"/>
            <w:shd w:val="clear" w:color="auto" w:fill="auto"/>
            <w:vAlign w:val="center"/>
          </w:tcPr>
          <w:p w14:paraId="6D8005EA" w14:textId="40CC4EF1" w:rsidR="00425F3A" w:rsidRPr="000E6CF9" w:rsidRDefault="00425F3A" w:rsidP="00425F3A">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636FE0DC" w14:textId="27ABB138" w:rsidR="00425F3A" w:rsidRPr="000E6CF9" w:rsidRDefault="00425F3A" w:rsidP="00425F3A">
            <w:pPr>
              <w:pStyle w:val="Table"/>
              <w:jc w:val="center"/>
              <w:rPr>
                <w:color w:val="000000" w:themeColor="text1"/>
                <w:szCs w:val="21"/>
              </w:rPr>
            </w:pPr>
            <w:r>
              <w:rPr>
                <w:color w:val="000000"/>
                <w:sz w:val="20"/>
                <w:szCs w:val="20"/>
              </w:rPr>
              <w:t>0.176</w:t>
            </w:r>
          </w:p>
        </w:tc>
        <w:tc>
          <w:tcPr>
            <w:tcW w:w="925" w:type="pct"/>
            <w:shd w:val="clear" w:color="auto" w:fill="auto"/>
            <w:vAlign w:val="center"/>
          </w:tcPr>
          <w:p w14:paraId="561245B1" w14:textId="0C77FE69" w:rsidR="00425F3A" w:rsidRPr="000E6CF9" w:rsidRDefault="00425F3A" w:rsidP="00425F3A">
            <w:pPr>
              <w:pStyle w:val="Table"/>
              <w:jc w:val="center"/>
              <w:rPr>
                <w:color w:val="000000" w:themeColor="text1"/>
                <w:szCs w:val="21"/>
              </w:rPr>
            </w:pPr>
            <w:r>
              <w:rPr>
                <w:color w:val="000000"/>
                <w:sz w:val="20"/>
                <w:szCs w:val="20"/>
              </w:rPr>
              <w:t>Loctite263</w:t>
            </w:r>
          </w:p>
        </w:tc>
      </w:tr>
      <w:tr w:rsidR="00A64B36" w:rsidRPr="00E17EF1" w14:paraId="66056CCB" w14:textId="77777777" w:rsidTr="00605549">
        <w:trPr>
          <w:trHeight w:val="284"/>
        </w:trPr>
        <w:tc>
          <w:tcPr>
            <w:tcW w:w="399" w:type="pct"/>
            <w:shd w:val="clear" w:color="auto" w:fill="auto"/>
            <w:vAlign w:val="center"/>
          </w:tcPr>
          <w:p w14:paraId="2AF53E35" w14:textId="1DCD18BE" w:rsidR="00A64B36" w:rsidRDefault="00A64B36" w:rsidP="00A64B36">
            <w:pPr>
              <w:pStyle w:val="Table"/>
              <w:jc w:val="center"/>
              <w:rPr>
                <w:color w:val="000000"/>
                <w:sz w:val="20"/>
                <w:szCs w:val="20"/>
              </w:rPr>
            </w:pPr>
            <w:r>
              <w:rPr>
                <w:color w:val="000000"/>
                <w:sz w:val="20"/>
                <w:szCs w:val="20"/>
              </w:rPr>
              <w:t xml:space="preserve"> 10-13</w:t>
            </w:r>
          </w:p>
        </w:tc>
        <w:tc>
          <w:tcPr>
            <w:tcW w:w="621" w:type="pct"/>
            <w:shd w:val="clear" w:color="auto" w:fill="auto"/>
            <w:vAlign w:val="center"/>
          </w:tcPr>
          <w:p w14:paraId="1D604DCC" w14:textId="31625FE7" w:rsidR="00A64B36" w:rsidRDefault="00A64B36" w:rsidP="00A64B36">
            <w:pPr>
              <w:pStyle w:val="Table"/>
              <w:jc w:val="center"/>
              <w:rPr>
                <w:color w:val="000000"/>
                <w:sz w:val="20"/>
                <w:szCs w:val="20"/>
              </w:rPr>
            </w:pPr>
            <w:r>
              <w:rPr>
                <w:color w:val="000000"/>
                <w:sz w:val="20"/>
                <w:szCs w:val="20"/>
              </w:rPr>
              <w:t>YMP-13</w:t>
            </w:r>
          </w:p>
        </w:tc>
        <w:tc>
          <w:tcPr>
            <w:tcW w:w="1029" w:type="pct"/>
            <w:shd w:val="clear" w:color="auto" w:fill="auto"/>
            <w:vAlign w:val="center"/>
          </w:tcPr>
          <w:p w14:paraId="12955D16" w14:textId="0DF312CD"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13 (Antenna holder)</w:t>
            </w:r>
          </w:p>
        </w:tc>
        <w:tc>
          <w:tcPr>
            <w:tcW w:w="678" w:type="pct"/>
            <w:shd w:val="clear" w:color="auto" w:fill="auto"/>
            <w:vAlign w:val="center"/>
          </w:tcPr>
          <w:p w14:paraId="0720BD88" w14:textId="4E521792"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0E13C827" w14:textId="3E5F1C66"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27F2270F" w14:textId="61D13F28"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0FD12858" w14:textId="3370D406" w:rsidR="00A64B36" w:rsidRDefault="00A64B36" w:rsidP="00A64B36">
            <w:pPr>
              <w:pStyle w:val="Table"/>
              <w:jc w:val="center"/>
              <w:rPr>
                <w:color w:val="000000"/>
                <w:sz w:val="20"/>
                <w:szCs w:val="20"/>
              </w:rPr>
            </w:pPr>
            <w:r>
              <w:rPr>
                <w:color w:val="000000"/>
                <w:sz w:val="20"/>
                <w:szCs w:val="20"/>
              </w:rPr>
              <w:t>Loctite263</w:t>
            </w:r>
          </w:p>
        </w:tc>
      </w:tr>
      <w:tr w:rsidR="00A64B36" w:rsidRPr="00E17EF1" w14:paraId="7D9BF1FE" w14:textId="77777777" w:rsidTr="00605549">
        <w:trPr>
          <w:trHeight w:val="284"/>
        </w:trPr>
        <w:tc>
          <w:tcPr>
            <w:tcW w:w="399" w:type="pct"/>
            <w:shd w:val="clear" w:color="auto" w:fill="auto"/>
            <w:vAlign w:val="center"/>
          </w:tcPr>
          <w:p w14:paraId="51ABF263" w14:textId="772929A6" w:rsidR="00A64B36" w:rsidRDefault="00A64B36" w:rsidP="00A64B36">
            <w:pPr>
              <w:pStyle w:val="Table"/>
              <w:jc w:val="center"/>
              <w:rPr>
                <w:color w:val="000000"/>
                <w:sz w:val="20"/>
                <w:szCs w:val="20"/>
              </w:rPr>
            </w:pPr>
            <w:r>
              <w:rPr>
                <w:color w:val="000000"/>
                <w:sz w:val="20"/>
                <w:szCs w:val="20"/>
              </w:rPr>
              <w:t xml:space="preserve"> 10-14</w:t>
            </w:r>
          </w:p>
        </w:tc>
        <w:tc>
          <w:tcPr>
            <w:tcW w:w="621" w:type="pct"/>
            <w:shd w:val="clear" w:color="auto" w:fill="auto"/>
            <w:vAlign w:val="center"/>
          </w:tcPr>
          <w:p w14:paraId="4C7E9C0D" w14:textId="530BE37E" w:rsidR="00A64B36" w:rsidRDefault="00A64B36" w:rsidP="00A64B36">
            <w:pPr>
              <w:pStyle w:val="Table"/>
              <w:jc w:val="center"/>
              <w:rPr>
                <w:color w:val="000000"/>
                <w:sz w:val="20"/>
                <w:szCs w:val="20"/>
              </w:rPr>
            </w:pPr>
            <w:r>
              <w:rPr>
                <w:color w:val="000000"/>
                <w:sz w:val="20"/>
                <w:szCs w:val="20"/>
              </w:rPr>
              <w:t>YMP-14</w:t>
            </w:r>
          </w:p>
        </w:tc>
        <w:tc>
          <w:tcPr>
            <w:tcW w:w="1029" w:type="pct"/>
            <w:shd w:val="clear" w:color="auto" w:fill="auto"/>
            <w:vAlign w:val="center"/>
          </w:tcPr>
          <w:p w14:paraId="303581A1" w14:textId="41C2BF89"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14 (Antenna holder)</w:t>
            </w:r>
          </w:p>
        </w:tc>
        <w:tc>
          <w:tcPr>
            <w:tcW w:w="678" w:type="pct"/>
            <w:shd w:val="clear" w:color="auto" w:fill="auto"/>
            <w:vAlign w:val="center"/>
          </w:tcPr>
          <w:p w14:paraId="0FBACE57" w14:textId="02D548A9"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0C8A92B6" w14:textId="4B512C2C"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3B2AFEF3" w14:textId="04187758"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7B8377E8" w14:textId="39A72FE7" w:rsidR="00A64B36" w:rsidRDefault="00A64B36" w:rsidP="00A64B36">
            <w:pPr>
              <w:pStyle w:val="Table"/>
              <w:jc w:val="center"/>
              <w:rPr>
                <w:color w:val="000000"/>
                <w:sz w:val="20"/>
                <w:szCs w:val="20"/>
              </w:rPr>
            </w:pPr>
            <w:r>
              <w:rPr>
                <w:color w:val="000000"/>
                <w:sz w:val="20"/>
                <w:szCs w:val="20"/>
              </w:rPr>
              <w:t>Loctite263</w:t>
            </w:r>
          </w:p>
        </w:tc>
      </w:tr>
      <w:tr w:rsidR="00A64B36" w:rsidRPr="00E17EF1" w14:paraId="24B8B642" w14:textId="77777777" w:rsidTr="00605549">
        <w:trPr>
          <w:trHeight w:val="284"/>
        </w:trPr>
        <w:tc>
          <w:tcPr>
            <w:tcW w:w="399" w:type="pct"/>
            <w:shd w:val="clear" w:color="auto" w:fill="auto"/>
            <w:vAlign w:val="center"/>
          </w:tcPr>
          <w:p w14:paraId="07A8CAD4" w14:textId="14828A1A" w:rsidR="00A64B36" w:rsidRDefault="00A64B36" w:rsidP="00A64B36">
            <w:pPr>
              <w:pStyle w:val="Table"/>
              <w:jc w:val="center"/>
              <w:rPr>
                <w:color w:val="000000"/>
                <w:sz w:val="20"/>
                <w:szCs w:val="20"/>
              </w:rPr>
            </w:pPr>
            <w:r>
              <w:rPr>
                <w:color w:val="000000"/>
                <w:sz w:val="20"/>
                <w:szCs w:val="20"/>
              </w:rPr>
              <w:t xml:space="preserve"> 10-15</w:t>
            </w:r>
          </w:p>
        </w:tc>
        <w:tc>
          <w:tcPr>
            <w:tcW w:w="621" w:type="pct"/>
            <w:shd w:val="clear" w:color="auto" w:fill="auto"/>
            <w:vAlign w:val="center"/>
          </w:tcPr>
          <w:p w14:paraId="7179CB21" w14:textId="4AA9FEE8" w:rsidR="00A64B36" w:rsidRDefault="00A64B36" w:rsidP="00A64B36">
            <w:pPr>
              <w:pStyle w:val="Table"/>
              <w:jc w:val="center"/>
              <w:rPr>
                <w:color w:val="000000"/>
                <w:sz w:val="20"/>
                <w:szCs w:val="20"/>
              </w:rPr>
            </w:pPr>
            <w:r>
              <w:rPr>
                <w:color w:val="000000"/>
                <w:sz w:val="20"/>
                <w:szCs w:val="20"/>
              </w:rPr>
              <w:t>YMP-15</w:t>
            </w:r>
          </w:p>
        </w:tc>
        <w:tc>
          <w:tcPr>
            <w:tcW w:w="1029" w:type="pct"/>
            <w:shd w:val="clear" w:color="auto" w:fill="auto"/>
            <w:vAlign w:val="center"/>
          </w:tcPr>
          <w:p w14:paraId="68729FF4" w14:textId="555E9D4A"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15 (Antenna holder)</w:t>
            </w:r>
          </w:p>
        </w:tc>
        <w:tc>
          <w:tcPr>
            <w:tcW w:w="678" w:type="pct"/>
            <w:shd w:val="clear" w:color="auto" w:fill="auto"/>
            <w:vAlign w:val="center"/>
          </w:tcPr>
          <w:p w14:paraId="106F544C" w14:textId="2EA80CBF"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1A01965E" w14:textId="7FFDC1BE"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49F254D0" w14:textId="44FE855E"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70AC8008" w14:textId="734F3DFD" w:rsidR="00A64B36" w:rsidRDefault="00A64B36" w:rsidP="00A64B36">
            <w:pPr>
              <w:pStyle w:val="Table"/>
              <w:jc w:val="center"/>
              <w:rPr>
                <w:color w:val="000000"/>
                <w:sz w:val="20"/>
                <w:szCs w:val="20"/>
              </w:rPr>
            </w:pPr>
            <w:r>
              <w:rPr>
                <w:color w:val="000000"/>
                <w:sz w:val="20"/>
                <w:szCs w:val="20"/>
              </w:rPr>
              <w:t>Loctite263</w:t>
            </w:r>
          </w:p>
        </w:tc>
      </w:tr>
      <w:tr w:rsidR="00A64B36" w:rsidRPr="00E17EF1" w14:paraId="5A04EC85" w14:textId="77777777" w:rsidTr="00605549">
        <w:trPr>
          <w:trHeight w:val="284"/>
        </w:trPr>
        <w:tc>
          <w:tcPr>
            <w:tcW w:w="399" w:type="pct"/>
            <w:shd w:val="clear" w:color="auto" w:fill="auto"/>
            <w:vAlign w:val="center"/>
          </w:tcPr>
          <w:p w14:paraId="505C6977" w14:textId="0F6B7ECD" w:rsidR="00A64B36" w:rsidRDefault="00A64B36" w:rsidP="00A64B36">
            <w:pPr>
              <w:pStyle w:val="Table"/>
              <w:jc w:val="center"/>
              <w:rPr>
                <w:color w:val="000000"/>
                <w:sz w:val="20"/>
                <w:szCs w:val="20"/>
              </w:rPr>
            </w:pPr>
            <w:r>
              <w:rPr>
                <w:color w:val="000000"/>
                <w:sz w:val="20"/>
                <w:szCs w:val="20"/>
              </w:rPr>
              <w:t xml:space="preserve"> 10-16</w:t>
            </w:r>
          </w:p>
        </w:tc>
        <w:tc>
          <w:tcPr>
            <w:tcW w:w="621" w:type="pct"/>
            <w:shd w:val="clear" w:color="auto" w:fill="auto"/>
            <w:vAlign w:val="center"/>
          </w:tcPr>
          <w:p w14:paraId="0446DB1E" w14:textId="14CBD10B" w:rsidR="00A64B36" w:rsidRDefault="00A64B36" w:rsidP="00A64B36">
            <w:pPr>
              <w:pStyle w:val="Table"/>
              <w:jc w:val="center"/>
              <w:rPr>
                <w:color w:val="000000"/>
                <w:sz w:val="20"/>
                <w:szCs w:val="20"/>
              </w:rPr>
            </w:pPr>
            <w:r>
              <w:rPr>
                <w:color w:val="000000"/>
                <w:sz w:val="20"/>
                <w:szCs w:val="20"/>
              </w:rPr>
              <w:t>YMP-16</w:t>
            </w:r>
          </w:p>
        </w:tc>
        <w:tc>
          <w:tcPr>
            <w:tcW w:w="1029" w:type="pct"/>
            <w:shd w:val="clear" w:color="auto" w:fill="auto"/>
            <w:vAlign w:val="center"/>
          </w:tcPr>
          <w:p w14:paraId="2D50BC0E" w14:textId="075EE0D8"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16 (Antenna holder)</w:t>
            </w:r>
          </w:p>
        </w:tc>
        <w:tc>
          <w:tcPr>
            <w:tcW w:w="678" w:type="pct"/>
            <w:shd w:val="clear" w:color="auto" w:fill="auto"/>
            <w:vAlign w:val="center"/>
          </w:tcPr>
          <w:p w14:paraId="0D4B3ABB" w14:textId="50B95545"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1A18E304" w14:textId="7109175F"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47C9C414" w14:textId="04D29984"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227412E0" w14:textId="1E581620" w:rsidR="00A64B36" w:rsidRDefault="00A64B36" w:rsidP="00A64B36">
            <w:pPr>
              <w:pStyle w:val="Table"/>
              <w:jc w:val="center"/>
              <w:rPr>
                <w:color w:val="000000"/>
                <w:sz w:val="20"/>
                <w:szCs w:val="20"/>
              </w:rPr>
            </w:pPr>
            <w:r>
              <w:rPr>
                <w:color w:val="000000"/>
                <w:sz w:val="20"/>
                <w:szCs w:val="20"/>
              </w:rPr>
              <w:t>Loctite263</w:t>
            </w:r>
          </w:p>
        </w:tc>
      </w:tr>
      <w:tr w:rsidR="00A64B36" w:rsidRPr="00E17EF1" w14:paraId="13289754" w14:textId="77777777" w:rsidTr="00605549">
        <w:trPr>
          <w:trHeight w:val="284"/>
        </w:trPr>
        <w:tc>
          <w:tcPr>
            <w:tcW w:w="399" w:type="pct"/>
            <w:shd w:val="clear" w:color="auto" w:fill="auto"/>
            <w:vAlign w:val="center"/>
          </w:tcPr>
          <w:p w14:paraId="19164378" w14:textId="164B2379" w:rsidR="00A64B36" w:rsidRDefault="00A64B36" w:rsidP="00A64B36">
            <w:pPr>
              <w:pStyle w:val="Table"/>
              <w:jc w:val="center"/>
              <w:rPr>
                <w:color w:val="000000"/>
                <w:sz w:val="20"/>
                <w:szCs w:val="20"/>
              </w:rPr>
            </w:pPr>
            <w:r>
              <w:rPr>
                <w:color w:val="000000"/>
                <w:sz w:val="20"/>
                <w:szCs w:val="20"/>
              </w:rPr>
              <w:t xml:space="preserve"> 10-17</w:t>
            </w:r>
          </w:p>
        </w:tc>
        <w:tc>
          <w:tcPr>
            <w:tcW w:w="621" w:type="pct"/>
            <w:shd w:val="clear" w:color="auto" w:fill="auto"/>
            <w:vAlign w:val="center"/>
          </w:tcPr>
          <w:p w14:paraId="06271163" w14:textId="521418EE" w:rsidR="00A64B36" w:rsidRDefault="00A64B36" w:rsidP="00A64B36">
            <w:pPr>
              <w:pStyle w:val="Table"/>
              <w:jc w:val="center"/>
              <w:rPr>
                <w:color w:val="000000"/>
                <w:sz w:val="20"/>
                <w:szCs w:val="20"/>
              </w:rPr>
            </w:pPr>
            <w:r>
              <w:rPr>
                <w:color w:val="000000"/>
                <w:sz w:val="20"/>
                <w:szCs w:val="20"/>
              </w:rPr>
              <w:t>YMP-17</w:t>
            </w:r>
          </w:p>
        </w:tc>
        <w:tc>
          <w:tcPr>
            <w:tcW w:w="1029" w:type="pct"/>
            <w:shd w:val="clear" w:color="auto" w:fill="auto"/>
            <w:vAlign w:val="center"/>
          </w:tcPr>
          <w:p w14:paraId="23D2BEAF" w14:textId="2124D4E1"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17 (Antenna holder)</w:t>
            </w:r>
          </w:p>
        </w:tc>
        <w:tc>
          <w:tcPr>
            <w:tcW w:w="678" w:type="pct"/>
            <w:shd w:val="clear" w:color="auto" w:fill="auto"/>
            <w:vAlign w:val="center"/>
          </w:tcPr>
          <w:p w14:paraId="66EA107F" w14:textId="6155EA8B"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3C87B892" w14:textId="3813CFBB"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3DC08A1D" w14:textId="6B150EB9"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1E7F428B" w14:textId="21E2CE96" w:rsidR="00A64B36" w:rsidRDefault="00A64B36" w:rsidP="00A64B36">
            <w:pPr>
              <w:pStyle w:val="Table"/>
              <w:jc w:val="center"/>
              <w:rPr>
                <w:color w:val="000000"/>
                <w:sz w:val="20"/>
                <w:szCs w:val="20"/>
              </w:rPr>
            </w:pPr>
            <w:r>
              <w:rPr>
                <w:color w:val="000000"/>
                <w:sz w:val="20"/>
                <w:szCs w:val="20"/>
              </w:rPr>
              <w:t>Loctite263</w:t>
            </w:r>
          </w:p>
        </w:tc>
      </w:tr>
      <w:tr w:rsidR="00A64B36" w:rsidRPr="00E17EF1" w14:paraId="2896C050" w14:textId="77777777" w:rsidTr="00605549">
        <w:trPr>
          <w:trHeight w:val="284"/>
        </w:trPr>
        <w:tc>
          <w:tcPr>
            <w:tcW w:w="399" w:type="pct"/>
            <w:shd w:val="clear" w:color="auto" w:fill="auto"/>
            <w:vAlign w:val="center"/>
          </w:tcPr>
          <w:p w14:paraId="1E2B6E7B" w14:textId="30F5B4FA" w:rsidR="00A64B36" w:rsidRDefault="00A64B36" w:rsidP="00A64B36">
            <w:pPr>
              <w:pStyle w:val="Table"/>
              <w:jc w:val="center"/>
              <w:rPr>
                <w:color w:val="000000"/>
                <w:sz w:val="20"/>
                <w:szCs w:val="20"/>
              </w:rPr>
            </w:pPr>
            <w:r>
              <w:rPr>
                <w:color w:val="000000"/>
                <w:sz w:val="20"/>
                <w:szCs w:val="20"/>
              </w:rPr>
              <w:t xml:space="preserve"> 10-18</w:t>
            </w:r>
          </w:p>
        </w:tc>
        <w:tc>
          <w:tcPr>
            <w:tcW w:w="621" w:type="pct"/>
            <w:shd w:val="clear" w:color="auto" w:fill="auto"/>
            <w:vAlign w:val="center"/>
          </w:tcPr>
          <w:p w14:paraId="033A26A0" w14:textId="735A5E84" w:rsidR="00A64B36" w:rsidRDefault="00A64B36" w:rsidP="00A64B36">
            <w:pPr>
              <w:pStyle w:val="Table"/>
              <w:jc w:val="center"/>
              <w:rPr>
                <w:color w:val="000000"/>
                <w:sz w:val="20"/>
                <w:szCs w:val="20"/>
              </w:rPr>
            </w:pPr>
            <w:r>
              <w:rPr>
                <w:color w:val="000000"/>
                <w:sz w:val="20"/>
                <w:szCs w:val="20"/>
              </w:rPr>
              <w:t>YMP-18</w:t>
            </w:r>
          </w:p>
        </w:tc>
        <w:tc>
          <w:tcPr>
            <w:tcW w:w="1029" w:type="pct"/>
            <w:shd w:val="clear" w:color="auto" w:fill="auto"/>
            <w:vAlign w:val="center"/>
          </w:tcPr>
          <w:p w14:paraId="68E8759B" w14:textId="44B7BAD2"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18 (Antenna holder)</w:t>
            </w:r>
          </w:p>
        </w:tc>
        <w:tc>
          <w:tcPr>
            <w:tcW w:w="678" w:type="pct"/>
            <w:shd w:val="clear" w:color="auto" w:fill="auto"/>
            <w:vAlign w:val="center"/>
          </w:tcPr>
          <w:p w14:paraId="38F49EF7" w14:textId="3CA9A170"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1B834A8A" w14:textId="52A31530"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16CF5DB0" w14:textId="5570A190"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2C49DC57" w14:textId="5CF2E3F5" w:rsidR="00A64B36" w:rsidRDefault="00A64B36" w:rsidP="00A64B36">
            <w:pPr>
              <w:pStyle w:val="Table"/>
              <w:jc w:val="center"/>
              <w:rPr>
                <w:color w:val="000000"/>
                <w:sz w:val="20"/>
                <w:szCs w:val="20"/>
              </w:rPr>
            </w:pPr>
            <w:r>
              <w:rPr>
                <w:color w:val="000000"/>
                <w:sz w:val="20"/>
                <w:szCs w:val="20"/>
              </w:rPr>
              <w:t>Loctite263</w:t>
            </w:r>
          </w:p>
        </w:tc>
      </w:tr>
      <w:tr w:rsidR="00A64B36" w:rsidRPr="00E17EF1" w14:paraId="4C22A73C" w14:textId="77777777" w:rsidTr="00605549">
        <w:trPr>
          <w:trHeight w:val="284"/>
        </w:trPr>
        <w:tc>
          <w:tcPr>
            <w:tcW w:w="399" w:type="pct"/>
            <w:shd w:val="clear" w:color="auto" w:fill="auto"/>
            <w:vAlign w:val="center"/>
          </w:tcPr>
          <w:p w14:paraId="67402EF6" w14:textId="31E06F35" w:rsidR="00A64B36" w:rsidRDefault="00A64B36" w:rsidP="00A64B36">
            <w:pPr>
              <w:pStyle w:val="Table"/>
              <w:jc w:val="center"/>
              <w:rPr>
                <w:color w:val="000000"/>
                <w:sz w:val="20"/>
                <w:szCs w:val="20"/>
              </w:rPr>
            </w:pPr>
            <w:r>
              <w:rPr>
                <w:color w:val="000000"/>
                <w:sz w:val="20"/>
                <w:szCs w:val="20"/>
              </w:rPr>
              <w:t xml:space="preserve"> 10-19</w:t>
            </w:r>
          </w:p>
        </w:tc>
        <w:tc>
          <w:tcPr>
            <w:tcW w:w="621" w:type="pct"/>
            <w:shd w:val="clear" w:color="auto" w:fill="auto"/>
            <w:vAlign w:val="center"/>
          </w:tcPr>
          <w:p w14:paraId="24566F9B" w14:textId="02DC43FF" w:rsidR="00A64B36" w:rsidRDefault="00A64B36" w:rsidP="00A64B36">
            <w:pPr>
              <w:pStyle w:val="Table"/>
              <w:jc w:val="center"/>
              <w:rPr>
                <w:color w:val="000000"/>
                <w:sz w:val="20"/>
                <w:szCs w:val="20"/>
              </w:rPr>
            </w:pPr>
            <w:r>
              <w:rPr>
                <w:color w:val="000000"/>
                <w:sz w:val="20"/>
                <w:szCs w:val="20"/>
              </w:rPr>
              <w:t>YMP-19</w:t>
            </w:r>
          </w:p>
        </w:tc>
        <w:tc>
          <w:tcPr>
            <w:tcW w:w="1029" w:type="pct"/>
            <w:shd w:val="clear" w:color="auto" w:fill="auto"/>
            <w:vAlign w:val="center"/>
          </w:tcPr>
          <w:p w14:paraId="230457CA" w14:textId="6C5ADE20"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Y (Mechanism) side 19 (Antenna holder)</w:t>
            </w:r>
          </w:p>
        </w:tc>
        <w:tc>
          <w:tcPr>
            <w:tcW w:w="678" w:type="pct"/>
            <w:shd w:val="clear" w:color="auto" w:fill="auto"/>
            <w:vAlign w:val="center"/>
          </w:tcPr>
          <w:p w14:paraId="78A8A8FC" w14:textId="635516FC" w:rsidR="00A64B36" w:rsidRDefault="00A64B36" w:rsidP="00A64B36">
            <w:pPr>
              <w:pStyle w:val="Table"/>
              <w:jc w:val="center"/>
              <w:rPr>
                <w:color w:val="000000"/>
                <w:sz w:val="20"/>
                <w:szCs w:val="20"/>
              </w:rPr>
            </w:pPr>
            <w:r>
              <w:rPr>
                <w:color w:val="000000"/>
                <w:sz w:val="20"/>
                <w:szCs w:val="20"/>
              </w:rPr>
              <w:t>M2 Nut</w:t>
            </w:r>
          </w:p>
        </w:tc>
        <w:tc>
          <w:tcPr>
            <w:tcW w:w="761" w:type="pct"/>
            <w:shd w:val="clear" w:color="auto" w:fill="auto"/>
            <w:vAlign w:val="center"/>
          </w:tcPr>
          <w:p w14:paraId="7967CC1F" w14:textId="525FB5FC"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1E0EB5C7" w14:textId="3CD568BA"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35605827" w14:textId="621F7BCA" w:rsidR="00A64B36" w:rsidRDefault="00A64B36" w:rsidP="00A64B36">
            <w:pPr>
              <w:pStyle w:val="Table"/>
              <w:jc w:val="center"/>
              <w:rPr>
                <w:color w:val="000000"/>
                <w:sz w:val="20"/>
                <w:szCs w:val="20"/>
              </w:rPr>
            </w:pPr>
            <w:r>
              <w:rPr>
                <w:color w:val="000000"/>
                <w:sz w:val="20"/>
                <w:szCs w:val="20"/>
              </w:rPr>
              <w:t>Loctite263</w:t>
            </w:r>
          </w:p>
        </w:tc>
      </w:tr>
      <w:tr w:rsidR="00A64B36" w:rsidRPr="00E17EF1" w14:paraId="04954BC7" w14:textId="77777777" w:rsidTr="00605549">
        <w:trPr>
          <w:trHeight w:val="284"/>
        </w:trPr>
        <w:tc>
          <w:tcPr>
            <w:tcW w:w="399" w:type="pct"/>
            <w:shd w:val="clear" w:color="auto" w:fill="auto"/>
            <w:vAlign w:val="center"/>
          </w:tcPr>
          <w:p w14:paraId="628E2929" w14:textId="03DC1FE2" w:rsidR="00A64B36" w:rsidRDefault="00A64B36" w:rsidP="00A64B36">
            <w:pPr>
              <w:pStyle w:val="Table"/>
              <w:jc w:val="center"/>
              <w:rPr>
                <w:color w:val="000000"/>
                <w:sz w:val="20"/>
                <w:szCs w:val="20"/>
              </w:rPr>
            </w:pPr>
            <w:r>
              <w:rPr>
                <w:color w:val="000000"/>
                <w:sz w:val="20"/>
                <w:szCs w:val="20"/>
              </w:rPr>
              <w:t xml:space="preserve"> 10-20</w:t>
            </w:r>
          </w:p>
        </w:tc>
        <w:tc>
          <w:tcPr>
            <w:tcW w:w="621" w:type="pct"/>
            <w:shd w:val="clear" w:color="auto" w:fill="auto"/>
            <w:vAlign w:val="center"/>
          </w:tcPr>
          <w:p w14:paraId="02CDFA11" w14:textId="6ED1A783" w:rsidR="00A64B36" w:rsidRDefault="00A64B36" w:rsidP="00A64B36">
            <w:pPr>
              <w:pStyle w:val="Table"/>
              <w:jc w:val="center"/>
              <w:rPr>
                <w:color w:val="000000"/>
                <w:sz w:val="20"/>
                <w:szCs w:val="20"/>
              </w:rPr>
            </w:pPr>
            <w:r>
              <w:rPr>
                <w:color w:val="000000"/>
                <w:sz w:val="20"/>
                <w:szCs w:val="20"/>
              </w:rPr>
              <w:t>YMP-20</w:t>
            </w:r>
          </w:p>
        </w:tc>
        <w:tc>
          <w:tcPr>
            <w:tcW w:w="1029" w:type="pct"/>
            <w:shd w:val="clear" w:color="auto" w:fill="auto"/>
            <w:vAlign w:val="center"/>
          </w:tcPr>
          <w:p w14:paraId="32FF0E6E" w14:textId="5C54CE2E" w:rsidR="00A64B36" w:rsidRDefault="00AE07C6" w:rsidP="00A64B36">
            <w:pPr>
              <w:pStyle w:val="Table"/>
              <w:jc w:val="center"/>
              <w:rPr>
                <w:color w:val="000000"/>
                <w:sz w:val="20"/>
                <w:szCs w:val="20"/>
              </w:rPr>
            </w:pPr>
            <w:r>
              <w:rPr>
                <w:color w:val="000000"/>
                <w:sz w:val="20"/>
                <w:szCs w:val="20"/>
              </w:rPr>
              <w:t xml:space="preserve">Minus </w:t>
            </w:r>
            <w:r w:rsidR="00A64B36">
              <w:rPr>
                <w:color w:val="000000"/>
                <w:sz w:val="20"/>
                <w:szCs w:val="20"/>
              </w:rPr>
              <w:t xml:space="preserve">Y (Mechanism) side 29 </w:t>
            </w:r>
            <w:r w:rsidR="00A64B36">
              <w:rPr>
                <w:color w:val="000000"/>
                <w:sz w:val="20"/>
                <w:szCs w:val="20"/>
              </w:rPr>
              <w:lastRenderedPageBreak/>
              <w:t>(Antenna holder)</w:t>
            </w:r>
          </w:p>
        </w:tc>
        <w:tc>
          <w:tcPr>
            <w:tcW w:w="678" w:type="pct"/>
            <w:shd w:val="clear" w:color="auto" w:fill="auto"/>
            <w:vAlign w:val="center"/>
          </w:tcPr>
          <w:p w14:paraId="7DD96AE6" w14:textId="31A4DB90" w:rsidR="00A64B36" w:rsidRDefault="00A64B36" w:rsidP="00A64B36">
            <w:pPr>
              <w:pStyle w:val="Table"/>
              <w:jc w:val="center"/>
              <w:rPr>
                <w:color w:val="000000"/>
                <w:sz w:val="20"/>
                <w:szCs w:val="20"/>
              </w:rPr>
            </w:pPr>
            <w:r>
              <w:rPr>
                <w:color w:val="000000"/>
                <w:sz w:val="20"/>
                <w:szCs w:val="20"/>
              </w:rPr>
              <w:lastRenderedPageBreak/>
              <w:t>M2 Nut</w:t>
            </w:r>
          </w:p>
        </w:tc>
        <w:tc>
          <w:tcPr>
            <w:tcW w:w="761" w:type="pct"/>
            <w:shd w:val="clear" w:color="auto" w:fill="auto"/>
            <w:vAlign w:val="center"/>
          </w:tcPr>
          <w:p w14:paraId="18E701B4" w14:textId="1C87F8F5"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71390B83" w14:textId="27669A15"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347B987A" w14:textId="2631F19F" w:rsidR="00A64B36" w:rsidRDefault="00A64B36" w:rsidP="00A64B36">
            <w:pPr>
              <w:pStyle w:val="Table"/>
              <w:jc w:val="center"/>
              <w:rPr>
                <w:color w:val="000000"/>
                <w:sz w:val="20"/>
                <w:szCs w:val="20"/>
              </w:rPr>
            </w:pPr>
            <w:r>
              <w:rPr>
                <w:color w:val="000000"/>
                <w:sz w:val="20"/>
                <w:szCs w:val="20"/>
              </w:rPr>
              <w:t>Loctite263</w:t>
            </w:r>
          </w:p>
        </w:tc>
      </w:tr>
      <w:tr w:rsidR="00A64B36" w:rsidRPr="00E17EF1" w14:paraId="748FB59F" w14:textId="77777777" w:rsidTr="00605549">
        <w:trPr>
          <w:trHeight w:val="284"/>
        </w:trPr>
        <w:tc>
          <w:tcPr>
            <w:tcW w:w="399" w:type="pct"/>
            <w:shd w:val="clear" w:color="auto" w:fill="auto"/>
            <w:vAlign w:val="center"/>
          </w:tcPr>
          <w:p w14:paraId="13D9291D" w14:textId="0E67C0AE" w:rsidR="00A64B36" w:rsidRPr="000E6CF9" w:rsidRDefault="00A64B36" w:rsidP="00A64B36">
            <w:pPr>
              <w:pStyle w:val="Table"/>
              <w:jc w:val="center"/>
              <w:rPr>
                <w:color w:val="000000" w:themeColor="text1"/>
                <w:szCs w:val="21"/>
              </w:rPr>
            </w:pPr>
            <w:r>
              <w:rPr>
                <w:color w:val="000000"/>
                <w:sz w:val="20"/>
                <w:szCs w:val="21"/>
              </w:rPr>
              <w:t xml:space="preserve"> 11-1</w:t>
            </w:r>
          </w:p>
        </w:tc>
        <w:tc>
          <w:tcPr>
            <w:tcW w:w="621" w:type="pct"/>
            <w:shd w:val="clear" w:color="auto" w:fill="auto"/>
            <w:vAlign w:val="center"/>
          </w:tcPr>
          <w:p w14:paraId="0D0B028C" w14:textId="656336BE" w:rsidR="00A64B36" w:rsidRPr="000E6CF9" w:rsidRDefault="00A64B36" w:rsidP="00A64B36">
            <w:pPr>
              <w:pStyle w:val="Table"/>
              <w:jc w:val="center"/>
              <w:rPr>
                <w:color w:val="000000" w:themeColor="text1"/>
                <w:szCs w:val="21"/>
              </w:rPr>
            </w:pPr>
            <w:r>
              <w:rPr>
                <w:color w:val="000000"/>
                <w:sz w:val="20"/>
                <w:szCs w:val="21"/>
              </w:rPr>
              <w:t>YM-1</w:t>
            </w:r>
          </w:p>
        </w:tc>
        <w:tc>
          <w:tcPr>
            <w:tcW w:w="1029" w:type="pct"/>
            <w:shd w:val="clear" w:color="auto" w:fill="auto"/>
            <w:vAlign w:val="center"/>
          </w:tcPr>
          <w:p w14:paraId="7A6D737F" w14:textId="3F5F5D1D" w:rsidR="00A64B36" w:rsidRPr="000E6CF9" w:rsidRDefault="00A64B36" w:rsidP="00A64B36">
            <w:pPr>
              <w:pStyle w:val="Table"/>
              <w:jc w:val="center"/>
              <w:rPr>
                <w:color w:val="000000" w:themeColor="text1"/>
                <w:szCs w:val="21"/>
              </w:rPr>
            </w:pPr>
            <w:r>
              <w:rPr>
                <w:color w:val="000000"/>
                <w:sz w:val="20"/>
                <w:szCs w:val="21"/>
              </w:rPr>
              <w:t>Minus Y side 1</w:t>
            </w:r>
          </w:p>
        </w:tc>
        <w:tc>
          <w:tcPr>
            <w:tcW w:w="678" w:type="pct"/>
            <w:shd w:val="clear" w:color="auto" w:fill="auto"/>
            <w:vAlign w:val="center"/>
          </w:tcPr>
          <w:p w14:paraId="53F4C9A5" w14:textId="08277C62" w:rsidR="00A64B36" w:rsidRPr="000E6CF9" w:rsidRDefault="00A64B36" w:rsidP="00A64B36">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70E8982E" w14:textId="1407FD8C" w:rsidR="00A64B36" w:rsidRPr="000E6CF9" w:rsidRDefault="00A64B36" w:rsidP="00A64B36">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2623035D" w14:textId="5AB3FED7" w:rsidR="00A64B36" w:rsidRPr="000E6CF9" w:rsidRDefault="00A64B36" w:rsidP="00A64B36">
            <w:pPr>
              <w:pStyle w:val="Table"/>
              <w:jc w:val="center"/>
              <w:rPr>
                <w:color w:val="000000" w:themeColor="text1"/>
                <w:szCs w:val="21"/>
              </w:rPr>
            </w:pPr>
            <w:r>
              <w:rPr>
                <w:color w:val="000000"/>
                <w:sz w:val="20"/>
                <w:szCs w:val="21"/>
              </w:rPr>
              <w:t>0.176</w:t>
            </w:r>
          </w:p>
        </w:tc>
        <w:tc>
          <w:tcPr>
            <w:tcW w:w="925" w:type="pct"/>
            <w:shd w:val="clear" w:color="auto" w:fill="auto"/>
            <w:vAlign w:val="center"/>
          </w:tcPr>
          <w:p w14:paraId="2844DAEE" w14:textId="4B94BB0B" w:rsidR="00A64B36" w:rsidRPr="000E6CF9" w:rsidRDefault="00A64B36" w:rsidP="00A64B36">
            <w:pPr>
              <w:pStyle w:val="Table"/>
              <w:jc w:val="center"/>
              <w:rPr>
                <w:color w:val="000000" w:themeColor="text1"/>
                <w:szCs w:val="21"/>
              </w:rPr>
            </w:pPr>
            <w:r>
              <w:rPr>
                <w:color w:val="000000"/>
                <w:sz w:val="20"/>
                <w:szCs w:val="21"/>
              </w:rPr>
              <w:t>Loctite263</w:t>
            </w:r>
          </w:p>
        </w:tc>
      </w:tr>
      <w:tr w:rsidR="00A64B36" w:rsidRPr="00E17EF1" w14:paraId="7D2D2841" w14:textId="77777777" w:rsidTr="00605549">
        <w:trPr>
          <w:trHeight w:val="284"/>
        </w:trPr>
        <w:tc>
          <w:tcPr>
            <w:tcW w:w="399" w:type="pct"/>
            <w:shd w:val="clear" w:color="auto" w:fill="auto"/>
            <w:vAlign w:val="center"/>
          </w:tcPr>
          <w:p w14:paraId="2E5FE29B" w14:textId="4417B746" w:rsidR="00A64B36" w:rsidRPr="000E6CF9" w:rsidRDefault="00A64B36" w:rsidP="00A64B36">
            <w:pPr>
              <w:pStyle w:val="Table"/>
              <w:jc w:val="center"/>
              <w:rPr>
                <w:color w:val="000000" w:themeColor="text1"/>
                <w:szCs w:val="21"/>
              </w:rPr>
            </w:pPr>
            <w:r>
              <w:rPr>
                <w:color w:val="000000"/>
                <w:sz w:val="20"/>
                <w:szCs w:val="20"/>
              </w:rPr>
              <w:t xml:space="preserve"> 11-2</w:t>
            </w:r>
          </w:p>
        </w:tc>
        <w:tc>
          <w:tcPr>
            <w:tcW w:w="621" w:type="pct"/>
            <w:shd w:val="clear" w:color="auto" w:fill="auto"/>
            <w:vAlign w:val="center"/>
          </w:tcPr>
          <w:p w14:paraId="2F852D53" w14:textId="69134B4F" w:rsidR="00A64B36" w:rsidRPr="000E6CF9" w:rsidRDefault="00A64B36" w:rsidP="00A64B36">
            <w:pPr>
              <w:pStyle w:val="Table"/>
              <w:jc w:val="center"/>
              <w:rPr>
                <w:color w:val="000000" w:themeColor="text1"/>
                <w:szCs w:val="21"/>
              </w:rPr>
            </w:pPr>
            <w:r>
              <w:rPr>
                <w:color w:val="000000"/>
                <w:sz w:val="20"/>
                <w:szCs w:val="21"/>
              </w:rPr>
              <w:t>YM-2</w:t>
            </w:r>
          </w:p>
        </w:tc>
        <w:tc>
          <w:tcPr>
            <w:tcW w:w="1029" w:type="pct"/>
            <w:shd w:val="clear" w:color="auto" w:fill="auto"/>
            <w:vAlign w:val="center"/>
          </w:tcPr>
          <w:p w14:paraId="23289AE7" w14:textId="5308B86C" w:rsidR="00A64B36" w:rsidRPr="000E6CF9" w:rsidRDefault="00A64B36" w:rsidP="00A64B36">
            <w:pPr>
              <w:pStyle w:val="Table"/>
              <w:jc w:val="center"/>
              <w:rPr>
                <w:color w:val="000000" w:themeColor="text1"/>
                <w:szCs w:val="21"/>
              </w:rPr>
            </w:pPr>
            <w:r>
              <w:rPr>
                <w:color w:val="000000"/>
                <w:sz w:val="20"/>
                <w:szCs w:val="21"/>
              </w:rPr>
              <w:t>Minus Y side 2</w:t>
            </w:r>
          </w:p>
        </w:tc>
        <w:tc>
          <w:tcPr>
            <w:tcW w:w="678" w:type="pct"/>
            <w:shd w:val="clear" w:color="auto" w:fill="auto"/>
            <w:vAlign w:val="center"/>
          </w:tcPr>
          <w:p w14:paraId="67CB49E9" w14:textId="2E0FA2A9" w:rsidR="00A64B36" w:rsidRPr="000E6CF9" w:rsidRDefault="00A64B36" w:rsidP="00A64B36">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7CDF601C" w14:textId="34F860AD" w:rsidR="00A64B36" w:rsidRPr="000E6CF9" w:rsidRDefault="00A64B36" w:rsidP="00A64B36">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207704AA" w14:textId="5059360A" w:rsidR="00A64B36" w:rsidRPr="000E6CF9" w:rsidRDefault="00A64B36" w:rsidP="00A64B36">
            <w:pPr>
              <w:pStyle w:val="Table"/>
              <w:jc w:val="center"/>
              <w:rPr>
                <w:color w:val="000000" w:themeColor="text1"/>
                <w:szCs w:val="21"/>
              </w:rPr>
            </w:pPr>
            <w:r>
              <w:rPr>
                <w:color w:val="000000"/>
                <w:sz w:val="20"/>
                <w:szCs w:val="21"/>
              </w:rPr>
              <w:t>0.176</w:t>
            </w:r>
          </w:p>
        </w:tc>
        <w:tc>
          <w:tcPr>
            <w:tcW w:w="925" w:type="pct"/>
            <w:shd w:val="clear" w:color="auto" w:fill="auto"/>
            <w:vAlign w:val="center"/>
          </w:tcPr>
          <w:p w14:paraId="10FAB637" w14:textId="4DAE2C0B" w:rsidR="00A64B36" w:rsidRPr="000E6CF9" w:rsidRDefault="00A64B36" w:rsidP="00A64B36">
            <w:pPr>
              <w:pStyle w:val="Table"/>
              <w:jc w:val="center"/>
              <w:rPr>
                <w:color w:val="000000" w:themeColor="text1"/>
                <w:szCs w:val="21"/>
              </w:rPr>
            </w:pPr>
            <w:r>
              <w:rPr>
                <w:color w:val="000000"/>
                <w:sz w:val="20"/>
                <w:szCs w:val="21"/>
              </w:rPr>
              <w:t>Loctite263</w:t>
            </w:r>
          </w:p>
        </w:tc>
      </w:tr>
      <w:tr w:rsidR="00A64B36" w:rsidRPr="00E17EF1" w14:paraId="60100CA1" w14:textId="77777777" w:rsidTr="00605549">
        <w:trPr>
          <w:trHeight w:val="284"/>
        </w:trPr>
        <w:tc>
          <w:tcPr>
            <w:tcW w:w="399" w:type="pct"/>
            <w:shd w:val="clear" w:color="auto" w:fill="auto"/>
            <w:vAlign w:val="center"/>
          </w:tcPr>
          <w:p w14:paraId="35976485" w14:textId="7D9BDD04" w:rsidR="00A64B36" w:rsidRPr="000E6CF9" w:rsidRDefault="00A64B36" w:rsidP="00A64B36">
            <w:pPr>
              <w:pStyle w:val="Table"/>
              <w:jc w:val="center"/>
              <w:rPr>
                <w:color w:val="000000" w:themeColor="text1"/>
                <w:szCs w:val="21"/>
              </w:rPr>
            </w:pPr>
            <w:r>
              <w:rPr>
                <w:color w:val="000000"/>
                <w:sz w:val="20"/>
                <w:szCs w:val="21"/>
              </w:rPr>
              <w:t xml:space="preserve"> 11-3</w:t>
            </w:r>
          </w:p>
        </w:tc>
        <w:tc>
          <w:tcPr>
            <w:tcW w:w="621" w:type="pct"/>
            <w:shd w:val="clear" w:color="auto" w:fill="auto"/>
            <w:vAlign w:val="center"/>
          </w:tcPr>
          <w:p w14:paraId="0BF81E55" w14:textId="072B263B" w:rsidR="00A64B36" w:rsidRPr="000E6CF9" w:rsidRDefault="00A64B36" w:rsidP="00A64B36">
            <w:pPr>
              <w:pStyle w:val="Table"/>
              <w:jc w:val="center"/>
              <w:rPr>
                <w:color w:val="000000" w:themeColor="text1"/>
                <w:szCs w:val="21"/>
              </w:rPr>
            </w:pPr>
            <w:r>
              <w:rPr>
                <w:color w:val="000000"/>
                <w:sz w:val="20"/>
                <w:szCs w:val="21"/>
              </w:rPr>
              <w:t>YM-3</w:t>
            </w:r>
          </w:p>
        </w:tc>
        <w:tc>
          <w:tcPr>
            <w:tcW w:w="1029" w:type="pct"/>
            <w:shd w:val="clear" w:color="auto" w:fill="auto"/>
            <w:vAlign w:val="center"/>
          </w:tcPr>
          <w:p w14:paraId="48B05874" w14:textId="7C64BDAE" w:rsidR="00A64B36" w:rsidRPr="000E6CF9" w:rsidRDefault="00A64B36" w:rsidP="00A64B36">
            <w:pPr>
              <w:pStyle w:val="Table"/>
              <w:jc w:val="center"/>
              <w:rPr>
                <w:color w:val="000000" w:themeColor="text1"/>
                <w:szCs w:val="21"/>
              </w:rPr>
            </w:pPr>
            <w:r>
              <w:rPr>
                <w:color w:val="000000"/>
                <w:sz w:val="20"/>
                <w:szCs w:val="21"/>
              </w:rPr>
              <w:t>Minus Y side 3</w:t>
            </w:r>
          </w:p>
        </w:tc>
        <w:tc>
          <w:tcPr>
            <w:tcW w:w="678" w:type="pct"/>
            <w:shd w:val="clear" w:color="auto" w:fill="auto"/>
            <w:vAlign w:val="center"/>
          </w:tcPr>
          <w:p w14:paraId="303E2F1C" w14:textId="53D8D3A2" w:rsidR="00A64B36" w:rsidRPr="000E6CF9" w:rsidRDefault="00A64B36" w:rsidP="00A64B36">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5CA21E43" w14:textId="53AD1D57" w:rsidR="00A64B36" w:rsidRPr="000E6CF9" w:rsidRDefault="00A64B36" w:rsidP="00A64B36">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526FC90E" w14:textId="6DFC950F" w:rsidR="00A64B36" w:rsidRPr="000E6CF9" w:rsidRDefault="00A64B36" w:rsidP="00A64B36">
            <w:pPr>
              <w:pStyle w:val="Table"/>
              <w:jc w:val="center"/>
              <w:rPr>
                <w:color w:val="000000" w:themeColor="text1"/>
                <w:szCs w:val="21"/>
              </w:rPr>
            </w:pPr>
            <w:r>
              <w:rPr>
                <w:color w:val="000000"/>
                <w:sz w:val="20"/>
                <w:szCs w:val="21"/>
              </w:rPr>
              <w:t>0.176</w:t>
            </w:r>
          </w:p>
        </w:tc>
        <w:tc>
          <w:tcPr>
            <w:tcW w:w="925" w:type="pct"/>
            <w:shd w:val="clear" w:color="auto" w:fill="auto"/>
            <w:vAlign w:val="center"/>
          </w:tcPr>
          <w:p w14:paraId="2580FA53" w14:textId="32E5DDCB" w:rsidR="00A64B36" w:rsidRPr="000E6CF9" w:rsidRDefault="00A64B36" w:rsidP="00A64B36">
            <w:pPr>
              <w:pStyle w:val="Table"/>
              <w:jc w:val="center"/>
              <w:rPr>
                <w:color w:val="000000" w:themeColor="text1"/>
                <w:szCs w:val="21"/>
              </w:rPr>
            </w:pPr>
            <w:r>
              <w:rPr>
                <w:color w:val="000000"/>
                <w:sz w:val="20"/>
                <w:szCs w:val="21"/>
              </w:rPr>
              <w:t>Loctite263</w:t>
            </w:r>
          </w:p>
        </w:tc>
      </w:tr>
      <w:tr w:rsidR="00A64B36" w:rsidRPr="00E17EF1" w14:paraId="7ABFCDD4" w14:textId="77777777" w:rsidTr="00605549">
        <w:trPr>
          <w:trHeight w:val="284"/>
        </w:trPr>
        <w:tc>
          <w:tcPr>
            <w:tcW w:w="399" w:type="pct"/>
            <w:shd w:val="clear" w:color="auto" w:fill="auto"/>
            <w:vAlign w:val="center"/>
          </w:tcPr>
          <w:p w14:paraId="6AB4AA9C" w14:textId="72559254" w:rsidR="00A64B36" w:rsidRPr="000E6CF9" w:rsidRDefault="00A64B36" w:rsidP="00A64B36">
            <w:pPr>
              <w:pStyle w:val="Table"/>
              <w:jc w:val="center"/>
              <w:rPr>
                <w:color w:val="000000" w:themeColor="text1"/>
                <w:szCs w:val="21"/>
              </w:rPr>
            </w:pPr>
            <w:r>
              <w:rPr>
                <w:color w:val="000000"/>
                <w:sz w:val="20"/>
                <w:szCs w:val="20"/>
              </w:rPr>
              <w:t xml:space="preserve"> 11-4</w:t>
            </w:r>
          </w:p>
        </w:tc>
        <w:tc>
          <w:tcPr>
            <w:tcW w:w="621" w:type="pct"/>
            <w:shd w:val="clear" w:color="auto" w:fill="auto"/>
            <w:vAlign w:val="center"/>
          </w:tcPr>
          <w:p w14:paraId="3002123E" w14:textId="1C560B30" w:rsidR="00A64B36" w:rsidRPr="000E6CF9" w:rsidRDefault="00A64B36" w:rsidP="00A64B36">
            <w:pPr>
              <w:pStyle w:val="Table"/>
              <w:jc w:val="center"/>
              <w:rPr>
                <w:color w:val="000000" w:themeColor="text1"/>
                <w:szCs w:val="21"/>
              </w:rPr>
            </w:pPr>
            <w:r>
              <w:rPr>
                <w:color w:val="000000"/>
                <w:sz w:val="20"/>
                <w:szCs w:val="21"/>
              </w:rPr>
              <w:t>YM-4</w:t>
            </w:r>
          </w:p>
        </w:tc>
        <w:tc>
          <w:tcPr>
            <w:tcW w:w="1029" w:type="pct"/>
            <w:shd w:val="clear" w:color="auto" w:fill="auto"/>
            <w:vAlign w:val="center"/>
          </w:tcPr>
          <w:p w14:paraId="5A8299C2" w14:textId="608D7291" w:rsidR="00A64B36" w:rsidRPr="000E6CF9" w:rsidRDefault="00A64B36" w:rsidP="00A64B36">
            <w:pPr>
              <w:pStyle w:val="Table"/>
              <w:jc w:val="center"/>
              <w:rPr>
                <w:color w:val="000000" w:themeColor="text1"/>
                <w:szCs w:val="21"/>
              </w:rPr>
            </w:pPr>
            <w:r>
              <w:rPr>
                <w:color w:val="000000"/>
                <w:sz w:val="20"/>
                <w:szCs w:val="21"/>
              </w:rPr>
              <w:t>Minus Y side 4</w:t>
            </w:r>
          </w:p>
        </w:tc>
        <w:tc>
          <w:tcPr>
            <w:tcW w:w="678" w:type="pct"/>
            <w:shd w:val="clear" w:color="auto" w:fill="auto"/>
            <w:vAlign w:val="center"/>
          </w:tcPr>
          <w:p w14:paraId="5F517B05" w14:textId="6356BA52" w:rsidR="00A64B36" w:rsidRPr="000E6CF9" w:rsidRDefault="00A64B36" w:rsidP="00A64B36">
            <w:pPr>
              <w:pStyle w:val="Table"/>
              <w:jc w:val="center"/>
              <w:rPr>
                <w:color w:val="000000" w:themeColor="text1"/>
                <w:szCs w:val="21"/>
              </w:rPr>
            </w:pPr>
            <w:r>
              <w:rPr>
                <w:color w:val="000000" w:themeColor="text1"/>
                <w:sz w:val="20"/>
                <w:szCs w:val="21"/>
              </w:rPr>
              <w:t>M2</w:t>
            </w:r>
          </w:p>
        </w:tc>
        <w:tc>
          <w:tcPr>
            <w:tcW w:w="761" w:type="pct"/>
            <w:shd w:val="clear" w:color="auto" w:fill="auto"/>
            <w:vAlign w:val="center"/>
          </w:tcPr>
          <w:p w14:paraId="53E95CF6" w14:textId="7E3E2C7D" w:rsidR="00A64B36" w:rsidRPr="000E6CF9" w:rsidRDefault="00A64B36" w:rsidP="00A64B36">
            <w:pPr>
              <w:pStyle w:val="Table"/>
              <w:jc w:val="center"/>
              <w:rPr>
                <w:color w:val="000000" w:themeColor="text1"/>
                <w:szCs w:val="21"/>
              </w:rPr>
            </w:pPr>
            <w:r>
              <w:rPr>
                <w:color w:val="000000"/>
                <w:sz w:val="20"/>
                <w:szCs w:val="21"/>
              </w:rPr>
              <w:t>SUS304</w:t>
            </w:r>
          </w:p>
        </w:tc>
        <w:tc>
          <w:tcPr>
            <w:tcW w:w="587" w:type="pct"/>
            <w:shd w:val="clear" w:color="auto" w:fill="auto"/>
            <w:vAlign w:val="center"/>
          </w:tcPr>
          <w:p w14:paraId="3AA023A8" w14:textId="03F93C60" w:rsidR="00A64B36" w:rsidRPr="000E6CF9" w:rsidRDefault="00A64B36" w:rsidP="00A64B36">
            <w:pPr>
              <w:pStyle w:val="Table"/>
              <w:jc w:val="center"/>
              <w:rPr>
                <w:color w:val="000000" w:themeColor="text1"/>
                <w:szCs w:val="21"/>
              </w:rPr>
            </w:pPr>
            <w:r>
              <w:rPr>
                <w:color w:val="000000"/>
                <w:sz w:val="20"/>
                <w:szCs w:val="21"/>
              </w:rPr>
              <w:t>0.176</w:t>
            </w:r>
          </w:p>
        </w:tc>
        <w:tc>
          <w:tcPr>
            <w:tcW w:w="925" w:type="pct"/>
            <w:shd w:val="clear" w:color="auto" w:fill="auto"/>
            <w:vAlign w:val="center"/>
          </w:tcPr>
          <w:p w14:paraId="2C84B927" w14:textId="5E427C14" w:rsidR="00A64B36" w:rsidRPr="000E6CF9" w:rsidRDefault="00A64B36" w:rsidP="00A64B36">
            <w:pPr>
              <w:pStyle w:val="Table"/>
              <w:jc w:val="center"/>
              <w:rPr>
                <w:color w:val="000000" w:themeColor="text1"/>
                <w:szCs w:val="21"/>
              </w:rPr>
            </w:pPr>
            <w:r>
              <w:rPr>
                <w:color w:val="000000"/>
                <w:sz w:val="20"/>
                <w:szCs w:val="21"/>
              </w:rPr>
              <w:t>Loctite263</w:t>
            </w:r>
          </w:p>
        </w:tc>
      </w:tr>
      <w:tr w:rsidR="00A64B36" w:rsidRPr="00E17EF1" w14:paraId="3C98CD44" w14:textId="77777777" w:rsidTr="00605549">
        <w:trPr>
          <w:trHeight w:val="284"/>
        </w:trPr>
        <w:tc>
          <w:tcPr>
            <w:tcW w:w="399" w:type="pct"/>
            <w:shd w:val="clear" w:color="auto" w:fill="auto"/>
            <w:vAlign w:val="center"/>
          </w:tcPr>
          <w:p w14:paraId="159580CB" w14:textId="6A48BA9E" w:rsidR="00A64B36" w:rsidRPr="000E6CF9" w:rsidRDefault="00A64B36" w:rsidP="00A64B36">
            <w:pPr>
              <w:pStyle w:val="Table"/>
              <w:jc w:val="center"/>
              <w:rPr>
                <w:color w:val="000000" w:themeColor="text1"/>
                <w:szCs w:val="21"/>
              </w:rPr>
            </w:pPr>
            <w:r>
              <w:rPr>
                <w:color w:val="000000"/>
                <w:sz w:val="20"/>
                <w:szCs w:val="21"/>
              </w:rPr>
              <w:t xml:space="preserve"> 12-1</w:t>
            </w:r>
          </w:p>
        </w:tc>
        <w:tc>
          <w:tcPr>
            <w:tcW w:w="621" w:type="pct"/>
            <w:shd w:val="clear" w:color="auto" w:fill="auto"/>
            <w:vAlign w:val="center"/>
          </w:tcPr>
          <w:p w14:paraId="237AB4A8" w14:textId="530F6E70" w:rsidR="00A64B36" w:rsidRPr="000E6CF9" w:rsidRDefault="00A64B36" w:rsidP="00A64B36">
            <w:pPr>
              <w:pStyle w:val="Table"/>
              <w:jc w:val="center"/>
              <w:rPr>
                <w:color w:val="000000" w:themeColor="text1"/>
                <w:szCs w:val="21"/>
              </w:rPr>
            </w:pPr>
            <w:r>
              <w:rPr>
                <w:color w:val="000000" w:themeColor="text1"/>
                <w:sz w:val="20"/>
                <w:szCs w:val="21"/>
              </w:rPr>
              <w:t>YCM-1</w:t>
            </w:r>
          </w:p>
        </w:tc>
        <w:tc>
          <w:tcPr>
            <w:tcW w:w="1029" w:type="pct"/>
            <w:shd w:val="clear" w:color="auto" w:fill="auto"/>
            <w:vAlign w:val="center"/>
          </w:tcPr>
          <w:p w14:paraId="35715165" w14:textId="073EC77E" w:rsidR="00A64B36" w:rsidRPr="000E6CF9" w:rsidRDefault="00A64B36" w:rsidP="00A64B36">
            <w:pPr>
              <w:pStyle w:val="Table"/>
              <w:jc w:val="center"/>
              <w:rPr>
                <w:color w:val="000000" w:themeColor="text1"/>
                <w:szCs w:val="21"/>
              </w:rPr>
            </w:pPr>
            <w:r>
              <w:rPr>
                <w:color w:val="000000" w:themeColor="text1"/>
                <w:sz w:val="20"/>
                <w:szCs w:val="21"/>
              </w:rPr>
              <w:t>Minus Y (Cover) side 1</w:t>
            </w:r>
          </w:p>
        </w:tc>
        <w:tc>
          <w:tcPr>
            <w:tcW w:w="678" w:type="pct"/>
            <w:shd w:val="clear" w:color="auto" w:fill="auto"/>
            <w:vAlign w:val="center"/>
          </w:tcPr>
          <w:p w14:paraId="574C6AA7" w14:textId="4CB80A24" w:rsidR="00A64B36" w:rsidRPr="000E6CF9" w:rsidRDefault="00A64B36" w:rsidP="00A64B36">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tcPr>
          <w:p w14:paraId="29A47624" w14:textId="7C52CBC7" w:rsidR="00A64B36" w:rsidRPr="000E6CF9" w:rsidRDefault="00A64B36" w:rsidP="00A64B36">
            <w:pPr>
              <w:pStyle w:val="Table"/>
              <w:jc w:val="center"/>
              <w:rPr>
                <w:color w:val="000000" w:themeColor="text1"/>
                <w:szCs w:val="21"/>
              </w:rPr>
            </w:pPr>
            <w:r>
              <w:rPr>
                <w:color w:val="000000" w:themeColor="text1"/>
                <w:sz w:val="20"/>
                <w:szCs w:val="21"/>
              </w:rPr>
              <w:t>SUS304</w:t>
            </w:r>
          </w:p>
        </w:tc>
        <w:tc>
          <w:tcPr>
            <w:tcW w:w="587" w:type="pct"/>
            <w:shd w:val="clear" w:color="auto" w:fill="auto"/>
            <w:vAlign w:val="center"/>
          </w:tcPr>
          <w:p w14:paraId="25550504" w14:textId="05DA50FA" w:rsidR="00A64B36" w:rsidRPr="000E6CF9" w:rsidRDefault="00A64B36" w:rsidP="00A64B36">
            <w:pPr>
              <w:pStyle w:val="Table"/>
              <w:jc w:val="center"/>
              <w:rPr>
                <w:color w:val="000000" w:themeColor="text1"/>
                <w:szCs w:val="21"/>
              </w:rPr>
            </w:pPr>
            <w:r>
              <w:rPr>
                <w:color w:val="000000" w:themeColor="text1"/>
                <w:sz w:val="20"/>
                <w:szCs w:val="21"/>
              </w:rPr>
              <w:t>0.160</w:t>
            </w:r>
          </w:p>
        </w:tc>
        <w:tc>
          <w:tcPr>
            <w:tcW w:w="925" w:type="pct"/>
            <w:shd w:val="clear" w:color="auto" w:fill="auto"/>
            <w:vAlign w:val="center"/>
          </w:tcPr>
          <w:p w14:paraId="49AE3E4C" w14:textId="616E4527" w:rsidR="00A64B36" w:rsidRPr="000E6CF9" w:rsidRDefault="00A64B36" w:rsidP="00A64B36">
            <w:pPr>
              <w:pStyle w:val="Table"/>
              <w:jc w:val="center"/>
              <w:rPr>
                <w:color w:val="000000" w:themeColor="text1"/>
                <w:szCs w:val="21"/>
              </w:rPr>
            </w:pPr>
            <w:r>
              <w:rPr>
                <w:color w:val="000000" w:themeColor="text1"/>
                <w:sz w:val="20"/>
                <w:szCs w:val="21"/>
              </w:rPr>
              <w:t>Loctite263</w:t>
            </w:r>
          </w:p>
        </w:tc>
      </w:tr>
      <w:tr w:rsidR="00A64B36" w:rsidRPr="00E17EF1" w14:paraId="03F9BAE0" w14:textId="77777777" w:rsidTr="00605549">
        <w:trPr>
          <w:trHeight w:val="284"/>
        </w:trPr>
        <w:tc>
          <w:tcPr>
            <w:tcW w:w="399" w:type="pct"/>
            <w:shd w:val="clear" w:color="auto" w:fill="auto"/>
            <w:vAlign w:val="center"/>
          </w:tcPr>
          <w:p w14:paraId="468B4F44" w14:textId="1F66603F" w:rsidR="00A64B36" w:rsidRPr="000E6CF9" w:rsidRDefault="00A64B36" w:rsidP="00A64B36">
            <w:pPr>
              <w:pStyle w:val="Table"/>
              <w:jc w:val="center"/>
              <w:rPr>
                <w:color w:val="000000" w:themeColor="text1"/>
                <w:szCs w:val="21"/>
              </w:rPr>
            </w:pPr>
            <w:r>
              <w:rPr>
                <w:color w:val="000000"/>
                <w:sz w:val="20"/>
                <w:szCs w:val="20"/>
              </w:rPr>
              <w:t xml:space="preserve"> 12-2</w:t>
            </w:r>
          </w:p>
        </w:tc>
        <w:tc>
          <w:tcPr>
            <w:tcW w:w="621" w:type="pct"/>
            <w:shd w:val="clear" w:color="auto" w:fill="auto"/>
            <w:vAlign w:val="center"/>
          </w:tcPr>
          <w:p w14:paraId="696CAE1B" w14:textId="1C905DFB" w:rsidR="00A64B36" w:rsidRPr="000E6CF9" w:rsidRDefault="00A64B36" w:rsidP="00A64B36">
            <w:pPr>
              <w:pStyle w:val="Table"/>
              <w:jc w:val="center"/>
              <w:rPr>
                <w:color w:val="000000" w:themeColor="text1"/>
                <w:szCs w:val="21"/>
              </w:rPr>
            </w:pPr>
            <w:r>
              <w:rPr>
                <w:color w:val="000000"/>
                <w:sz w:val="20"/>
                <w:szCs w:val="20"/>
              </w:rPr>
              <w:t>YCM-2</w:t>
            </w:r>
          </w:p>
        </w:tc>
        <w:tc>
          <w:tcPr>
            <w:tcW w:w="1029" w:type="pct"/>
            <w:shd w:val="clear" w:color="auto" w:fill="auto"/>
            <w:vAlign w:val="center"/>
          </w:tcPr>
          <w:p w14:paraId="096029D0" w14:textId="58C26067" w:rsidR="00A64B36" w:rsidRPr="000E6CF9" w:rsidRDefault="00A64B36" w:rsidP="00A64B36">
            <w:pPr>
              <w:pStyle w:val="Table"/>
              <w:jc w:val="center"/>
              <w:rPr>
                <w:color w:val="000000" w:themeColor="text1"/>
                <w:szCs w:val="21"/>
              </w:rPr>
            </w:pPr>
            <w:r>
              <w:rPr>
                <w:color w:val="000000"/>
                <w:sz w:val="20"/>
                <w:szCs w:val="20"/>
              </w:rPr>
              <w:t>Minus Y (Cover) side 2</w:t>
            </w:r>
          </w:p>
        </w:tc>
        <w:tc>
          <w:tcPr>
            <w:tcW w:w="678" w:type="pct"/>
            <w:shd w:val="clear" w:color="auto" w:fill="auto"/>
            <w:vAlign w:val="center"/>
          </w:tcPr>
          <w:p w14:paraId="4930C889" w14:textId="0E3DC6C6" w:rsidR="00A64B36" w:rsidRPr="000E6CF9" w:rsidRDefault="00A64B36" w:rsidP="00A64B36">
            <w:pPr>
              <w:pStyle w:val="Table"/>
              <w:jc w:val="center"/>
              <w:rPr>
                <w:color w:val="000000" w:themeColor="text1"/>
                <w:szCs w:val="21"/>
              </w:rPr>
            </w:pPr>
            <w:r>
              <w:rPr>
                <w:color w:val="000000" w:themeColor="text1"/>
                <w:sz w:val="20"/>
                <w:szCs w:val="21"/>
              </w:rPr>
              <w:t>M2 ultra-low head</w:t>
            </w:r>
          </w:p>
        </w:tc>
        <w:tc>
          <w:tcPr>
            <w:tcW w:w="761" w:type="pct"/>
            <w:shd w:val="clear" w:color="auto" w:fill="auto"/>
            <w:vAlign w:val="center"/>
          </w:tcPr>
          <w:p w14:paraId="6F89FD8B" w14:textId="45210432" w:rsidR="00A64B36" w:rsidRPr="000E6CF9" w:rsidRDefault="00A64B36" w:rsidP="00A64B36">
            <w:pPr>
              <w:pStyle w:val="Table"/>
              <w:jc w:val="center"/>
              <w:rPr>
                <w:color w:val="000000" w:themeColor="text1"/>
                <w:szCs w:val="21"/>
              </w:rPr>
            </w:pPr>
            <w:r>
              <w:rPr>
                <w:color w:val="000000"/>
                <w:sz w:val="20"/>
                <w:szCs w:val="20"/>
              </w:rPr>
              <w:t>SUS304</w:t>
            </w:r>
          </w:p>
        </w:tc>
        <w:tc>
          <w:tcPr>
            <w:tcW w:w="587" w:type="pct"/>
            <w:shd w:val="clear" w:color="auto" w:fill="auto"/>
            <w:vAlign w:val="center"/>
          </w:tcPr>
          <w:p w14:paraId="1BD0AC2B" w14:textId="1A4429D2" w:rsidR="00A64B36" w:rsidRPr="000E6CF9" w:rsidRDefault="00A64B36" w:rsidP="00A64B36">
            <w:pPr>
              <w:pStyle w:val="Table"/>
              <w:jc w:val="center"/>
              <w:rPr>
                <w:color w:val="000000" w:themeColor="text1"/>
                <w:szCs w:val="21"/>
              </w:rPr>
            </w:pPr>
            <w:r>
              <w:rPr>
                <w:color w:val="000000"/>
                <w:sz w:val="20"/>
                <w:szCs w:val="20"/>
              </w:rPr>
              <w:t>0.160</w:t>
            </w:r>
          </w:p>
        </w:tc>
        <w:tc>
          <w:tcPr>
            <w:tcW w:w="925" w:type="pct"/>
            <w:shd w:val="clear" w:color="auto" w:fill="auto"/>
            <w:vAlign w:val="center"/>
          </w:tcPr>
          <w:p w14:paraId="2F69AC0A" w14:textId="1443BFA4" w:rsidR="00A64B36" w:rsidRPr="000E6CF9" w:rsidRDefault="00A64B36" w:rsidP="00A64B36">
            <w:pPr>
              <w:pStyle w:val="Table"/>
              <w:jc w:val="center"/>
              <w:rPr>
                <w:color w:val="000000" w:themeColor="text1"/>
                <w:szCs w:val="21"/>
              </w:rPr>
            </w:pPr>
            <w:r>
              <w:rPr>
                <w:color w:val="000000"/>
                <w:sz w:val="20"/>
                <w:szCs w:val="20"/>
              </w:rPr>
              <w:t>Loctite263</w:t>
            </w:r>
          </w:p>
        </w:tc>
      </w:tr>
      <w:tr w:rsidR="00A64B36" w:rsidRPr="00E17EF1" w14:paraId="0020DA50" w14:textId="77777777" w:rsidTr="00605549">
        <w:trPr>
          <w:trHeight w:val="284"/>
        </w:trPr>
        <w:tc>
          <w:tcPr>
            <w:tcW w:w="399" w:type="pct"/>
            <w:shd w:val="clear" w:color="auto" w:fill="auto"/>
            <w:vAlign w:val="center"/>
          </w:tcPr>
          <w:p w14:paraId="788BED23" w14:textId="0EC6C60F" w:rsidR="00A64B36" w:rsidRDefault="00A64B36" w:rsidP="00A64B36">
            <w:pPr>
              <w:pStyle w:val="Table"/>
              <w:jc w:val="center"/>
              <w:rPr>
                <w:color w:val="000000"/>
                <w:sz w:val="20"/>
                <w:szCs w:val="20"/>
              </w:rPr>
            </w:pPr>
            <w:r>
              <w:rPr>
                <w:color w:val="000000"/>
                <w:sz w:val="20"/>
                <w:szCs w:val="21"/>
              </w:rPr>
              <w:t xml:space="preserve"> 13-1</w:t>
            </w:r>
          </w:p>
        </w:tc>
        <w:tc>
          <w:tcPr>
            <w:tcW w:w="621" w:type="pct"/>
            <w:shd w:val="clear" w:color="auto" w:fill="auto"/>
            <w:vAlign w:val="center"/>
          </w:tcPr>
          <w:p w14:paraId="2B154B42" w14:textId="7AA8EB09" w:rsidR="00A64B36" w:rsidRDefault="00A64B36" w:rsidP="00A64B36">
            <w:pPr>
              <w:pStyle w:val="Table"/>
              <w:jc w:val="center"/>
              <w:rPr>
                <w:color w:val="000000"/>
                <w:sz w:val="20"/>
                <w:szCs w:val="20"/>
              </w:rPr>
            </w:pPr>
            <w:r>
              <w:rPr>
                <w:color w:val="000000" w:themeColor="text1"/>
                <w:sz w:val="20"/>
                <w:szCs w:val="21"/>
              </w:rPr>
              <w:t>MS-1</w:t>
            </w:r>
          </w:p>
        </w:tc>
        <w:tc>
          <w:tcPr>
            <w:tcW w:w="1029" w:type="pct"/>
            <w:shd w:val="clear" w:color="auto" w:fill="auto"/>
            <w:vAlign w:val="center"/>
          </w:tcPr>
          <w:p w14:paraId="6AF4DA0C" w14:textId="3D4DC450" w:rsidR="00A64B36" w:rsidRDefault="00A64B36" w:rsidP="00A64B36">
            <w:pPr>
              <w:pStyle w:val="Table"/>
              <w:jc w:val="center"/>
              <w:rPr>
                <w:color w:val="000000"/>
                <w:sz w:val="20"/>
                <w:szCs w:val="20"/>
              </w:rPr>
            </w:pPr>
            <w:r>
              <w:rPr>
                <w:color w:val="000000" w:themeColor="text1"/>
                <w:sz w:val="20"/>
                <w:szCs w:val="21"/>
              </w:rPr>
              <w:t>Structure 1</w:t>
            </w:r>
          </w:p>
        </w:tc>
        <w:tc>
          <w:tcPr>
            <w:tcW w:w="678" w:type="pct"/>
            <w:shd w:val="clear" w:color="auto" w:fill="auto"/>
            <w:vAlign w:val="center"/>
          </w:tcPr>
          <w:p w14:paraId="4E5DEB9B" w14:textId="6B70F745"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4246CDC" w14:textId="67CAF379"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0470D558" w14:textId="6FEB47E3"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77B544E4" w14:textId="3031D4FD"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399CC321" w14:textId="77777777" w:rsidTr="00605549">
        <w:trPr>
          <w:trHeight w:val="284"/>
        </w:trPr>
        <w:tc>
          <w:tcPr>
            <w:tcW w:w="399" w:type="pct"/>
            <w:shd w:val="clear" w:color="auto" w:fill="auto"/>
            <w:vAlign w:val="center"/>
          </w:tcPr>
          <w:p w14:paraId="647DB7AB" w14:textId="02C4BBC4" w:rsidR="00A64B36" w:rsidRDefault="00A64B36" w:rsidP="00A64B36">
            <w:pPr>
              <w:pStyle w:val="Table"/>
              <w:jc w:val="center"/>
              <w:rPr>
                <w:color w:val="000000"/>
                <w:sz w:val="20"/>
                <w:szCs w:val="20"/>
              </w:rPr>
            </w:pPr>
            <w:r>
              <w:rPr>
                <w:color w:val="000000"/>
                <w:sz w:val="20"/>
                <w:szCs w:val="20"/>
              </w:rPr>
              <w:t xml:space="preserve"> 13-2</w:t>
            </w:r>
          </w:p>
        </w:tc>
        <w:tc>
          <w:tcPr>
            <w:tcW w:w="621" w:type="pct"/>
            <w:shd w:val="clear" w:color="auto" w:fill="auto"/>
            <w:vAlign w:val="center"/>
          </w:tcPr>
          <w:p w14:paraId="45FC03CC" w14:textId="5063F71D" w:rsidR="00A64B36" w:rsidRDefault="00A64B36" w:rsidP="00A64B36">
            <w:pPr>
              <w:pStyle w:val="Table"/>
              <w:jc w:val="center"/>
              <w:rPr>
                <w:color w:val="000000"/>
                <w:sz w:val="20"/>
                <w:szCs w:val="20"/>
              </w:rPr>
            </w:pPr>
            <w:r>
              <w:rPr>
                <w:color w:val="000000"/>
                <w:sz w:val="20"/>
                <w:szCs w:val="20"/>
              </w:rPr>
              <w:t>MS-2</w:t>
            </w:r>
          </w:p>
        </w:tc>
        <w:tc>
          <w:tcPr>
            <w:tcW w:w="1029" w:type="pct"/>
            <w:shd w:val="clear" w:color="auto" w:fill="auto"/>
            <w:vAlign w:val="center"/>
          </w:tcPr>
          <w:p w14:paraId="702A796E" w14:textId="260BF41F" w:rsidR="00A64B36" w:rsidRDefault="00A64B36" w:rsidP="00A64B36">
            <w:pPr>
              <w:pStyle w:val="Table"/>
              <w:jc w:val="center"/>
              <w:rPr>
                <w:color w:val="000000"/>
                <w:sz w:val="20"/>
                <w:szCs w:val="20"/>
              </w:rPr>
            </w:pPr>
            <w:r>
              <w:rPr>
                <w:color w:val="000000"/>
                <w:sz w:val="20"/>
                <w:szCs w:val="20"/>
              </w:rPr>
              <w:t>Structure 2</w:t>
            </w:r>
          </w:p>
        </w:tc>
        <w:tc>
          <w:tcPr>
            <w:tcW w:w="678" w:type="pct"/>
            <w:shd w:val="clear" w:color="auto" w:fill="auto"/>
            <w:vAlign w:val="center"/>
          </w:tcPr>
          <w:p w14:paraId="28816660" w14:textId="33A118E9"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7413CA2" w14:textId="46457FB5" w:rsidR="00A64B36" w:rsidRDefault="00A64B36" w:rsidP="00A64B36">
            <w:pPr>
              <w:pStyle w:val="Table"/>
              <w:jc w:val="center"/>
              <w:rPr>
                <w:color w:val="000000"/>
                <w:sz w:val="20"/>
                <w:szCs w:val="20"/>
              </w:rPr>
            </w:pPr>
            <w:r>
              <w:rPr>
                <w:color w:val="000000"/>
                <w:sz w:val="20"/>
                <w:szCs w:val="20"/>
              </w:rPr>
              <w:t>SUS304</w:t>
            </w:r>
          </w:p>
        </w:tc>
        <w:tc>
          <w:tcPr>
            <w:tcW w:w="587" w:type="pct"/>
            <w:shd w:val="clear" w:color="auto" w:fill="auto"/>
            <w:vAlign w:val="center"/>
          </w:tcPr>
          <w:p w14:paraId="6CBFB877" w14:textId="73410D28" w:rsidR="00A64B36" w:rsidRDefault="00A64B36" w:rsidP="00A64B36">
            <w:pPr>
              <w:pStyle w:val="Table"/>
              <w:jc w:val="center"/>
              <w:rPr>
                <w:color w:val="000000"/>
                <w:sz w:val="20"/>
                <w:szCs w:val="20"/>
              </w:rPr>
            </w:pPr>
            <w:r>
              <w:rPr>
                <w:color w:val="000000"/>
                <w:sz w:val="20"/>
                <w:szCs w:val="20"/>
              </w:rPr>
              <w:t>0.176</w:t>
            </w:r>
          </w:p>
        </w:tc>
        <w:tc>
          <w:tcPr>
            <w:tcW w:w="925" w:type="pct"/>
            <w:shd w:val="clear" w:color="auto" w:fill="auto"/>
            <w:vAlign w:val="center"/>
          </w:tcPr>
          <w:p w14:paraId="12148E1E" w14:textId="21A29F89" w:rsidR="00A64B36" w:rsidRDefault="00A64B36" w:rsidP="00A64B36">
            <w:pPr>
              <w:pStyle w:val="Table"/>
              <w:jc w:val="center"/>
              <w:rPr>
                <w:color w:val="000000"/>
                <w:sz w:val="20"/>
                <w:szCs w:val="20"/>
              </w:rPr>
            </w:pPr>
            <w:r>
              <w:rPr>
                <w:color w:val="000000"/>
                <w:sz w:val="20"/>
                <w:szCs w:val="20"/>
              </w:rPr>
              <w:t>Loctite263</w:t>
            </w:r>
          </w:p>
        </w:tc>
      </w:tr>
      <w:tr w:rsidR="00A64B36" w:rsidRPr="00E17EF1" w14:paraId="7B7B92E0" w14:textId="77777777" w:rsidTr="00605549">
        <w:trPr>
          <w:trHeight w:val="284"/>
        </w:trPr>
        <w:tc>
          <w:tcPr>
            <w:tcW w:w="399" w:type="pct"/>
            <w:shd w:val="clear" w:color="auto" w:fill="auto"/>
            <w:vAlign w:val="center"/>
          </w:tcPr>
          <w:p w14:paraId="12AEF2F4" w14:textId="76CF02BD" w:rsidR="00A64B36" w:rsidRDefault="00A64B36" w:rsidP="00A64B36">
            <w:pPr>
              <w:pStyle w:val="Table"/>
              <w:jc w:val="center"/>
              <w:rPr>
                <w:color w:val="000000"/>
                <w:sz w:val="20"/>
                <w:szCs w:val="20"/>
              </w:rPr>
            </w:pPr>
            <w:r>
              <w:rPr>
                <w:color w:val="000000"/>
                <w:sz w:val="20"/>
                <w:szCs w:val="21"/>
              </w:rPr>
              <w:t xml:space="preserve"> 13-3</w:t>
            </w:r>
          </w:p>
        </w:tc>
        <w:tc>
          <w:tcPr>
            <w:tcW w:w="621" w:type="pct"/>
            <w:shd w:val="clear" w:color="auto" w:fill="auto"/>
            <w:vAlign w:val="center"/>
          </w:tcPr>
          <w:p w14:paraId="5CAB4258" w14:textId="7EA900CC" w:rsidR="00A64B36" w:rsidRDefault="00A64B36" w:rsidP="00A64B36">
            <w:pPr>
              <w:pStyle w:val="Table"/>
              <w:jc w:val="center"/>
              <w:rPr>
                <w:color w:val="000000"/>
                <w:sz w:val="20"/>
                <w:szCs w:val="20"/>
              </w:rPr>
            </w:pPr>
            <w:r>
              <w:rPr>
                <w:color w:val="000000" w:themeColor="text1"/>
                <w:sz w:val="20"/>
                <w:szCs w:val="21"/>
              </w:rPr>
              <w:t>MS-3</w:t>
            </w:r>
          </w:p>
        </w:tc>
        <w:tc>
          <w:tcPr>
            <w:tcW w:w="1029" w:type="pct"/>
            <w:shd w:val="clear" w:color="auto" w:fill="auto"/>
            <w:vAlign w:val="center"/>
          </w:tcPr>
          <w:p w14:paraId="311D23A7" w14:textId="349080EE" w:rsidR="00A64B36" w:rsidRDefault="00A64B36" w:rsidP="00A64B36">
            <w:pPr>
              <w:pStyle w:val="Table"/>
              <w:jc w:val="center"/>
              <w:rPr>
                <w:color w:val="000000"/>
                <w:sz w:val="20"/>
                <w:szCs w:val="20"/>
              </w:rPr>
            </w:pPr>
            <w:r>
              <w:rPr>
                <w:color w:val="000000" w:themeColor="text1"/>
                <w:sz w:val="20"/>
                <w:szCs w:val="21"/>
              </w:rPr>
              <w:t>Structure 3</w:t>
            </w:r>
          </w:p>
        </w:tc>
        <w:tc>
          <w:tcPr>
            <w:tcW w:w="678" w:type="pct"/>
            <w:shd w:val="clear" w:color="auto" w:fill="auto"/>
            <w:vAlign w:val="center"/>
          </w:tcPr>
          <w:p w14:paraId="45ED96E8" w14:textId="26AEF6D1"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46C328EF" w14:textId="213F66ED"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48062CD2" w14:textId="185C5204"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2FF23F85" w14:textId="28C3149C"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090D1E0A" w14:textId="77777777" w:rsidTr="00605549">
        <w:trPr>
          <w:trHeight w:val="284"/>
        </w:trPr>
        <w:tc>
          <w:tcPr>
            <w:tcW w:w="399" w:type="pct"/>
            <w:shd w:val="clear" w:color="auto" w:fill="auto"/>
            <w:vAlign w:val="center"/>
          </w:tcPr>
          <w:p w14:paraId="6BD8B492" w14:textId="5EFA5E24" w:rsidR="00A64B36" w:rsidRDefault="00A64B36" w:rsidP="00A64B36">
            <w:pPr>
              <w:pStyle w:val="Table"/>
              <w:jc w:val="center"/>
              <w:rPr>
                <w:color w:val="000000"/>
                <w:sz w:val="20"/>
                <w:szCs w:val="20"/>
              </w:rPr>
            </w:pPr>
            <w:r>
              <w:rPr>
                <w:color w:val="000000"/>
                <w:sz w:val="20"/>
                <w:szCs w:val="21"/>
              </w:rPr>
              <w:t xml:space="preserve"> 13-4</w:t>
            </w:r>
          </w:p>
        </w:tc>
        <w:tc>
          <w:tcPr>
            <w:tcW w:w="621" w:type="pct"/>
            <w:shd w:val="clear" w:color="auto" w:fill="auto"/>
            <w:vAlign w:val="center"/>
          </w:tcPr>
          <w:p w14:paraId="7394320F" w14:textId="45FA7121" w:rsidR="00A64B36" w:rsidRDefault="00A64B36" w:rsidP="00A64B36">
            <w:pPr>
              <w:pStyle w:val="Table"/>
              <w:jc w:val="center"/>
              <w:rPr>
                <w:color w:val="000000"/>
                <w:sz w:val="20"/>
                <w:szCs w:val="20"/>
              </w:rPr>
            </w:pPr>
            <w:r>
              <w:rPr>
                <w:color w:val="000000" w:themeColor="text1"/>
                <w:sz w:val="20"/>
                <w:szCs w:val="21"/>
              </w:rPr>
              <w:t>MS-4</w:t>
            </w:r>
          </w:p>
        </w:tc>
        <w:tc>
          <w:tcPr>
            <w:tcW w:w="1029" w:type="pct"/>
            <w:shd w:val="clear" w:color="auto" w:fill="auto"/>
            <w:vAlign w:val="center"/>
          </w:tcPr>
          <w:p w14:paraId="17514E61" w14:textId="33D2E7F7" w:rsidR="00A64B36" w:rsidRDefault="00A64B36" w:rsidP="00A64B36">
            <w:pPr>
              <w:pStyle w:val="Table"/>
              <w:jc w:val="center"/>
              <w:rPr>
                <w:color w:val="000000"/>
                <w:sz w:val="20"/>
                <w:szCs w:val="20"/>
              </w:rPr>
            </w:pPr>
            <w:r>
              <w:rPr>
                <w:color w:val="000000" w:themeColor="text1"/>
                <w:sz w:val="20"/>
                <w:szCs w:val="21"/>
              </w:rPr>
              <w:t>Structure 4</w:t>
            </w:r>
          </w:p>
        </w:tc>
        <w:tc>
          <w:tcPr>
            <w:tcW w:w="678" w:type="pct"/>
            <w:shd w:val="clear" w:color="auto" w:fill="auto"/>
            <w:vAlign w:val="center"/>
          </w:tcPr>
          <w:p w14:paraId="2538AC7E" w14:textId="3D19B490"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A3E1BAB" w14:textId="1E30DD3E"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0BB823F3" w14:textId="53A460B3"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3247D6ED" w14:textId="641E9050"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789B5595" w14:textId="77777777" w:rsidTr="00605549">
        <w:trPr>
          <w:trHeight w:val="284"/>
        </w:trPr>
        <w:tc>
          <w:tcPr>
            <w:tcW w:w="399" w:type="pct"/>
            <w:shd w:val="clear" w:color="auto" w:fill="auto"/>
            <w:vAlign w:val="center"/>
          </w:tcPr>
          <w:p w14:paraId="7C01CCA1" w14:textId="03932C60" w:rsidR="00A64B36" w:rsidRDefault="00A64B36" w:rsidP="00A64B36">
            <w:pPr>
              <w:pStyle w:val="Table"/>
              <w:jc w:val="center"/>
              <w:rPr>
                <w:color w:val="000000"/>
                <w:sz w:val="20"/>
                <w:szCs w:val="20"/>
              </w:rPr>
            </w:pPr>
            <w:r>
              <w:rPr>
                <w:color w:val="000000"/>
                <w:sz w:val="20"/>
                <w:szCs w:val="21"/>
              </w:rPr>
              <w:t xml:space="preserve"> 13-5</w:t>
            </w:r>
          </w:p>
        </w:tc>
        <w:tc>
          <w:tcPr>
            <w:tcW w:w="621" w:type="pct"/>
            <w:shd w:val="clear" w:color="auto" w:fill="auto"/>
            <w:vAlign w:val="center"/>
          </w:tcPr>
          <w:p w14:paraId="6C143652" w14:textId="401A1426" w:rsidR="00A64B36" w:rsidRDefault="00A64B36" w:rsidP="00A64B36">
            <w:pPr>
              <w:pStyle w:val="Table"/>
              <w:jc w:val="center"/>
              <w:rPr>
                <w:color w:val="000000"/>
                <w:sz w:val="20"/>
                <w:szCs w:val="20"/>
              </w:rPr>
            </w:pPr>
            <w:r>
              <w:rPr>
                <w:color w:val="000000" w:themeColor="text1"/>
                <w:sz w:val="20"/>
                <w:szCs w:val="21"/>
              </w:rPr>
              <w:t>MS-5</w:t>
            </w:r>
          </w:p>
        </w:tc>
        <w:tc>
          <w:tcPr>
            <w:tcW w:w="1029" w:type="pct"/>
            <w:shd w:val="clear" w:color="auto" w:fill="auto"/>
            <w:vAlign w:val="center"/>
          </w:tcPr>
          <w:p w14:paraId="5E74CF1D" w14:textId="4383D543" w:rsidR="00A64B36" w:rsidRDefault="00A64B36" w:rsidP="00A64B36">
            <w:pPr>
              <w:pStyle w:val="Table"/>
              <w:jc w:val="center"/>
              <w:rPr>
                <w:color w:val="000000"/>
                <w:sz w:val="20"/>
                <w:szCs w:val="20"/>
              </w:rPr>
            </w:pPr>
            <w:r>
              <w:rPr>
                <w:color w:val="000000" w:themeColor="text1"/>
                <w:sz w:val="20"/>
                <w:szCs w:val="21"/>
              </w:rPr>
              <w:t>Structure 5</w:t>
            </w:r>
          </w:p>
        </w:tc>
        <w:tc>
          <w:tcPr>
            <w:tcW w:w="678" w:type="pct"/>
            <w:shd w:val="clear" w:color="auto" w:fill="auto"/>
            <w:vAlign w:val="center"/>
          </w:tcPr>
          <w:p w14:paraId="423A77F5" w14:textId="339954EA"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5818C579" w14:textId="1C5B6C3A"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495C9A22" w14:textId="7A53B107"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0091E8C4" w14:textId="77BB5014"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629B9E91" w14:textId="77777777" w:rsidTr="00605549">
        <w:trPr>
          <w:trHeight w:val="284"/>
        </w:trPr>
        <w:tc>
          <w:tcPr>
            <w:tcW w:w="399" w:type="pct"/>
            <w:shd w:val="clear" w:color="auto" w:fill="auto"/>
            <w:vAlign w:val="center"/>
          </w:tcPr>
          <w:p w14:paraId="559543AA" w14:textId="67FBF6E4" w:rsidR="00A64B36" w:rsidRDefault="00A64B36" w:rsidP="00A64B36">
            <w:pPr>
              <w:pStyle w:val="Table"/>
              <w:jc w:val="center"/>
              <w:rPr>
                <w:color w:val="000000"/>
                <w:sz w:val="20"/>
                <w:szCs w:val="20"/>
              </w:rPr>
            </w:pPr>
            <w:r>
              <w:rPr>
                <w:color w:val="000000"/>
                <w:sz w:val="20"/>
                <w:szCs w:val="21"/>
              </w:rPr>
              <w:t xml:space="preserve"> 13-6</w:t>
            </w:r>
          </w:p>
        </w:tc>
        <w:tc>
          <w:tcPr>
            <w:tcW w:w="621" w:type="pct"/>
            <w:shd w:val="clear" w:color="auto" w:fill="auto"/>
            <w:vAlign w:val="center"/>
          </w:tcPr>
          <w:p w14:paraId="5A51A487" w14:textId="483B6AC2" w:rsidR="00A64B36" w:rsidRDefault="00A64B36" w:rsidP="00A64B36">
            <w:pPr>
              <w:pStyle w:val="Table"/>
              <w:jc w:val="center"/>
              <w:rPr>
                <w:color w:val="000000"/>
                <w:sz w:val="20"/>
                <w:szCs w:val="20"/>
              </w:rPr>
            </w:pPr>
            <w:r>
              <w:rPr>
                <w:color w:val="000000" w:themeColor="text1"/>
                <w:sz w:val="20"/>
                <w:szCs w:val="21"/>
              </w:rPr>
              <w:t>MS-6</w:t>
            </w:r>
          </w:p>
        </w:tc>
        <w:tc>
          <w:tcPr>
            <w:tcW w:w="1029" w:type="pct"/>
            <w:shd w:val="clear" w:color="auto" w:fill="auto"/>
            <w:vAlign w:val="center"/>
          </w:tcPr>
          <w:p w14:paraId="0921ABBC" w14:textId="2A7B7DD4" w:rsidR="00A64B36" w:rsidRDefault="00A64B36" w:rsidP="00A64B36">
            <w:pPr>
              <w:pStyle w:val="Table"/>
              <w:jc w:val="center"/>
              <w:rPr>
                <w:color w:val="000000"/>
                <w:sz w:val="20"/>
                <w:szCs w:val="20"/>
              </w:rPr>
            </w:pPr>
            <w:r>
              <w:rPr>
                <w:color w:val="000000" w:themeColor="text1"/>
                <w:sz w:val="20"/>
                <w:szCs w:val="21"/>
              </w:rPr>
              <w:t>Structure 6</w:t>
            </w:r>
          </w:p>
        </w:tc>
        <w:tc>
          <w:tcPr>
            <w:tcW w:w="678" w:type="pct"/>
            <w:shd w:val="clear" w:color="auto" w:fill="auto"/>
            <w:vAlign w:val="center"/>
          </w:tcPr>
          <w:p w14:paraId="6BC5F2DB" w14:textId="5E96F053"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2402B82B" w14:textId="5F8E96D6"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175FFFCC" w14:textId="7C3D8527"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58E4F519" w14:textId="5F2A1B35"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111393FD" w14:textId="77777777" w:rsidTr="00605549">
        <w:trPr>
          <w:trHeight w:val="284"/>
        </w:trPr>
        <w:tc>
          <w:tcPr>
            <w:tcW w:w="399" w:type="pct"/>
            <w:shd w:val="clear" w:color="auto" w:fill="auto"/>
            <w:vAlign w:val="center"/>
          </w:tcPr>
          <w:p w14:paraId="3954392F" w14:textId="6D62ABC6" w:rsidR="00A64B36" w:rsidRDefault="00A64B36" w:rsidP="00A64B36">
            <w:pPr>
              <w:pStyle w:val="Table"/>
              <w:jc w:val="center"/>
              <w:rPr>
                <w:color w:val="000000"/>
                <w:sz w:val="20"/>
                <w:szCs w:val="20"/>
              </w:rPr>
            </w:pPr>
            <w:r>
              <w:rPr>
                <w:color w:val="000000"/>
                <w:sz w:val="20"/>
                <w:szCs w:val="21"/>
              </w:rPr>
              <w:t xml:space="preserve"> 13-7</w:t>
            </w:r>
          </w:p>
        </w:tc>
        <w:tc>
          <w:tcPr>
            <w:tcW w:w="621" w:type="pct"/>
            <w:shd w:val="clear" w:color="auto" w:fill="auto"/>
            <w:vAlign w:val="center"/>
          </w:tcPr>
          <w:p w14:paraId="6F228C46" w14:textId="7D64BDDE" w:rsidR="00A64B36" w:rsidRDefault="00A64B36" w:rsidP="00A64B36">
            <w:pPr>
              <w:pStyle w:val="Table"/>
              <w:jc w:val="center"/>
              <w:rPr>
                <w:color w:val="000000"/>
                <w:sz w:val="20"/>
                <w:szCs w:val="20"/>
              </w:rPr>
            </w:pPr>
            <w:r>
              <w:rPr>
                <w:color w:val="000000" w:themeColor="text1"/>
                <w:sz w:val="20"/>
                <w:szCs w:val="21"/>
              </w:rPr>
              <w:t>MS-7</w:t>
            </w:r>
          </w:p>
        </w:tc>
        <w:tc>
          <w:tcPr>
            <w:tcW w:w="1029" w:type="pct"/>
            <w:shd w:val="clear" w:color="auto" w:fill="auto"/>
            <w:vAlign w:val="center"/>
          </w:tcPr>
          <w:p w14:paraId="1B6C4F38" w14:textId="1CD4E011" w:rsidR="00A64B36" w:rsidRDefault="00A64B36" w:rsidP="00A64B36">
            <w:pPr>
              <w:pStyle w:val="Table"/>
              <w:jc w:val="center"/>
              <w:rPr>
                <w:color w:val="000000"/>
                <w:sz w:val="20"/>
                <w:szCs w:val="20"/>
              </w:rPr>
            </w:pPr>
            <w:r>
              <w:rPr>
                <w:color w:val="000000" w:themeColor="text1"/>
                <w:sz w:val="20"/>
                <w:szCs w:val="21"/>
              </w:rPr>
              <w:t>Structure 7</w:t>
            </w:r>
          </w:p>
        </w:tc>
        <w:tc>
          <w:tcPr>
            <w:tcW w:w="678" w:type="pct"/>
            <w:shd w:val="clear" w:color="auto" w:fill="auto"/>
            <w:vAlign w:val="center"/>
          </w:tcPr>
          <w:p w14:paraId="2527DF80" w14:textId="2DA4ADBD"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5B60845" w14:textId="21AA0307"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3367FF95" w14:textId="1242F571"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37C4B9AB" w14:textId="2DCEB7FC"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420E0E4C" w14:textId="77777777" w:rsidTr="00605549">
        <w:trPr>
          <w:trHeight w:val="284"/>
        </w:trPr>
        <w:tc>
          <w:tcPr>
            <w:tcW w:w="399" w:type="pct"/>
            <w:shd w:val="clear" w:color="auto" w:fill="auto"/>
            <w:vAlign w:val="center"/>
          </w:tcPr>
          <w:p w14:paraId="307999D0" w14:textId="6E750068" w:rsidR="00A64B36" w:rsidRDefault="00A64B36" w:rsidP="00A64B36">
            <w:pPr>
              <w:pStyle w:val="Table"/>
              <w:jc w:val="center"/>
              <w:rPr>
                <w:color w:val="000000"/>
                <w:sz w:val="20"/>
                <w:szCs w:val="20"/>
              </w:rPr>
            </w:pPr>
            <w:r>
              <w:rPr>
                <w:color w:val="000000"/>
                <w:sz w:val="20"/>
                <w:szCs w:val="21"/>
              </w:rPr>
              <w:t xml:space="preserve"> 13-8</w:t>
            </w:r>
          </w:p>
        </w:tc>
        <w:tc>
          <w:tcPr>
            <w:tcW w:w="621" w:type="pct"/>
            <w:shd w:val="clear" w:color="auto" w:fill="auto"/>
            <w:vAlign w:val="center"/>
          </w:tcPr>
          <w:p w14:paraId="440E9382" w14:textId="199D8906" w:rsidR="00A64B36" w:rsidRDefault="00A64B36" w:rsidP="00A64B36">
            <w:pPr>
              <w:pStyle w:val="Table"/>
              <w:jc w:val="center"/>
              <w:rPr>
                <w:color w:val="000000"/>
                <w:sz w:val="20"/>
                <w:szCs w:val="20"/>
              </w:rPr>
            </w:pPr>
            <w:r>
              <w:rPr>
                <w:color w:val="000000" w:themeColor="text1"/>
                <w:sz w:val="20"/>
                <w:szCs w:val="21"/>
              </w:rPr>
              <w:t>MS-8</w:t>
            </w:r>
          </w:p>
        </w:tc>
        <w:tc>
          <w:tcPr>
            <w:tcW w:w="1029" w:type="pct"/>
            <w:shd w:val="clear" w:color="auto" w:fill="auto"/>
            <w:vAlign w:val="center"/>
          </w:tcPr>
          <w:p w14:paraId="7E3DBEFC" w14:textId="4B9E6CBE" w:rsidR="00A64B36" w:rsidRDefault="00A64B36" w:rsidP="00A64B36">
            <w:pPr>
              <w:pStyle w:val="Table"/>
              <w:jc w:val="center"/>
              <w:rPr>
                <w:color w:val="000000"/>
                <w:sz w:val="20"/>
                <w:szCs w:val="20"/>
              </w:rPr>
            </w:pPr>
            <w:r>
              <w:rPr>
                <w:color w:val="000000" w:themeColor="text1"/>
                <w:sz w:val="20"/>
                <w:szCs w:val="21"/>
              </w:rPr>
              <w:t>Structure 8</w:t>
            </w:r>
          </w:p>
        </w:tc>
        <w:tc>
          <w:tcPr>
            <w:tcW w:w="678" w:type="pct"/>
            <w:shd w:val="clear" w:color="auto" w:fill="auto"/>
            <w:vAlign w:val="center"/>
          </w:tcPr>
          <w:p w14:paraId="21D4C4CE" w14:textId="17BE8C65"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7A8EE507" w14:textId="041CAA3B"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56F547B6" w14:textId="5ABB3B00"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1ACCE8DC" w14:textId="5BD35739"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609631B8" w14:textId="77777777" w:rsidTr="00605549">
        <w:trPr>
          <w:trHeight w:val="284"/>
        </w:trPr>
        <w:tc>
          <w:tcPr>
            <w:tcW w:w="399" w:type="pct"/>
            <w:shd w:val="clear" w:color="auto" w:fill="auto"/>
            <w:vAlign w:val="center"/>
          </w:tcPr>
          <w:p w14:paraId="60EB28FE" w14:textId="55C618F2" w:rsidR="00A64B36" w:rsidRDefault="00A64B36" w:rsidP="00A64B36">
            <w:pPr>
              <w:pStyle w:val="Table"/>
              <w:jc w:val="center"/>
              <w:rPr>
                <w:color w:val="000000"/>
                <w:sz w:val="20"/>
                <w:szCs w:val="20"/>
              </w:rPr>
            </w:pPr>
            <w:r>
              <w:rPr>
                <w:color w:val="000000"/>
                <w:sz w:val="20"/>
                <w:szCs w:val="21"/>
              </w:rPr>
              <w:t xml:space="preserve"> 13-9</w:t>
            </w:r>
          </w:p>
        </w:tc>
        <w:tc>
          <w:tcPr>
            <w:tcW w:w="621" w:type="pct"/>
            <w:shd w:val="clear" w:color="auto" w:fill="auto"/>
            <w:vAlign w:val="center"/>
          </w:tcPr>
          <w:p w14:paraId="38907C27" w14:textId="2BB7E3B1" w:rsidR="00A64B36" w:rsidRDefault="00A64B36" w:rsidP="00A64B36">
            <w:pPr>
              <w:pStyle w:val="Table"/>
              <w:jc w:val="center"/>
              <w:rPr>
                <w:color w:val="000000"/>
                <w:sz w:val="20"/>
                <w:szCs w:val="20"/>
              </w:rPr>
            </w:pPr>
            <w:r>
              <w:rPr>
                <w:color w:val="000000" w:themeColor="text1"/>
                <w:sz w:val="20"/>
                <w:szCs w:val="21"/>
              </w:rPr>
              <w:t>MS-9</w:t>
            </w:r>
          </w:p>
        </w:tc>
        <w:tc>
          <w:tcPr>
            <w:tcW w:w="1029" w:type="pct"/>
            <w:shd w:val="clear" w:color="auto" w:fill="auto"/>
            <w:vAlign w:val="center"/>
          </w:tcPr>
          <w:p w14:paraId="19F7C2E1" w14:textId="48A6C6BB" w:rsidR="00A64B36" w:rsidRDefault="00A64B36" w:rsidP="00A64B36">
            <w:pPr>
              <w:pStyle w:val="Table"/>
              <w:jc w:val="center"/>
              <w:rPr>
                <w:color w:val="000000"/>
                <w:sz w:val="20"/>
                <w:szCs w:val="20"/>
              </w:rPr>
            </w:pPr>
            <w:r>
              <w:rPr>
                <w:color w:val="000000" w:themeColor="text1"/>
                <w:sz w:val="20"/>
                <w:szCs w:val="21"/>
              </w:rPr>
              <w:t>Structure 9</w:t>
            </w:r>
          </w:p>
        </w:tc>
        <w:tc>
          <w:tcPr>
            <w:tcW w:w="678" w:type="pct"/>
            <w:shd w:val="clear" w:color="auto" w:fill="auto"/>
            <w:vAlign w:val="center"/>
          </w:tcPr>
          <w:p w14:paraId="50FBFBFE" w14:textId="4122CE13"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6DFF1956" w14:textId="6F487615"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6E7BDED1" w14:textId="49E6F2E6"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211FEB64" w14:textId="3C01315B"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4067B537" w14:textId="77777777" w:rsidTr="00605549">
        <w:trPr>
          <w:trHeight w:val="284"/>
        </w:trPr>
        <w:tc>
          <w:tcPr>
            <w:tcW w:w="399" w:type="pct"/>
            <w:shd w:val="clear" w:color="auto" w:fill="auto"/>
            <w:vAlign w:val="center"/>
          </w:tcPr>
          <w:p w14:paraId="704CDE90" w14:textId="14CF34B2" w:rsidR="00A64B36" w:rsidRDefault="00A64B36" w:rsidP="00A64B36">
            <w:pPr>
              <w:pStyle w:val="Table"/>
              <w:jc w:val="center"/>
              <w:rPr>
                <w:color w:val="000000"/>
                <w:sz w:val="20"/>
                <w:szCs w:val="20"/>
              </w:rPr>
            </w:pPr>
            <w:r>
              <w:rPr>
                <w:color w:val="000000"/>
                <w:sz w:val="20"/>
                <w:szCs w:val="21"/>
              </w:rPr>
              <w:t xml:space="preserve"> 13-10</w:t>
            </w:r>
          </w:p>
        </w:tc>
        <w:tc>
          <w:tcPr>
            <w:tcW w:w="621" w:type="pct"/>
            <w:shd w:val="clear" w:color="auto" w:fill="auto"/>
            <w:vAlign w:val="center"/>
          </w:tcPr>
          <w:p w14:paraId="50032529" w14:textId="6C2552D3" w:rsidR="00A64B36" w:rsidRDefault="00A64B36" w:rsidP="00A64B36">
            <w:pPr>
              <w:pStyle w:val="Table"/>
              <w:jc w:val="center"/>
              <w:rPr>
                <w:color w:val="000000"/>
                <w:sz w:val="20"/>
                <w:szCs w:val="20"/>
              </w:rPr>
            </w:pPr>
            <w:r>
              <w:rPr>
                <w:color w:val="000000" w:themeColor="text1"/>
                <w:sz w:val="20"/>
                <w:szCs w:val="21"/>
              </w:rPr>
              <w:t>MS-10</w:t>
            </w:r>
          </w:p>
        </w:tc>
        <w:tc>
          <w:tcPr>
            <w:tcW w:w="1029" w:type="pct"/>
            <w:shd w:val="clear" w:color="auto" w:fill="auto"/>
            <w:vAlign w:val="center"/>
          </w:tcPr>
          <w:p w14:paraId="23B570A2" w14:textId="6EE75166" w:rsidR="00A64B36" w:rsidRDefault="00A64B36" w:rsidP="00A64B36">
            <w:pPr>
              <w:pStyle w:val="Table"/>
              <w:jc w:val="center"/>
              <w:rPr>
                <w:color w:val="000000"/>
                <w:sz w:val="20"/>
                <w:szCs w:val="20"/>
              </w:rPr>
            </w:pPr>
            <w:r>
              <w:rPr>
                <w:color w:val="000000" w:themeColor="text1"/>
                <w:sz w:val="20"/>
                <w:szCs w:val="21"/>
              </w:rPr>
              <w:t>Structure 10</w:t>
            </w:r>
          </w:p>
        </w:tc>
        <w:tc>
          <w:tcPr>
            <w:tcW w:w="678" w:type="pct"/>
            <w:shd w:val="clear" w:color="auto" w:fill="auto"/>
            <w:vAlign w:val="center"/>
          </w:tcPr>
          <w:p w14:paraId="02AECF6C" w14:textId="3B2AB3DC"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7580A2D" w14:textId="7042D7DC"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578B0CB5" w14:textId="4F600410"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0C735A9B" w14:textId="3188BE71"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289FFCB0" w14:textId="77777777" w:rsidTr="00605549">
        <w:trPr>
          <w:trHeight w:val="284"/>
        </w:trPr>
        <w:tc>
          <w:tcPr>
            <w:tcW w:w="399" w:type="pct"/>
            <w:shd w:val="clear" w:color="auto" w:fill="auto"/>
            <w:vAlign w:val="center"/>
          </w:tcPr>
          <w:p w14:paraId="79B19403" w14:textId="65FECCB7" w:rsidR="00A64B36" w:rsidRDefault="00A64B36" w:rsidP="00A64B36">
            <w:pPr>
              <w:pStyle w:val="Table"/>
              <w:jc w:val="center"/>
              <w:rPr>
                <w:color w:val="000000"/>
                <w:sz w:val="20"/>
                <w:szCs w:val="20"/>
              </w:rPr>
            </w:pPr>
            <w:r>
              <w:rPr>
                <w:color w:val="000000"/>
                <w:sz w:val="20"/>
                <w:szCs w:val="21"/>
              </w:rPr>
              <w:t xml:space="preserve"> 13-11</w:t>
            </w:r>
          </w:p>
        </w:tc>
        <w:tc>
          <w:tcPr>
            <w:tcW w:w="621" w:type="pct"/>
            <w:shd w:val="clear" w:color="auto" w:fill="auto"/>
            <w:vAlign w:val="center"/>
          </w:tcPr>
          <w:p w14:paraId="2C8821CA" w14:textId="7B00763F" w:rsidR="00A64B36" w:rsidRDefault="00A64B36" w:rsidP="00A64B36">
            <w:pPr>
              <w:pStyle w:val="Table"/>
              <w:jc w:val="center"/>
              <w:rPr>
                <w:color w:val="000000"/>
                <w:sz w:val="20"/>
                <w:szCs w:val="20"/>
              </w:rPr>
            </w:pPr>
            <w:r>
              <w:rPr>
                <w:color w:val="000000" w:themeColor="text1"/>
                <w:sz w:val="20"/>
                <w:szCs w:val="21"/>
              </w:rPr>
              <w:t>MS-11</w:t>
            </w:r>
          </w:p>
        </w:tc>
        <w:tc>
          <w:tcPr>
            <w:tcW w:w="1029" w:type="pct"/>
            <w:shd w:val="clear" w:color="auto" w:fill="auto"/>
            <w:vAlign w:val="center"/>
          </w:tcPr>
          <w:p w14:paraId="7D850F08" w14:textId="5BC5530F" w:rsidR="00A64B36" w:rsidRDefault="00A64B36" w:rsidP="00A64B36">
            <w:pPr>
              <w:pStyle w:val="Table"/>
              <w:jc w:val="center"/>
              <w:rPr>
                <w:color w:val="000000"/>
                <w:sz w:val="20"/>
                <w:szCs w:val="20"/>
              </w:rPr>
            </w:pPr>
            <w:r>
              <w:rPr>
                <w:color w:val="000000" w:themeColor="text1"/>
                <w:sz w:val="20"/>
                <w:szCs w:val="21"/>
              </w:rPr>
              <w:t>Structure 11</w:t>
            </w:r>
          </w:p>
        </w:tc>
        <w:tc>
          <w:tcPr>
            <w:tcW w:w="678" w:type="pct"/>
            <w:shd w:val="clear" w:color="auto" w:fill="auto"/>
            <w:vAlign w:val="center"/>
          </w:tcPr>
          <w:p w14:paraId="749E9F23" w14:textId="3C10502C"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044BFE06" w14:textId="58E08D23"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725CECD7" w14:textId="399359CC"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71F6EAF0" w14:textId="64E8B808"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0BD45B84" w14:textId="77777777" w:rsidTr="00605549">
        <w:trPr>
          <w:trHeight w:val="284"/>
        </w:trPr>
        <w:tc>
          <w:tcPr>
            <w:tcW w:w="399" w:type="pct"/>
            <w:shd w:val="clear" w:color="auto" w:fill="auto"/>
            <w:vAlign w:val="center"/>
          </w:tcPr>
          <w:p w14:paraId="3FDE2858" w14:textId="4EE8EB57" w:rsidR="00A64B36" w:rsidRDefault="00A64B36" w:rsidP="00A64B36">
            <w:pPr>
              <w:pStyle w:val="Table"/>
              <w:jc w:val="center"/>
              <w:rPr>
                <w:color w:val="000000"/>
                <w:sz w:val="20"/>
                <w:szCs w:val="20"/>
              </w:rPr>
            </w:pPr>
            <w:r>
              <w:rPr>
                <w:color w:val="000000"/>
                <w:sz w:val="20"/>
                <w:szCs w:val="21"/>
              </w:rPr>
              <w:t xml:space="preserve"> 13-12</w:t>
            </w:r>
          </w:p>
        </w:tc>
        <w:tc>
          <w:tcPr>
            <w:tcW w:w="621" w:type="pct"/>
            <w:shd w:val="clear" w:color="auto" w:fill="auto"/>
            <w:vAlign w:val="center"/>
          </w:tcPr>
          <w:p w14:paraId="48BE8538" w14:textId="589939AD" w:rsidR="00A64B36" w:rsidRDefault="00A64B36" w:rsidP="00A64B36">
            <w:pPr>
              <w:pStyle w:val="Table"/>
              <w:jc w:val="center"/>
              <w:rPr>
                <w:color w:val="000000"/>
                <w:sz w:val="20"/>
                <w:szCs w:val="20"/>
              </w:rPr>
            </w:pPr>
            <w:r>
              <w:rPr>
                <w:color w:val="000000" w:themeColor="text1"/>
                <w:sz w:val="20"/>
                <w:szCs w:val="21"/>
              </w:rPr>
              <w:t>MS-12</w:t>
            </w:r>
          </w:p>
        </w:tc>
        <w:tc>
          <w:tcPr>
            <w:tcW w:w="1029" w:type="pct"/>
            <w:shd w:val="clear" w:color="auto" w:fill="auto"/>
            <w:vAlign w:val="center"/>
          </w:tcPr>
          <w:p w14:paraId="50099999" w14:textId="09469038" w:rsidR="00A64B36" w:rsidRDefault="00A64B36" w:rsidP="00A64B36">
            <w:pPr>
              <w:pStyle w:val="Table"/>
              <w:jc w:val="center"/>
              <w:rPr>
                <w:color w:val="000000"/>
                <w:sz w:val="20"/>
                <w:szCs w:val="20"/>
              </w:rPr>
            </w:pPr>
            <w:r>
              <w:rPr>
                <w:color w:val="000000" w:themeColor="text1"/>
                <w:sz w:val="20"/>
                <w:szCs w:val="21"/>
              </w:rPr>
              <w:t>Structure 12</w:t>
            </w:r>
          </w:p>
        </w:tc>
        <w:tc>
          <w:tcPr>
            <w:tcW w:w="678" w:type="pct"/>
            <w:shd w:val="clear" w:color="auto" w:fill="auto"/>
            <w:vAlign w:val="center"/>
          </w:tcPr>
          <w:p w14:paraId="1B565DC6" w14:textId="73177D2C"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5B582A94" w14:textId="6729F01A"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60664BB3" w14:textId="4EECFDAC"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4F730D5C" w14:textId="74CC7C5C"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46935C7A" w14:textId="77777777" w:rsidTr="00605549">
        <w:trPr>
          <w:trHeight w:val="284"/>
        </w:trPr>
        <w:tc>
          <w:tcPr>
            <w:tcW w:w="399" w:type="pct"/>
            <w:shd w:val="clear" w:color="auto" w:fill="auto"/>
            <w:vAlign w:val="center"/>
          </w:tcPr>
          <w:p w14:paraId="11819B7E" w14:textId="63CBBD32" w:rsidR="00A64B36" w:rsidRDefault="00A64B36" w:rsidP="00A64B36">
            <w:pPr>
              <w:pStyle w:val="Table"/>
              <w:jc w:val="center"/>
              <w:rPr>
                <w:color w:val="000000"/>
                <w:sz w:val="20"/>
                <w:szCs w:val="20"/>
              </w:rPr>
            </w:pPr>
            <w:r>
              <w:rPr>
                <w:color w:val="000000" w:themeColor="text1"/>
                <w:sz w:val="20"/>
                <w:szCs w:val="21"/>
              </w:rPr>
              <w:t xml:space="preserve"> 13-13</w:t>
            </w:r>
          </w:p>
        </w:tc>
        <w:tc>
          <w:tcPr>
            <w:tcW w:w="621" w:type="pct"/>
            <w:shd w:val="clear" w:color="auto" w:fill="auto"/>
            <w:vAlign w:val="center"/>
          </w:tcPr>
          <w:p w14:paraId="3436ECCB" w14:textId="1A261709" w:rsidR="00A64B36" w:rsidRDefault="00A64B36" w:rsidP="00A64B36">
            <w:pPr>
              <w:pStyle w:val="Table"/>
              <w:jc w:val="center"/>
              <w:rPr>
                <w:color w:val="000000"/>
                <w:sz w:val="20"/>
                <w:szCs w:val="20"/>
              </w:rPr>
            </w:pPr>
            <w:r>
              <w:rPr>
                <w:color w:val="000000" w:themeColor="text1"/>
                <w:sz w:val="20"/>
                <w:szCs w:val="21"/>
              </w:rPr>
              <w:t>MS-13</w:t>
            </w:r>
          </w:p>
        </w:tc>
        <w:tc>
          <w:tcPr>
            <w:tcW w:w="1029" w:type="pct"/>
            <w:shd w:val="clear" w:color="auto" w:fill="auto"/>
            <w:vAlign w:val="center"/>
          </w:tcPr>
          <w:p w14:paraId="3A26EE2E" w14:textId="424E6F03" w:rsidR="00A64B36" w:rsidRDefault="00A64B36" w:rsidP="00A64B36">
            <w:pPr>
              <w:pStyle w:val="Table"/>
              <w:jc w:val="center"/>
              <w:rPr>
                <w:color w:val="000000"/>
                <w:sz w:val="20"/>
                <w:szCs w:val="20"/>
              </w:rPr>
            </w:pPr>
            <w:r>
              <w:rPr>
                <w:color w:val="000000" w:themeColor="text1"/>
                <w:sz w:val="20"/>
                <w:szCs w:val="21"/>
              </w:rPr>
              <w:t>Structure 13</w:t>
            </w:r>
          </w:p>
        </w:tc>
        <w:tc>
          <w:tcPr>
            <w:tcW w:w="678" w:type="pct"/>
            <w:shd w:val="clear" w:color="auto" w:fill="auto"/>
            <w:vAlign w:val="center"/>
          </w:tcPr>
          <w:p w14:paraId="028C2AAA" w14:textId="5605AF83" w:rsidR="00A64B36" w:rsidRDefault="00A64B36" w:rsidP="00A64B36">
            <w:pPr>
              <w:pStyle w:val="Table"/>
              <w:jc w:val="center"/>
              <w:rPr>
                <w:color w:val="000000"/>
                <w:sz w:val="20"/>
                <w:szCs w:val="20"/>
              </w:rPr>
            </w:pPr>
            <w:r>
              <w:rPr>
                <w:color w:val="000000"/>
                <w:sz w:val="20"/>
                <w:szCs w:val="20"/>
              </w:rPr>
              <w:t>M2</w:t>
            </w:r>
          </w:p>
        </w:tc>
        <w:tc>
          <w:tcPr>
            <w:tcW w:w="761" w:type="pct"/>
            <w:shd w:val="clear" w:color="auto" w:fill="auto"/>
            <w:vAlign w:val="center"/>
          </w:tcPr>
          <w:p w14:paraId="564D67F7" w14:textId="332B243C"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729A4F03" w14:textId="1919DE00" w:rsidR="00A64B36" w:rsidRDefault="00A64B36" w:rsidP="00A64B36">
            <w:pPr>
              <w:pStyle w:val="Table"/>
              <w:jc w:val="center"/>
              <w:rPr>
                <w:color w:val="000000"/>
                <w:sz w:val="20"/>
                <w:szCs w:val="20"/>
              </w:rPr>
            </w:pPr>
            <w:r>
              <w:rPr>
                <w:color w:val="000000" w:themeColor="text1"/>
                <w:sz w:val="20"/>
                <w:szCs w:val="21"/>
              </w:rPr>
              <w:t>0.176</w:t>
            </w:r>
          </w:p>
        </w:tc>
        <w:tc>
          <w:tcPr>
            <w:tcW w:w="925" w:type="pct"/>
            <w:shd w:val="clear" w:color="auto" w:fill="auto"/>
            <w:vAlign w:val="center"/>
          </w:tcPr>
          <w:p w14:paraId="24D62698" w14:textId="1066756D"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747836EF" w14:textId="77777777" w:rsidTr="00605549">
        <w:trPr>
          <w:trHeight w:val="284"/>
        </w:trPr>
        <w:tc>
          <w:tcPr>
            <w:tcW w:w="399" w:type="pct"/>
            <w:shd w:val="clear" w:color="auto" w:fill="auto"/>
            <w:vAlign w:val="center"/>
          </w:tcPr>
          <w:p w14:paraId="7B436116" w14:textId="45B39EC1" w:rsidR="00A64B36" w:rsidRDefault="00A64B36" w:rsidP="00A64B36">
            <w:pPr>
              <w:pStyle w:val="Table"/>
              <w:jc w:val="center"/>
              <w:rPr>
                <w:color w:val="000000"/>
                <w:sz w:val="20"/>
                <w:szCs w:val="20"/>
              </w:rPr>
            </w:pPr>
            <w:r>
              <w:rPr>
                <w:color w:val="000000"/>
                <w:sz w:val="20"/>
                <w:szCs w:val="20"/>
              </w:rPr>
              <w:t xml:space="preserve"> 14-1</w:t>
            </w:r>
          </w:p>
        </w:tc>
        <w:tc>
          <w:tcPr>
            <w:tcW w:w="621" w:type="pct"/>
            <w:shd w:val="clear" w:color="auto" w:fill="auto"/>
            <w:vAlign w:val="center"/>
          </w:tcPr>
          <w:p w14:paraId="62F088AB" w14:textId="16DE28E2" w:rsidR="00A64B36" w:rsidRDefault="00A64B36" w:rsidP="00A64B36">
            <w:pPr>
              <w:pStyle w:val="Table"/>
              <w:jc w:val="center"/>
              <w:rPr>
                <w:color w:val="000000"/>
                <w:sz w:val="20"/>
                <w:szCs w:val="20"/>
              </w:rPr>
            </w:pPr>
            <w:r>
              <w:rPr>
                <w:color w:val="000000" w:themeColor="text1"/>
                <w:sz w:val="20"/>
                <w:szCs w:val="21"/>
              </w:rPr>
              <w:t>DS-1</w:t>
            </w:r>
          </w:p>
        </w:tc>
        <w:tc>
          <w:tcPr>
            <w:tcW w:w="1029" w:type="pct"/>
            <w:shd w:val="clear" w:color="auto" w:fill="auto"/>
            <w:vAlign w:val="center"/>
          </w:tcPr>
          <w:p w14:paraId="40B7F5BE" w14:textId="63D3269D" w:rsidR="00A64B36" w:rsidRDefault="00A64B36" w:rsidP="00A64B36">
            <w:pPr>
              <w:pStyle w:val="Table"/>
              <w:jc w:val="center"/>
              <w:rPr>
                <w:color w:val="000000"/>
                <w:sz w:val="20"/>
                <w:szCs w:val="20"/>
              </w:rPr>
            </w:pPr>
            <w:r>
              <w:rPr>
                <w:color w:val="000000" w:themeColor="text1"/>
                <w:sz w:val="20"/>
                <w:szCs w:val="21"/>
              </w:rPr>
              <w:t>Deployment Switch 1</w:t>
            </w:r>
          </w:p>
        </w:tc>
        <w:tc>
          <w:tcPr>
            <w:tcW w:w="678" w:type="pct"/>
            <w:shd w:val="clear" w:color="auto" w:fill="auto"/>
            <w:vAlign w:val="center"/>
          </w:tcPr>
          <w:p w14:paraId="6C5B49E5" w14:textId="367D3DF0" w:rsidR="00A64B36" w:rsidRDefault="00A64B36" w:rsidP="00A64B36">
            <w:pPr>
              <w:pStyle w:val="Table"/>
              <w:jc w:val="center"/>
              <w:rPr>
                <w:color w:val="000000"/>
                <w:sz w:val="20"/>
                <w:szCs w:val="20"/>
              </w:rPr>
            </w:pPr>
            <w:r>
              <w:rPr>
                <w:color w:val="000000" w:themeColor="text1"/>
                <w:sz w:val="20"/>
                <w:szCs w:val="21"/>
              </w:rPr>
              <w:t>M1.6</w:t>
            </w:r>
          </w:p>
        </w:tc>
        <w:tc>
          <w:tcPr>
            <w:tcW w:w="761" w:type="pct"/>
            <w:shd w:val="clear" w:color="auto" w:fill="auto"/>
            <w:vAlign w:val="center"/>
          </w:tcPr>
          <w:p w14:paraId="052EC829" w14:textId="7DBDDF0D"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6EC18B02" w14:textId="7822DEC5" w:rsidR="00A64B36" w:rsidRDefault="00A64B36" w:rsidP="00A64B36">
            <w:pPr>
              <w:pStyle w:val="Table"/>
              <w:jc w:val="center"/>
              <w:rPr>
                <w:color w:val="000000"/>
                <w:sz w:val="20"/>
                <w:szCs w:val="20"/>
              </w:rPr>
            </w:pPr>
            <w:r>
              <w:rPr>
                <w:color w:val="000000" w:themeColor="text1"/>
                <w:sz w:val="20"/>
                <w:szCs w:val="21"/>
              </w:rPr>
              <w:t>0.086</w:t>
            </w:r>
          </w:p>
        </w:tc>
        <w:tc>
          <w:tcPr>
            <w:tcW w:w="925" w:type="pct"/>
            <w:shd w:val="clear" w:color="auto" w:fill="auto"/>
            <w:vAlign w:val="center"/>
          </w:tcPr>
          <w:p w14:paraId="11FEBBD3" w14:textId="6CC91EE1"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02D10748" w14:textId="77777777" w:rsidTr="00605549">
        <w:trPr>
          <w:trHeight w:val="284"/>
        </w:trPr>
        <w:tc>
          <w:tcPr>
            <w:tcW w:w="399" w:type="pct"/>
            <w:shd w:val="clear" w:color="auto" w:fill="auto"/>
            <w:vAlign w:val="center"/>
          </w:tcPr>
          <w:p w14:paraId="4CE7FDFB" w14:textId="7AB28C8E" w:rsidR="00A64B36" w:rsidRDefault="00A64B36" w:rsidP="00A64B36">
            <w:pPr>
              <w:pStyle w:val="Table"/>
              <w:jc w:val="center"/>
              <w:rPr>
                <w:color w:val="000000"/>
                <w:sz w:val="20"/>
                <w:szCs w:val="20"/>
              </w:rPr>
            </w:pPr>
            <w:r>
              <w:rPr>
                <w:color w:val="000000" w:themeColor="text1"/>
                <w:sz w:val="20"/>
                <w:szCs w:val="21"/>
              </w:rPr>
              <w:t xml:space="preserve"> 14-2</w:t>
            </w:r>
          </w:p>
        </w:tc>
        <w:tc>
          <w:tcPr>
            <w:tcW w:w="621" w:type="pct"/>
            <w:shd w:val="clear" w:color="auto" w:fill="auto"/>
            <w:vAlign w:val="center"/>
          </w:tcPr>
          <w:p w14:paraId="7B0772FA" w14:textId="2EC7164D" w:rsidR="00A64B36" w:rsidRDefault="00A64B36" w:rsidP="00A64B36">
            <w:pPr>
              <w:pStyle w:val="Table"/>
              <w:jc w:val="center"/>
              <w:rPr>
                <w:color w:val="000000"/>
                <w:sz w:val="20"/>
                <w:szCs w:val="20"/>
              </w:rPr>
            </w:pPr>
            <w:r>
              <w:rPr>
                <w:color w:val="000000" w:themeColor="text1"/>
                <w:sz w:val="20"/>
                <w:szCs w:val="21"/>
              </w:rPr>
              <w:t>DS-2</w:t>
            </w:r>
          </w:p>
        </w:tc>
        <w:tc>
          <w:tcPr>
            <w:tcW w:w="1029" w:type="pct"/>
            <w:shd w:val="clear" w:color="auto" w:fill="auto"/>
            <w:vAlign w:val="center"/>
          </w:tcPr>
          <w:p w14:paraId="67D2D721" w14:textId="26AF6569" w:rsidR="00A64B36" w:rsidRDefault="00A64B36" w:rsidP="00A64B36">
            <w:pPr>
              <w:pStyle w:val="Table"/>
              <w:jc w:val="center"/>
              <w:rPr>
                <w:color w:val="000000"/>
                <w:sz w:val="20"/>
                <w:szCs w:val="20"/>
              </w:rPr>
            </w:pPr>
            <w:r>
              <w:rPr>
                <w:color w:val="000000" w:themeColor="text1"/>
                <w:sz w:val="20"/>
                <w:szCs w:val="21"/>
              </w:rPr>
              <w:t>Deployment Switch 2</w:t>
            </w:r>
          </w:p>
        </w:tc>
        <w:tc>
          <w:tcPr>
            <w:tcW w:w="678" w:type="pct"/>
            <w:shd w:val="clear" w:color="auto" w:fill="auto"/>
            <w:vAlign w:val="center"/>
          </w:tcPr>
          <w:p w14:paraId="1E940600" w14:textId="31D23407" w:rsidR="00A64B36" w:rsidRDefault="00A64B36" w:rsidP="00A64B36">
            <w:pPr>
              <w:pStyle w:val="Table"/>
              <w:jc w:val="center"/>
              <w:rPr>
                <w:color w:val="000000"/>
                <w:sz w:val="20"/>
                <w:szCs w:val="20"/>
              </w:rPr>
            </w:pPr>
            <w:r>
              <w:rPr>
                <w:color w:val="000000" w:themeColor="text1"/>
                <w:sz w:val="20"/>
                <w:szCs w:val="21"/>
              </w:rPr>
              <w:t>M1.6</w:t>
            </w:r>
          </w:p>
        </w:tc>
        <w:tc>
          <w:tcPr>
            <w:tcW w:w="761" w:type="pct"/>
            <w:shd w:val="clear" w:color="auto" w:fill="auto"/>
            <w:vAlign w:val="center"/>
          </w:tcPr>
          <w:p w14:paraId="2FB6EEE4" w14:textId="6822C3F0"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17F75FD8" w14:textId="18C3AE66" w:rsidR="00A64B36" w:rsidRDefault="00A64B36" w:rsidP="00A64B36">
            <w:pPr>
              <w:pStyle w:val="Table"/>
              <w:jc w:val="center"/>
              <w:rPr>
                <w:color w:val="000000"/>
                <w:sz w:val="20"/>
                <w:szCs w:val="20"/>
              </w:rPr>
            </w:pPr>
            <w:r>
              <w:rPr>
                <w:color w:val="000000" w:themeColor="text1"/>
                <w:sz w:val="20"/>
                <w:szCs w:val="21"/>
              </w:rPr>
              <w:t>0.086</w:t>
            </w:r>
          </w:p>
        </w:tc>
        <w:tc>
          <w:tcPr>
            <w:tcW w:w="925" w:type="pct"/>
            <w:shd w:val="clear" w:color="auto" w:fill="auto"/>
            <w:vAlign w:val="center"/>
          </w:tcPr>
          <w:p w14:paraId="0824B218" w14:textId="26063B39" w:rsidR="00A64B36" w:rsidRDefault="00A64B36" w:rsidP="00A64B36">
            <w:pPr>
              <w:pStyle w:val="Table"/>
              <w:jc w:val="center"/>
              <w:rPr>
                <w:color w:val="000000"/>
                <w:sz w:val="20"/>
                <w:szCs w:val="20"/>
              </w:rPr>
            </w:pPr>
            <w:r>
              <w:rPr>
                <w:color w:val="000000" w:themeColor="text1"/>
                <w:sz w:val="20"/>
                <w:szCs w:val="21"/>
              </w:rPr>
              <w:t>Loctite263</w:t>
            </w:r>
          </w:p>
        </w:tc>
      </w:tr>
      <w:tr w:rsidR="00A64B36" w:rsidRPr="00E17EF1" w14:paraId="60789440" w14:textId="77777777" w:rsidTr="00605549">
        <w:trPr>
          <w:trHeight w:val="284"/>
        </w:trPr>
        <w:tc>
          <w:tcPr>
            <w:tcW w:w="399" w:type="pct"/>
            <w:shd w:val="clear" w:color="auto" w:fill="auto"/>
            <w:vAlign w:val="center"/>
          </w:tcPr>
          <w:p w14:paraId="1C3719F2" w14:textId="581ACE13" w:rsidR="00A64B36" w:rsidRDefault="00A64B36" w:rsidP="00A64B36">
            <w:pPr>
              <w:pStyle w:val="Table"/>
              <w:jc w:val="center"/>
              <w:rPr>
                <w:color w:val="000000"/>
                <w:sz w:val="20"/>
                <w:szCs w:val="20"/>
              </w:rPr>
            </w:pPr>
            <w:r>
              <w:rPr>
                <w:color w:val="000000"/>
                <w:sz w:val="20"/>
                <w:szCs w:val="20"/>
              </w:rPr>
              <w:t xml:space="preserve"> 14-3</w:t>
            </w:r>
          </w:p>
        </w:tc>
        <w:tc>
          <w:tcPr>
            <w:tcW w:w="621" w:type="pct"/>
            <w:shd w:val="clear" w:color="auto" w:fill="auto"/>
            <w:vAlign w:val="center"/>
          </w:tcPr>
          <w:p w14:paraId="08EB172F" w14:textId="17609CFA" w:rsidR="00A64B36" w:rsidRDefault="00A64B36" w:rsidP="00A64B36">
            <w:pPr>
              <w:pStyle w:val="Table"/>
              <w:jc w:val="center"/>
              <w:rPr>
                <w:color w:val="000000"/>
                <w:sz w:val="20"/>
                <w:szCs w:val="20"/>
              </w:rPr>
            </w:pPr>
            <w:r>
              <w:rPr>
                <w:color w:val="000000" w:themeColor="text1"/>
                <w:sz w:val="20"/>
                <w:szCs w:val="21"/>
              </w:rPr>
              <w:t>DS-3</w:t>
            </w:r>
          </w:p>
        </w:tc>
        <w:tc>
          <w:tcPr>
            <w:tcW w:w="1029" w:type="pct"/>
            <w:shd w:val="clear" w:color="auto" w:fill="auto"/>
            <w:vAlign w:val="center"/>
          </w:tcPr>
          <w:p w14:paraId="3DE51761" w14:textId="7072CFC6" w:rsidR="00A64B36" w:rsidRDefault="00A64B36" w:rsidP="00A64B36">
            <w:pPr>
              <w:pStyle w:val="Table"/>
              <w:jc w:val="center"/>
              <w:rPr>
                <w:color w:val="000000"/>
                <w:sz w:val="20"/>
                <w:szCs w:val="20"/>
              </w:rPr>
            </w:pPr>
            <w:r>
              <w:rPr>
                <w:color w:val="000000" w:themeColor="text1"/>
                <w:sz w:val="20"/>
                <w:szCs w:val="21"/>
              </w:rPr>
              <w:t>Deployment Switch 3</w:t>
            </w:r>
          </w:p>
        </w:tc>
        <w:tc>
          <w:tcPr>
            <w:tcW w:w="678" w:type="pct"/>
            <w:shd w:val="clear" w:color="auto" w:fill="auto"/>
            <w:vAlign w:val="center"/>
          </w:tcPr>
          <w:p w14:paraId="18BEABA6" w14:textId="7F99DE87" w:rsidR="00A64B36" w:rsidRDefault="00A64B36" w:rsidP="00A64B36">
            <w:pPr>
              <w:pStyle w:val="Table"/>
              <w:jc w:val="center"/>
              <w:rPr>
                <w:color w:val="000000"/>
                <w:sz w:val="20"/>
                <w:szCs w:val="20"/>
              </w:rPr>
            </w:pPr>
            <w:r>
              <w:rPr>
                <w:color w:val="000000" w:themeColor="text1"/>
                <w:sz w:val="20"/>
                <w:szCs w:val="21"/>
              </w:rPr>
              <w:t>M1.6</w:t>
            </w:r>
          </w:p>
        </w:tc>
        <w:tc>
          <w:tcPr>
            <w:tcW w:w="761" w:type="pct"/>
            <w:shd w:val="clear" w:color="auto" w:fill="auto"/>
            <w:vAlign w:val="center"/>
          </w:tcPr>
          <w:p w14:paraId="65CBB6C0" w14:textId="4CFAEE22" w:rsidR="00A64B36" w:rsidRDefault="00A64B36" w:rsidP="00A64B36">
            <w:pPr>
              <w:pStyle w:val="Table"/>
              <w:jc w:val="center"/>
              <w:rPr>
                <w:color w:val="000000"/>
                <w:sz w:val="20"/>
                <w:szCs w:val="20"/>
              </w:rPr>
            </w:pPr>
            <w:r>
              <w:rPr>
                <w:color w:val="000000" w:themeColor="text1"/>
                <w:sz w:val="20"/>
                <w:szCs w:val="21"/>
              </w:rPr>
              <w:t>SUS304</w:t>
            </w:r>
          </w:p>
        </w:tc>
        <w:tc>
          <w:tcPr>
            <w:tcW w:w="587" w:type="pct"/>
            <w:shd w:val="clear" w:color="auto" w:fill="auto"/>
            <w:vAlign w:val="center"/>
          </w:tcPr>
          <w:p w14:paraId="532ECD79" w14:textId="518E6964" w:rsidR="00A64B36" w:rsidRDefault="00A64B36" w:rsidP="00A64B36">
            <w:pPr>
              <w:pStyle w:val="Table"/>
              <w:jc w:val="center"/>
              <w:rPr>
                <w:color w:val="000000"/>
                <w:sz w:val="20"/>
                <w:szCs w:val="20"/>
              </w:rPr>
            </w:pPr>
            <w:r>
              <w:rPr>
                <w:color w:val="000000" w:themeColor="text1"/>
                <w:sz w:val="20"/>
                <w:szCs w:val="21"/>
              </w:rPr>
              <w:t>0.086</w:t>
            </w:r>
          </w:p>
        </w:tc>
        <w:tc>
          <w:tcPr>
            <w:tcW w:w="925" w:type="pct"/>
            <w:shd w:val="clear" w:color="auto" w:fill="auto"/>
            <w:vAlign w:val="center"/>
          </w:tcPr>
          <w:p w14:paraId="458D801C" w14:textId="5F6DEF67" w:rsidR="00A64B36" w:rsidRDefault="00A64B36" w:rsidP="00A64B36">
            <w:pPr>
              <w:pStyle w:val="Table"/>
              <w:jc w:val="center"/>
              <w:rPr>
                <w:color w:val="000000"/>
                <w:sz w:val="20"/>
                <w:szCs w:val="20"/>
              </w:rPr>
            </w:pPr>
            <w:r>
              <w:rPr>
                <w:color w:val="000000" w:themeColor="text1"/>
                <w:sz w:val="20"/>
                <w:szCs w:val="21"/>
              </w:rPr>
              <w:t>Loctite263</w:t>
            </w:r>
          </w:p>
        </w:tc>
      </w:tr>
    </w:tbl>
    <w:p w14:paraId="6256237A" w14:textId="2EA0DA28" w:rsidR="00F11AB3" w:rsidRPr="00E17EF1" w:rsidRDefault="00F11AB3" w:rsidP="000E6CF9">
      <w:pPr>
        <w:ind w:firstLine="0"/>
        <w:jc w:val="center"/>
        <w:rPr>
          <w:rFonts w:eastAsia="Times New Roman"/>
          <w:b/>
          <w:u w:val="single"/>
        </w:rPr>
      </w:pPr>
      <w:r w:rsidRPr="00E17EF1">
        <w:rPr>
          <w:noProof/>
        </w:rPr>
        <w:lastRenderedPageBreak/>
        <w:drawing>
          <wp:inline distT="0" distB="0" distL="0" distR="0" wp14:anchorId="6BDE01AD" wp14:editId="5BD2AF44">
            <wp:extent cx="2491938" cy="2159640"/>
            <wp:effectExtent l="0" t="0" r="0" b="0"/>
            <wp:docPr id="1798719596"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596" name="Picture 1" descr="A blue square with white text&#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2491938" cy="2159640"/>
                    </a:xfrm>
                    <a:prstGeom prst="rect">
                      <a:avLst/>
                    </a:prstGeom>
                  </pic:spPr>
                </pic:pic>
              </a:graphicData>
            </a:graphic>
          </wp:inline>
        </w:drawing>
      </w:r>
    </w:p>
    <w:p w14:paraId="43F9DFEA" w14:textId="5CC2BE07" w:rsidR="00F11AB3" w:rsidRDefault="00F11AB3" w:rsidP="000E6CF9">
      <w:pPr>
        <w:ind w:firstLine="0"/>
        <w:jc w:val="center"/>
        <w:rPr>
          <w:rFonts w:eastAsia="Times New Roman"/>
          <w:b/>
          <w:u w:val="single"/>
        </w:rPr>
      </w:pPr>
      <w:r w:rsidRPr="00E17EF1">
        <w:rPr>
          <w:rFonts w:eastAsia="Times New Roman"/>
          <w:b/>
          <w:u w:val="single"/>
        </w:rPr>
        <w:t>Figure 5.</w:t>
      </w:r>
      <w:r w:rsidR="008C449E" w:rsidRPr="00E17EF1">
        <w:rPr>
          <w:rFonts w:eastAsia="Times New Roman"/>
          <w:b/>
          <w:u w:val="single"/>
        </w:rPr>
        <w:t>5</w:t>
      </w:r>
      <w:r w:rsidRPr="00E17EF1">
        <w:rPr>
          <w:rFonts w:eastAsia="Times New Roman"/>
          <w:b/>
          <w:u w:val="single"/>
        </w:rPr>
        <w:t xml:space="preserve">.3-1 Screws on the +Z </w:t>
      </w:r>
      <w:r w:rsidR="008C449E" w:rsidRPr="00E17EF1">
        <w:rPr>
          <w:rFonts w:eastAsia="Times New Roman"/>
          <w:b/>
          <w:u w:val="single"/>
        </w:rPr>
        <w:t>P</w:t>
      </w:r>
      <w:r w:rsidRPr="00E17EF1">
        <w:rPr>
          <w:rFonts w:eastAsia="Times New Roman"/>
          <w:b/>
          <w:u w:val="single"/>
        </w:rPr>
        <w:t>anel</w:t>
      </w:r>
    </w:p>
    <w:p w14:paraId="69EC9FC6" w14:textId="77777777" w:rsidR="000E6CF9" w:rsidRPr="00E17EF1" w:rsidRDefault="000E6CF9" w:rsidP="000E6CF9">
      <w:pPr>
        <w:ind w:firstLine="0"/>
        <w:jc w:val="center"/>
        <w:rPr>
          <w:rFonts w:eastAsia="Times New Roman"/>
          <w:b/>
          <w:u w:val="single"/>
        </w:rPr>
      </w:pPr>
    </w:p>
    <w:p w14:paraId="5497134F" w14:textId="70DB60F1" w:rsidR="00F11AB3" w:rsidRPr="00E17EF1" w:rsidRDefault="00F11AB3" w:rsidP="000E6CF9">
      <w:pPr>
        <w:ind w:firstLine="0"/>
        <w:jc w:val="center"/>
        <w:rPr>
          <w:rFonts w:eastAsia="Times New Roman"/>
        </w:rPr>
      </w:pPr>
      <w:r w:rsidRPr="00E17EF1">
        <w:rPr>
          <w:noProof/>
        </w:rPr>
        <w:drawing>
          <wp:inline distT="0" distB="0" distL="0" distR="0" wp14:anchorId="2B22F01E" wp14:editId="37B480F7">
            <wp:extent cx="2521517" cy="2268000"/>
            <wp:effectExtent l="0" t="0" r="0" b="0"/>
            <wp:docPr id="153193182" name="Picture 1" descr="A blue rectangular object with black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182" name="Picture 1" descr="A blue rectangular object with black rectangular objects&#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2521517" cy="2268000"/>
                    </a:xfrm>
                    <a:prstGeom prst="rect">
                      <a:avLst/>
                    </a:prstGeom>
                  </pic:spPr>
                </pic:pic>
              </a:graphicData>
            </a:graphic>
          </wp:inline>
        </w:drawing>
      </w:r>
    </w:p>
    <w:p w14:paraId="42CCAD6B" w14:textId="19FCDAF0" w:rsidR="00F11AB3" w:rsidRDefault="00F11AB3" w:rsidP="000E6CF9">
      <w:pPr>
        <w:ind w:firstLine="0"/>
        <w:jc w:val="center"/>
        <w:rPr>
          <w:rFonts w:eastAsia="Times New Roman"/>
          <w:b/>
          <w:u w:val="single"/>
        </w:rPr>
      </w:pPr>
      <w:r w:rsidRPr="00E17EF1">
        <w:rPr>
          <w:rFonts w:eastAsia="Times New Roman"/>
          <w:b/>
          <w:u w:val="single"/>
        </w:rPr>
        <w:t>Figure 5.</w:t>
      </w:r>
      <w:r w:rsidR="008C449E" w:rsidRPr="00E17EF1">
        <w:rPr>
          <w:rFonts w:eastAsia="Times New Roman"/>
          <w:b/>
          <w:u w:val="single"/>
        </w:rPr>
        <w:t>5</w:t>
      </w:r>
      <w:r w:rsidRPr="00E17EF1">
        <w:rPr>
          <w:rFonts w:eastAsia="Times New Roman"/>
          <w:b/>
          <w:u w:val="single"/>
        </w:rPr>
        <w:t xml:space="preserve">.3-2 Screws on the -Z </w:t>
      </w:r>
      <w:r w:rsidR="008C449E" w:rsidRPr="00E17EF1">
        <w:rPr>
          <w:rFonts w:eastAsia="Times New Roman"/>
          <w:b/>
          <w:u w:val="single"/>
        </w:rPr>
        <w:t>P</w:t>
      </w:r>
      <w:r w:rsidRPr="00E17EF1">
        <w:rPr>
          <w:rFonts w:eastAsia="Times New Roman"/>
          <w:b/>
          <w:u w:val="single"/>
        </w:rPr>
        <w:t>anel</w:t>
      </w:r>
    </w:p>
    <w:p w14:paraId="0A739499" w14:textId="77777777" w:rsidR="000A6961" w:rsidRPr="00E17EF1" w:rsidRDefault="000A6961" w:rsidP="000E6CF9">
      <w:pPr>
        <w:ind w:firstLine="0"/>
        <w:jc w:val="center"/>
        <w:rPr>
          <w:rFonts w:eastAsia="Times New Roman"/>
          <w:b/>
          <w:u w:val="single"/>
        </w:rPr>
      </w:pPr>
    </w:p>
    <w:p w14:paraId="5E9F324C" w14:textId="68B4B124" w:rsidR="00F11AB3" w:rsidRPr="00E17EF1" w:rsidRDefault="00C70C99" w:rsidP="000E6CF9">
      <w:pPr>
        <w:ind w:firstLine="0"/>
        <w:jc w:val="center"/>
        <w:rPr>
          <w:rFonts w:eastAsia="Times New Roman"/>
        </w:rPr>
      </w:pPr>
      <w:r w:rsidRPr="00E17EF1">
        <w:rPr>
          <w:noProof/>
        </w:rPr>
        <w:drawing>
          <wp:inline distT="0" distB="0" distL="0" distR="0" wp14:anchorId="76FC8E76" wp14:editId="4E7FD4A1">
            <wp:extent cx="1992960" cy="2880000"/>
            <wp:effectExtent l="0" t="0" r="7620" b="0"/>
            <wp:docPr id="1564122964"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22964" name="Picture 1" descr="A screen shot of a cell phone&#10;&#10;Description automatically generated"/>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1992960" cy="2880000"/>
                    </a:xfrm>
                    <a:prstGeom prst="rect">
                      <a:avLst/>
                    </a:prstGeom>
                    <a:ln>
                      <a:noFill/>
                    </a:ln>
                    <a:extLst>
                      <a:ext uri="{53640926-AAD7-44D8-BBD7-CCE9431645EC}">
                        <a14:shadowObscured xmlns:a14="http://schemas.microsoft.com/office/drawing/2010/main"/>
                      </a:ext>
                    </a:extLst>
                  </pic:spPr>
                </pic:pic>
              </a:graphicData>
            </a:graphic>
          </wp:inline>
        </w:drawing>
      </w:r>
    </w:p>
    <w:p w14:paraId="62912575" w14:textId="52217384" w:rsidR="008303DC" w:rsidRDefault="00F11AB3" w:rsidP="000E6CF9">
      <w:pPr>
        <w:tabs>
          <w:tab w:val="left" w:pos="3686"/>
        </w:tabs>
        <w:ind w:firstLine="0"/>
        <w:jc w:val="center"/>
        <w:rPr>
          <w:rFonts w:eastAsia="Times New Roman"/>
          <w:b/>
          <w:u w:val="single"/>
        </w:rPr>
      </w:pPr>
      <w:r w:rsidRPr="00E17EF1">
        <w:rPr>
          <w:rFonts w:eastAsia="Times New Roman"/>
          <w:b/>
          <w:u w:val="single"/>
        </w:rPr>
        <w:t>Figure 5.</w:t>
      </w:r>
      <w:r w:rsidR="008C449E" w:rsidRPr="00E17EF1">
        <w:rPr>
          <w:rFonts w:eastAsia="Times New Roman"/>
          <w:b/>
          <w:u w:val="single"/>
        </w:rPr>
        <w:t>5</w:t>
      </w:r>
      <w:r w:rsidRPr="00E17EF1">
        <w:rPr>
          <w:rFonts w:eastAsia="Times New Roman"/>
          <w:b/>
          <w:u w:val="single"/>
        </w:rPr>
        <w:t xml:space="preserve">.3-3 Screws on the +X </w:t>
      </w:r>
      <w:r w:rsidR="008C449E" w:rsidRPr="00E17EF1">
        <w:rPr>
          <w:rFonts w:eastAsia="Times New Roman"/>
          <w:b/>
          <w:u w:val="single"/>
        </w:rPr>
        <w:t>P</w:t>
      </w:r>
      <w:r w:rsidRPr="00E17EF1">
        <w:rPr>
          <w:rFonts w:eastAsia="Times New Roman"/>
          <w:b/>
          <w:u w:val="single"/>
        </w:rPr>
        <w:t>anel</w:t>
      </w:r>
    </w:p>
    <w:p w14:paraId="5F641C2B" w14:textId="77777777" w:rsidR="000E6CF9" w:rsidRPr="00E17EF1" w:rsidRDefault="000E6CF9" w:rsidP="008303DC">
      <w:pPr>
        <w:tabs>
          <w:tab w:val="left" w:pos="3686"/>
        </w:tabs>
        <w:ind w:firstLine="0"/>
        <w:jc w:val="center"/>
        <w:rPr>
          <w:rFonts w:eastAsia="Times New Roman"/>
          <w:b/>
          <w:u w:val="single"/>
        </w:rPr>
      </w:pPr>
    </w:p>
    <w:p w14:paraId="127DE872" w14:textId="090D7A93" w:rsidR="00F11AB3" w:rsidRPr="00E17EF1" w:rsidRDefault="00C70C99" w:rsidP="000E6CF9">
      <w:pPr>
        <w:ind w:firstLine="0"/>
        <w:jc w:val="center"/>
        <w:rPr>
          <w:rFonts w:eastAsia="Times New Roman"/>
        </w:rPr>
      </w:pPr>
      <w:r w:rsidRPr="00E17EF1">
        <w:rPr>
          <w:noProof/>
        </w:rPr>
        <w:drawing>
          <wp:inline distT="0" distB="0" distL="0" distR="0" wp14:anchorId="652401C9" wp14:editId="255F6A6B">
            <wp:extent cx="2322621" cy="3600000"/>
            <wp:effectExtent l="0" t="0" r="1905" b="635"/>
            <wp:docPr id="2001489573" name="Picture 1" descr="A blue rectangular object with black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9573" name="Picture 1" descr="A blue rectangular object with black rectangular objects&#10;&#10;Description automatically generated"/>
                    <pic:cNvPicPr/>
                  </pic:nvPicPr>
                  <pic:blipFill rotWithShape="1">
                    <a:blip r:embed="rId45" cstate="print">
                      <a:extLst>
                        <a:ext uri="{28A0092B-C50C-407E-A947-70E740481C1C}">
                          <a14:useLocalDpi xmlns:a14="http://schemas.microsoft.com/office/drawing/2010/main"/>
                        </a:ext>
                      </a:extLst>
                    </a:blip>
                    <a:srcRect l="2437" t="1371" r="3331"/>
                    <a:stretch/>
                  </pic:blipFill>
                  <pic:spPr bwMode="auto">
                    <a:xfrm>
                      <a:off x="0" y="0"/>
                      <a:ext cx="2322621" cy="3600000"/>
                    </a:xfrm>
                    <a:prstGeom prst="rect">
                      <a:avLst/>
                    </a:prstGeom>
                    <a:ln>
                      <a:noFill/>
                    </a:ln>
                    <a:extLst>
                      <a:ext uri="{53640926-AAD7-44D8-BBD7-CCE9431645EC}">
                        <a14:shadowObscured xmlns:a14="http://schemas.microsoft.com/office/drawing/2010/main"/>
                      </a:ext>
                    </a:extLst>
                  </pic:spPr>
                </pic:pic>
              </a:graphicData>
            </a:graphic>
          </wp:inline>
        </w:drawing>
      </w:r>
    </w:p>
    <w:p w14:paraId="034B21D4" w14:textId="0C6283D2" w:rsidR="00F11AB3" w:rsidRDefault="00F11AB3" w:rsidP="000E6CF9">
      <w:pPr>
        <w:ind w:firstLine="0"/>
        <w:jc w:val="center"/>
        <w:rPr>
          <w:rFonts w:eastAsia="Times New Roman"/>
          <w:b/>
          <w:u w:val="single"/>
        </w:rPr>
      </w:pPr>
      <w:r w:rsidRPr="00E17EF1">
        <w:rPr>
          <w:rFonts w:eastAsia="Times New Roman"/>
          <w:b/>
          <w:u w:val="single"/>
        </w:rPr>
        <w:t>Figure 5.</w:t>
      </w:r>
      <w:r w:rsidR="008C449E" w:rsidRPr="00E17EF1">
        <w:rPr>
          <w:rFonts w:eastAsia="Times New Roman"/>
          <w:b/>
          <w:u w:val="single"/>
        </w:rPr>
        <w:t>5</w:t>
      </w:r>
      <w:r w:rsidRPr="00E17EF1">
        <w:rPr>
          <w:rFonts w:eastAsia="Times New Roman"/>
          <w:b/>
          <w:u w:val="single"/>
        </w:rPr>
        <w:t xml:space="preserve">.3-4 Screws on the -X </w:t>
      </w:r>
      <w:r w:rsidR="00C51BC7" w:rsidRPr="00E17EF1">
        <w:rPr>
          <w:rFonts w:eastAsia="Times New Roman"/>
          <w:b/>
          <w:u w:val="single"/>
        </w:rPr>
        <w:t>P</w:t>
      </w:r>
      <w:r w:rsidRPr="00E17EF1">
        <w:rPr>
          <w:rFonts w:eastAsia="Times New Roman"/>
          <w:b/>
          <w:u w:val="single"/>
        </w:rPr>
        <w:t>anel</w:t>
      </w:r>
    </w:p>
    <w:p w14:paraId="27288A7D" w14:textId="77777777" w:rsidR="000A6961" w:rsidRPr="00E17EF1" w:rsidRDefault="000A6961" w:rsidP="000E6CF9">
      <w:pPr>
        <w:ind w:firstLine="0"/>
        <w:jc w:val="center"/>
        <w:rPr>
          <w:rFonts w:eastAsia="Times New Roman"/>
          <w:b/>
          <w:u w:val="single"/>
        </w:rPr>
      </w:pPr>
    </w:p>
    <w:p w14:paraId="3F829F2F" w14:textId="68597407" w:rsidR="00F11AB3" w:rsidRPr="00E17EF1" w:rsidRDefault="00FD561D" w:rsidP="000E6CF9">
      <w:pPr>
        <w:ind w:firstLine="0"/>
        <w:jc w:val="center"/>
      </w:pPr>
      <w:r w:rsidRPr="00FD561D">
        <w:rPr>
          <w:noProof/>
        </w:rPr>
        <w:drawing>
          <wp:inline distT="0" distB="0" distL="0" distR="0" wp14:anchorId="5753BFB7" wp14:editId="5D65615C">
            <wp:extent cx="2335838" cy="3461711"/>
            <wp:effectExtent l="0" t="0" r="7620" b="5715"/>
            <wp:docPr id="63607336" name="グラフィックス 63607336">
              <a:extLst xmlns:a="http://schemas.openxmlformats.org/drawingml/2006/main">
                <a:ext uri="{FF2B5EF4-FFF2-40B4-BE49-F238E27FC236}">
                  <a16:creationId xmlns:a16="http://schemas.microsoft.com/office/drawing/2014/main" id="{197CDA0F-D962-1454-F9DB-E9A39AADC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336" name="グラフィックス 63607336">
                      <a:extLst>
                        <a:ext uri="{FF2B5EF4-FFF2-40B4-BE49-F238E27FC236}">
                          <a16:creationId xmlns:a16="http://schemas.microsoft.com/office/drawing/2014/main" id="{197CDA0F-D962-1454-F9DB-E9A39AADC45D}"/>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35838" cy="3461711"/>
                    </a:xfrm>
                    <a:prstGeom prst="rect">
                      <a:avLst/>
                    </a:prstGeom>
                  </pic:spPr>
                </pic:pic>
              </a:graphicData>
            </a:graphic>
          </wp:inline>
        </w:drawing>
      </w:r>
    </w:p>
    <w:p w14:paraId="112194E2" w14:textId="093EC02C" w:rsidR="00F11AB3" w:rsidRDefault="00F11AB3" w:rsidP="000E6CF9">
      <w:pPr>
        <w:ind w:firstLine="0"/>
        <w:jc w:val="center"/>
        <w:rPr>
          <w:rFonts w:eastAsia="Times New Roman"/>
          <w:b/>
          <w:u w:val="single"/>
        </w:rPr>
      </w:pPr>
      <w:r w:rsidRPr="00E17EF1">
        <w:rPr>
          <w:rFonts w:eastAsia="Times New Roman"/>
          <w:b/>
          <w:u w:val="single"/>
        </w:rPr>
        <w:t>Figure 5.</w:t>
      </w:r>
      <w:r w:rsidR="00C51BC7" w:rsidRPr="00E17EF1">
        <w:rPr>
          <w:rFonts w:eastAsia="Times New Roman"/>
          <w:b/>
          <w:u w:val="single"/>
        </w:rPr>
        <w:t>5</w:t>
      </w:r>
      <w:r w:rsidRPr="00E17EF1">
        <w:rPr>
          <w:rFonts w:eastAsia="Times New Roman"/>
          <w:b/>
          <w:u w:val="single"/>
        </w:rPr>
        <w:t xml:space="preserve">.3-5 Screws on the +Y </w:t>
      </w:r>
      <w:r w:rsidR="00C51BC7" w:rsidRPr="00E17EF1">
        <w:rPr>
          <w:rFonts w:eastAsia="Times New Roman"/>
          <w:b/>
          <w:u w:val="single"/>
        </w:rPr>
        <w:t>P</w:t>
      </w:r>
      <w:r w:rsidRPr="00E17EF1">
        <w:rPr>
          <w:rFonts w:eastAsia="Times New Roman"/>
          <w:b/>
          <w:u w:val="single"/>
        </w:rPr>
        <w:t>anel</w:t>
      </w:r>
    </w:p>
    <w:p w14:paraId="648FA3C6" w14:textId="77777777" w:rsidR="000E6CF9" w:rsidRPr="00E17EF1" w:rsidRDefault="000E6CF9" w:rsidP="000E6CF9">
      <w:pPr>
        <w:ind w:firstLine="0"/>
        <w:jc w:val="center"/>
        <w:rPr>
          <w:rFonts w:eastAsia="Times New Roman"/>
          <w:b/>
          <w:u w:val="single"/>
        </w:rPr>
      </w:pPr>
    </w:p>
    <w:p w14:paraId="11F21560" w14:textId="4AC53205" w:rsidR="00F11AB3" w:rsidRPr="00E17EF1" w:rsidRDefault="00FD334E" w:rsidP="000E6CF9">
      <w:pPr>
        <w:ind w:firstLine="0"/>
        <w:jc w:val="center"/>
        <w:rPr>
          <w:rFonts w:eastAsia="Times New Roman"/>
        </w:rPr>
      </w:pPr>
      <w:r w:rsidRPr="00FD334E">
        <w:rPr>
          <w:noProof/>
        </w:rPr>
        <w:lastRenderedPageBreak/>
        <w:t xml:space="preserve"> </w:t>
      </w:r>
      <w:r w:rsidRPr="00FD334E">
        <w:rPr>
          <w:rFonts w:eastAsia="Times New Roman"/>
          <w:noProof/>
        </w:rPr>
        <w:drawing>
          <wp:inline distT="0" distB="0" distL="0" distR="0" wp14:anchorId="34EDD665" wp14:editId="3DCDEA25">
            <wp:extent cx="2589743" cy="3600000"/>
            <wp:effectExtent l="0" t="0" r="1270" b="635"/>
            <wp:docPr id="27" name="グラフィックス 26">
              <a:extLst xmlns:a="http://schemas.openxmlformats.org/drawingml/2006/main">
                <a:ext uri="{FF2B5EF4-FFF2-40B4-BE49-F238E27FC236}">
                  <a16:creationId xmlns:a16="http://schemas.microsoft.com/office/drawing/2014/main" id="{C69729E8-BD92-B6DD-7CB3-BA945C08A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グラフィックス 26">
                      <a:extLst>
                        <a:ext uri="{FF2B5EF4-FFF2-40B4-BE49-F238E27FC236}">
                          <a16:creationId xmlns:a16="http://schemas.microsoft.com/office/drawing/2014/main" id="{C69729E8-BD92-B6DD-7CB3-BA945C08A78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89743" cy="3600000"/>
                    </a:xfrm>
                    <a:prstGeom prst="rect">
                      <a:avLst/>
                    </a:prstGeom>
                  </pic:spPr>
                </pic:pic>
              </a:graphicData>
            </a:graphic>
          </wp:inline>
        </w:drawing>
      </w:r>
    </w:p>
    <w:p w14:paraId="0F2ABFAC" w14:textId="50168AF3" w:rsidR="00F11AB3" w:rsidRDefault="00F11AB3" w:rsidP="000E6CF9">
      <w:pPr>
        <w:ind w:firstLine="0"/>
        <w:jc w:val="center"/>
        <w:rPr>
          <w:rFonts w:eastAsia="Times New Roman"/>
          <w:b/>
          <w:u w:val="single"/>
        </w:rPr>
      </w:pPr>
      <w:r w:rsidRPr="00E17EF1">
        <w:rPr>
          <w:rFonts w:eastAsia="Times New Roman"/>
          <w:b/>
          <w:u w:val="single"/>
        </w:rPr>
        <w:t>Figure 5.</w:t>
      </w:r>
      <w:r w:rsidR="00C51BC7" w:rsidRPr="00E17EF1">
        <w:rPr>
          <w:rFonts w:eastAsia="Times New Roman"/>
          <w:b/>
          <w:u w:val="single"/>
        </w:rPr>
        <w:t>5</w:t>
      </w:r>
      <w:r w:rsidRPr="00E17EF1">
        <w:rPr>
          <w:rFonts w:eastAsia="Times New Roman"/>
          <w:b/>
          <w:u w:val="single"/>
        </w:rPr>
        <w:t xml:space="preserve">.3-6 Screws on the -Y </w:t>
      </w:r>
      <w:r w:rsidR="00C51BC7" w:rsidRPr="00E17EF1">
        <w:rPr>
          <w:rFonts w:eastAsia="Times New Roman"/>
          <w:b/>
          <w:u w:val="single"/>
        </w:rPr>
        <w:t>P</w:t>
      </w:r>
      <w:r w:rsidRPr="00E17EF1">
        <w:rPr>
          <w:rFonts w:eastAsia="Times New Roman"/>
          <w:b/>
          <w:u w:val="single"/>
        </w:rPr>
        <w:t>anel</w:t>
      </w:r>
    </w:p>
    <w:p w14:paraId="464A5C1B" w14:textId="77777777" w:rsidR="000A6961" w:rsidRPr="00E17EF1" w:rsidRDefault="000A6961" w:rsidP="000E6CF9">
      <w:pPr>
        <w:ind w:firstLine="0"/>
        <w:jc w:val="center"/>
        <w:rPr>
          <w:rFonts w:eastAsia="Times New Roman"/>
          <w:b/>
          <w:u w:val="single"/>
        </w:rPr>
      </w:pPr>
    </w:p>
    <w:p w14:paraId="638ECC7A" w14:textId="0A1CBEDD" w:rsidR="00F11AB3" w:rsidRPr="00E17EF1" w:rsidRDefault="00145C25" w:rsidP="000E6CF9">
      <w:pPr>
        <w:ind w:firstLine="0"/>
        <w:jc w:val="center"/>
        <w:rPr>
          <w:rFonts w:eastAsia="Times New Roman"/>
        </w:rPr>
      </w:pPr>
      <w:r w:rsidRPr="00145C25">
        <w:rPr>
          <w:rFonts w:eastAsia="Times New Roman"/>
          <w:noProof/>
        </w:rPr>
        <w:drawing>
          <wp:inline distT="0" distB="0" distL="0" distR="0" wp14:anchorId="5B197B79" wp14:editId="66D1E1AD">
            <wp:extent cx="2647868" cy="2159640"/>
            <wp:effectExtent l="0" t="0" r="635" b="0"/>
            <wp:docPr id="5" name="グラフィックス 4">
              <a:extLst xmlns:a="http://schemas.openxmlformats.org/drawingml/2006/main">
                <a:ext uri="{FF2B5EF4-FFF2-40B4-BE49-F238E27FC236}">
                  <a16:creationId xmlns:a16="http://schemas.microsoft.com/office/drawing/2014/main" id="{8964A2CA-B615-2912-D850-3A7000386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グラフィックス 4">
                      <a:extLst>
                        <a:ext uri="{FF2B5EF4-FFF2-40B4-BE49-F238E27FC236}">
                          <a16:creationId xmlns:a16="http://schemas.microsoft.com/office/drawing/2014/main" id="{8964A2CA-B615-2912-D850-3A70003865B2}"/>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647868" cy="2159640"/>
                    </a:xfrm>
                    <a:prstGeom prst="rect">
                      <a:avLst/>
                    </a:prstGeom>
                  </pic:spPr>
                </pic:pic>
              </a:graphicData>
            </a:graphic>
          </wp:inline>
        </w:drawing>
      </w:r>
    </w:p>
    <w:p w14:paraId="19F69723" w14:textId="7BFF3DAA" w:rsidR="00F11AB3" w:rsidRDefault="00F11AB3" w:rsidP="000E6CF9">
      <w:pPr>
        <w:ind w:firstLine="0"/>
        <w:jc w:val="center"/>
        <w:rPr>
          <w:rFonts w:eastAsia="Times New Roman"/>
          <w:b/>
          <w:u w:val="single"/>
        </w:rPr>
      </w:pPr>
      <w:r w:rsidRPr="00E17EF1">
        <w:rPr>
          <w:rFonts w:eastAsia="Times New Roman"/>
          <w:b/>
          <w:u w:val="single"/>
        </w:rPr>
        <w:t>Figure 5.</w:t>
      </w:r>
      <w:r w:rsidR="00C51BC7" w:rsidRPr="00E17EF1">
        <w:rPr>
          <w:rFonts w:eastAsia="Times New Roman"/>
          <w:b/>
          <w:u w:val="single"/>
        </w:rPr>
        <w:t>5</w:t>
      </w:r>
      <w:r w:rsidRPr="00E17EF1">
        <w:rPr>
          <w:rFonts w:eastAsia="Times New Roman"/>
          <w:b/>
          <w:u w:val="single"/>
        </w:rPr>
        <w:t xml:space="preserve">.3-7 Screws of Structure </w:t>
      </w:r>
      <w:r w:rsidR="00C70C99" w:rsidRPr="00E17EF1">
        <w:rPr>
          <w:rFonts w:eastAsia="Times New Roman"/>
          <w:b/>
          <w:u w:val="single"/>
        </w:rPr>
        <w:t>01</w:t>
      </w:r>
    </w:p>
    <w:p w14:paraId="4209B057" w14:textId="77777777" w:rsidR="000E6CF9" w:rsidRPr="00E17EF1" w:rsidRDefault="000E6CF9" w:rsidP="000E6CF9">
      <w:pPr>
        <w:ind w:firstLine="0"/>
        <w:jc w:val="center"/>
        <w:rPr>
          <w:rFonts w:eastAsia="Times New Roman"/>
          <w:b/>
          <w:u w:val="single"/>
        </w:rPr>
      </w:pPr>
    </w:p>
    <w:p w14:paraId="33B9612E" w14:textId="0BD2DDFC" w:rsidR="00F11AB3" w:rsidRPr="00E17EF1" w:rsidRDefault="00303559" w:rsidP="000E6CF9">
      <w:pPr>
        <w:ind w:firstLine="0"/>
        <w:jc w:val="center"/>
        <w:rPr>
          <w:rFonts w:eastAsia="Times New Roman"/>
        </w:rPr>
      </w:pPr>
      <w:r w:rsidRPr="00303559">
        <w:rPr>
          <w:rFonts w:eastAsia="Times New Roman"/>
          <w:noProof/>
        </w:rPr>
        <w:lastRenderedPageBreak/>
        <w:drawing>
          <wp:inline distT="0" distB="0" distL="0" distR="0" wp14:anchorId="3DF826F6" wp14:editId="668510EE">
            <wp:extent cx="2495574" cy="3600000"/>
            <wp:effectExtent l="0" t="0" r="0" b="635"/>
            <wp:docPr id="11" name="グラフィックス 10">
              <a:extLst xmlns:a="http://schemas.openxmlformats.org/drawingml/2006/main">
                <a:ext uri="{FF2B5EF4-FFF2-40B4-BE49-F238E27FC236}">
                  <a16:creationId xmlns:a16="http://schemas.microsoft.com/office/drawing/2014/main" id="{192935B6-4954-5FA6-7C8A-651A692A4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グラフィックス 10">
                      <a:extLst>
                        <a:ext uri="{FF2B5EF4-FFF2-40B4-BE49-F238E27FC236}">
                          <a16:creationId xmlns:a16="http://schemas.microsoft.com/office/drawing/2014/main" id="{192935B6-4954-5FA6-7C8A-651A692A42F3}"/>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5574" cy="3600000"/>
                    </a:xfrm>
                    <a:prstGeom prst="rect">
                      <a:avLst/>
                    </a:prstGeom>
                  </pic:spPr>
                </pic:pic>
              </a:graphicData>
            </a:graphic>
          </wp:inline>
        </w:drawing>
      </w:r>
    </w:p>
    <w:p w14:paraId="69D1F840" w14:textId="04F3FD2E" w:rsidR="00F11AB3" w:rsidRPr="00E17EF1" w:rsidRDefault="00F11AB3" w:rsidP="000E6CF9">
      <w:pPr>
        <w:ind w:firstLine="0"/>
        <w:jc w:val="center"/>
        <w:rPr>
          <w:rFonts w:eastAsia="Times New Roman"/>
          <w:b/>
          <w:u w:val="single"/>
        </w:rPr>
      </w:pPr>
      <w:r w:rsidRPr="00E17EF1">
        <w:rPr>
          <w:rFonts w:eastAsia="Times New Roman"/>
          <w:b/>
          <w:u w:val="single"/>
        </w:rPr>
        <w:t>Figure 5.</w:t>
      </w:r>
      <w:r w:rsidR="00C51BC7" w:rsidRPr="00E17EF1">
        <w:rPr>
          <w:rFonts w:eastAsia="Times New Roman"/>
          <w:b/>
          <w:u w:val="single"/>
        </w:rPr>
        <w:t>5</w:t>
      </w:r>
      <w:r w:rsidRPr="00E17EF1">
        <w:rPr>
          <w:rFonts w:eastAsia="Times New Roman"/>
          <w:b/>
          <w:u w:val="single"/>
        </w:rPr>
        <w:t>.3-8 Screws of Structure 0</w:t>
      </w:r>
      <w:r w:rsidR="00C70C99" w:rsidRPr="00E17EF1">
        <w:rPr>
          <w:rFonts w:eastAsia="Times New Roman"/>
          <w:b/>
          <w:u w:val="single"/>
        </w:rPr>
        <w:t>2</w:t>
      </w:r>
    </w:p>
    <w:p w14:paraId="372DA796" w14:textId="77777777" w:rsidR="00F11AB3" w:rsidRPr="00E17EF1" w:rsidRDefault="00F11AB3" w:rsidP="000E6CF9"/>
    <w:p w14:paraId="6D82F464" w14:textId="339ABAC7" w:rsidR="00F11AB3" w:rsidRPr="00E17EF1" w:rsidRDefault="00303559" w:rsidP="00C51BC7">
      <w:pPr>
        <w:spacing w:line="276" w:lineRule="auto"/>
        <w:ind w:firstLine="0"/>
        <w:jc w:val="center"/>
        <w:rPr>
          <w:rFonts w:eastAsia="Times New Roman"/>
        </w:rPr>
      </w:pPr>
      <w:r w:rsidRPr="00303559">
        <w:rPr>
          <w:rFonts w:eastAsia="Times New Roman"/>
          <w:noProof/>
        </w:rPr>
        <w:drawing>
          <wp:inline distT="0" distB="0" distL="0" distR="0" wp14:anchorId="6937A250" wp14:editId="1EFFEC6E">
            <wp:extent cx="2543362" cy="3600000"/>
            <wp:effectExtent l="0" t="0" r="9525" b="635"/>
            <wp:docPr id="1119742240" name="グラフィックス 1119742240">
              <a:extLst xmlns:a="http://schemas.openxmlformats.org/drawingml/2006/main">
                <a:ext uri="{FF2B5EF4-FFF2-40B4-BE49-F238E27FC236}">
                  <a16:creationId xmlns:a16="http://schemas.microsoft.com/office/drawing/2014/main" id="{C8986132-ABC6-B459-BF82-D1F4A70D4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2240" name="グラフィックス 1119742240">
                      <a:extLst>
                        <a:ext uri="{FF2B5EF4-FFF2-40B4-BE49-F238E27FC236}">
                          <a16:creationId xmlns:a16="http://schemas.microsoft.com/office/drawing/2014/main" id="{C8986132-ABC6-B459-BF82-D1F4A70D487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3362" cy="3600000"/>
                    </a:xfrm>
                    <a:prstGeom prst="rect">
                      <a:avLst/>
                    </a:prstGeom>
                  </pic:spPr>
                </pic:pic>
              </a:graphicData>
            </a:graphic>
          </wp:inline>
        </w:drawing>
      </w:r>
    </w:p>
    <w:p w14:paraId="53E6846E" w14:textId="77A5E657" w:rsidR="00F11AB3" w:rsidRPr="00E17EF1" w:rsidRDefault="00F11AB3" w:rsidP="00C51BC7">
      <w:pPr>
        <w:spacing w:line="276" w:lineRule="auto"/>
        <w:ind w:firstLine="0"/>
        <w:jc w:val="center"/>
        <w:rPr>
          <w:rFonts w:eastAsia="Times New Roman"/>
          <w:b/>
          <w:u w:val="single"/>
        </w:rPr>
      </w:pPr>
      <w:r w:rsidRPr="00E17EF1">
        <w:rPr>
          <w:rFonts w:eastAsia="Times New Roman"/>
          <w:b/>
          <w:u w:val="single"/>
        </w:rPr>
        <w:t>Figure 5.</w:t>
      </w:r>
      <w:r w:rsidR="00C51BC7" w:rsidRPr="00E17EF1">
        <w:rPr>
          <w:rFonts w:eastAsia="Times New Roman"/>
          <w:b/>
          <w:u w:val="single"/>
        </w:rPr>
        <w:t>5</w:t>
      </w:r>
      <w:r w:rsidRPr="00E17EF1">
        <w:rPr>
          <w:rFonts w:eastAsia="Times New Roman"/>
          <w:b/>
          <w:u w:val="single"/>
        </w:rPr>
        <w:t>.3-9 Screws of Structure 0</w:t>
      </w:r>
      <w:r w:rsidR="00C70C99" w:rsidRPr="00E17EF1">
        <w:rPr>
          <w:rFonts w:eastAsia="Times New Roman"/>
          <w:b/>
          <w:u w:val="single"/>
        </w:rPr>
        <w:t>3</w:t>
      </w:r>
    </w:p>
    <w:p w14:paraId="5A41A4DF" w14:textId="6FF3C5F6" w:rsidR="00C70C99" w:rsidRPr="00E17EF1" w:rsidRDefault="00C70C99" w:rsidP="00E9120A">
      <w:pPr>
        <w:ind w:firstLine="0"/>
        <w:jc w:val="center"/>
        <w:rPr>
          <w:b/>
          <w:bCs/>
          <w:u w:val="single"/>
        </w:rPr>
      </w:pPr>
      <w:r w:rsidRPr="00E17EF1">
        <w:br w:type="page"/>
      </w:r>
      <w:r w:rsidRPr="00E17EF1">
        <w:rPr>
          <w:b/>
          <w:bCs/>
          <w:u w:val="single"/>
        </w:rPr>
        <w:lastRenderedPageBreak/>
        <w:t>Table 5.</w:t>
      </w:r>
      <w:r w:rsidR="00C51BC7" w:rsidRPr="00E17EF1">
        <w:rPr>
          <w:b/>
          <w:bCs/>
          <w:u w:val="single"/>
        </w:rPr>
        <w:t>5</w:t>
      </w:r>
      <w:r w:rsidRPr="00E17EF1">
        <w:rPr>
          <w:b/>
          <w:bCs/>
          <w:u w:val="single"/>
        </w:rPr>
        <w:t>.3-3 Fastener Analysis Result for Nominal Case</w:t>
      </w:r>
      <w:r w:rsidR="00D36987" w:rsidRPr="00E17EF1">
        <w:rPr>
          <w:b/>
          <w:bCs/>
          <w:u w:val="single"/>
        </w:rPr>
        <w:t xml:space="preserve"> X-axis</w:t>
      </w:r>
      <w:r w:rsidR="00C51BC7" w:rsidRPr="00E17EF1">
        <w:rPr>
          <w:b/>
          <w:bCs/>
          <w:u w:val="single"/>
        </w:rPr>
        <w:t xml:space="preserve"> </w:t>
      </w:r>
      <w:r w:rsidRPr="00E17EF1">
        <w:rPr>
          <w:b/>
          <w:bCs/>
          <w:u w:val="single"/>
        </w:rPr>
        <w:t>(STA1)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10"/>
        <w:gridCol w:w="1143"/>
        <w:gridCol w:w="876"/>
        <w:gridCol w:w="1075"/>
        <w:gridCol w:w="1329"/>
        <w:gridCol w:w="1165"/>
        <w:gridCol w:w="1475"/>
        <w:gridCol w:w="1343"/>
      </w:tblGrid>
      <w:tr w:rsidR="00027112" w:rsidRPr="004E5B8F" w14:paraId="7CC305A1" w14:textId="77777777" w:rsidTr="00555B65">
        <w:trPr>
          <w:trHeight w:val="284"/>
        </w:trPr>
        <w:tc>
          <w:tcPr>
            <w:tcW w:w="338" w:type="pct"/>
            <w:shd w:val="clear" w:color="auto" w:fill="auto"/>
            <w:vAlign w:val="center"/>
            <w:hideMark/>
          </w:tcPr>
          <w:p w14:paraId="6A6949AF" w14:textId="77777777"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No.</w:t>
            </w:r>
          </w:p>
        </w:tc>
        <w:tc>
          <w:tcPr>
            <w:tcW w:w="634" w:type="pct"/>
            <w:shd w:val="clear" w:color="auto" w:fill="auto"/>
            <w:vAlign w:val="center"/>
            <w:hideMark/>
          </w:tcPr>
          <w:p w14:paraId="643C9C62" w14:textId="77777777"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Group Name</w:t>
            </w:r>
          </w:p>
        </w:tc>
        <w:tc>
          <w:tcPr>
            <w:tcW w:w="486" w:type="pct"/>
            <w:shd w:val="clear" w:color="auto" w:fill="auto"/>
            <w:vAlign w:val="center"/>
            <w:hideMark/>
          </w:tcPr>
          <w:p w14:paraId="6398664E" w14:textId="71D8EEA6" w:rsidR="00157FAC" w:rsidRPr="004E5B8F" w:rsidRDefault="00157FAC" w:rsidP="00027112">
            <w:pPr>
              <w:pStyle w:val="Table"/>
              <w:jc w:val="center"/>
              <w:rPr>
                <w:b/>
                <w:bCs/>
                <w:color w:val="000000" w:themeColor="text1"/>
                <w:sz w:val="20"/>
                <w:szCs w:val="20"/>
              </w:rPr>
            </w:pPr>
            <w:r w:rsidRPr="004E5B8F">
              <w:rPr>
                <w:b/>
                <w:bCs/>
                <w:color w:val="000000" w:themeColor="text1"/>
                <w:sz w:val="20"/>
                <w:szCs w:val="20"/>
              </w:rPr>
              <w:t>Pre-load Stress</w:t>
            </w:r>
            <w:r w:rsidR="00027112">
              <w:rPr>
                <w:b/>
                <w:bCs/>
                <w:color w:val="000000" w:themeColor="text1"/>
                <w:sz w:val="20"/>
                <w:szCs w:val="20"/>
              </w:rPr>
              <w:t xml:space="preserve"> </w:t>
            </w:r>
            <w:r w:rsidRPr="004E5B8F">
              <w:rPr>
                <w:b/>
                <w:bCs/>
                <w:color w:val="000000" w:themeColor="text1"/>
                <w:sz w:val="20"/>
                <w:szCs w:val="20"/>
              </w:rPr>
              <w:t>[MPa]</w:t>
            </w:r>
          </w:p>
        </w:tc>
        <w:tc>
          <w:tcPr>
            <w:tcW w:w="596" w:type="pct"/>
            <w:shd w:val="clear" w:color="auto" w:fill="auto"/>
            <w:vAlign w:val="center"/>
            <w:hideMark/>
          </w:tcPr>
          <w:p w14:paraId="68ABF9CB" w14:textId="31D2C614" w:rsidR="00157FAC" w:rsidRPr="004E5B8F" w:rsidRDefault="00157FAC" w:rsidP="00027112">
            <w:pPr>
              <w:pStyle w:val="Table"/>
              <w:jc w:val="center"/>
              <w:rPr>
                <w:b/>
                <w:bCs/>
                <w:color w:val="000000" w:themeColor="text1"/>
                <w:sz w:val="20"/>
                <w:szCs w:val="20"/>
              </w:rPr>
            </w:pPr>
            <w:r w:rsidRPr="004E5B8F">
              <w:rPr>
                <w:b/>
                <w:bCs/>
                <w:color w:val="000000" w:themeColor="text1"/>
                <w:sz w:val="20"/>
                <w:szCs w:val="20"/>
              </w:rPr>
              <w:t>External Stress</w:t>
            </w:r>
            <w:r w:rsidR="00027112">
              <w:rPr>
                <w:b/>
                <w:bCs/>
                <w:color w:val="000000" w:themeColor="text1"/>
                <w:sz w:val="20"/>
                <w:szCs w:val="20"/>
              </w:rPr>
              <w:t xml:space="preserve"> </w:t>
            </w:r>
            <w:r w:rsidRPr="004E5B8F">
              <w:rPr>
                <w:b/>
                <w:bCs/>
                <w:color w:val="000000" w:themeColor="text1"/>
                <w:sz w:val="20"/>
                <w:szCs w:val="20"/>
              </w:rPr>
              <w:t>[MPa]</w:t>
            </w:r>
          </w:p>
        </w:tc>
        <w:tc>
          <w:tcPr>
            <w:tcW w:w="737" w:type="pct"/>
            <w:shd w:val="clear" w:color="auto" w:fill="auto"/>
            <w:vAlign w:val="center"/>
            <w:hideMark/>
          </w:tcPr>
          <w:p w14:paraId="289AC12E" w14:textId="61FF7284"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Ultimate Strengt</w:t>
            </w:r>
            <w:r w:rsidR="00027112">
              <w:rPr>
                <w:b/>
                <w:bCs/>
                <w:color w:val="000000" w:themeColor="text1"/>
                <w:sz w:val="20"/>
                <w:szCs w:val="20"/>
              </w:rPr>
              <w:t xml:space="preserve">h </w:t>
            </w:r>
            <w:r w:rsidRPr="004E5B8F">
              <w:rPr>
                <w:b/>
                <w:bCs/>
                <w:color w:val="000000" w:themeColor="text1"/>
                <w:sz w:val="20"/>
                <w:szCs w:val="20"/>
              </w:rPr>
              <w:t>[MPa]</w:t>
            </w:r>
          </w:p>
        </w:tc>
        <w:tc>
          <w:tcPr>
            <w:tcW w:w="646" w:type="pct"/>
            <w:shd w:val="clear" w:color="auto" w:fill="auto"/>
            <w:vAlign w:val="center"/>
            <w:hideMark/>
          </w:tcPr>
          <w:p w14:paraId="53F1D2C8" w14:textId="77777777"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MS (FS=2)</w:t>
            </w:r>
          </w:p>
        </w:tc>
        <w:tc>
          <w:tcPr>
            <w:tcW w:w="818" w:type="pct"/>
            <w:shd w:val="clear" w:color="auto" w:fill="auto"/>
            <w:vAlign w:val="center"/>
            <w:hideMark/>
          </w:tcPr>
          <w:p w14:paraId="7F303106" w14:textId="77777777"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Screw No. with Max Stress (Table 5.5.3-2)</w:t>
            </w:r>
          </w:p>
        </w:tc>
        <w:tc>
          <w:tcPr>
            <w:tcW w:w="745" w:type="pct"/>
            <w:shd w:val="clear" w:color="auto" w:fill="auto"/>
            <w:vAlign w:val="center"/>
            <w:hideMark/>
          </w:tcPr>
          <w:p w14:paraId="76D5A25F" w14:textId="77777777" w:rsidR="00157FAC" w:rsidRPr="004E5B8F" w:rsidRDefault="00157FAC" w:rsidP="00555B65">
            <w:pPr>
              <w:pStyle w:val="Table"/>
              <w:jc w:val="center"/>
              <w:rPr>
                <w:b/>
                <w:bCs/>
                <w:color w:val="000000" w:themeColor="text1"/>
                <w:sz w:val="20"/>
                <w:szCs w:val="20"/>
              </w:rPr>
            </w:pPr>
            <w:r w:rsidRPr="004E5B8F">
              <w:rPr>
                <w:b/>
                <w:bCs/>
                <w:color w:val="000000" w:themeColor="text1"/>
                <w:sz w:val="20"/>
                <w:szCs w:val="20"/>
              </w:rPr>
              <w:t>NDE Required?</w:t>
            </w:r>
          </w:p>
        </w:tc>
      </w:tr>
      <w:tr w:rsidR="001C13E6" w:rsidRPr="004E5B8F" w14:paraId="078EE0AC" w14:textId="77777777" w:rsidTr="00555B65">
        <w:trPr>
          <w:trHeight w:val="284"/>
        </w:trPr>
        <w:tc>
          <w:tcPr>
            <w:tcW w:w="338" w:type="pct"/>
            <w:shd w:val="clear" w:color="auto" w:fill="auto"/>
            <w:vAlign w:val="center"/>
          </w:tcPr>
          <w:p w14:paraId="5DD7590C" w14:textId="4BFC2C4C" w:rsidR="001C13E6" w:rsidRPr="009702FF" w:rsidRDefault="001C13E6" w:rsidP="001C13E6">
            <w:pPr>
              <w:pStyle w:val="Table"/>
              <w:jc w:val="center"/>
              <w:rPr>
                <w:color w:val="000000" w:themeColor="text1"/>
                <w:sz w:val="20"/>
                <w:szCs w:val="20"/>
              </w:rPr>
            </w:pPr>
            <w:r w:rsidRPr="009702FF">
              <w:rPr>
                <w:color w:val="000000" w:themeColor="text1"/>
                <w:sz w:val="20"/>
                <w:szCs w:val="20"/>
              </w:rPr>
              <w:t>1</w:t>
            </w:r>
          </w:p>
        </w:tc>
        <w:tc>
          <w:tcPr>
            <w:tcW w:w="634" w:type="pct"/>
            <w:shd w:val="clear" w:color="auto" w:fill="auto"/>
            <w:vAlign w:val="center"/>
          </w:tcPr>
          <w:p w14:paraId="298003E4" w14:textId="755CE041"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+X Panel</w:t>
            </w:r>
          </w:p>
        </w:tc>
        <w:tc>
          <w:tcPr>
            <w:tcW w:w="486" w:type="pct"/>
            <w:shd w:val="clear" w:color="auto" w:fill="auto"/>
            <w:vAlign w:val="center"/>
          </w:tcPr>
          <w:p w14:paraId="2F221633" w14:textId="3DF74C43"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49BA6A3C" w14:textId="53357D55" w:rsidR="001C13E6" w:rsidRPr="009702FF" w:rsidRDefault="001C13E6" w:rsidP="001C13E6">
            <w:pPr>
              <w:pStyle w:val="Table"/>
              <w:jc w:val="center"/>
              <w:rPr>
                <w:color w:val="000000" w:themeColor="text1"/>
                <w:sz w:val="20"/>
                <w:szCs w:val="20"/>
              </w:rPr>
            </w:pPr>
            <w:r w:rsidRPr="009702FF">
              <w:rPr>
                <w:color w:val="000000" w:themeColor="text1"/>
                <w:sz w:val="20"/>
                <w:szCs w:val="20"/>
              </w:rPr>
              <w:t>15.</w:t>
            </w:r>
            <w:r>
              <w:rPr>
                <w:color w:val="000000" w:themeColor="text1"/>
                <w:sz w:val="20"/>
                <w:szCs w:val="20"/>
              </w:rPr>
              <w:t>1</w:t>
            </w:r>
          </w:p>
        </w:tc>
        <w:tc>
          <w:tcPr>
            <w:tcW w:w="737" w:type="pct"/>
            <w:shd w:val="clear" w:color="auto" w:fill="auto"/>
            <w:vAlign w:val="center"/>
          </w:tcPr>
          <w:p w14:paraId="0F8A531F" w14:textId="4615FB4C"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48A37F23" w14:textId="54566F25"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4351485E" w14:textId="1CDF0583"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3-6</w:t>
            </w:r>
          </w:p>
        </w:tc>
        <w:tc>
          <w:tcPr>
            <w:tcW w:w="745" w:type="pct"/>
            <w:shd w:val="clear" w:color="auto" w:fill="auto"/>
            <w:vAlign w:val="center"/>
          </w:tcPr>
          <w:p w14:paraId="20521225" w14:textId="52266A18"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46E96673" w14:textId="77777777" w:rsidTr="00555B65">
        <w:trPr>
          <w:trHeight w:val="284"/>
        </w:trPr>
        <w:tc>
          <w:tcPr>
            <w:tcW w:w="338" w:type="pct"/>
            <w:shd w:val="clear" w:color="auto" w:fill="auto"/>
            <w:vAlign w:val="center"/>
          </w:tcPr>
          <w:p w14:paraId="3F801C25" w14:textId="243C413E" w:rsidR="001C13E6" w:rsidRPr="009702FF" w:rsidRDefault="001C13E6" w:rsidP="001C13E6">
            <w:pPr>
              <w:pStyle w:val="Table"/>
              <w:jc w:val="center"/>
              <w:rPr>
                <w:color w:val="000000" w:themeColor="text1"/>
                <w:sz w:val="20"/>
                <w:szCs w:val="20"/>
              </w:rPr>
            </w:pPr>
            <w:r w:rsidRPr="009702FF">
              <w:rPr>
                <w:color w:val="000000" w:themeColor="text1"/>
                <w:sz w:val="20"/>
                <w:szCs w:val="20"/>
              </w:rPr>
              <w:t>2</w:t>
            </w:r>
          </w:p>
        </w:tc>
        <w:tc>
          <w:tcPr>
            <w:tcW w:w="634" w:type="pct"/>
            <w:shd w:val="clear" w:color="auto" w:fill="auto"/>
            <w:vAlign w:val="center"/>
          </w:tcPr>
          <w:p w14:paraId="30C49088" w14:textId="29053578"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-X Panel</w:t>
            </w:r>
          </w:p>
        </w:tc>
        <w:tc>
          <w:tcPr>
            <w:tcW w:w="486" w:type="pct"/>
            <w:shd w:val="clear" w:color="auto" w:fill="auto"/>
            <w:vAlign w:val="center"/>
          </w:tcPr>
          <w:p w14:paraId="7FE98A1E" w14:textId="424541A2"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3D64A380" w14:textId="45AE876D" w:rsidR="001C13E6" w:rsidRPr="009702FF" w:rsidRDefault="001C13E6" w:rsidP="001C13E6">
            <w:pPr>
              <w:pStyle w:val="Table"/>
              <w:jc w:val="center"/>
              <w:rPr>
                <w:color w:val="000000" w:themeColor="text1"/>
                <w:sz w:val="20"/>
                <w:szCs w:val="20"/>
              </w:rPr>
            </w:pPr>
            <w:r w:rsidRPr="009702FF">
              <w:rPr>
                <w:color w:val="000000" w:themeColor="text1"/>
                <w:sz w:val="20"/>
                <w:szCs w:val="20"/>
              </w:rPr>
              <w:t>14.</w:t>
            </w:r>
            <w:r>
              <w:rPr>
                <w:color w:val="000000" w:themeColor="text1"/>
                <w:sz w:val="20"/>
                <w:szCs w:val="20"/>
              </w:rPr>
              <w:t>8</w:t>
            </w:r>
          </w:p>
        </w:tc>
        <w:tc>
          <w:tcPr>
            <w:tcW w:w="737" w:type="pct"/>
            <w:shd w:val="clear" w:color="auto" w:fill="auto"/>
            <w:vAlign w:val="center"/>
          </w:tcPr>
          <w:p w14:paraId="58E1300D" w14:textId="538E3557"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51FD58A9" w14:textId="11A13528"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7F3F217C" w14:textId="398E79F0"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4-6</w:t>
            </w:r>
          </w:p>
        </w:tc>
        <w:tc>
          <w:tcPr>
            <w:tcW w:w="745" w:type="pct"/>
            <w:shd w:val="clear" w:color="auto" w:fill="auto"/>
            <w:vAlign w:val="center"/>
          </w:tcPr>
          <w:p w14:paraId="33F486F0" w14:textId="63AB3913"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1FC300AD" w14:textId="77777777" w:rsidTr="00555B65">
        <w:trPr>
          <w:trHeight w:val="284"/>
        </w:trPr>
        <w:tc>
          <w:tcPr>
            <w:tcW w:w="338" w:type="pct"/>
            <w:shd w:val="clear" w:color="auto" w:fill="auto"/>
            <w:vAlign w:val="center"/>
            <w:hideMark/>
          </w:tcPr>
          <w:p w14:paraId="60BBD9B6" w14:textId="51FC40E7" w:rsidR="001C13E6" w:rsidRPr="009702FF" w:rsidRDefault="001C13E6" w:rsidP="001C13E6">
            <w:pPr>
              <w:pStyle w:val="Table"/>
              <w:jc w:val="center"/>
              <w:rPr>
                <w:color w:val="000000" w:themeColor="text1"/>
                <w:sz w:val="20"/>
                <w:szCs w:val="20"/>
              </w:rPr>
            </w:pPr>
            <w:r w:rsidRPr="009702FF">
              <w:rPr>
                <w:color w:val="000000" w:themeColor="text1"/>
                <w:sz w:val="20"/>
                <w:szCs w:val="20"/>
              </w:rPr>
              <w:t>3</w:t>
            </w:r>
          </w:p>
        </w:tc>
        <w:tc>
          <w:tcPr>
            <w:tcW w:w="634" w:type="pct"/>
            <w:shd w:val="clear" w:color="auto" w:fill="auto"/>
            <w:vAlign w:val="center"/>
            <w:hideMark/>
          </w:tcPr>
          <w:p w14:paraId="7AE280B4" w14:textId="1E2134C9"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Panel</w:t>
            </w:r>
          </w:p>
        </w:tc>
        <w:tc>
          <w:tcPr>
            <w:tcW w:w="486" w:type="pct"/>
            <w:shd w:val="clear" w:color="auto" w:fill="auto"/>
            <w:vAlign w:val="center"/>
            <w:hideMark/>
          </w:tcPr>
          <w:p w14:paraId="5E706510" w14:textId="7080FE3E"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hideMark/>
          </w:tcPr>
          <w:p w14:paraId="18E1F167" w14:textId="1FA69200" w:rsidR="001C13E6" w:rsidRPr="009702FF" w:rsidRDefault="001C13E6" w:rsidP="001C13E6">
            <w:pPr>
              <w:pStyle w:val="Table"/>
              <w:jc w:val="center"/>
              <w:rPr>
                <w:color w:val="000000" w:themeColor="text1"/>
                <w:sz w:val="20"/>
                <w:szCs w:val="20"/>
              </w:rPr>
            </w:pPr>
            <w:r>
              <w:rPr>
                <w:color w:val="000000" w:themeColor="text1"/>
                <w:sz w:val="20"/>
                <w:szCs w:val="20"/>
              </w:rPr>
              <w:t>40.9</w:t>
            </w:r>
          </w:p>
        </w:tc>
        <w:tc>
          <w:tcPr>
            <w:tcW w:w="737" w:type="pct"/>
            <w:shd w:val="clear" w:color="auto" w:fill="auto"/>
            <w:vAlign w:val="center"/>
            <w:hideMark/>
          </w:tcPr>
          <w:p w14:paraId="2EF6C70C" w14:textId="543BDF0B"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4C3EEDE7" w14:textId="17E8890F" w:rsidR="001C13E6" w:rsidRPr="00027112"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818" w:type="pct"/>
            <w:shd w:val="clear" w:color="auto" w:fill="auto"/>
            <w:vAlign w:val="center"/>
            <w:hideMark/>
          </w:tcPr>
          <w:p w14:paraId="253988E4" w14:textId="2BE172FD"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7-3</w:t>
            </w:r>
          </w:p>
        </w:tc>
        <w:tc>
          <w:tcPr>
            <w:tcW w:w="745" w:type="pct"/>
            <w:shd w:val="clear" w:color="auto" w:fill="auto"/>
            <w:vAlign w:val="center"/>
            <w:hideMark/>
          </w:tcPr>
          <w:p w14:paraId="2B4561BB" w14:textId="0E7845FC"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4B52A8BE" w14:textId="77777777" w:rsidTr="004E5B8F">
        <w:trPr>
          <w:trHeight w:val="284"/>
        </w:trPr>
        <w:tc>
          <w:tcPr>
            <w:tcW w:w="338" w:type="pct"/>
            <w:shd w:val="clear" w:color="auto" w:fill="auto"/>
            <w:vAlign w:val="center"/>
            <w:hideMark/>
          </w:tcPr>
          <w:p w14:paraId="16FDBA1A" w14:textId="48B299C4" w:rsidR="001C13E6" w:rsidRPr="009702FF" w:rsidRDefault="001C13E6" w:rsidP="001C13E6">
            <w:pPr>
              <w:pStyle w:val="Table"/>
              <w:jc w:val="center"/>
              <w:rPr>
                <w:color w:val="000000" w:themeColor="text1"/>
                <w:sz w:val="20"/>
                <w:szCs w:val="20"/>
              </w:rPr>
            </w:pPr>
            <w:r w:rsidRPr="009702FF">
              <w:rPr>
                <w:color w:val="000000" w:themeColor="text1"/>
                <w:sz w:val="20"/>
                <w:szCs w:val="20"/>
              </w:rPr>
              <w:t>4</w:t>
            </w:r>
          </w:p>
        </w:tc>
        <w:tc>
          <w:tcPr>
            <w:tcW w:w="634" w:type="pct"/>
            <w:shd w:val="clear" w:color="auto" w:fill="auto"/>
            <w:vAlign w:val="center"/>
            <w:hideMark/>
          </w:tcPr>
          <w:p w14:paraId="0DDFFF6F" w14:textId="51661D39"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Antenna Panel</w:t>
            </w:r>
          </w:p>
        </w:tc>
        <w:tc>
          <w:tcPr>
            <w:tcW w:w="486" w:type="pct"/>
            <w:shd w:val="clear" w:color="auto" w:fill="auto"/>
            <w:vAlign w:val="center"/>
            <w:hideMark/>
          </w:tcPr>
          <w:p w14:paraId="6556FAF9" w14:textId="4EDEB2AE" w:rsidR="001C13E6" w:rsidRPr="009702FF" w:rsidRDefault="001C13E6" w:rsidP="001C13E6">
            <w:pPr>
              <w:pStyle w:val="Table"/>
              <w:jc w:val="center"/>
              <w:rPr>
                <w:color w:val="000000" w:themeColor="text1"/>
                <w:sz w:val="20"/>
                <w:szCs w:val="20"/>
              </w:rPr>
            </w:pPr>
            <w:r>
              <w:rPr>
                <w:color w:val="000000"/>
                <w:sz w:val="20"/>
                <w:szCs w:val="20"/>
              </w:rPr>
              <w:t>193</w:t>
            </w:r>
          </w:p>
        </w:tc>
        <w:tc>
          <w:tcPr>
            <w:tcW w:w="596" w:type="pct"/>
            <w:shd w:val="clear" w:color="auto" w:fill="auto"/>
            <w:vAlign w:val="center"/>
            <w:hideMark/>
          </w:tcPr>
          <w:p w14:paraId="54E6FE65" w14:textId="507999D2" w:rsidR="001C13E6" w:rsidRPr="009702FF" w:rsidRDefault="001C13E6" w:rsidP="001C13E6">
            <w:pPr>
              <w:pStyle w:val="Table"/>
              <w:jc w:val="center"/>
              <w:rPr>
                <w:color w:val="000000" w:themeColor="text1"/>
                <w:sz w:val="20"/>
                <w:szCs w:val="20"/>
              </w:rPr>
            </w:pPr>
            <w:r w:rsidRPr="009702FF">
              <w:rPr>
                <w:color w:val="000000" w:themeColor="text1"/>
                <w:sz w:val="20"/>
                <w:szCs w:val="20"/>
              </w:rPr>
              <w:t>41.</w:t>
            </w:r>
            <w:r>
              <w:rPr>
                <w:color w:val="000000" w:themeColor="text1"/>
                <w:sz w:val="20"/>
                <w:szCs w:val="20"/>
              </w:rPr>
              <w:t>7</w:t>
            </w:r>
          </w:p>
        </w:tc>
        <w:tc>
          <w:tcPr>
            <w:tcW w:w="737" w:type="pct"/>
            <w:shd w:val="clear" w:color="auto" w:fill="auto"/>
            <w:vAlign w:val="center"/>
            <w:hideMark/>
          </w:tcPr>
          <w:p w14:paraId="3CBA3DA9" w14:textId="640EFA9C"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4FDC557C" w14:textId="7C4DEE5A"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818" w:type="pct"/>
            <w:shd w:val="clear" w:color="auto" w:fill="auto"/>
            <w:vAlign w:val="center"/>
            <w:hideMark/>
          </w:tcPr>
          <w:p w14:paraId="52C84EC3" w14:textId="6BB922EC"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5-1</w:t>
            </w:r>
          </w:p>
        </w:tc>
        <w:tc>
          <w:tcPr>
            <w:tcW w:w="745" w:type="pct"/>
            <w:shd w:val="clear" w:color="auto" w:fill="auto"/>
            <w:vAlign w:val="center"/>
            <w:hideMark/>
          </w:tcPr>
          <w:p w14:paraId="69826B13" w14:textId="48DE312E"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0C489CED" w14:textId="77777777" w:rsidTr="00555B65">
        <w:trPr>
          <w:trHeight w:val="284"/>
        </w:trPr>
        <w:tc>
          <w:tcPr>
            <w:tcW w:w="338" w:type="pct"/>
            <w:shd w:val="clear" w:color="auto" w:fill="auto"/>
            <w:vAlign w:val="center"/>
            <w:hideMark/>
          </w:tcPr>
          <w:p w14:paraId="41F06237" w14:textId="499A7F48" w:rsidR="001C13E6" w:rsidRPr="009702FF" w:rsidRDefault="001C13E6" w:rsidP="001C13E6">
            <w:pPr>
              <w:pStyle w:val="Table"/>
              <w:jc w:val="center"/>
              <w:rPr>
                <w:color w:val="000000" w:themeColor="text1"/>
                <w:sz w:val="20"/>
                <w:szCs w:val="20"/>
              </w:rPr>
            </w:pPr>
            <w:r w:rsidRPr="009702FF">
              <w:rPr>
                <w:color w:val="000000" w:themeColor="text1"/>
                <w:sz w:val="20"/>
                <w:szCs w:val="20"/>
              </w:rPr>
              <w:t>5</w:t>
            </w:r>
          </w:p>
        </w:tc>
        <w:tc>
          <w:tcPr>
            <w:tcW w:w="634" w:type="pct"/>
            <w:shd w:val="clear" w:color="auto" w:fill="auto"/>
            <w:vAlign w:val="center"/>
            <w:hideMark/>
          </w:tcPr>
          <w:p w14:paraId="6CA4B5FF" w14:textId="1037CFCF"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Mechanism</w:t>
            </w:r>
          </w:p>
        </w:tc>
        <w:tc>
          <w:tcPr>
            <w:tcW w:w="486" w:type="pct"/>
            <w:shd w:val="clear" w:color="auto" w:fill="auto"/>
            <w:vAlign w:val="center"/>
            <w:hideMark/>
          </w:tcPr>
          <w:p w14:paraId="05E6EF00" w14:textId="54BDFBF7"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hideMark/>
          </w:tcPr>
          <w:p w14:paraId="076B941E" w14:textId="17780395" w:rsidR="001C13E6" w:rsidRPr="009702FF" w:rsidRDefault="001C13E6" w:rsidP="001C13E6">
            <w:pPr>
              <w:pStyle w:val="Table"/>
              <w:jc w:val="center"/>
              <w:rPr>
                <w:color w:val="000000" w:themeColor="text1"/>
                <w:sz w:val="20"/>
                <w:szCs w:val="20"/>
              </w:rPr>
            </w:pPr>
            <w:r>
              <w:rPr>
                <w:color w:val="000000" w:themeColor="text1"/>
                <w:sz w:val="20"/>
                <w:szCs w:val="20"/>
              </w:rPr>
              <w:t>33.1</w:t>
            </w:r>
          </w:p>
        </w:tc>
        <w:tc>
          <w:tcPr>
            <w:tcW w:w="737" w:type="pct"/>
            <w:shd w:val="clear" w:color="auto" w:fill="auto"/>
            <w:vAlign w:val="center"/>
            <w:hideMark/>
          </w:tcPr>
          <w:p w14:paraId="451DF074" w14:textId="722E1E3A"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289E7CC4" w14:textId="3DE7F232" w:rsidR="001C13E6" w:rsidRPr="009702FF" w:rsidRDefault="001C13E6" w:rsidP="001C13E6">
            <w:pPr>
              <w:pStyle w:val="Table"/>
              <w:jc w:val="center"/>
              <w:rPr>
                <w:color w:val="000000" w:themeColor="text1"/>
                <w:sz w:val="20"/>
                <w:szCs w:val="20"/>
                <w:lang w:val="ru-RU"/>
              </w:rPr>
            </w:pPr>
            <w:r>
              <w:rPr>
                <w:rFonts w:ascii="TimesNewRomanPSMT" w:hAnsi="TimesNewRomanPSMT" w:cs="TimesNewRomanPSMT"/>
                <w:color w:val="000000"/>
                <w:sz w:val="20"/>
                <w:szCs w:val="20"/>
              </w:rPr>
              <w:t xml:space="preserve">0.8 </w:t>
            </w:r>
          </w:p>
        </w:tc>
        <w:tc>
          <w:tcPr>
            <w:tcW w:w="818" w:type="pct"/>
            <w:shd w:val="clear" w:color="auto" w:fill="auto"/>
            <w:vAlign w:val="center"/>
            <w:hideMark/>
          </w:tcPr>
          <w:p w14:paraId="632530E2" w14:textId="510FC161"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6-1</w:t>
            </w:r>
          </w:p>
        </w:tc>
        <w:tc>
          <w:tcPr>
            <w:tcW w:w="745" w:type="pct"/>
            <w:shd w:val="clear" w:color="auto" w:fill="auto"/>
            <w:vAlign w:val="center"/>
            <w:hideMark/>
          </w:tcPr>
          <w:p w14:paraId="24D14B75" w14:textId="51343E30"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662C27B8" w14:textId="77777777" w:rsidTr="004E5B8F">
        <w:trPr>
          <w:trHeight w:val="284"/>
        </w:trPr>
        <w:tc>
          <w:tcPr>
            <w:tcW w:w="338" w:type="pct"/>
            <w:shd w:val="clear" w:color="auto" w:fill="auto"/>
            <w:vAlign w:val="center"/>
            <w:hideMark/>
          </w:tcPr>
          <w:p w14:paraId="58B8E645" w14:textId="00E768DF" w:rsidR="001C13E6" w:rsidRPr="009702FF" w:rsidRDefault="001C13E6" w:rsidP="001C13E6">
            <w:pPr>
              <w:pStyle w:val="Table"/>
              <w:jc w:val="center"/>
              <w:rPr>
                <w:color w:val="000000" w:themeColor="text1"/>
                <w:sz w:val="20"/>
                <w:szCs w:val="20"/>
              </w:rPr>
            </w:pPr>
            <w:r w:rsidRPr="009702FF">
              <w:rPr>
                <w:color w:val="000000" w:themeColor="text1"/>
                <w:sz w:val="20"/>
                <w:szCs w:val="20"/>
              </w:rPr>
              <w:t>6</w:t>
            </w:r>
          </w:p>
        </w:tc>
        <w:tc>
          <w:tcPr>
            <w:tcW w:w="634" w:type="pct"/>
            <w:shd w:val="clear" w:color="auto" w:fill="auto"/>
            <w:vAlign w:val="center"/>
            <w:hideMark/>
          </w:tcPr>
          <w:p w14:paraId="2A96A65B" w14:textId="57A6E166"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Cover</w:t>
            </w:r>
          </w:p>
        </w:tc>
        <w:tc>
          <w:tcPr>
            <w:tcW w:w="486" w:type="pct"/>
            <w:shd w:val="clear" w:color="auto" w:fill="auto"/>
            <w:vAlign w:val="center"/>
            <w:hideMark/>
          </w:tcPr>
          <w:p w14:paraId="7078CCC5" w14:textId="06433B90" w:rsidR="001C13E6" w:rsidRPr="009702FF" w:rsidRDefault="001C13E6" w:rsidP="001C13E6">
            <w:pPr>
              <w:pStyle w:val="Table"/>
              <w:jc w:val="center"/>
              <w:rPr>
                <w:color w:val="000000" w:themeColor="text1"/>
                <w:sz w:val="20"/>
                <w:szCs w:val="20"/>
              </w:rPr>
            </w:pPr>
            <w:r>
              <w:rPr>
                <w:color w:val="000000"/>
                <w:sz w:val="20"/>
                <w:szCs w:val="20"/>
              </w:rPr>
              <w:t>193</w:t>
            </w:r>
          </w:p>
        </w:tc>
        <w:tc>
          <w:tcPr>
            <w:tcW w:w="596" w:type="pct"/>
            <w:shd w:val="clear" w:color="auto" w:fill="auto"/>
            <w:vAlign w:val="center"/>
            <w:hideMark/>
          </w:tcPr>
          <w:p w14:paraId="655487FE" w14:textId="5C50BD28" w:rsidR="001C13E6" w:rsidRPr="009702FF" w:rsidRDefault="001C13E6" w:rsidP="001C13E6">
            <w:pPr>
              <w:pStyle w:val="Table"/>
              <w:jc w:val="center"/>
              <w:rPr>
                <w:color w:val="000000" w:themeColor="text1"/>
                <w:sz w:val="20"/>
                <w:szCs w:val="20"/>
              </w:rPr>
            </w:pPr>
            <w:r w:rsidRPr="009702FF">
              <w:rPr>
                <w:color w:val="000000" w:themeColor="text1"/>
                <w:sz w:val="20"/>
                <w:szCs w:val="20"/>
              </w:rPr>
              <w:t>29.</w:t>
            </w:r>
            <w:r>
              <w:rPr>
                <w:color w:val="000000" w:themeColor="text1"/>
                <w:sz w:val="20"/>
                <w:szCs w:val="20"/>
              </w:rPr>
              <w:t>9</w:t>
            </w:r>
          </w:p>
        </w:tc>
        <w:tc>
          <w:tcPr>
            <w:tcW w:w="737" w:type="pct"/>
            <w:shd w:val="clear" w:color="auto" w:fill="auto"/>
            <w:vAlign w:val="center"/>
            <w:hideMark/>
          </w:tcPr>
          <w:p w14:paraId="76F200CC" w14:textId="20758A10"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3D159708" w14:textId="583E5C2E" w:rsidR="001C13E6" w:rsidRPr="009702FF" w:rsidRDefault="001C13E6" w:rsidP="001C13E6">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1.0 </w:t>
            </w:r>
          </w:p>
        </w:tc>
        <w:tc>
          <w:tcPr>
            <w:tcW w:w="818" w:type="pct"/>
            <w:shd w:val="clear" w:color="auto" w:fill="auto"/>
            <w:vAlign w:val="center"/>
            <w:hideMark/>
          </w:tcPr>
          <w:p w14:paraId="004FF0BE" w14:textId="33A567EF"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8-2</w:t>
            </w:r>
          </w:p>
        </w:tc>
        <w:tc>
          <w:tcPr>
            <w:tcW w:w="745" w:type="pct"/>
            <w:shd w:val="clear" w:color="auto" w:fill="auto"/>
            <w:vAlign w:val="center"/>
            <w:hideMark/>
          </w:tcPr>
          <w:p w14:paraId="15D34C8B" w14:textId="380FEB65"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4CC2EE13" w14:textId="77777777" w:rsidTr="004E5B8F">
        <w:trPr>
          <w:trHeight w:val="284"/>
        </w:trPr>
        <w:tc>
          <w:tcPr>
            <w:tcW w:w="338" w:type="pct"/>
            <w:shd w:val="clear" w:color="auto" w:fill="auto"/>
            <w:vAlign w:val="center"/>
          </w:tcPr>
          <w:p w14:paraId="04A95694" w14:textId="4891561A" w:rsidR="001C13E6" w:rsidRPr="009702FF" w:rsidRDefault="001C13E6" w:rsidP="001C13E6">
            <w:pPr>
              <w:pStyle w:val="Table"/>
              <w:jc w:val="center"/>
              <w:rPr>
                <w:color w:val="000000" w:themeColor="text1"/>
                <w:sz w:val="20"/>
                <w:szCs w:val="20"/>
              </w:rPr>
            </w:pPr>
            <w:r w:rsidRPr="009702FF">
              <w:rPr>
                <w:color w:val="000000" w:themeColor="text1"/>
                <w:sz w:val="20"/>
                <w:szCs w:val="20"/>
              </w:rPr>
              <w:t>7</w:t>
            </w:r>
          </w:p>
        </w:tc>
        <w:tc>
          <w:tcPr>
            <w:tcW w:w="634" w:type="pct"/>
            <w:shd w:val="clear" w:color="auto" w:fill="auto"/>
            <w:vAlign w:val="center"/>
          </w:tcPr>
          <w:p w14:paraId="6F6B1C04" w14:textId="07CD97E6"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Panel</w:t>
            </w:r>
          </w:p>
        </w:tc>
        <w:tc>
          <w:tcPr>
            <w:tcW w:w="486" w:type="pct"/>
            <w:shd w:val="clear" w:color="auto" w:fill="auto"/>
            <w:vAlign w:val="center"/>
          </w:tcPr>
          <w:p w14:paraId="7B1EC4C1" w14:textId="596C51FA"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666F1154" w14:textId="2B91BD10" w:rsidR="001C13E6" w:rsidRPr="009702FF" w:rsidRDefault="001C13E6" w:rsidP="001C13E6">
            <w:pPr>
              <w:pStyle w:val="Table"/>
              <w:jc w:val="center"/>
              <w:rPr>
                <w:color w:val="000000" w:themeColor="text1"/>
                <w:sz w:val="20"/>
                <w:szCs w:val="20"/>
              </w:rPr>
            </w:pPr>
            <w:r>
              <w:rPr>
                <w:color w:val="000000" w:themeColor="text1"/>
                <w:sz w:val="20"/>
                <w:szCs w:val="20"/>
              </w:rPr>
              <w:t>17.3</w:t>
            </w:r>
          </w:p>
        </w:tc>
        <w:tc>
          <w:tcPr>
            <w:tcW w:w="737" w:type="pct"/>
            <w:shd w:val="clear" w:color="auto" w:fill="auto"/>
            <w:vAlign w:val="center"/>
          </w:tcPr>
          <w:p w14:paraId="4DF8AF0A" w14:textId="110ECF1B"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585FDF35" w14:textId="002BEC72"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1.0 </w:t>
            </w:r>
          </w:p>
        </w:tc>
        <w:tc>
          <w:tcPr>
            <w:tcW w:w="818" w:type="pct"/>
            <w:shd w:val="clear" w:color="auto" w:fill="auto"/>
            <w:vAlign w:val="center"/>
          </w:tcPr>
          <w:p w14:paraId="7102E684" w14:textId="7153EFEB"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11-2</w:t>
            </w:r>
          </w:p>
        </w:tc>
        <w:tc>
          <w:tcPr>
            <w:tcW w:w="745" w:type="pct"/>
            <w:shd w:val="clear" w:color="auto" w:fill="auto"/>
            <w:vAlign w:val="center"/>
          </w:tcPr>
          <w:p w14:paraId="1752563C" w14:textId="66E27F37"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6FBC6AE1" w14:textId="77777777" w:rsidTr="004E5B8F">
        <w:trPr>
          <w:trHeight w:val="284"/>
        </w:trPr>
        <w:tc>
          <w:tcPr>
            <w:tcW w:w="338" w:type="pct"/>
            <w:shd w:val="clear" w:color="auto" w:fill="auto"/>
            <w:vAlign w:val="center"/>
            <w:hideMark/>
          </w:tcPr>
          <w:p w14:paraId="46FCA108" w14:textId="576AE9DC" w:rsidR="001C13E6" w:rsidRPr="009702FF" w:rsidRDefault="001C13E6" w:rsidP="001C13E6">
            <w:pPr>
              <w:pStyle w:val="Table"/>
              <w:jc w:val="center"/>
              <w:rPr>
                <w:color w:val="000000" w:themeColor="text1"/>
                <w:sz w:val="20"/>
                <w:szCs w:val="20"/>
              </w:rPr>
            </w:pPr>
            <w:r w:rsidRPr="009702FF">
              <w:rPr>
                <w:color w:val="000000" w:themeColor="text1"/>
                <w:sz w:val="20"/>
                <w:szCs w:val="20"/>
              </w:rPr>
              <w:t>8</w:t>
            </w:r>
          </w:p>
        </w:tc>
        <w:tc>
          <w:tcPr>
            <w:tcW w:w="634" w:type="pct"/>
            <w:shd w:val="clear" w:color="auto" w:fill="auto"/>
            <w:vAlign w:val="center"/>
            <w:hideMark/>
          </w:tcPr>
          <w:p w14:paraId="6185AA1A" w14:textId="0FB258FA"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Antenna Panel</w:t>
            </w:r>
          </w:p>
        </w:tc>
        <w:tc>
          <w:tcPr>
            <w:tcW w:w="486" w:type="pct"/>
            <w:shd w:val="clear" w:color="auto" w:fill="auto"/>
            <w:vAlign w:val="center"/>
            <w:hideMark/>
          </w:tcPr>
          <w:p w14:paraId="5FDB99C9" w14:textId="301A7648" w:rsidR="001C13E6" w:rsidRPr="009702FF" w:rsidRDefault="001C13E6" w:rsidP="001C13E6">
            <w:pPr>
              <w:pStyle w:val="Table"/>
              <w:jc w:val="center"/>
              <w:rPr>
                <w:color w:val="000000" w:themeColor="text1"/>
                <w:sz w:val="20"/>
                <w:szCs w:val="20"/>
              </w:rPr>
            </w:pPr>
            <w:r>
              <w:rPr>
                <w:color w:val="000000"/>
                <w:sz w:val="20"/>
                <w:szCs w:val="20"/>
              </w:rPr>
              <w:t>193</w:t>
            </w:r>
          </w:p>
        </w:tc>
        <w:tc>
          <w:tcPr>
            <w:tcW w:w="596" w:type="pct"/>
            <w:shd w:val="clear" w:color="auto" w:fill="auto"/>
            <w:vAlign w:val="center"/>
            <w:hideMark/>
          </w:tcPr>
          <w:p w14:paraId="06A794E8" w14:textId="023869B9" w:rsidR="001C13E6" w:rsidRPr="009702FF" w:rsidRDefault="001C13E6" w:rsidP="001C13E6">
            <w:pPr>
              <w:pStyle w:val="Table"/>
              <w:jc w:val="center"/>
              <w:rPr>
                <w:color w:val="000000" w:themeColor="text1"/>
                <w:sz w:val="20"/>
                <w:szCs w:val="20"/>
              </w:rPr>
            </w:pPr>
            <w:r w:rsidRPr="009702FF">
              <w:rPr>
                <w:color w:val="000000" w:themeColor="text1"/>
                <w:sz w:val="20"/>
                <w:szCs w:val="20"/>
              </w:rPr>
              <w:t>77.5</w:t>
            </w:r>
          </w:p>
        </w:tc>
        <w:tc>
          <w:tcPr>
            <w:tcW w:w="737" w:type="pct"/>
            <w:shd w:val="clear" w:color="auto" w:fill="auto"/>
            <w:vAlign w:val="center"/>
            <w:hideMark/>
          </w:tcPr>
          <w:p w14:paraId="6608366F" w14:textId="493C9D99"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641D3C54" w14:textId="3576C3B0" w:rsidR="001C13E6" w:rsidRPr="009702FF" w:rsidRDefault="001C13E6" w:rsidP="001C13E6">
            <w:pPr>
              <w:pStyle w:val="Table"/>
              <w:jc w:val="center"/>
              <w:rPr>
                <w:color w:val="000000" w:themeColor="text1"/>
                <w:sz w:val="20"/>
                <w:szCs w:val="20"/>
                <w:lang w:val="ru-RU"/>
              </w:rPr>
            </w:pPr>
            <w:r>
              <w:rPr>
                <w:rFonts w:ascii="TimesNewRomanPSMT" w:hAnsi="TimesNewRomanPSMT" w:cs="TimesNewRomanPSMT"/>
                <w:color w:val="000000"/>
                <w:sz w:val="20"/>
                <w:szCs w:val="20"/>
              </w:rPr>
              <w:t xml:space="preserve">0.5 </w:t>
            </w:r>
          </w:p>
        </w:tc>
        <w:tc>
          <w:tcPr>
            <w:tcW w:w="818" w:type="pct"/>
            <w:shd w:val="clear" w:color="auto" w:fill="auto"/>
            <w:vAlign w:val="center"/>
            <w:hideMark/>
          </w:tcPr>
          <w:p w14:paraId="50A053F5" w14:textId="016D95D0"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9-4</w:t>
            </w:r>
          </w:p>
        </w:tc>
        <w:tc>
          <w:tcPr>
            <w:tcW w:w="745" w:type="pct"/>
            <w:shd w:val="clear" w:color="auto" w:fill="auto"/>
            <w:vAlign w:val="center"/>
            <w:hideMark/>
          </w:tcPr>
          <w:p w14:paraId="31C1B7FE" w14:textId="2EF807BD"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36C24495" w14:textId="77777777" w:rsidTr="00555B65">
        <w:trPr>
          <w:trHeight w:val="284"/>
        </w:trPr>
        <w:tc>
          <w:tcPr>
            <w:tcW w:w="338" w:type="pct"/>
            <w:shd w:val="clear" w:color="auto" w:fill="auto"/>
            <w:vAlign w:val="center"/>
          </w:tcPr>
          <w:p w14:paraId="498F4972" w14:textId="20893C1A" w:rsidR="001C13E6" w:rsidRPr="009702FF" w:rsidRDefault="001C13E6" w:rsidP="001C13E6">
            <w:pPr>
              <w:pStyle w:val="Table"/>
              <w:jc w:val="center"/>
              <w:rPr>
                <w:color w:val="000000" w:themeColor="text1"/>
                <w:sz w:val="20"/>
                <w:szCs w:val="20"/>
              </w:rPr>
            </w:pPr>
            <w:r w:rsidRPr="009702FF">
              <w:rPr>
                <w:color w:val="000000" w:themeColor="text1"/>
                <w:sz w:val="20"/>
                <w:szCs w:val="20"/>
              </w:rPr>
              <w:t>9</w:t>
            </w:r>
          </w:p>
        </w:tc>
        <w:tc>
          <w:tcPr>
            <w:tcW w:w="634" w:type="pct"/>
            <w:shd w:val="clear" w:color="auto" w:fill="auto"/>
            <w:vAlign w:val="center"/>
          </w:tcPr>
          <w:p w14:paraId="6A8D53FC" w14:textId="12EEA1E8"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Mechanism</w:t>
            </w:r>
          </w:p>
        </w:tc>
        <w:tc>
          <w:tcPr>
            <w:tcW w:w="486" w:type="pct"/>
            <w:shd w:val="clear" w:color="auto" w:fill="auto"/>
            <w:vAlign w:val="center"/>
          </w:tcPr>
          <w:p w14:paraId="4ADBEA73" w14:textId="283DFDE5"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71BE19F0" w14:textId="6D42148D" w:rsidR="001C13E6" w:rsidRPr="009702FF" w:rsidRDefault="001C13E6" w:rsidP="001C13E6">
            <w:pPr>
              <w:pStyle w:val="Table"/>
              <w:jc w:val="center"/>
              <w:rPr>
                <w:color w:val="000000" w:themeColor="text1"/>
                <w:sz w:val="20"/>
                <w:szCs w:val="20"/>
              </w:rPr>
            </w:pPr>
            <w:r>
              <w:rPr>
                <w:color w:val="000000" w:themeColor="text1"/>
                <w:sz w:val="20"/>
                <w:szCs w:val="20"/>
              </w:rPr>
              <w:t>45.7</w:t>
            </w:r>
          </w:p>
        </w:tc>
        <w:tc>
          <w:tcPr>
            <w:tcW w:w="737" w:type="pct"/>
            <w:shd w:val="clear" w:color="auto" w:fill="auto"/>
            <w:vAlign w:val="center"/>
          </w:tcPr>
          <w:p w14:paraId="24F5F610" w14:textId="1B1B67AD"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0AED909E" w14:textId="11CEF10D"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818" w:type="pct"/>
            <w:shd w:val="clear" w:color="auto" w:fill="auto"/>
            <w:vAlign w:val="center"/>
          </w:tcPr>
          <w:p w14:paraId="56D1B7D7" w14:textId="74367613"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10-4</w:t>
            </w:r>
          </w:p>
        </w:tc>
        <w:tc>
          <w:tcPr>
            <w:tcW w:w="745" w:type="pct"/>
            <w:shd w:val="clear" w:color="auto" w:fill="auto"/>
            <w:vAlign w:val="center"/>
          </w:tcPr>
          <w:p w14:paraId="4686A705" w14:textId="4D75799C"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5C4FFCA0" w14:textId="77777777" w:rsidTr="00555B65">
        <w:trPr>
          <w:trHeight w:val="284"/>
        </w:trPr>
        <w:tc>
          <w:tcPr>
            <w:tcW w:w="338" w:type="pct"/>
            <w:shd w:val="clear" w:color="auto" w:fill="auto"/>
            <w:vAlign w:val="center"/>
          </w:tcPr>
          <w:p w14:paraId="55CDD2D5" w14:textId="31C762DE" w:rsidR="001C13E6" w:rsidRPr="009702FF" w:rsidRDefault="001C13E6" w:rsidP="001C13E6">
            <w:pPr>
              <w:pStyle w:val="Table"/>
              <w:jc w:val="center"/>
              <w:rPr>
                <w:color w:val="000000" w:themeColor="text1"/>
                <w:sz w:val="20"/>
                <w:szCs w:val="20"/>
              </w:rPr>
            </w:pPr>
            <w:r w:rsidRPr="009702FF">
              <w:rPr>
                <w:color w:val="000000" w:themeColor="text1"/>
                <w:sz w:val="20"/>
                <w:szCs w:val="20"/>
              </w:rPr>
              <w:t>10</w:t>
            </w:r>
          </w:p>
        </w:tc>
        <w:tc>
          <w:tcPr>
            <w:tcW w:w="634" w:type="pct"/>
            <w:shd w:val="clear" w:color="auto" w:fill="auto"/>
            <w:vAlign w:val="center"/>
          </w:tcPr>
          <w:p w14:paraId="20C782AE" w14:textId="32EC29E3"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-Y Cover</w:t>
            </w:r>
          </w:p>
        </w:tc>
        <w:tc>
          <w:tcPr>
            <w:tcW w:w="486" w:type="pct"/>
            <w:shd w:val="clear" w:color="auto" w:fill="auto"/>
            <w:vAlign w:val="center"/>
          </w:tcPr>
          <w:p w14:paraId="20ED1C7D" w14:textId="4B022EB4" w:rsidR="001C13E6" w:rsidRPr="009702FF" w:rsidRDefault="001C13E6" w:rsidP="001C13E6">
            <w:pPr>
              <w:pStyle w:val="Table"/>
              <w:jc w:val="center"/>
              <w:rPr>
                <w:color w:val="000000" w:themeColor="text1"/>
                <w:sz w:val="20"/>
                <w:szCs w:val="20"/>
              </w:rPr>
            </w:pPr>
            <w:r>
              <w:rPr>
                <w:color w:val="000000"/>
                <w:sz w:val="20"/>
                <w:szCs w:val="20"/>
              </w:rPr>
              <w:t>193</w:t>
            </w:r>
          </w:p>
        </w:tc>
        <w:tc>
          <w:tcPr>
            <w:tcW w:w="596" w:type="pct"/>
            <w:shd w:val="clear" w:color="auto" w:fill="auto"/>
            <w:vAlign w:val="center"/>
          </w:tcPr>
          <w:p w14:paraId="436AA1A1" w14:textId="2DC684F6" w:rsidR="001C13E6" w:rsidRPr="009702FF" w:rsidRDefault="001C13E6" w:rsidP="001C13E6">
            <w:pPr>
              <w:pStyle w:val="Table"/>
              <w:jc w:val="center"/>
              <w:rPr>
                <w:color w:val="000000" w:themeColor="text1"/>
                <w:sz w:val="20"/>
                <w:szCs w:val="20"/>
              </w:rPr>
            </w:pPr>
            <w:r w:rsidRPr="009702FF">
              <w:rPr>
                <w:color w:val="000000" w:themeColor="text1"/>
                <w:sz w:val="20"/>
                <w:szCs w:val="20"/>
              </w:rPr>
              <w:t>25.</w:t>
            </w:r>
            <w:r>
              <w:rPr>
                <w:color w:val="000000" w:themeColor="text1"/>
                <w:sz w:val="20"/>
                <w:szCs w:val="20"/>
              </w:rPr>
              <w:t>1</w:t>
            </w:r>
          </w:p>
        </w:tc>
        <w:tc>
          <w:tcPr>
            <w:tcW w:w="737" w:type="pct"/>
            <w:shd w:val="clear" w:color="auto" w:fill="auto"/>
            <w:vAlign w:val="center"/>
          </w:tcPr>
          <w:p w14:paraId="6CC77C7F" w14:textId="33E7957A"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3BFFFA44" w14:textId="565E476E"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6630CC5B" w14:textId="19558063"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12-2</w:t>
            </w:r>
          </w:p>
        </w:tc>
        <w:tc>
          <w:tcPr>
            <w:tcW w:w="745" w:type="pct"/>
            <w:shd w:val="clear" w:color="auto" w:fill="auto"/>
            <w:vAlign w:val="center"/>
          </w:tcPr>
          <w:p w14:paraId="791CAE19" w14:textId="11F898FB"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32F9196E" w14:textId="77777777" w:rsidTr="00555B65">
        <w:trPr>
          <w:trHeight w:val="284"/>
        </w:trPr>
        <w:tc>
          <w:tcPr>
            <w:tcW w:w="338" w:type="pct"/>
            <w:shd w:val="clear" w:color="auto" w:fill="auto"/>
            <w:vAlign w:val="center"/>
          </w:tcPr>
          <w:p w14:paraId="300ED9A0" w14:textId="2B612492" w:rsidR="001C13E6" w:rsidRPr="009702FF" w:rsidRDefault="001C13E6" w:rsidP="001C13E6">
            <w:pPr>
              <w:pStyle w:val="Table"/>
              <w:jc w:val="center"/>
              <w:rPr>
                <w:color w:val="000000" w:themeColor="text1"/>
                <w:sz w:val="20"/>
                <w:szCs w:val="20"/>
              </w:rPr>
            </w:pPr>
            <w:r w:rsidRPr="009702FF">
              <w:rPr>
                <w:color w:val="000000" w:themeColor="text1"/>
                <w:sz w:val="20"/>
                <w:szCs w:val="20"/>
              </w:rPr>
              <w:t>11</w:t>
            </w:r>
          </w:p>
        </w:tc>
        <w:tc>
          <w:tcPr>
            <w:tcW w:w="634" w:type="pct"/>
            <w:shd w:val="clear" w:color="auto" w:fill="auto"/>
            <w:vAlign w:val="center"/>
          </w:tcPr>
          <w:p w14:paraId="44BF93C2" w14:textId="5BE9E2D6"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+Z Panel</w:t>
            </w:r>
          </w:p>
        </w:tc>
        <w:tc>
          <w:tcPr>
            <w:tcW w:w="486" w:type="pct"/>
            <w:shd w:val="clear" w:color="auto" w:fill="auto"/>
            <w:vAlign w:val="center"/>
          </w:tcPr>
          <w:p w14:paraId="04946201" w14:textId="33B120D6"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4B8082C0" w14:textId="2D456F1C" w:rsidR="001C13E6" w:rsidRPr="009702FF" w:rsidRDefault="001C13E6" w:rsidP="001C13E6">
            <w:pPr>
              <w:pStyle w:val="Table"/>
              <w:jc w:val="center"/>
              <w:rPr>
                <w:color w:val="000000" w:themeColor="text1"/>
                <w:sz w:val="20"/>
                <w:szCs w:val="20"/>
              </w:rPr>
            </w:pPr>
            <w:r>
              <w:rPr>
                <w:color w:val="000000" w:themeColor="text1"/>
                <w:sz w:val="20"/>
                <w:szCs w:val="20"/>
              </w:rPr>
              <w:t>7.5</w:t>
            </w:r>
          </w:p>
        </w:tc>
        <w:tc>
          <w:tcPr>
            <w:tcW w:w="737" w:type="pct"/>
            <w:shd w:val="clear" w:color="auto" w:fill="auto"/>
            <w:vAlign w:val="center"/>
          </w:tcPr>
          <w:p w14:paraId="1C24D70B" w14:textId="5BC455F1"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4C5A8BED" w14:textId="301D5076"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8" w:type="pct"/>
            <w:shd w:val="clear" w:color="auto" w:fill="auto"/>
            <w:vAlign w:val="center"/>
          </w:tcPr>
          <w:p w14:paraId="48B6CF26" w14:textId="396F19AD"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1-2</w:t>
            </w:r>
          </w:p>
        </w:tc>
        <w:tc>
          <w:tcPr>
            <w:tcW w:w="745" w:type="pct"/>
            <w:shd w:val="clear" w:color="auto" w:fill="auto"/>
            <w:vAlign w:val="center"/>
          </w:tcPr>
          <w:p w14:paraId="2835CCA8" w14:textId="681F7EEC"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1233D003" w14:textId="77777777" w:rsidTr="00555B65">
        <w:trPr>
          <w:trHeight w:val="284"/>
        </w:trPr>
        <w:tc>
          <w:tcPr>
            <w:tcW w:w="338" w:type="pct"/>
            <w:shd w:val="clear" w:color="auto" w:fill="auto"/>
            <w:vAlign w:val="center"/>
          </w:tcPr>
          <w:p w14:paraId="039B7699" w14:textId="2DA45235" w:rsidR="001C13E6" w:rsidRPr="009702FF" w:rsidRDefault="001C13E6" w:rsidP="001C13E6">
            <w:pPr>
              <w:pStyle w:val="Table"/>
              <w:jc w:val="center"/>
              <w:rPr>
                <w:color w:val="000000" w:themeColor="text1"/>
                <w:sz w:val="20"/>
                <w:szCs w:val="20"/>
              </w:rPr>
            </w:pPr>
            <w:r w:rsidRPr="009702FF">
              <w:rPr>
                <w:color w:val="000000" w:themeColor="text1"/>
                <w:sz w:val="20"/>
                <w:szCs w:val="20"/>
              </w:rPr>
              <w:t>12</w:t>
            </w:r>
          </w:p>
        </w:tc>
        <w:tc>
          <w:tcPr>
            <w:tcW w:w="634" w:type="pct"/>
            <w:shd w:val="clear" w:color="auto" w:fill="auto"/>
            <w:vAlign w:val="center"/>
          </w:tcPr>
          <w:p w14:paraId="64062BC9" w14:textId="1AB32CB7" w:rsidR="001C13E6" w:rsidRPr="009702FF" w:rsidRDefault="001C13E6" w:rsidP="001C13E6">
            <w:pPr>
              <w:pStyle w:val="Table"/>
              <w:jc w:val="center"/>
              <w:rPr>
                <w:color w:val="000000" w:themeColor="text1"/>
                <w:sz w:val="20"/>
                <w:szCs w:val="20"/>
              </w:rPr>
            </w:pPr>
            <w:r w:rsidRPr="009702FF">
              <w:rPr>
                <w:color w:val="000000" w:themeColor="text1"/>
                <w:sz w:val="20"/>
                <w:szCs w:val="20"/>
              </w:rPr>
              <w:t>Bolt:</w:t>
            </w:r>
            <w:r>
              <w:rPr>
                <w:color w:val="000000" w:themeColor="text1"/>
                <w:sz w:val="20"/>
                <w:szCs w:val="20"/>
              </w:rPr>
              <w:t xml:space="preserve"> </w:t>
            </w:r>
            <w:r w:rsidRPr="009702FF">
              <w:rPr>
                <w:color w:val="000000" w:themeColor="text1"/>
                <w:sz w:val="20"/>
                <w:szCs w:val="20"/>
              </w:rPr>
              <w:t>-Z Panel</w:t>
            </w:r>
          </w:p>
        </w:tc>
        <w:tc>
          <w:tcPr>
            <w:tcW w:w="486" w:type="pct"/>
            <w:shd w:val="clear" w:color="auto" w:fill="auto"/>
            <w:vAlign w:val="center"/>
          </w:tcPr>
          <w:p w14:paraId="5BCAB0BC" w14:textId="6FA4861F"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09EAF9A9" w14:textId="15BA4980" w:rsidR="001C13E6" w:rsidRPr="009702FF" w:rsidRDefault="001C13E6" w:rsidP="001C13E6">
            <w:pPr>
              <w:pStyle w:val="Table"/>
              <w:jc w:val="center"/>
              <w:rPr>
                <w:color w:val="000000" w:themeColor="text1"/>
                <w:sz w:val="20"/>
                <w:szCs w:val="20"/>
              </w:rPr>
            </w:pPr>
            <w:r w:rsidRPr="009702FF">
              <w:rPr>
                <w:color w:val="000000" w:themeColor="text1"/>
                <w:sz w:val="20"/>
                <w:szCs w:val="20"/>
              </w:rPr>
              <w:t>12.2</w:t>
            </w:r>
          </w:p>
        </w:tc>
        <w:tc>
          <w:tcPr>
            <w:tcW w:w="737" w:type="pct"/>
            <w:shd w:val="clear" w:color="auto" w:fill="auto"/>
            <w:vAlign w:val="center"/>
          </w:tcPr>
          <w:p w14:paraId="16788850" w14:textId="26A27F41"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29121638" w14:textId="42F8AC97"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35EB1BD1" w14:textId="064E8B4A"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2-4</w:t>
            </w:r>
          </w:p>
        </w:tc>
        <w:tc>
          <w:tcPr>
            <w:tcW w:w="745" w:type="pct"/>
            <w:shd w:val="clear" w:color="auto" w:fill="auto"/>
            <w:vAlign w:val="center"/>
          </w:tcPr>
          <w:p w14:paraId="1796E09E" w14:textId="1FD4424B"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53AB6176" w14:textId="77777777" w:rsidTr="00555B65">
        <w:trPr>
          <w:trHeight w:val="284"/>
        </w:trPr>
        <w:tc>
          <w:tcPr>
            <w:tcW w:w="338" w:type="pct"/>
            <w:shd w:val="clear" w:color="auto" w:fill="auto"/>
            <w:vAlign w:val="center"/>
          </w:tcPr>
          <w:p w14:paraId="79FD437E" w14:textId="77777777" w:rsidR="001C13E6" w:rsidRPr="009702FF" w:rsidRDefault="001C13E6" w:rsidP="001C13E6">
            <w:pPr>
              <w:pStyle w:val="Table"/>
              <w:jc w:val="center"/>
              <w:rPr>
                <w:color w:val="000000" w:themeColor="text1"/>
                <w:sz w:val="20"/>
                <w:szCs w:val="20"/>
              </w:rPr>
            </w:pPr>
            <w:r w:rsidRPr="009702FF">
              <w:rPr>
                <w:color w:val="000000" w:themeColor="text1"/>
                <w:sz w:val="20"/>
                <w:szCs w:val="20"/>
              </w:rPr>
              <w:t>13</w:t>
            </w:r>
          </w:p>
        </w:tc>
        <w:tc>
          <w:tcPr>
            <w:tcW w:w="634" w:type="pct"/>
            <w:shd w:val="clear" w:color="auto" w:fill="auto"/>
            <w:vAlign w:val="center"/>
          </w:tcPr>
          <w:p w14:paraId="04131F34" w14:textId="03092F55" w:rsidR="001C13E6" w:rsidRPr="009702FF" w:rsidRDefault="001C13E6" w:rsidP="001C13E6">
            <w:pPr>
              <w:pStyle w:val="Table"/>
              <w:jc w:val="center"/>
              <w:rPr>
                <w:color w:val="000000" w:themeColor="text1"/>
                <w:sz w:val="20"/>
                <w:szCs w:val="20"/>
              </w:rPr>
            </w:pPr>
            <w:r w:rsidRPr="009702FF">
              <w:rPr>
                <w:color w:val="000000" w:themeColor="text1"/>
                <w:sz w:val="20"/>
                <w:szCs w:val="20"/>
              </w:rPr>
              <w:t>Main</w:t>
            </w:r>
            <w:r>
              <w:rPr>
                <w:color w:val="000000" w:themeColor="text1"/>
                <w:sz w:val="20"/>
                <w:szCs w:val="20"/>
              </w:rPr>
              <w:t xml:space="preserve"> </w:t>
            </w:r>
            <w:r w:rsidRPr="009702FF">
              <w:rPr>
                <w:color w:val="000000" w:themeColor="text1"/>
                <w:sz w:val="20"/>
                <w:szCs w:val="20"/>
              </w:rPr>
              <w:t>Structure</w:t>
            </w:r>
          </w:p>
        </w:tc>
        <w:tc>
          <w:tcPr>
            <w:tcW w:w="486" w:type="pct"/>
            <w:shd w:val="clear" w:color="auto" w:fill="auto"/>
            <w:vAlign w:val="center"/>
          </w:tcPr>
          <w:p w14:paraId="6CA0CD0E" w14:textId="5901FDBD" w:rsidR="001C13E6" w:rsidRPr="009702FF" w:rsidRDefault="001C13E6" w:rsidP="001C13E6">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6FE770A5" w14:textId="3C70102E" w:rsidR="001C13E6" w:rsidRPr="009702FF" w:rsidRDefault="001C13E6" w:rsidP="001C13E6">
            <w:pPr>
              <w:pStyle w:val="Table"/>
              <w:jc w:val="center"/>
              <w:rPr>
                <w:color w:val="000000" w:themeColor="text1"/>
                <w:sz w:val="20"/>
                <w:szCs w:val="20"/>
              </w:rPr>
            </w:pPr>
            <w:r>
              <w:rPr>
                <w:color w:val="000000" w:themeColor="text1"/>
                <w:sz w:val="20"/>
                <w:szCs w:val="20"/>
              </w:rPr>
              <w:t>93.7</w:t>
            </w:r>
          </w:p>
        </w:tc>
        <w:tc>
          <w:tcPr>
            <w:tcW w:w="737" w:type="pct"/>
            <w:shd w:val="clear" w:color="auto" w:fill="auto"/>
            <w:vAlign w:val="center"/>
          </w:tcPr>
          <w:p w14:paraId="1CD94CC6" w14:textId="32298A5B"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576311E2" w14:textId="7EAD9022"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0.3 </w:t>
            </w:r>
          </w:p>
        </w:tc>
        <w:tc>
          <w:tcPr>
            <w:tcW w:w="818" w:type="pct"/>
            <w:shd w:val="clear" w:color="auto" w:fill="auto"/>
            <w:vAlign w:val="center"/>
          </w:tcPr>
          <w:p w14:paraId="0EB1EFA9" w14:textId="32749968"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1</w:t>
            </w:r>
            <w:r>
              <w:rPr>
                <w:color w:val="000000" w:themeColor="text1"/>
                <w:sz w:val="20"/>
                <w:szCs w:val="20"/>
              </w:rPr>
              <w:t>3-8</w:t>
            </w:r>
          </w:p>
        </w:tc>
        <w:tc>
          <w:tcPr>
            <w:tcW w:w="745" w:type="pct"/>
            <w:shd w:val="clear" w:color="auto" w:fill="auto"/>
            <w:vAlign w:val="center"/>
          </w:tcPr>
          <w:p w14:paraId="5B43D0BA" w14:textId="0483244A"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r w:rsidR="001C13E6" w:rsidRPr="004E5B8F" w14:paraId="405F69DC" w14:textId="77777777" w:rsidTr="00555B65">
        <w:trPr>
          <w:trHeight w:val="284"/>
        </w:trPr>
        <w:tc>
          <w:tcPr>
            <w:tcW w:w="338" w:type="pct"/>
            <w:shd w:val="clear" w:color="auto" w:fill="auto"/>
            <w:vAlign w:val="center"/>
          </w:tcPr>
          <w:p w14:paraId="70C6C94D" w14:textId="77777777" w:rsidR="001C13E6" w:rsidRPr="009702FF" w:rsidRDefault="001C13E6" w:rsidP="001C13E6">
            <w:pPr>
              <w:pStyle w:val="Table"/>
              <w:jc w:val="center"/>
              <w:rPr>
                <w:color w:val="000000" w:themeColor="text1"/>
                <w:sz w:val="20"/>
                <w:szCs w:val="20"/>
              </w:rPr>
            </w:pPr>
            <w:r w:rsidRPr="009702FF">
              <w:rPr>
                <w:color w:val="000000" w:themeColor="text1"/>
                <w:sz w:val="20"/>
                <w:szCs w:val="20"/>
              </w:rPr>
              <w:t>14</w:t>
            </w:r>
          </w:p>
        </w:tc>
        <w:tc>
          <w:tcPr>
            <w:tcW w:w="634" w:type="pct"/>
            <w:shd w:val="clear" w:color="auto" w:fill="auto"/>
            <w:vAlign w:val="center"/>
          </w:tcPr>
          <w:p w14:paraId="15257C39" w14:textId="09E33877" w:rsidR="001C13E6" w:rsidRPr="009702FF" w:rsidRDefault="001C13E6" w:rsidP="001C13E6">
            <w:pPr>
              <w:pStyle w:val="Table"/>
              <w:jc w:val="center"/>
              <w:rPr>
                <w:color w:val="000000" w:themeColor="text1"/>
                <w:sz w:val="20"/>
                <w:szCs w:val="20"/>
              </w:rPr>
            </w:pPr>
            <w:r w:rsidRPr="009702FF">
              <w:rPr>
                <w:color w:val="000000" w:themeColor="text1"/>
                <w:sz w:val="20"/>
                <w:szCs w:val="20"/>
              </w:rPr>
              <w:t>Deployment Switch</w:t>
            </w:r>
          </w:p>
        </w:tc>
        <w:tc>
          <w:tcPr>
            <w:tcW w:w="486" w:type="pct"/>
            <w:shd w:val="clear" w:color="auto" w:fill="auto"/>
            <w:vAlign w:val="center"/>
          </w:tcPr>
          <w:p w14:paraId="5A1B43E3" w14:textId="29902E05" w:rsidR="001C13E6" w:rsidRPr="009702FF" w:rsidRDefault="001C13E6" w:rsidP="001C13E6">
            <w:pPr>
              <w:pStyle w:val="Table"/>
              <w:jc w:val="center"/>
              <w:rPr>
                <w:color w:val="000000" w:themeColor="text1"/>
                <w:sz w:val="20"/>
                <w:szCs w:val="20"/>
              </w:rPr>
            </w:pPr>
            <w:r>
              <w:rPr>
                <w:color w:val="000000"/>
                <w:sz w:val="20"/>
                <w:szCs w:val="20"/>
              </w:rPr>
              <w:t>211</w:t>
            </w:r>
          </w:p>
        </w:tc>
        <w:tc>
          <w:tcPr>
            <w:tcW w:w="596" w:type="pct"/>
            <w:shd w:val="clear" w:color="auto" w:fill="auto"/>
            <w:vAlign w:val="center"/>
          </w:tcPr>
          <w:p w14:paraId="6308499C" w14:textId="1B4240AC" w:rsidR="001C13E6" w:rsidRPr="009702FF" w:rsidRDefault="001C13E6" w:rsidP="001C13E6">
            <w:pPr>
              <w:pStyle w:val="Table"/>
              <w:jc w:val="center"/>
              <w:rPr>
                <w:color w:val="000000" w:themeColor="text1"/>
                <w:sz w:val="20"/>
                <w:szCs w:val="20"/>
              </w:rPr>
            </w:pPr>
            <w:r>
              <w:rPr>
                <w:color w:val="000000" w:themeColor="text1"/>
                <w:sz w:val="20"/>
                <w:szCs w:val="20"/>
              </w:rPr>
              <w:t>64.5</w:t>
            </w:r>
          </w:p>
        </w:tc>
        <w:tc>
          <w:tcPr>
            <w:tcW w:w="737" w:type="pct"/>
            <w:shd w:val="clear" w:color="auto" w:fill="auto"/>
            <w:vAlign w:val="center"/>
          </w:tcPr>
          <w:p w14:paraId="4FFCBFF6" w14:textId="57B7CB91" w:rsidR="001C13E6" w:rsidRPr="009702FF" w:rsidRDefault="001C13E6" w:rsidP="001C13E6">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2E5D157D" w14:textId="410965A6" w:rsidR="001C13E6" w:rsidRPr="009702FF" w:rsidRDefault="001C13E6" w:rsidP="001C13E6">
            <w:pPr>
              <w:pStyle w:val="Table"/>
              <w:jc w:val="center"/>
              <w:rPr>
                <w:color w:val="000000" w:themeColor="text1"/>
                <w:sz w:val="20"/>
                <w:szCs w:val="20"/>
              </w:rPr>
            </w:pPr>
            <w:r>
              <w:rPr>
                <w:rFonts w:ascii="TimesNewRomanPSMT" w:hAnsi="TimesNewRomanPSMT" w:cs="TimesNewRomanPSMT"/>
                <w:color w:val="000000"/>
                <w:sz w:val="20"/>
                <w:szCs w:val="20"/>
              </w:rPr>
              <w:t xml:space="preserve">0.5 </w:t>
            </w:r>
          </w:p>
        </w:tc>
        <w:tc>
          <w:tcPr>
            <w:tcW w:w="818" w:type="pct"/>
            <w:shd w:val="clear" w:color="auto" w:fill="auto"/>
            <w:vAlign w:val="center"/>
          </w:tcPr>
          <w:p w14:paraId="440E1D13" w14:textId="40F3D386" w:rsidR="001C13E6" w:rsidRPr="009702FF" w:rsidRDefault="001C13E6" w:rsidP="001C13E6">
            <w:pPr>
              <w:pStyle w:val="Table"/>
              <w:jc w:val="center"/>
              <w:rPr>
                <w:color w:val="000000" w:themeColor="text1"/>
                <w:sz w:val="20"/>
                <w:szCs w:val="20"/>
              </w:rPr>
            </w:pPr>
            <w:r w:rsidRPr="009702FF">
              <w:rPr>
                <w:color w:val="000000" w:themeColor="text1"/>
                <w:sz w:val="20"/>
                <w:szCs w:val="20"/>
              </w:rPr>
              <w:t xml:space="preserve"> </w:t>
            </w:r>
            <w:r>
              <w:rPr>
                <w:color w:val="000000" w:themeColor="text1"/>
                <w:sz w:val="20"/>
                <w:szCs w:val="20"/>
              </w:rPr>
              <w:t>14-3</w:t>
            </w:r>
          </w:p>
        </w:tc>
        <w:tc>
          <w:tcPr>
            <w:tcW w:w="745" w:type="pct"/>
            <w:shd w:val="clear" w:color="auto" w:fill="auto"/>
            <w:vAlign w:val="center"/>
          </w:tcPr>
          <w:p w14:paraId="6C7E325F" w14:textId="282D2BDD" w:rsidR="001C13E6" w:rsidRPr="009702FF" w:rsidRDefault="001C13E6" w:rsidP="001C13E6">
            <w:pPr>
              <w:pStyle w:val="Table"/>
              <w:jc w:val="center"/>
              <w:rPr>
                <w:color w:val="000000" w:themeColor="text1"/>
                <w:sz w:val="20"/>
                <w:szCs w:val="20"/>
              </w:rPr>
            </w:pPr>
            <w:r w:rsidRPr="009702FF">
              <w:rPr>
                <w:color w:val="000000" w:themeColor="text1"/>
                <w:sz w:val="20"/>
                <w:szCs w:val="20"/>
              </w:rPr>
              <w:t>No</w:t>
            </w:r>
          </w:p>
        </w:tc>
      </w:tr>
    </w:tbl>
    <w:p w14:paraId="43948BD8" w14:textId="77777777" w:rsidR="00C51BC7" w:rsidRPr="00E17EF1" w:rsidRDefault="00C51BC7" w:rsidP="00157FAC">
      <w:pPr>
        <w:ind w:firstLine="0"/>
      </w:pPr>
    </w:p>
    <w:p w14:paraId="6F09CE2D" w14:textId="7E6BFEEB" w:rsidR="00D36987" w:rsidRPr="00E17EF1" w:rsidRDefault="00D36987" w:rsidP="00E9120A">
      <w:pPr>
        <w:ind w:firstLine="0"/>
        <w:jc w:val="center"/>
        <w:rPr>
          <w:b/>
          <w:bCs/>
          <w:u w:val="single"/>
        </w:rPr>
      </w:pPr>
      <w:r w:rsidRPr="00E17EF1">
        <w:rPr>
          <w:b/>
          <w:bCs/>
          <w:u w:val="single"/>
        </w:rPr>
        <w:t>Table 5.</w:t>
      </w:r>
      <w:r w:rsidR="00C51BC7" w:rsidRPr="00E17EF1">
        <w:rPr>
          <w:b/>
          <w:bCs/>
          <w:u w:val="single"/>
        </w:rPr>
        <w:t>5</w:t>
      </w:r>
      <w:r w:rsidRPr="00E17EF1">
        <w:rPr>
          <w:b/>
          <w:bCs/>
          <w:u w:val="single"/>
        </w:rPr>
        <w:t>.3-4 Fastener Analysis Result for Nominal Case Y-axis</w:t>
      </w:r>
      <w:r w:rsidR="00C51BC7" w:rsidRPr="00E17EF1">
        <w:rPr>
          <w:b/>
          <w:bCs/>
          <w:u w:val="single"/>
        </w:rPr>
        <w:t xml:space="preserve"> </w:t>
      </w:r>
      <w:r w:rsidRPr="00E17EF1">
        <w:rPr>
          <w:b/>
          <w:bCs/>
          <w:u w:val="single"/>
        </w:rPr>
        <w:t>(STA2)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03"/>
        <w:gridCol w:w="1140"/>
        <w:gridCol w:w="869"/>
        <w:gridCol w:w="1114"/>
        <w:gridCol w:w="1322"/>
        <w:gridCol w:w="1158"/>
        <w:gridCol w:w="1470"/>
        <w:gridCol w:w="1340"/>
      </w:tblGrid>
      <w:tr w:rsidR="004E5B8F" w:rsidRPr="009702FF" w14:paraId="79D97A57" w14:textId="77777777" w:rsidTr="5257A5B0">
        <w:trPr>
          <w:trHeight w:val="284"/>
        </w:trPr>
        <w:tc>
          <w:tcPr>
            <w:tcW w:w="334" w:type="pct"/>
            <w:shd w:val="clear" w:color="auto" w:fill="auto"/>
            <w:vAlign w:val="center"/>
            <w:hideMark/>
          </w:tcPr>
          <w:p w14:paraId="08967F39" w14:textId="77777777"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No.</w:t>
            </w:r>
          </w:p>
        </w:tc>
        <w:tc>
          <w:tcPr>
            <w:tcW w:w="632" w:type="pct"/>
            <w:shd w:val="clear" w:color="auto" w:fill="auto"/>
            <w:vAlign w:val="center"/>
            <w:hideMark/>
          </w:tcPr>
          <w:p w14:paraId="109B70B2" w14:textId="77777777"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Group Name</w:t>
            </w:r>
          </w:p>
        </w:tc>
        <w:tc>
          <w:tcPr>
            <w:tcW w:w="482" w:type="pct"/>
            <w:shd w:val="clear" w:color="auto" w:fill="auto"/>
            <w:vAlign w:val="center"/>
            <w:hideMark/>
          </w:tcPr>
          <w:p w14:paraId="363F1EFA" w14:textId="670D9DBE" w:rsidR="00C51BC7" w:rsidRPr="009702FF" w:rsidRDefault="00C51BC7" w:rsidP="00027112">
            <w:pPr>
              <w:pStyle w:val="Table"/>
              <w:jc w:val="center"/>
              <w:rPr>
                <w:b/>
                <w:bCs/>
                <w:color w:val="000000" w:themeColor="text1"/>
                <w:sz w:val="20"/>
                <w:szCs w:val="20"/>
              </w:rPr>
            </w:pPr>
            <w:r w:rsidRPr="009702FF">
              <w:rPr>
                <w:b/>
                <w:bCs/>
                <w:color w:val="000000" w:themeColor="text1"/>
                <w:sz w:val="20"/>
                <w:szCs w:val="20"/>
              </w:rPr>
              <w:t>Pre-load Stress</w:t>
            </w:r>
            <w:r w:rsidR="00027112">
              <w:rPr>
                <w:b/>
                <w:bCs/>
                <w:color w:val="000000" w:themeColor="text1"/>
                <w:sz w:val="20"/>
                <w:szCs w:val="20"/>
              </w:rPr>
              <w:t xml:space="preserve"> </w:t>
            </w:r>
            <w:r w:rsidRPr="009702FF">
              <w:rPr>
                <w:b/>
                <w:bCs/>
                <w:color w:val="000000" w:themeColor="text1"/>
                <w:sz w:val="20"/>
                <w:szCs w:val="20"/>
              </w:rPr>
              <w:t>[MPa]</w:t>
            </w:r>
          </w:p>
        </w:tc>
        <w:tc>
          <w:tcPr>
            <w:tcW w:w="618" w:type="pct"/>
            <w:shd w:val="clear" w:color="auto" w:fill="auto"/>
            <w:vAlign w:val="center"/>
            <w:hideMark/>
          </w:tcPr>
          <w:p w14:paraId="2E942D25" w14:textId="379C6070" w:rsidR="00C51BC7" w:rsidRPr="009702FF" w:rsidRDefault="00C51BC7" w:rsidP="00027112">
            <w:pPr>
              <w:pStyle w:val="Table"/>
              <w:jc w:val="center"/>
              <w:rPr>
                <w:b/>
                <w:bCs/>
                <w:color w:val="000000" w:themeColor="text1"/>
                <w:sz w:val="20"/>
                <w:szCs w:val="20"/>
              </w:rPr>
            </w:pPr>
            <w:r w:rsidRPr="009702FF">
              <w:rPr>
                <w:b/>
                <w:bCs/>
                <w:color w:val="000000" w:themeColor="text1"/>
                <w:sz w:val="20"/>
                <w:szCs w:val="20"/>
              </w:rPr>
              <w:t>External Stress</w:t>
            </w:r>
            <w:r w:rsidR="00027112">
              <w:rPr>
                <w:b/>
                <w:bCs/>
                <w:color w:val="000000" w:themeColor="text1"/>
                <w:sz w:val="20"/>
                <w:szCs w:val="20"/>
              </w:rPr>
              <w:t xml:space="preserve"> </w:t>
            </w:r>
            <w:r w:rsidRPr="009702FF">
              <w:rPr>
                <w:b/>
                <w:bCs/>
                <w:color w:val="000000" w:themeColor="text1"/>
                <w:sz w:val="20"/>
                <w:szCs w:val="20"/>
              </w:rPr>
              <w:t>[MPa]</w:t>
            </w:r>
          </w:p>
        </w:tc>
        <w:tc>
          <w:tcPr>
            <w:tcW w:w="733" w:type="pct"/>
            <w:shd w:val="clear" w:color="auto" w:fill="auto"/>
            <w:vAlign w:val="center"/>
            <w:hideMark/>
          </w:tcPr>
          <w:p w14:paraId="0594B37F" w14:textId="77777777"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Ultimate Strength [MPa]</w:t>
            </w:r>
          </w:p>
        </w:tc>
        <w:tc>
          <w:tcPr>
            <w:tcW w:w="642" w:type="pct"/>
            <w:shd w:val="clear" w:color="auto" w:fill="auto"/>
            <w:vAlign w:val="center"/>
            <w:hideMark/>
          </w:tcPr>
          <w:p w14:paraId="34B6B474" w14:textId="77777777"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MS (FS=2)</w:t>
            </w:r>
          </w:p>
        </w:tc>
        <w:tc>
          <w:tcPr>
            <w:tcW w:w="815" w:type="pct"/>
            <w:shd w:val="clear" w:color="auto" w:fill="auto"/>
            <w:vAlign w:val="center"/>
            <w:hideMark/>
          </w:tcPr>
          <w:p w14:paraId="60358B26" w14:textId="29560FC1"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Screw No. with Max Stress (Table 5.5.3-2)</w:t>
            </w:r>
          </w:p>
        </w:tc>
        <w:tc>
          <w:tcPr>
            <w:tcW w:w="743" w:type="pct"/>
            <w:shd w:val="clear" w:color="auto" w:fill="auto"/>
            <w:vAlign w:val="center"/>
            <w:hideMark/>
          </w:tcPr>
          <w:p w14:paraId="012815D0" w14:textId="77777777" w:rsidR="00C51BC7" w:rsidRPr="009702FF" w:rsidRDefault="00C51BC7" w:rsidP="00C51BC7">
            <w:pPr>
              <w:pStyle w:val="Table"/>
              <w:jc w:val="center"/>
              <w:rPr>
                <w:b/>
                <w:bCs/>
                <w:color w:val="000000" w:themeColor="text1"/>
                <w:sz w:val="20"/>
                <w:szCs w:val="20"/>
              </w:rPr>
            </w:pPr>
            <w:r w:rsidRPr="009702FF">
              <w:rPr>
                <w:b/>
                <w:bCs/>
                <w:color w:val="000000" w:themeColor="text1"/>
                <w:sz w:val="20"/>
                <w:szCs w:val="20"/>
              </w:rPr>
              <w:t>NDE Required?</w:t>
            </w:r>
          </w:p>
        </w:tc>
      </w:tr>
      <w:tr w:rsidR="00CF068C" w:rsidRPr="009702FF" w14:paraId="6F7E7881" w14:textId="77777777" w:rsidTr="5257A5B0">
        <w:trPr>
          <w:trHeight w:val="284"/>
        </w:trPr>
        <w:tc>
          <w:tcPr>
            <w:tcW w:w="334" w:type="pct"/>
            <w:shd w:val="clear" w:color="auto" w:fill="auto"/>
            <w:vAlign w:val="center"/>
          </w:tcPr>
          <w:p w14:paraId="4B480EB1" w14:textId="756D3456" w:rsidR="00CF068C" w:rsidRPr="009702FF" w:rsidRDefault="00CF068C" w:rsidP="00CF068C">
            <w:pPr>
              <w:pStyle w:val="Table"/>
              <w:jc w:val="center"/>
              <w:rPr>
                <w:color w:val="000000" w:themeColor="text1"/>
                <w:sz w:val="20"/>
                <w:szCs w:val="20"/>
              </w:rPr>
            </w:pPr>
            <w:r w:rsidRPr="009702FF">
              <w:rPr>
                <w:color w:val="000000" w:themeColor="text1"/>
                <w:sz w:val="20"/>
                <w:szCs w:val="20"/>
              </w:rPr>
              <w:t>1</w:t>
            </w:r>
          </w:p>
        </w:tc>
        <w:tc>
          <w:tcPr>
            <w:tcW w:w="632" w:type="pct"/>
            <w:shd w:val="clear" w:color="auto" w:fill="auto"/>
            <w:vAlign w:val="center"/>
          </w:tcPr>
          <w:p w14:paraId="26686954" w14:textId="1E3407B4"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themeColor="text1"/>
                <w:sz w:val="20"/>
                <w:szCs w:val="20"/>
              </w:rPr>
              <w:t>+X Panel</w:t>
            </w:r>
          </w:p>
        </w:tc>
        <w:tc>
          <w:tcPr>
            <w:tcW w:w="482" w:type="pct"/>
            <w:shd w:val="clear" w:color="auto" w:fill="auto"/>
            <w:vAlign w:val="center"/>
          </w:tcPr>
          <w:p w14:paraId="0E9D8ADE" w14:textId="208D6155"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4CE527D6" w14:textId="6ADBAD0D" w:rsidR="00CF068C" w:rsidRPr="009702FF" w:rsidRDefault="00CF068C" w:rsidP="00CF068C">
            <w:pPr>
              <w:pStyle w:val="Table"/>
              <w:jc w:val="center"/>
              <w:rPr>
                <w:color w:val="000000" w:themeColor="text1"/>
                <w:sz w:val="20"/>
                <w:szCs w:val="20"/>
              </w:rPr>
            </w:pPr>
            <w:r>
              <w:rPr>
                <w:color w:val="000000"/>
                <w:sz w:val="20"/>
                <w:szCs w:val="20"/>
              </w:rPr>
              <w:t>18.9</w:t>
            </w:r>
          </w:p>
        </w:tc>
        <w:tc>
          <w:tcPr>
            <w:tcW w:w="733" w:type="pct"/>
            <w:shd w:val="clear" w:color="auto" w:fill="auto"/>
            <w:vAlign w:val="center"/>
          </w:tcPr>
          <w:p w14:paraId="0E3617A2" w14:textId="088ACE40"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tcPr>
          <w:p w14:paraId="4C3561FD" w14:textId="501730E9"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1.0 </w:t>
            </w:r>
          </w:p>
        </w:tc>
        <w:tc>
          <w:tcPr>
            <w:tcW w:w="815" w:type="pct"/>
            <w:shd w:val="clear" w:color="auto" w:fill="auto"/>
            <w:vAlign w:val="center"/>
          </w:tcPr>
          <w:p w14:paraId="36FD1355" w14:textId="190CA8FA" w:rsidR="00CF068C" w:rsidRPr="009702FF" w:rsidRDefault="00CF068C" w:rsidP="00CF068C">
            <w:pPr>
              <w:pStyle w:val="Table"/>
              <w:jc w:val="center"/>
              <w:rPr>
                <w:color w:val="000000" w:themeColor="text1"/>
                <w:sz w:val="20"/>
                <w:szCs w:val="20"/>
              </w:rPr>
            </w:pPr>
            <w:r w:rsidRPr="009702FF">
              <w:rPr>
                <w:color w:val="000000"/>
                <w:sz w:val="20"/>
                <w:szCs w:val="20"/>
              </w:rPr>
              <w:t xml:space="preserve"> 3-4</w:t>
            </w:r>
          </w:p>
        </w:tc>
        <w:tc>
          <w:tcPr>
            <w:tcW w:w="743" w:type="pct"/>
            <w:shd w:val="clear" w:color="auto" w:fill="auto"/>
            <w:vAlign w:val="center"/>
          </w:tcPr>
          <w:p w14:paraId="25DB775A" w14:textId="4C2BC0C3"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610748FB" w14:textId="77777777" w:rsidTr="5257A5B0">
        <w:trPr>
          <w:trHeight w:val="284"/>
        </w:trPr>
        <w:tc>
          <w:tcPr>
            <w:tcW w:w="334" w:type="pct"/>
            <w:shd w:val="clear" w:color="auto" w:fill="auto"/>
            <w:vAlign w:val="center"/>
          </w:tcPr>
          <w:p w14:paraId="29DC1903" w14:textId="625B399C" w:rsidR="00CF068C" w:rsidRPr="009702FF" w:rsidRDefault="00CF068C" w:rsidP="00CF068C">
            <w:pPr>
              <w:pStyle w:val="Table"/>
              <w:jc w:val="center"/>
              <w:rPr>
                <w:color w:val="000000" w:themeColor="text1"/>
                <w:sz w:val="20"/>
                <w:szCs w:val="20"/>
              </w:rPr>
            </w:pPr>
            <w:r w:rsidRPr="009702FF">
              <w:rPr>
                <w:color w:val="000000" w:themeColor="text1"/>
                <w:sz w:val="20"/>
                <w:szCs w:val="20"/>
              </w:rPr>
              <w:t>2</w:t>
            </w:r>
          </w:p>
        </w:tc>
        <w:tc>
          <w:tcPr>
            <w:tcW w:w="632" w:type="pct"/>
            <w:shd w:val="clear" w:color="auto" w:fill="auto"/>
            <w:vAlign w:val="center"/>
          </w:tcPr>
          <w:p w14:paraId="7BB85137" w14:textId="351891D7"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themeColor="text1"/>
                <w:sz w:val="20"/>
                <w:szCs w:val="20"/>
              </w:rPr>
              <w:t>-X Panel</w:t>
            </w:r>
          </w:p>
        </w:tc>
        <w:tc>
          <w:tcPr>
            <w:tcW w:w="482" w:type="pct"/>
            <w:shd w:val="clear" w:color="auto" w:fill="auto"/>
            <w:vAlign w:val="center"/>
          </w:tcPr>
          <w:p w14:paraId="6910B5F8" w14:textId="24BC354F"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4121E933" w14:textId="6355E94B" w:rsidR="00CF068C" w:rsidRPr="009702FF" w:rsidRDefault="00CF068C" w:rsidP="00CF068C">
            <w:pPr>
              <w:pStyle w:val="Table"/>
              <w:jc w:val="center"/>
              <w:rPr>
                <w:color w:val="000000" w:themeColor="text1"/>
                <w:sz w:val="20"/>
                <w:szCs w:val="20"/>
              </w:rPr>
            </w:pPr>
            <w:r>
              <w:rPr>
                <w:color w:val="000000"/>
                <w:sz w:val="20"/>
                <w:szCs w:val="20"/>
              </w:rPr>
              <w:t>45.4</w:t>
            </w:r>
          </w:p>
        </w:tc>
        <w:tc>
          <w:tcPr>
            <w:tcW w:w="733" w:type="pct"/>
            <w:shd w:val="clear" w:color="auto" w:fill="auto"/>
            <w:vAlign w:val="center"/>
          </w:tcPr>
          <w:p w14:paraId="4CFC17E7" w14:textId="71E3DB07"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tcPr>
          <w:p w14:paraId="7E2DD29B" w14:textId="4D569441"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815" w:type="pct"/>
            <w:shd w:val="clear" w:color="auto" w:fill="auto"/>
            <w:vAlign w:val="center"/>
          </w:tcPr>
          <w:p w14:paraId="3EF56E68" w14:textId="650CC684" w:rsidR="00CF068C" w:rsidRPr="009702FF" w:rsidRDefault="00CF068C" w:rsidP="00CF068C">
            <w:pPr>
              <w:pStyle w:val="Table"/>
              <w:jc w:val="center"/>
              <w:rPr>
                <w:color w:val="000000" w:themeColor="text1"/>
                <w:sz w:val="20"/>
                <w:szCs w:val="20"/>
              </w:rPr>
            </w:pPr>
            <w:r w:rsidRPr="009702FF">
              <w:rPr>
                <w:color w:val="000000"/>
                <w:sz w:val="20"/>
                <w:szCs w:val="20"/>
              </w:rPr>
              <w:t xml:space="preserve"> 4-5</w:t>
            </w:r>
          </w:p>
        </w:tc>
        <w:tc>
          <w:tcPr>
            <w:tcW w:w="743" w:type="pct"/>
            <w:shd w:val="clear" w:color="auto" w:fill="auto"/>
            <w:vAlign w:val="center"/>
          </w:tcPr>
          <w:p w14:paraId="68996D69" w14:textId="527972DC"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60211665" w14:textId="77777777" w:rsidTr="5257A5B0">
        <w:trPr>
          <w:trHeight w:val="284"/>
        </w:trPr>
        <w:tc>
          <w:tcPr>
            <w:tcW w:w="334" w:type="pct"/>
            <w:shd w:val="clear" w:color="auto" w:fill="auto"/>
            <w:vAlign w:val="center"/>
            <w:hideMark/>
          </w:tcPr>
          <w:p w14:paraId="7F426D89" w14:textId="00AB00EB" w:rsidR="00CF068C" w:rsidRPr="009702FF" w:rsidRDefault="00CF068C" w:rsidP="00CF068C">
            <w:pPr>
              <w:pStyle w:val="Table"/>
              <w:jc w:val="center"/>
              <w:rPr>
                <w:color w:val="000000" w:themeColor="text1"/>
                <w:sz w:val="20"/>
                <w:szCs w:val="20"/>
              </w:rPr>
            </w:pPr>
            <w:r w:rsidRPr="009702FF">
              <w:rPr>
                <w:color w:val="000000" w:themeColor="text1"/>
                <w:sz w:val="20"/>
                <w:szCs w:val="20"/>
              </w:rPr>
              <w:lastRenderedPageBreak/>
              <w:t>3</w:t>
            </w:r>
          </w:p>
        </w:tc>
        <w:tc>
          <w:tcPr>
            <w:tcW w:w="632" w:type="pct"/>
            <w:shd w:val="clear" w:color="auto" w:fill="auto"/>
            <w:vAlign w:val="center"/>
            <w:hideMark/>
          </w:tcPr>
          <w:p w14:paraId="32712744" w14:textId="2A148220"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sz w:val="20"/>
                <w:szCs w:val="20"/>
              </w:rPr>
              <w:t>+Y Panel</w:t>
            </w:r>
          </w:p>
        </w:tc>
        <w:tc>
          <w:tcPr>
            <w:tcW w:w="482" w:type="pct"/>
            <w:shd w:val="clear" w:color="auto" w:fill="auto"/>
            <w:vAlign w:val="center"/>
            <w:hideMark/>
          </w:tcPr>
          <w:p w14:paraId="39FC3757" w14:textId="0D824D12"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hideMark/>
          </w:tcPr>
          <w:p w14:paraId="1BE3E411" w14:textId="5AD35BA4" w:rsidR="00CF068C" w:rsidRPr="009702FF" w:rsidRDefault="00CF068C" w:rsidP="00CF068C">
            <w:pPr>
              <w:pStyle w:val="Table"/>
              <w:jc w:val="center"/>
              <w:rPr>
                <w:color w:val="000000" w:themeColor="text1"/>
                <w:sz w:val="20"/>
                <w:szCs w:val="20"/>
              </w:rPr>
            </w:pPr>
            <w:r>
              <w:rPr>
                <w:color w:val="000000"/>
                <w:sz w:val="20"/>
                <w:szCs w:val="20"/>
              </w:rPr>
              <w:t>18.8</w:t>
            </w:r>
          </w:p>
        </w:tc>
        <w:tc>
          <w:tcPr>
            <w:tcW w:w="733" w:type="pct"/>
            <w:shd w:val="clear" w:color="auto" w:fill="auto"/>
            <w:vAlign w:val="center"/>
            <w:hideMark/>
          </w:tcPr>
          <w:p w14:paraId="10B12364" w14:textId="796F93F1"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hideMark/>
          </w:tcPr>
          <w:p w14:paraId="76A7642E" w14:textId="488B7DEF" w:rsidR="00CF068C" w:rsidRPr="009702FF" w:rsidRDefault="00CF068C" w:rsidP="00CF068C">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1.0 </w:t>
            </w:r>
          </w:p>
        </w:tc>
        <w:tc>
          <w:tcPr>
            <w:tcW w:w="815" w:type="pct"/>
            <w:shd w:val="clear" w:color="auto" w:fill="auto"/>
            <w:vAlign w:val="center"/>
            <w:hideMark/>
          </w:tcPr>
          <w:p w14:paraId="0EBB230A" w14:textId="08738826" w:rsidR="00CF068C" w:rsidRPr="009702FF" w:rsidRDefault="00CF068C" w:rsidP="00CF068C">
            <w:pPr>
              <w:pStyle w:val="Table"/>
              <w:jc w:val="center"/>
              <w:rPr>
                <w:color w:val="000000" w:themeColor="text1"/>
                <w:sz w:val="20"/>
                <w:szCs w:val="20"/>
              </w:rPr>
            </w:pPr>
            <w:r w:rsidRPr="009702FF">
              <w:rPr>
                <w:color w:val="000000"/>
                <w:sz w:val="20"/>
                <w:szCs w:val="20"/>
              </w:rPr>
              <w:t xml:space="preserve"> </w:t>
            </w:r>
            <w:r>
              <w:rPr>
                <w:color w:val="000000"/>
                <w:sz w:val="20"/>
                <w:szCs w:val="20"/>
              </w:rPr>
              <w:t>7-2</w:t>
            </w:r>
          </w:p>
        </w:tc>
        <w:tc>
          <w:tcPr>
            <w:tcW w:w="743" w:type="pct"/>
            <w:shd w:val="clear" w:color="auto" w:fill="auto"/>
            <w:vAlign w:val="center"/>
            <w:hideMark/>
          </w:tcPr>
          <w:p w14:paraId="3C3BE085" w14:textId="1E968A23"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787FFF8B" w14:textId="77777777" w:rsidTr="5257A5B0">
        <w:trPr>
          <w:trHeight w:val="284"/>
        </w:trPr>
        <w:tc>
          <w:tcPr>
            <w:tcW w:w="334" w:type="pct"/>
            <w:shd w:val="clear" w:color="auto" w:fill="auto"/>
            <w:vAlign w:val="center"/>
            <w:hideMark/>
          </w:tcPr>
          <w:p w14:paraId="63A8F4CF" w14:textId="0DD7100A" w:rsidR="00CF068C" w:rsidRPr="009702FF" w:rsidRDefault="00CF068C" w:rsidP="00CF068C">
            <w:pPr>
              <w:pStyle w:val="Table"/>
              <w:jc w:val="center"/>
              <w:rPr>
                <w:color w:val="000000" w:themeColor="text1"/>
                <w:sz w:val="20"/>
                <w:szCs w:val="20"/>
              </w:rPr>
            </w:pPr>
            <w:r w:rsidRPr="009702FF">
              <w:rPr>
                <w:color w:val="000000" w:themeColor="text1"/>
                <w:sz w:val="20"/>
                <w:szCs w:val="20"/>
              </w:rPr>
              <w:t>4</w:t>
            </w:r>
          </w:p>
        </w:tc>
        <w:tc>
          <w:tcPr>
            <w:tcW w:w="632" w:type="pct"/>
            <w:shd w:val="clear" w:color="auto" w:fill="auto"/>
            <w:vAlign w:val="center"/>
            <w:hideMark/>
          </w:tcPr>
          <w:p w14:paraId="63C4A7C0" w14:textId="3B19A9E7"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themeColor="text1"/>
                <w:sz w:val="20"/>
                <w:szCs w:val="20"/>
              </w:rPr>
              <w:t>+Y Antenna Panel</w:t>
            </w:r>
          </w:p>
        </w:tc>
        <w:tc>
          <w:tcPr>
            <w:tcW w:w="482" w:type="pct"/>
            <w:shd w:val="clear" w:color="auto" w:fill="auto"/>
            <w:vAlign w:val="center"/>
            <w:hideMark/>
          </w:tcPr>
          <w:p w14:paraId="0A6468F0" w14:textId="2A6B1D8E" w:rsidR="00CF068C" w:rsidRPr="009702FF" w:rsidRDefault="00CF068C" w:rsidP="00CF068C">
            <w:pPr>
              <w:pStyle w:val="Table"/>
              <w:jc w:val="center"/>
              <w:rPr>
                <w:color w:val="000000" w:themeColor="text1"/>
                <w:sz w:val="20"/>
                <w:szCs w:val="20"/>
              </w:rPr>
            </w:pPr>
            <w:r>
              <w:rPr>
                <w:color w:val="000000"/>
                <w:sz w:val="20"/>
                <w:szCs w:val="20"/>
              </w:rPr>
              <w:t>193</w:t>
            </w:r>
          </w:p>
        </w:tc>
        <w:tc>
          <w:tcPr>
            <w:tcW w:w="618" w:type="pct"/>
            <w:shd w:val="clear" w:color="auto" w:fill="auto"/>
            <w:vAlign w:val="center"/>
            <w:hideMark/>
          </w:tcPr>
          <w:p w14:paraId="491A8026" w14:textId="6A59A15B" w:rsidR="00CF068C" w:rsidRPr="009702FF" w:rsidRDefault="00CF068C" w:rsidP="00CF068C">
            <w:pPr>
              <w:pStyle w:val="Table"/>
              <w:jc w:val="center"/>
              <w:rPr>
                <w:color w:val="000000" w:themeColor="text1"/>
                <w:sz w:val="20"/>
                <w:szCs w:val="20"/>
              </w:rPr>
            </w:pPr>
            <w:r>
              <w:rPr>
                <w:color w:val="000000"/>
                <w:sz w:val="20"/>
                <w:szCs w:val="20"/>
              </w:rPr>
              <w:t>16.3</w:t>
            </w:r>
          </w:p>
        </w:tc>
        <w:tc>
          <w:tcPr>
            <w:tcW w:w="733" w:type="pct"/>
            <w:shd w:val="clear" w:color="auto" w:fill="auto"/>
            <w:vAlign w:val="center"/>
            <w:hideMark/>
          </w:tcPr>
          <w:p w14:paraId="18B31E27" w14:textId="0B9018EC"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hideMark/>
          </w:tcPr>
          <w:p w14:paraId="2A988AAC" w14:textId="3218C8B0" w:rsidR="00CF068C" w:rsidRPr="009702FF" w:rsidRDefault="00CF068C" w:rsidP="00CF068C">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1.2 </w:t>
            </w:r>
          </w:p>
        </w:tc>
        <w:tc>
          <w:tcPr>
            <w:tcW w:w="815" w:type="pct"/>
            <w:shd w:val="clear" w:color="auto" w:fill="auto"/>
            <w:vAlign w:val="center"/>
            <w:hideMark/>
          </w:tcPr>
          <w:p w14:paraId="390CAD6B" w14:textId="4E2785BB" w:rsidR="00CF068C" w:rsidRPr="009702FF" w:rsidRDefault="00CF068C" w:rsidP="00CF068C">
            <w:pPr>
              <w:pStyle w:val="Table"/>
              <w:jc w:val="center"/>
              <w:rPr>
                <w:color w:val="000000" w:themeColor="text1"/>
                <w:sz w:val="20"/>
                <w:szCs w:val="20"/>
              </w:rPr>
            </w:pPr>
            <w:r w:rsidRPr="009702FF">
              <w:rPr>
                <w:color w:val="000000"/>
                <w:sz w:val="20"/>
                <w:szCs w:val="20"/>
              </w:rPr>
              <w:t xml:space="preserve"> 5-4</w:t>
            </w:r>
          </w:p>
        </w:tc>
        <w:tc>
          <w:tcPr>
            <w:tcW w:w="743" w:type="pct"/>
            <w:shd w:val="clear" w:color="auto" w:fill="auto"/>
            <w:vAlign w:val="center"/>
            <w:hideMark/>
          </w:tcPr>
          <w:p w14:paraId="3665BFE8" w14:textId="5169B5AD"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4EFA3BAF" w14:textId="77777777" w:rsidTr="5257A5B0">
        <w:trPr>
          <w:trHeight w:val="284"/>
        </w:trPr>
        <w:tc>
          <w:tcPr>
            <w:tcW w:w="334" w:type="pct"/>
            <w:shd w:val="clear" w:color="auto" w:fill="auto"/>
            <w:vAlign w:val="center"/>
            <w:hideMark/>
          </w:tcPr>
          <w:p w14:paraId="0CC62324" w14:textId="2B86FA28" w:rsidR="00CF068C" w:rsidRPr="009702FF" w:rsidRDefault="00CF068C" w:rsidP="00CF068C">
            <w:pPr>
              <w:pStyle w:val="Table"/>
              <w:jc w:val="center"/>
              <w:rPr>
                <w:color w:val="000000" w:themeColor="text1"/>
                <w:sz w:val="20"/>
                <w:szCs w:val="20"/>
              </w:rPr>
            </w:pPr>
            <w:r w:rsidRPr="009702FF">
              <w:rPr>
                <w:color w:val="000000" w:themeColor="text1"/>
                <w:sz w:val="20"/>
                <w:szCs w:val="20"/>
              </w:rPr>
              <w:t>5</w:t>
            </w:r>
          </w:p>
        </w:tc>
        <w:tc>
          <w:tcPr>
            <w:tcW w:w="632" w:type="pct"/>
            <w:shd w:val="clear" w:color="auto" w:fill="auto"/>
            <w:vAlign w:val="center"/>
            <w:hideMark/>
          </w:tcPr>
          <w:p w14:paraId="283ED879" w14:textId="76F150AA"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themeColor="text1"/>
                <w:sz w:val="20"/>
                <w:szCs w:val="20"/>
              </w:rPr>
              <w:t>+Y Mechanism</w:t>
            </w:r>
          </w:p>
        </w:tc>
        <w:tc>
          <w:tcPr>
            <w:tcW w:w="482" w:type="pct"/>
            <w:shd w:val="clear" w:color="auto" w:fill="auto"/>
            <w:vAlign w:val="center"/>
            <w:hideMark/>
          </w:tcPr>
          <w:p w14:paraId="0E035CDF" w14:textId="7BD7CF31"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hideMark/>
          </w:tcPr>
          <w:p w14:paraId="320E925B" w14:textId="2134810A" w:rsidR="00CF068C" w:rsidRPr="009702FF" w:rsidRDefault="00CF068C" w:rsidP="00CF068C">
            <w:pPr>
              <w:pStyle w:val="Table"/>
              <w:jc w:val="center"/>
              <w:rPr>
                <w:color w:val="000000" w:themeColor="text1"/>
                <w:sz w:val="20"/>
                <w:szCs w:val="20"/>
              </w:rPr>
            </w:pPr>
            <w:r>
              <w:rPr>
                <w:color w:val="000000"/>
                <w:sz w:val="20"/>
                <w:szCs w:val="20"/>
              </w:rPr>
              <w:t>33.1</w:t>
            </w:r>
          </w:p>
        </w:tc>
        <w:tc>
          <w:tcPr>
            <w:tcW w:w="733" w:type="pct"/>
            <w:shd w:val="clear" w:color="auto" w:fill="auto"/>
            <w:vAlign w:val="center"/>
            <w:hideMark/>
          </w:tcPr>
          <w:p w14:paraId="74118180" w14:textId="76472862"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hideMark/>
          </w:tcPr>
          <w:p w14:paraId="5EA20089" w14:textId="22E529F2" w:rsidR="00CF068C" w:rsidRPr="00135BFE"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815" w:type="pct"/>
            <w:shd w:val="clear" w:color="auto" w:fill="auto"/>
            <w:vAlign w:val="center"/>
            <w:hideMark/>
          </w:tcPr>
          <w:p w14:paraId="07FB7D7C" w14:textId="222EE121" w:rsidR="00CF068C" w:rsidRPr="009702FF" w:rsidRDefault="00CF068C" w:rsidP="00CF068C">
            <w:pPr>
              <w:pStyle w:val="Table"/>
              <w:jc w:val="center"/>
              <w:rPr>
                <w:color w:val="000000" w:themeColor="text1"/>
                <w:sz w:val="20"/>
                <w:szCs w:val="20"/>
              </w:rPr>
            </w:pPr>
            <w:r w:rsidRPr="009702FF">
              <w:rPr>
                <w:color w:val="000000"/>
                <w:sz w:val="20"/>
                <w:szCs w:val="20"/>
              </w:rPr>
              <w:t xml:space="preserve"> </w:t>
            </w:r>
            <w:r>
              <w:rPr>
                <w:color w:val="000000"/>
                <w:sz w:val="20"/>
                <w:szCs w:val="20"/>
              </w:rPr>
              <w:t>6-1</w:t>
            </w:r>
          </w:p>
        </w:tc>
        <w:tc>
          <w:tcPr>
            <w:tcW w:w="743" w:type="pct"/>
            <w:shd w:val="clear" w:color="auto" w:fill="auto"/>
            <w:vAlign w:val="center"/>
            <w:hideMark/>
          </w:tcPr>
          <w:p w14:paraId="5609BF3C" w14:textId="6C6AAE89"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25615FEE" w14:textId="77777777" w:rsidTr="5257A5B0">
        <w:trPr>
          <w:trHeight w:val="284"/>
        </w:trPr>
        <w:tc>
          <w:tcPr>
            <w:tcW w:w="334" w:type="pct"/>
            <w:shd w:val="clear" w:color="auto" w:fill="auto"/>
            <w:vAlign w:val="center"/>
            <w:hideMark/>
          </w:tcPr>
          <w:p w14:paraId="0C949BC8" w14:textId="26AEE90B" w:rsidR="00CF068C" w:rsidRPr="009702FF" w:rsidRDefault="00CF068C" w:rsidP="00CF068C">
            <w:pPr>
              <w:pStyle w:val="Table"/>
              <w:jc w:val="center"/>
              <w:rPr>
                <w:color w:val="000000" w:themeColor="text1"/>
                <w:sz w:val="20"/>
                <w:szCs w:val="20"/>
              </w:rPr>
            </w:pPr>
            <w:r w:rsidRPr="009702FF">
              <w:rPr>
                <w:color w:val="000000" w:themeColor="text1"/>
                <w:sz w:val="20"/>
                <w:szCs w:val="20"/>
              </w:rPr>
              <w:t>6</w:t>
            </w:r>
          </w:p>
        </w:tc>
        <w:tc>
          <w:tcPr>
            <w:tcW w:w="632" w:type="pct"/>
            <w:shd w:val="clear" w:color="auto" w:fill="auto"/>
            <w:vAlign w:val="center"/>
            <w:hideMark/>
          </w:tcPr>
          <w:p w14:paraId="3C28EE05" w14:textId="6650DAA7"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sz w:val="20"/>
                <w:szCs w:val="20"/>
              </w:rPr>
              <w:t>+Y Cover</w:t>
            </w:r>
          </w:p>
        </w:tc>
        <w:tc>
          <w:tcPr>
            <w:tcW w:w="482" w:type="pct"/>
            <w:shd w:val="clear" w:color="auto" w:fill="auto"/>
            <w:vAlign w:val="center"/>
            <w:hideMark/>
          </w:tcPr>
          <w:p w14:paraId="09400FA9" w14:textId="4C86E395" w:rsidR="00CF068C" w:rsidRPr="009702FF" w:rsidRDefault="00CF068C" w:rsidP="00CF068C">
            <w:pPr>
              <w:pStyle w:val="Table"/>
              <w:jc w:val="center"/>
              <w:rPr>
                <w:color w:val="000000" w:themeColor="text1"/>
                <w:sz w:val="20"/>
                <w:szCs w:val="20"/>
              </w:rPr>
            </w:pPr>
            <w:r>
              <w:rPr>
                <w:color w:val="000000"/>
                <w:sz w:val="20"/>
                <w:szCs w:val="20"/>
              </w:rPr>
              <w:t>193</w:t>
            </w:r>
          </w:p>
        </w:tc>
        <w:tc>
          <w:tcPr>
            <w:tcW w:w="618" w:type="pct"/>
            <w:shd w:val="clear" w:color="auto" w:fill="auto"/>
            <w:vAlign w:val="center"/>
            <w:hideMark/>
          </w:tcPr>
          <w:p w14:paraId="79A571B3" w14:textId="6DD5AD95" w:rsidR="00CF068C" w:rsidRPr="009702FF" w:rsidRDefault="00CF068C" w:rsidP="00CF068C">
            <w:pPr>
              <w:pStyle w:val="Table"/>
              <w:jc w:val="center"/>
              <w:rPr>
                <w:color w:val="000000" w:themeColor="text1"/>
                <w:sz w:val="20"/>
                <w:szCs w:val="20"/>
              </w:rPr>
            </w:pPr>
            <w:r>
              <w:rPr>
                <w:color w:val="000000"/>
                <w:sz w:val="20"/>
                <w:szCs w:val="20"/>
              </w:rPr>
              <w:t>30.1</w:t>
            </w:r>
          </w:p>
        </w:tc>
        <w:tc>
          <w:tcPr>
            <w:tcW w:w="733" w:type="pct"/>
            <w:shd w:val="clear" w:color="auto" w:fill="auto"/>
            <w:vAlign w:val="center"/>
            <w:hideMark/>
          </w:tcPr>
          <w:p w14:paraId="5B07DFC7" w14:textId="397120E5"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hideMark/>
          </w:tcPr>
          <w:p w14:paraId="5820C9F5" w14:textId="4407BD18" w:rsidR="00CF068C" w:rsidRPr="009702FF" w:rsidRDefault="00CF068C" w:rsidP="00CF068C">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1.0 </w:t>
            </w:r>
          </w:p>
        </w:tc>
        <w:tc>
          <w:tcPr>
            <w:tcW w:w="815" w:type="pct"/>
            <w:shd w:val="clear" w:color="auto" w:fill="auto"/>
            <w:vAlign w:val="center"/>
            <w:hideMark/>
          </w:tcPr>
          <w:p w14:paraId="7CF08EB9" w14:textId="20D5CA0C" w:rsidR="00CF068C" w:rsidRPr="009702FF" w:rsidRDefault="00CF068C" w:rsidP="00CF068C">
            <w:pPr>
              <w:pStyle w:val="Table"/>
              <w:jc w:val="center"/>
              <w:rPr>
                <w:color w:val="000000" w:themeColor="text1"/>
                <w:sz w:val="20"/>
                <w:szCs w:val="20"/>
              </w:rPr>
            </w:pPr>
            <w:r w:rsidRPr="009702FF">
              <w:rPr>
                <w:color w:val="000000"/>
                <w:sz w:val="20"/>
                <w:szCs w:val="20"/>
              </w:rPr>
              <w:t xml:space="preserve"> 8-2</w:t>
            </w:r>
          </w:p>
        </w:tc>
        <w:tc>
          <w:tcPr>
            <w:tcW w:w="743" w:type="pct"/>
            <w:shd w:val="clear" w:color="auto" w:fill="auto"/>
            <w:vAlign w:val="center"/>
            <w:hideMark/>
          </w:tcPr>
          <w:p w14:paraId="33A03D6D" w14:textId="6A31A172"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585D66CD" w14:textId="77777777" w:rsidTr="5257A5B0">
        <w:trPr>
          <w:trHeight w:val="284"/>
        </w:trPr>
        <w:tc>
          <w:tcPr>
            <w:tcW w:w="334" w:type="pct"/>
            <w:shd w:val="clear" w:color="auto" w:fill="auto"/>
            <w:vAlign w:val="center"/>
          </w:tcPr>
          <w:p w14:paraId="384B3D1B" w14:textId="535BBC8C" w:rsidR="00CF068C" w:rsidRPr="009702FF" w:rsidRDefault="00CF068C" w:rsidP="00CF068C">
            <w:pPr>
              <w:pStyle w:val="Table"/>
              <w:jc w:val="center"/>
              <w:rPr>
                <w:color w:val="000000" w:themeColor="text1"/>
                <w:sz w:val="20"/>
                <w:szCs w:val="20"/>
              </w:rPr>
            </w:pPr>
            <w:r w:rsidRPr="009702FF">
              <w:rPr>
                <w:color w:val="000000" w:themeColor="text1"/>
                <w:sz w:val="20"/>
                <w:szCs w:val="20"/>
              </w:rPr>
              <w:t>7</w:t>
            </w:r>
          </w:p>
        </w:tc>
        <w:tc>
          <w:tcPr>
            <w:tcW w:w="632" w:type="pct"/>
            <w:shd w:val="clear" w:color="auto" w:fill="auto"/>
            <w:vAlign w:val="center"/>
          </w:tcPr>
          <w:p w14:paraId="397405E2" w14:textId="449B2ADF"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sz w:val="20"/>
                <w:szCs w:val="20"/>
              </w:rPr>
              <w:t>-Y Panel</w:t>
            </w:r>
          </w:p>
        </w:tc>
        <w:tc>
          <w:tcPr>
            <w:tcW w:w="482" w:type="pct"/>
            <w:shd w:val="clear" w:color="auto" w:fill="auto"/>
            <w:vAlign w:val="center"/>
          </w:tcPr>
          <w:p w14:paraId="3312771C" w14:textId="04A6EE7F"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66703600" w14:textId="13182D1F" w:rsidR="00CF068C" w:rsidRPr="009702FF" w:rsidRDefault="00CF068C" w:rsidP="00CF068C">
            <w:pPr>
              <w:pStyle w:val="Table"/>
              <w:jc w:val="center"/>
              <w:rPr>
                <w:color w:val="000000" w:themeColor="text1"/>
                <w:sz w:val="20"/>
                <w:szCs w:val="20"/>
              </w:rPr>
            </w:pPr>
            <w:r>
              <w:rPr>
                <w:color w:val="000000"/>
                <w:sz w:val="20"/>
                <w:szCs w:val="20"/>
              </w:rPr>
              <w:t>14.5</w:t>
            </w:r>
          </w:p>
        </w:tc>
        <w:tc>
          <w:tcPr>
            <w:tcW w:w="733" w:type="pct"/>
            <w:shd w:val="clear" w:color="auto" w:fill="auto"/>
            <w:vAlign w:val="center"/>
          </w:tcPr>
          <w:p w14:paraId="79D48D1E" w14:textId="2187AD78"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tcPr>
          <w:p w14:paraId="6A36A00C" w14:textId="16ED0F81"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5" w:type="pct"/>
            <w:shd w:val="clear" w:color="auto" w:fill="auto"/>
            <w:vAlign w:val="center"/>
          </w:tcPr>
          <w:p w14:paraId="4CA6D8C8" w14:textId="69920483" w:rsidR="00CF068C" w:rsidRPr="009702FF" w:rsidRDefault="00CF068C" w:rsidP="00CF068C">
            <w:pPr>
              <w:pStyle w:val="Table"/>
              <w:jc w:val="center"/>
              <w:rPr>
                <w:color w:val="000000" w:themeColor="text1"/>
                <w:sz w:val="20"/>
                <w:szCs w:val="20"/>
              </w:rPr>
            </w:pPr>
            <w:r w:rsidRPr="009702FF">
              <w:rPr>
                <w:color w:val="000000"/>
                <w:sz w:val="20"/>
                <w:szCs w:val="20"/>
              </w:rPr>
              <w:t xml:space="preserve"> </w:t>
            </w:r>
            <w:r>
              <w:rPr>
                <w:color w:val="000000"/>
                <w:sz w:val="20"/>
                <w:szCs w:val="20"/>
              </w:rPr>
              <w:t>11-2</w:t>
            </w:r>
          </w:p>
        </w:tc>
        <w:tc>
          <w:tcPr>
            <w:tcW w:w="743" w:type="pct"/>
            <w:shd w:val="clear" w:color="auto" w:fill="auto"/>
            <w:vAlign w:val="center"/>
          </w:tcPr>
          <w:p w14:paraId="37D74421" w14:textId="41FEF040"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3C15AEE0" w14:textId="77777777" w:rsidTr="5257A5B0">
        <w:trPr>
          <w:trHeight w:val="284"/>
        </w:trPr>
        <w:tc>
          <w:tcPr>
            <w:tcW w:w="334" w:type="pct"/>
            <w:shd w:val="clear" w:color="auto" w:fill="auto"/>
            <w:vAlign w:val="center"/>
            <w:hideMark/>
          </w:tcPr>
          <w:p w14:paraId="7B148541" w14:textId="0339621B" w:rsidR="00CF068C" w:rsidRPr="009702FF" w:rsidRDefault="00CF068C" w:rsidP="00CF068C">
            <w:pPr>
              <w:pStyle w:val="Table"/>
              <w:jc w:val="center"/>
              <w:rPr>
                <w:color w:val="000000" w:themeColor="text1"/>
                <w:sz w:val="20"/>
                <w:szCs w:val="20"/>
              </w:rPr>
            </w:pPr>
            <w:r w:rsidRPr="009702FF">
              <w:rPr>
                <w:color w:val="000000" w:themeColor="text1"/>
                <w:sz w:val="20"/>
                <w:szCs w:val="20"/>
              </w:rPr>
              <w:t>8</w:t>
            </w:r>
          </w:p>
        </w:tc>
        <w:tc>
          <w:tcPr>
            <w:tcW w:w="632" w:type="pct"/>
            <w:shd w:val="clear" w:color="auto" w:fill="auto"/>
            <w:vAlign w:val="center"/>
            <w:hideMark/>
          </w:tcPr>
          <w:p w14:paraId="5D491927" w14:textId="1AE74B00" w:rsidR="00CF068C" w:rsidRPr="00027112" w:rsidRDefault="00CF068C" w:rsidP="00CF068C">
            <w:pPr>
              <w:pStyle w:val="Table"/>
              <w:jc w:val="center"/>
              <w:rPr>
                <w:color w:val="000000"/>
                <w:sz w:val="20"/>
                <w:szCs w:val="20"/>
              </w:rPr>
            </w:pPr>
            <w:r w:rsidRPr="009702FF">
              <w:rPr>
                <w:color w:val="000000"/>
                <w:sz w:val="20"/>
                <w:szCs w:val="20"/>
              </w:rPr>
              <w:t xml:space="preserve"> Bolt:</w:t>
            </w:r>
            <w:r>
              <w:rPr>
                <w:color w:val="000000"/>
                <w:sz w:val="20"/>
                <w:szCs w:val="20"/>
              </w:rPr>
              <w:t xml:space="preserve"> </w:t>
            </w:r>
            <w:r w:rsidRPr="009702FF">
              <w:rPr>
                <w:color w:val="000000"/>
                <w:sz w:val="20"/>
                <w:szCs w:val="20"/>
              </w:rPr>
              <w:t>-Y Antenna Panel</w:t>
            </w:r>
          </w:p>
        </w:tc>
        <w:tc>
          <w:tcPr>
            <w:tcW w:w="482" w:type="pct"/>
            <w:shd w:val="clear" w:color="auto" w:fill="auto"/>
            <w:vAlign w:val="center"/>
            <w:hideMark/>
          </w:tcPr>
          <w:p w14:paraId="5856E7D3" w14:textId="1F7880BC" w:rsidR="00CF068C" w:rsidRPr="009702FF" w:rsidRDefault="00CF068C" w:rsidP="00CF068C">
            <w:pPr>
              <w:pStyle w:val="Table"/>
              <w:jc w:val="center"/>
              <w:rPr>
                <w:color w:val="000000" w:themeColor="text1"/>
                <w:sz w:val="20"/>
                <w:szCs w:val="20"/>
              </w:rPr>
            </w:pPr>
            <w:r>
              <w:rPr>
                <w:color w:val="000000"/>
                <w:sz w:val="20"/>
                <w:szCs w:val="20"/>
              </w:rPr>
              <w:t>193</w:t>
            </w:r>
          </w:p>
        </w:tc>
        <w:tc>
          <w:tcPr>
            <w:tcW w:w="618" w:type="pct"/>
            <w:shd w:val="clear" w:color="auto" w:fill="auto"/>
            <w:vAlign w:val="center"/>
            <w:hideMark/>
          </w:tcPr>
          <w:p w14:paraId="190870C2" w14:textId="6CEF80F7" w:rsidR="00CF068C" w:rsidRPr="009702FF" w:rsidRDefault="00CF068C" w:rsidP="00CF068C">
            <w:pPr>
              <w:pStyle w:val="Table"/>
              <w:jc w:val="center"/>
              <w:rPr>
                <w:color w:val="000000" w:themeColor="text1"/>
                <w:sz w:val="20"/>
                <w:szCs w:val="20"/>
              </w:rPr>
            </w:pPr>
            <w:r>
              <w:rPr>
                <w:color w:val="000000"/>
                <w:sz w:val="20"/>
                <w:szCs w:val="20"/>
              </w:rPr>
              <w:t>40.4</w:t>
            </w:r>
          </w:p>
        </w:tc>
        <w:tc>
          <w:tcPr>
            <w:tcW w:w="733" w:type="pct"/>
            <w:shd w:val="clear" w:color="auto" w:fill="auto"/>
            <w:vAlign w:val="center"/>
            <w:hideMark/>
          </w:tcPr>
          <w:p w14:paraId="73DA738D" w14:textId="3B336750"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vAlign w:val="center"/>
            <w:hideMark/>
          </w:tcPr>
          <w:p w14:paraId="1E8FE774" w14:textId="3E0F2AF9" w:rsidR="00CF068C" w:rsidRPr="009702FF" w:rsidRDefault="00CF068C" w:rsidP="00CF068C">
            <w:pPr>
              <w:pStyle w:val="Table"/>
              <w:jc w:val="center"/>
              <w:rPr>
                <w:color w:val="000000" w:themeColor="text1"/>
                <w:sz w:val="20"/>
                <w:szCs w:val="20"/>
                <w:lang w:val="ru-RU"/>
              </w:rPr>
            </w:pPr>
            <w:r>
              <w:rPr>
                <w:rFonts w:ascii="TimesNewRomanPSMT" w:hAnsi="TimesNewRomanPSMT" w:cs="TimesNewRomanPSMT"/>
                <w:color w:val="000000"/>
                <w:sz w:val="20"/>
                <w:szCs w:val="20"/>
              </w:rPr>
              <w:t xml:space="preserve">0.8 </w:t>
            </w:r>
          </w:p>
        </w:tc>
        <w:tc>
          <w:tcPr>
            <w:tcW w:w="815" w:type="pct"/>
            <w:shd w:val="clear" w:color="auto" w:fill="auto"/>
            <w:vAlign w:val="center"/>
            <w:hideMark/>
          </w:tcPr>
          <w:p w14:paraId="11AF111B" w14:textId="4F757EF9" w:rsidR="00CF068C" w:rsidRPr="009702FF" w:rsidRDefault="00CF068C" w:rsidP="00CF068C">
            <w:pPr>
              <w:pStyle w:val="Table"/>
              <w:jc w:val="center"/>
              <w:rPr>
                <w:color w:val="000000" w:themeColor="text1"/>
                <w:sz w:val="20"/>
                <w:szCs w:val="20"/>
              </w:rPr>
            </w:pPr>
            <w:r w:rsidRPr="009702FF">
              <w:rPr>
                <w:color w:val="000000"/>
                <w:sz w:val="20"/>
                <w:szCs w:val="20"/>
              </w:rPr>
              <w:t xml:space="preserve"> 9-1</w:t>
            </w:r>
          </w:p>
        </w:tc>
        <w:tc>
          <w:tcPr>
            <w:tcW w:w="743" w:type="pct"/>
            <w:shd w:val="clear" w:color="auto" w:fill="auto"/>
            <w:vAlign w:val="center"/>
            <w:hideMark/>
          </w:tcPr>
          <w:p w14:paraId="042FE29F" w14:textId="1517DFA6"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6949B225" w14:textId="77777777" w:rsidTr="5257A5B0">
        <w:trPr>
          <w:trHeight w:val="284"/>
        </w:trPr>
        <w:tc>
          <w:tcPr>
            <w:tcW w:w="334" w:type="pct"/>
            <w:shd w:val="clear" w:color="auto" w:fill="auto"/>
            <w:vAlign w:val="center"/>
          </w:tcPr>
          <w:p w14:paraId="451D400D" w14:textId="539E372C" w:rsidR="00CF068C" w:rsidRPr="009702FF" w:rsidRDefault="00CF068C" w:rsidP="00CF068C">
            <w:pPr>
              <w:pStyle w:val="Table"/>
              <w:jc w:val="center"/>
              <w:rPr>
                <w:color w:val="000000" w:themeColor="text1"/>
                <w:sz w:val="20"/>
                <w:szCs w:val="20"/>
              </w:rPr>
            </w:pPr>
            <w:r w:rsidRPr="009702FF">
              <w:rPr>
                <w:color w:val="000000" w:themeColor="text1"/>
                <w:sz w:val="20"/>
                <w:szCs w:val="20"/>
              </w:rPr>
              <w:t>9</w:t>
            </w:r>
          </w:p>
        </w:tc>
        <w:tc>
          <w:tcPr>
            <w:tcW w:w="632" w:type="pct"/>
            <w:shd w:val="clear" w:color="auto" w:fill="auto"/>
            <w:vAlign w:val="center"/>
          </w:tcPr>
          <w:p w14:paraId="0E2F1854" w14:textId="28D3DDA8"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themeColor="text1"/>
                <w:sz w:val="20"/>
                <w:szCs w:val="20"/>
              </w:rPr>
              <w:t>-Y Mechanism</w:t>
            </w:r>
          </w:p>
        </w:tc>
        <w:tc>
          <w:tcPr>
            <w:tcW w:w="482" w:type="pct"/>
            <w:shd w:val="clear" w:color="auto" w:fill="auto"/>
            <w:vAlign w:val="center"/>
          </w:tcPr>
          <w:p w14:paraId="3FC50DAE" w14:textId="66F07429"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05AAAAC6" w14:textId="31A543B4" w:rsidR="00CF068C" w:rsidRPr="009702FF" w:rsidRDefault="00CF068C" w:rsidP="00CF068C">
            <w:pPr>
              <w:pStyle w:val="Table"/>
              <w:jc w:val="center"/>
              <w:rPr>
                <w:color w:val="000000" w:themeColor="text1"/>
                <w:sz w:val="20"/>
                <w:szCs w:val="20"/>
              </w:rPr>
            </w:pPr>
            <w:r>
              <w:rPr>
                <w:color w:val="000000"/>
                <w:sz w:val="20"/>
                <w:szCs w:val="20"/>
              </w:rPr>
              <w:t>47.5</w:t>
            </w:r>
          </w:p>
        </w:tc>
        <w:tc>
          <w:tcPr>
            <w:tcW w:w="733" w:type="pct"/>
            <w:shd w:val="clear" w:color="auto" w:fill="auto"/>
            <w:vAlign w:val="center"/>
          </w:tcPr>
          <w:p w14:paraId="7F662A3E" w14:textId="2C231F11"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0D6F9532" w14:textId="6DA7A27D"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0.6 </w:t>
            </w:r>
          </w:p>
        </w:tc>
        <w:tc>
          <w:tcPr>
            <w:tcW w:w="815" w:type="pct"/>
            <w:shd w:val="clear" w:color="auto" w:fill="auto"/>
            <w:vAlign w:val="center"/>
          </w:tcPr>
          <w:p w14:paraId="0CBB5EA2" w14:textId="3436877F" w:rsidR="00CF068C" w:rsidRPr="009702FF" w:rsidRDefault="00CF068C" w:rsidP="00CF068C">
            <w:pPr>
              <w:pStyle w:val="Table"/>
              <w:jc w:val="center"/>
              <w:rPr>
                <w:color w:val="000000" w:themeColor="text1"/>
                <w:sz w:val="20"/>
                <w:szCs w:val="20"/>
              </w:rPr>
            </w:pPr>
            <w:r w:rsidRPr="009702FF">
              <w:rPr>
                <w:color w:val="000000"/>
                <w:sz w:val="20"/>
                <w:szCs w:val="20"/>
              </w:rPr>
              <w:t xml:space="preserve"> </w:t>
            </w:r>
            <w:r>
              <w:rPr>
                <w:color w:val="000000"/>
                <w:sz w:val="20"/>
                <w:szCs w:val="20"/>
              </w:rPr>
              <w:t>10-3</w:t>
            </w:r>
          </w:p>
        </w:tc>
        <w:tc>
          <w:tcPr>
            <w:tcW w:w="743" w:type="pct"/>
            <w:shd w:val="clear" w:color="auto" w:fill="auto"/>
            <w:vAlign w:val="center"/>
          </w:tcPr>
          <w:p w14:paraId="0B2A1A90" w14:textId="1F4BB3B1"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5BADC150" w14:textId="77777777" w:rsidTr="5257A5B0">
        <w:trPr>
          <w:trHeight w:val="284"/>
        </w:trPr>
        <w:tc>
          <w:tcPr>
            <w:tcW w:w="334" w:type="pct"/>
            <w:shd w:val="clear" w:color="auto" w:fill="auto"/>
            <w:vAlign w:val="center"/>
          </w:tcPr>
          <w:p w14:paraId="26E9E9A4" w14:textId="68BF8910" w:rsidR="00CF068C" w:rsidRPr="009702FF" w:rsidRDefault="00CF068C" w:rsidP="00CF068C">
            <w:pPr>
              <w:pStyle w:val="Table"/>
              <w:jc w:val="center"/>
              <w:rPr>
                <w:color w:val="000000" w:themeColor="text1"/>
                <w:sz w:val="20"/>
                <w:szCs w:val="20"/>
              </w:rPr>
            </w:pPr>
            <w:r w:rsidRPr="009702FF">
              <w:rPr>
                <w:color w:val="000000" w:themeColor="text1"/>
                <w:sz w:val="20"/>
                <w:szCs w:val="20"/>
              </w:rPr>
              <w:t>10</w:t>
            </w:r>
          </w:p>
        </w:tc>
        <w:tc>
          <w:tcPr>
            <w:tcW w:w="632" w:type="pct"/>
            <w:shd w:val="clear" w:color="auto" w:fill="auto"/>
            <w:vAlign w:val="center"/>
          </w:tcPr>
          <w:p w14:paraId="76B4FCC3" w14:textId="76CEA1EA"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sz w:val="20"/>
                <w:szCs w:val="20"/>
              </w:rPr>
              <w:t>-Y Cover</w:t>
            </w:r>
          </w:p>
        </w:tc>
        <w:tc>
          <w:tcPr>
            <w:tcW w:w="482" w:type="pct"/>
            <w:shd w:val="clear" w:color="auto" w:fill="auto"/>
            <w:vAlign w:val="center"/>
          </w:tcPr>
          <w:p w14:paraId="1851A9EC" w14:textId="5311788A" w:rsidR="00CF068C" w:rsidRPr="009702FF" w:rsidRDefault="00CF068C" w:rsidP="00CF068C">
            <w:pPr>
              <w:pStyle w:val="Table"/>
              <w:jc w:val="center"/>
              <w:rPr>
                <w:color w:val="000000" w:themeColor="text1"/>
                <w:sz w:val="20"/>
                <w:szCs w:val="20"/>
              </w:rPr>
            </w:pPr>
            <w:r>
              <w:rPr>
                <w:color w:val="000000"/>
                <w:sz w:val="20"/>
                <w:szCs w:val="20"/>
              </w:rPr>
              <w:t>193</w:t>
            </w:r>
          </w:p>
        </w:tc>
        <w:tc>
          <w:tcPr>
            <w:tcW w:w="618" w:type="pct"/>
            <w:shd w:val="clear" w:color="auto" w:fill="auto"/>
            <w:vAlign w:val="center"/>
          </w:tcPr>
          <w:p w14:paraId="0FF07790" w14:textId="604A2BF5" w:rsidR="00CF068C" w:rsidRPr="009702FF" w:rsidRDefault="00CF068C" w:rsidP="00CF068C">
            <w:pPr>
              <w:pStyle w:val="Table"/>
              <w:jc w:val="center"/>
              <w:rPr>
                <w:color w:val="000000" w:themeColor="text1"/>
                <w:sz w:val="20"/>
                <w:szCs w:val="20"/>
              </w:rPr>
            </w:pPr>
            <w:r>
              <w:rPr>
                <w:color w:val="000000"/>
                <w:sz w:val="20"/>
                <w:szCs w:val="20"/>
              </w:rPr>
              <w:t>25.2</w:t>
            </w:r>
          </w:p>
        </w:tc>
        <w:tc>
          <w:tcPr>
            <w:tcW w:w="733" w:type="pct"/>
            <w:shd w:val="clear" w:color="auto" w:fill="auto"/>
            <w:vAlign w:val="center"/>
          </w:tcPr>
          <w:p w14:paraId="172784F7" w14:textId="18855071"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6224AD4D" w14:textId="4D6BAAE2"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5" w:type="pct"/>
            <w:shd w:val="clear" w:color="auto" w:fill="auto"/>
            <w:vAlign w:val="center"/>
          </w:tcPr>
          <w:p w14:paraId="34195E4E" w14:textId="70D7A0D8" w:rsidR="00CF068C" w:rsidRPr="009702FF" w:rsidRDefault="00CF068C" w:rsidP="00CF068C">
            <w:pPr>
              <w:pStyle w:val="Table"/>
              <w:jc w:val="center"/>
              <w:rPr>
                <w:color w:val="000000" w:themeColor="text1"/>
                <w:sz w:val="20"/>
                <w:szCs w:val="20"/>
              </w:rPr>
            </w:pPr>
            <w:r w:rsidRPr="009702FF">
              <w:rPr>
                <w:color w:val="000000"/>
                <w:sz w:val="20"/>
                <w:szCs w:val="20"/>
              </w:rPr>
              <w:t xml:space="preserve"> 12-2</w:t>
            </w:r>
          </w:p>
        </w:tc>
        <w:tc>
          <w:tcPr>
            <w:tcW w:w="743" w:type="pct"/>
            <w:shd w:val="clear" w:color="auto" w:fill="auto"/>
            <w:vAlign w:val="center"/>
          </w:tcPr>
          <w:p w14:paraId="4C43AF6D" w14:textId="5D48092A"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28AC5D7E" w14:textId="77777777" w:rsidTr="5257A5B0">
        <w:trPr>
          <w:trHeight w:val="284"/>
        </w:trPr>
        <w:tc>
          <w:tcPr>
            <w:tcW w:w="334" w:type="pct"/>
            <w:shd w:val="clear" w:color="auto" w:fill="auto"/>
            <w:vAlign w:val="center"/>
          </w:tcPr>
          <w:p w14:paraId="60BF1545" w14:textId="1885E92A" w:rsidR="00CF068C" w:rsidRPr="009702FF" w:rsidRDefault="00CF068C" w:rsidP="00CF068C">
            <w:pPr>
              <w:pStyle w:val="Table"/>
              <w:jc w:val="center"/>
              <w:rPr>
                <w:color w:val="000000" w:themeColor="text1"/>
                <w:sz w:val="20"/>
                <w:szCs w:val="20"/>
              </w:rPr>
            </w:pPr>
            <w:r w:rsidRPr="009702FF">
              <w:rPr>
                <w:color w:val="000000" w:themeColor="text1"/>
                <w:sz w:val="20"/>
                <w:szCs w:val="20"/>
              </w:rPr>
              <w:t>11</w:t>
            </w:r>
          </w:p>
        </w:tc>
        <w:tc>
          <w:tcPr>
            <w:tcW w:w="632" w:type="pct"/>
            <w:shd w:val="clear" w:color="auto" w:fill="auto"/>
            <w:vAlign w:val="center"/>
          </w:tcPr>
          <w:p w14:paraId="1D9FEB15" w14:textId="12F0D65E" w:rsidR="00CF068C" w:rsidRPr="00027112" w:rsidRDefault="00CF068C" w:rsidP="00CF068C">
            <w:pPr>
              <w:pStyle w:val="Table"/>
              <w:jc w:val="center"/>
              <w:rPr>
                <w:color w:val="000000"/>
                <w:sz w:val="20"/>
                <w:szCs w:val="20"/>
              </w:rPr>
            </w:pPr>
            <w:r w:rsidRPr="009702FF">
              <w:rPr>
                <w:color w:val="000000"/>
                <w:sz w:val="20"/>
                <w:szCs w:val="20"/>
              </w:rPr>
              <w:t>Bolt:</w:t>
            </w:r>
            <w:r>
              <w:rPr>
                <w:color w:val="000000"/>
                <w:sz w:val="20"/>
                <w:szCs w:val="20"/>
              </w:rPr>
              <w:t xml:space="preserve"> </w:t>
            </w:r>
            <w:r w:rsidRPr="009702FF">
              <w:rPr>
                <w:color w:val="000000"/>
                <w:sz w:val="20"/>
                <w:szCs w:val="20"/>
              </w:rPr>
              <w:t>+Z Panel</w:t>
            </w:r>
          </w:p>
        </w:tc>
        <w:tc>
          <w:tcPr>
            <w:tcW w:w="482" w:type="pct"/>
            <w:shd w:val="clear" w:color="auto" w:fill="auto"/>
            <w:vAlign w:val="center"/>
          </w:tcPr>
          <w:p w14:paraId="1B0A5781" w14:textId="07DC3307"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76CB9F4A" w14:textId="259E3B8E" w:rsidR="00CF068C" w:rsidRPr="009702FF" w:rsidRDefault="00CF068C" w:rsidP="00CF068C">
            <w:pPr>
              <w:pStyle w:val="Table"/>
              <w:jc w:val="center"/>
              <w:rPr>
                <w:color w:val="000000" w:themeColor="text1"/>
                <w:sz w:val="20"/>
                <w:szCs w:val="20"/>
              </w:rPr>
            </w:pPr>
            <w:r>
              <w:rPr>
                <w:color w:val="000000"/>
                <w:sz w:val="20"/>
                <w:szCs w:val="20"/>
              </w:rPr>
              <w:t>8</w:t>
            </w:r>
          </w:p>
        </w:tc>
        <w:tc>
          <w:tcPr>
            <w:tcW w:w="733" w:type="pct"/>
            <w:shd w:val="clear" w:color="auto" w:fill="auto"/>
            <w:vAlign w:val="center"/>
          </w:tcPr>
          <w:p w14:paraId="7CAAD942" w14:textId="425F9046"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415DB116" w14:textId="672EB787"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5" w:type="pct"/>
            <w:shd w:val="clear" w:color="auto" w:fill="auto"/>
            <w:vAlign w:val="center"/>
          </w:tcPr>
          <w:p w14:paraId="425F796D" w14:textId="046B3537" w:rsidR="00CF068C" w:rsidRPr="009702FF" w:rsidRDefault="00CF068C" w:rsidP="00CF068C">
            <w:pPr>
              <w:pStyle w:val="Table"/>
              <w:jc w:val="center"/>
              <w:rPr>
                <w:color w:val="000000" w:themeColor="text1"/>
                <w:sz w:val="20"/>
                <w:szCs w:val="20"/>
              </w:rPr>
            </w:pPr>
            <w:r w:rsidRPr="009702FF">
              <w:rPr>
                <w:color w:val="000000"/>
                <w:sz w:val="20"/>
                <w:szCs w:val="20"/>
              </w:rPr>
              <w:t xml:space="preserve"> </w:t>
            </w:r>
            <w:r>
              <w:rPr>
                <w:color w:val="000000"/>
                <w:sz w:val="20"/>
                <w:szCs w:val="20"/>
              </w:rPr>
              <w:t>1-10</w:t>
            </w:r>
          </w:p>
        </w:tc>
        <w:tc>
          <w:tcPr>
            <w:tcW w:w="743" w:type="pct"/>
            <w:shd w:val="clear" w:color="auto" w:fill="auto"/>
            <w:vAlign w:val="center"/>
          </w:tcPr>
          <w:p w14:paraId="63C21BAB" w14:textId="504D6A60"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048AF74F" w14:textId="77777777" w:rsidTr="5257A5B0">
        <w:trPr>
          <w:trHeight w:val="284"/>
        </w:trPr>
        <w:tc>
          <w:tcPr>
            <w:tcW w:w="334" w:type="pct"/>
            <w:shd w:val="clear" w:color="auto" w:fill="auto"/>
            <w:vAlign w:val="center"/>
          </w:tcPr>
          <w:p w14:paraId="2257CA3C" w14:textId="6B7439D1" w:rsidR="00CF068C" w:rsidRPr="009702FF" w:rsidRDefault="00CF068C" w:rsidP="00CF068C">
            <w:pPr>
              <w:pStyle w:val="Table"/>
              <w:jc w:val="center"/>
              <w:rPr>
                <w:color w:val="000000" w:themeColor="text1"/>
                <w:sz w:val="20"/>
                <w:szCs w:val="20"/>
              </w:rPr>
            </w:pPr>
            <w:r w:rsidRPr="009702FF">
              <w:rPr>
                <w:color w:val="000000" w:themeColor="text1"/>
                <w:sz w:val="20"/>
                <w:szCs w:val="20"/>
              </w:rPr>
              <w:t>12</w:t>
            </w:r>
          </w:p>
        </w:tc>
        <w:tc>
          <w:tcPr>
            <w:tcW w:w="632" w:type="pct"/>
            <w:shd w:val="clear" w:color="auto" w:fill="auto"/>
            <w:vAlign w:val="center"/>
          </w:tcPr>
          <w:p w14:paraId="1CF623C2" w14:textId="4C25F5AA" w:rsidR="00CF068C" w:rsidRPr="00027112" w:rsidRDefault="64EE60B8" w:rsidP="00CF068C">
            <w:pPr>
              <w:pStyle w:val="Table"/>
              <w:jc w:val="center"/>
              <w:rPr>
                <w:color w:val="000000"/>
                <w:sz w:val="20"/>
                <w:szCs w:val="20"/>
              </w:rPr>
            </w:pPr>
            <w:r w:rsidRPr="5257A5B0">
              <w:rPr>
                <w:color w:val="000000" w:themeColor="text1"/>
                <w:sz w:val="20"/>
                <w:szCs w:val="20"/>
              </w:rPr>
              <w:t>Bolt: -Z Panel</w:t>
            </w:r>
          </w:p>
        </w:tc>
        <w:tc>
          <w:tcPr>
            <w:tcW w:w="482" w:type="pct"/>
            <w:shd w:val="clear" w:color="auto" w:fill="auto"/>
            <w:vAlign w:val="center"/>
          </w:tcPr>
          <w:p w14:paraId="29C699A7" w14:textId="064397AE"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43015CC8" w14:textId="6A1E9552" w:rsidR="00CF068C" w:rsidRPr="009702FF" w:rsidRDefault="00CF068C" w:rsidP="00CF068C">
            <w:pPr>
              <w:pStyle w:val="Table"/>
              <w:jc w:val="center"/>
              <w:rPr>
                <w:color w:val="000000" w:themeColor="text1"/>
                <w:sz w:val="20"/>
                <w:szCs w:val="20"/>
              </w:rPr>
            </w:pPr>
            <w:r>
              <w:rPr>
                <w:color w:val="000000"/>
                <w:sz w:val="20"/>
                <w:szCs w:val="20"/>
              </w:rPr>
              <w:t>11.9</w:t>
            </w:r>
          </w:p>
        </w:tc>
        <w:tc>
          <w:tcPr>
            <w:tcW w:w="733" w:type="pct"/>
            <w:shd w:val="clear" w:color="auto" w:fill="auto"/>
            <w:vAlign w:val="center"/>
          </w:tcPr>
          <w:p w14:paraId="26513894" w14:textId="325363F3"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14F44A07" w14:textId="442E301A"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5" w:type="pct"/>
            <w:shd w:val="clear" w:color="auto" w:fill="auto"/>
            <w:vAlign w:val="center"/>
          </w:tcPr>
          <w:p w14:paraId="7AC8B439" w14:textId="69BEC9DA" w:rsidR="00CF068C" w:rsidRPr="009702FF" w:rsidRDefault="00CF068C" w:rsidP="00CF068C">
            <w:pPr>
              <w:pStyle w:val="Table"/>
              <w:jc w:val="center"/>
              <w:rPr>
                <w:color w:val="000000" w:themeColor="text1"/>
                <w:sz w:val="20"/>
                <w:szCs w:val="20"/>
              </w:rPr>
            </w:pPr>
            <w:r w:rsidRPr="009702FF">
              <w:rPr>
                <w:color w:val="000000"/>
                <w:sz w:val="20"/>
                <w:szCs w:val="20"/>
              </w:rPr>
              <w:t xml:space="preserve"> 2-6</w:t>
            </w:r>
          </w:p>
        </w:tc>
        <w:tc>
          <w:tcPr>
            <w:tcW w:w="743" w:type="pct"/>
            <w:shd w:val="clear" w:color="auto" w:fill="auto"/>
            <w:vAlign w:val="center"/>
          </w:tcPr>
          <w:p w14:paraId="00B6EC11" w14:textId="19A511F9"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72367D85" w14:textId="77777777" w:rsidTr="5257A5B0">
        <w:trPr>
          <w:trHeight w:val="284"/>
        </w:trPr>
        <w:tc>
          <w:tcPr>
            <w:tcW w:w="334" w:type="pct"/>
            <w:shd w:val="clear" w:color="auto" w:fill="auto"/>
            <w:vAlign w:val="center"/>
          </w:tcPr>
          <w:p w14:paraId="64483987" w14:textId="50C50BD1" w:rsidR="00CF068C" w:rsidRPr="009702FF" w:rsidRDefault="00CF068C" w:rsidP="00CF068C">
            <w:pPr>
              <w:pStyle w:val="Table"/>
              <w:jc w:val="center"/>
              <w:rPr>
                <w:color w:val="000000" w:themeColor="text1"/>
                <w:sz w:val="20"/>
                <w:szCs w:val="20"/>
              </w:rPr>
            </w:pPr>
            <w:r w:rsidRPr="009702FF">
              <w:rPr>
                <w:color w:val="000000" w:themeColor="text1"/>
                <w:sz w:val="20"/>
                <w:szCs w:val="20"/>
              </w:rPr>
              <w:t>13</w:t>
            </w:r>
          </w:p>
        </w:tc>
        <w:tc>
          <w:tcPr>
            <w:tcW w:w="632" w:type="pct"/>
            <w:shd w:val="clear" w:color="auto" w:fill="auto"/>
            <w:vAlign w:val="center"/>
          </w:tcPr>
          <w:p w14:paraId="41D3D6C5" w14:textId="2E54B316" w:rsidR="00CF068C" w:rsidRPr="009702FF" w:rsidRDefault="00CF068C" w:rsidP="00CF068C">
            <w:pPr>
              <w:pStyle w:val="Table"/>
              <w:jc w:val="center"/>
              <w:rPr>
                <w:color w:val="000000" w:themeColor="text1"/>
                <w:sz w:val="20"/>
                <w:szCs w:val="20"/>
              </w:rPr>
            </w:pPr>
            <w:r w:rsidRPr="009702FF">
              <w:rPr>
                <w:color w:val="000000"/>
                <w:sz w:val="20"/>
                <w:szCs w:val="20"/>
              </w:rPr>
              <w:t>Main Structure</w:t>
            </w:r>
          </w:p>
        </w:tc>
        <w:tc>
          <w:tcPr>
            <w:tcW w:w="482" w:type="pct"/>
            <w:shd w:val="clear" w:color="auto" w:fill="auto"/>
            <w:vAlign w:val="center"/>
          </w:tcPr>
          <w:p w14:paraId="76E31E87" w14:textId="3AF83295" w:rsidR="00CF068C" w:rsidRPr="009702FF" w:rsidRDefault="00CF068C" w:rsidP="00CF068C">
            <w:pPr>
              <w:pStyle w:val="Table"/>
              <w:jc w:val="center"/>
              <w:rPr>
                <w:color w:val="000000" w:themeColor="text1"/>
                <w:sz w:val="20"/>
                <w:szCs w:val="20"/>
              </w:rPr>
            </w:pPr>
            <w:r>
              <w:rPr>
                <w:color w:val="000000"/>
                <w:sz w:val="20"/>
                <w:szCs w:val="20"/>
              </w:rPr>
              <w:t>213</w:t>
            </w:r>
          </w:p>
        </w:tc>
        <w:tc>
          <w:tcPr>
            <w:tcW w:w="618" w:type="pct"/>
            <w:shd w:val="clear" w:color="auto" w:fill="auto"/>
            <w:vAlign w:val="center"/>
          </w:tcPr>
          <w:p w14:paraId="02170E84" w14:textId="062BC562" w:rsidR="00CF068C" w:rsidRPr="009702FF" w:rsidRDefault="00CF068C" w:rsidP="00CF068C">
            <w:pPr>
              <w:pStyle w:val="Table"/>
              <w:jc w:val="center"/>
              <w:rPr>
                <w:color w:val="000000" w:themeColor="text1"/>
                <w:sz w:val="20"/>
                <w:szCs w:val="20"/>
              </w:rPr>
            </w:pPr>
            <w:r>
              <w:rPr>
                <w:color w:val="000000"/>
                <w:sz w:val="20"/>
                <w:szCs w:val="20"/>
              </w:rPr>
              <w:t>132.9</w:t>
            </w:r>
          </w:p>
        </w:tc>
        <w:tc>
          <w:tcPr>
            <w:tcW w:w="733" w:type="pct"/>
            <w:shd w:val="clear" w:color="auto" w:fill="auto"/>
            <w:vAlign w:val="center"/>
          </w:tcPr>
          <w:p w14:paraId="49949FF7" w14:textId="583FF8F2"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65C9A18B" w14:textId="293E4C88"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0.1 </w:t>
            </w:r>
          </w:p>
        </w:tc>
        <w:tc>
          <w:tcPr>
            <w:tcW w:w="815" w:type="pct"/>
            <w:shd w:val="clear" w:color="auto" w:fill="auto"/>
            <w:vAlign w:val="center"/>
          </w:tcPr>
          <w:p w14:paraId="03474809" w14:textId="31332DFE" w:rsidR="00CF068C" w:rsidRPr="009702FF" w:rsidRDefault="00CF068C" w:rsidP="00CF068C">
            <w:pPr>
              <w:pStyle w:val="Table"/>
              <w:jc w:val="center"/>
              <w:rPr>
                <w:color w:val="000000" w:themeColor="text1"/>
                <w:sz w:val="20"/>
                <w:szCs w:val="20"/>
              </w:rPr>
            </w:pPr>
            <w:r w:rsidRPr="009702FF">
              <w:rPr>
                <w:color w:val="000000"/>
                <w:sz w:val="20"/>
                <w:szCs w:val="20"/>
              </w:rPr>
              <w:t xml:space="preserve"> 1</w:t>
            </w:r>
            <w:r>
              <w:rPr>
                <w:color w:val="000000"/>
                <w:sz w:val="20"/>
                <w:szCs w:val="20"/>
              </w:rPr>
              <w:t>3-6</w:t>
            </w:r>
          </w:p>
        </w:tc>
        <w:tc>
          <w:tcPr>
            <w:tcW w:w="743" w:type="pct"/>
            <w:shd w:val="clear" w:color="auto" w:fill="auto"/>
            <w:vAlign w:val="center"/>
          </w:tcPr>
          <w:p w14:paraId="60A34261" w14:textId="00A91E59" w:rsidR="00CF068C" w:rsidRPr="009702FF" w:rsidRDefault="00CF068C" w:rsidP="00CF068C">
            <w:pPr>
              <w:pStyle w:val="Table"/>
              <w:jc w:val="center"/>
              <w:rPr>
                <w:color w:val="000000" w:themeColor="text1"/>
                <w:sz w:val="20"/>
                <w:szCs w:val="20"/>
              </w:rPr>
            </w:pPr>
            <w:r w:rsidRPr="009702FF">
              <w:rPr>
                <w:color w:val="000000"/>
                <w:sz w:val="20"/>
                <w:szCs w:val="20"/>
              </w:rPr>
              <w:t>No</w:t>
            </w:r>
          </w:p>
        </w:tc>
      </w:tr>
      <w:tr w:rsidR="00CF068C" w:rsidRPr="009702FF" w14:paraId="0BE6D908" w14:textId="77777777" w:rsidTr="5257A5B0">
        <w:trPr>
          <w:trHeight w:val="284"/>
        </w:trPr>
        <w:tc>
          <w:tcPr>
            <w:tcW w:w="334" w:type="pct"/>
            <w:shd w:val="clear" w:color="auto" w:fill="auto"/>
            <w:vAlign w:val="center"/>
          </w:tcPr>
          <w:p w14:paraId="23CCA6F1" w14:textId="6CFFE49E" w:rsidR="00CF068C" w:rsidRPr="009702FF" w:rsidRDefault="00CF068C" w:rsidP="00CF068C">
            <w:pPr>
              <w:pStyle w:val="Table"/>
              <w:jc w:val="center"/>
              <w:rPr>
                <w:color w:val="000000" w:themeColor="text1"/>
                <w:sz w:val="20"/>
                <w:szCs w:val="20"/>
              </w:rPr>
            </w:pPr>
            <w:r w:rsidRPr="009702FF">
              <w:rPr>
                <w:color w:val="000000" w:themeColor="text1"/>
                <w:sz w:val="20"/>
                <w:szCs w:val="20"/>
              </w:rPr>
              <w:t>14</w:t>
            </w:r>
          </w:p>
        </w:tc>
        <w:tc>
          <w:tcPr>
            <w:tcW w:w="632" w:type="pct"/>
            <w:shd w:val="clear" w:color="auto" w:fill="auto"/>
            <w:vAlign w:val="center"/>
          </w:tcPr>
          <w:p w14:paraId="7D2D259E" w14:textId="702F2E88" w:rsidR="00CF068C" w:rsidRPr="009702FF" w:rsidRDefault="00CF068C" w:rsidP="00CF068C">
            <w:pPr>
              <w:pStyle w:val="Table"/>
              <w:jc w:val="center"/>
              <w:rPr>
                <w:color w:val="000000" w:themeColor="text1"/>
                <w:sz w:val="20"/>
                <w:szCs w:val="20"/>
              </w:rPr>
            </w:pPr>
            <w:r w:rsidRPr="009702FF">
              <w:rPr>
                <w:color w:val="000000"/>
                <w:sz w:val="20"/>
                <w:szCs w:val="20"/>
              </w:rPr>
              <w:t>Deployment Switch</w:t>
            </w:r>
          </w:p>
        </w:tc>
        <w:tc>
          <w:tcPr>
            <w:tcW w:w="482" w:type="pct"/>
            <w:shd w:val="clear" w:color="auto" w:fill="auto"/>
            <w:vAlign w:val="center"/>
          </w:tcPr>
          <w:p w14:paraId="480915D5" w14:textId="03154E04" w:rsidR="00CF068C" w:rsidRPr="009702FF" w:rsidRDefault="00CF068C" w:rsidP="00CF068C">
            <w:pPr>
              <w:pStyle w:val="Table"/>
              <w:jc w:val="center"/>
              <w:rPr>
                <w:color w:val="000000" w:themeColor="text1"/>
                <w:sz w:val="20"/>
                <w:szCs w:val="20"/>
              </w:rPr>
            </w:pPr>
            <w:r>
              <w:rPr>
                <w:color w:val="000000"/>
                <w:sz w:val="20"/>
                <w:szCs w:val="20"/>
              </w:rPr>
              <w:t>211</w:t>
            </w:r>
          </w:p>
        </w:tc>
        <w:tc>
          <w:tcPr>
            <w:tcW w:w="618" w:type="pct"/>
            <w:shd w:val="clear" w:color="auto" w:fill="auto"/>
            <w:vAlign w:val="center"/>
          </w:tcPr>
          <w:p w14:paraId="1F977AE7" w14:textId="635E9870" w:rsidR="00CF068C" w:rsidRPr="009702FF" w:rsidRDefault="00CF068C" w:rsidP="00CF068C">
            <w:pPr>
              <w:pStyle w:val="Table"/>
              <w:jc w:val="center"/>
              <w:rPr>
                <w:color w:val="000000" w:themeColor="text1"/>
                <w:sz w:val="20"/>
                <w:szCs w:val="20"/>
              </w:rPr>
            </w:pPr>
            <w:r>
              <w:rPr>
                <w:color w:val="000000"/>
                <w:sz w:val="20"/>
                <w:szCs w:val="20"/>
              </w:rPr>
              <w:t>64.8</w:t>
            </w:r>
          </w:p>
        </w:tc>
        <w:tc>
          <w:tcPr>
            <w:tcW w:w="733" w:type="pct"/>
            <w:shd w:val="clear" w:color="auto" w:fill="auto"/>
            <w:vAlign w:val="center"/>
          </w:tcPr>
          <w:p w14:paraId="1152A053" w14:textId="3F0AE83E" w:rsidR="00CF068C" w:rsidRPr="009702FF" w:rsidRDefault="00CF068C" w:rsidP="00CF068C">
            <w:pPr>
              <w:pStyle w:val="Table"/>
              <w:jc w:val="center"/>
              <w:rPr>
                <w:color w:val="000000" w:themeColor="text1"/>
                <w:sz w:val="20"/>
                <w:szCs w:val="20"/>
              </w:rPr>
            </w:pPr>
            <w:r>
              <w:rPr>
                <w:color w:val="000000"/>
                <w:sz w:val="20"/>
                <w:szCs w:val="20"/>
              </w:rPr>
              <w:t>505</w:t>
            </w:r>
          </w:p>
        </w:tc>
        <w:tc>
          <w:tcPr>
            <w:tcW w:w="642" w:type="pct"/>
            <w:shd w:val="clear" w:color="auto" w:fill="auto"/>
            <w:noWrap/>
            <w:vAlign w:val="center"/>
          </w:tcPr>
          <w:p w14:paraId="29DD50AB" w14:textId="207C5E0E" w:rsidR="00CF068C" w:rsidRPr="009702FF" w:rsidRDefault="00CF068C" w:rsidP="00CF068C">
            <w:pPr>
              <w:pStyle w:val="Table"/>
              <w:jc w:val="center"/>
              <w:rPr>
                <w:color w:val="000000" w:themeColor="text1"/>
                <w:sz w:val="20"/>
                <w:szCs w:val="20"/>
              </w:rPr>
            </w:pPr>
            <w:r>
              <w:rPr>
                <w:rFonts w:ascii="TimesNewRomanPSMT" w:hAnsi="TimesNewRomanPSMT" w:cs="TimesNewRomanPSMT"/>
                <w:color w:val="000000"/>
                <w:sz w:val="20"/>
                <w:szCs w:val="20"/>
              </w:rPr>
              <w:t xml:space="preserve">0.5 </w:t>
            </w:r>
          </w:p>
        </w:tc>
        <w:tc>
          <w:tcPr>
            <w:tcW w:w="815" w:type="pct"/>
            <w:shd w:val="clear" w:color="auto" w:fill="auto"/>
            <w:vAlign w:val="center"/>
          </w:tcPr>
          <w:p w14:paraId="2A6C72A9" w14:textId="23954DB4" w:rsidR="00CF068C" w:rsidRPr="009702FF" w:rsidRDefault="00CF068C" w:rsidP="00CF068C">
            <w:pPr>
              <w:pStyle w:val="Table"/>
              <w:jc w:val="center"/>
              <w:rPr>
                <w:color w:val="000000" w:themeColor="text1"/>
                <w:sz w:val="20"/>
                <w:szCs w:val="20"/>
              </w:rPr>
            </w:pPr>
            <w:r>
              <w:rPr>
                <w:color w:val="000000" w:themeColor="text1"/>
                <w:sz w:val="20"/>
                <w:szCs w:val="20"/>
              </w:rPr>
              <w:t>14-3</w:t>
            </w:r>
          </w:p>
        </w:tc>
        <w:tc>
          <w:tcPr>
            <w:tcW w:w="743" w:type="pct"/>
            <w:shd w:val="clear" w:color="auto" w:fill="auto"/>
            <w:vAlign w:val="center"/>
          </w:tcPr>
          <w:p w14:paraId="1D777C43" w14:textId="4FE25EB3" w:rsidR="00CF068C" w:rsidRPr="009702FF" w:rsidRDefault="00CF068C" w:rsidP="00CF068C">
            <w:pPr>
              <w:pStyle w:val="Table"/>
              <w:jc w:val="center"/>
              <w:rPr>
                <w:color w:val="000000" w:themeColor="text1"/>
                <w:sz w:val="20"/>
                <w:szCs w:val="20"/>
              </w:rPr>
            </w:pPr>
            <w:r w:rsidRPr="009702FF">
              <w:rPr>
                <w:color w:val="000000"/>
                <w:sz w:val="20"/>
                <w:szCs w:val="20"/>
              </w:rPr>
              <w:t>No</w:t>
            </w:r>
          </w:p>
        </w:tc>
      </w:tr>
    </w:tbl>
    <w:p w14:paraId="212D05D4" w14:textId="77777777" w:rsidR="00F57EAA" w:rsidRPr="00E17EF1" w:rsidRDefault="00F57EAA" w:rsidP="00C51BC7">
      <w:pPr>
        <w:widowControl/>
        <w:spacing w:line="276" w:lineRule="auto"/>
        <w:ind w:firstLine="0"/>
        <w:jc w:val="center"/>
        <w:rPr>
          <w:rFonts w:eastAsia="Times New Roman"/>
          <w:b/>
          <w:color w:val="000000"/>
          <w:u w:val="single"/>
        </w:rPr>
      </w:pPr>
    </w:p>
    <w:p w14:paraId="786D97E0" w14:textId="3359ACE0" w:rsidR="00D36987" w:rsidRPr="00E17EF1" w:rsidRDefault="00D36987" w:rsidP="00C51BC7">
      <w:pPr>
        <w:widowControl/>
        <w:spacing w:line="276" w:lineRule="auto"/>
        <w:ind w:firstLine="0"/>
        <w:jc w:val="center"/>
        <w:rPr>
          <w:rFonts w:eastAsia="Times New Roman"/>
        </w:rPr>
      </w:pPr>
      <w:r w:rsidRPr="00E17EF1">
        <w:rPr>
          <w:rFonts w:eastAsia="Times New Roman"/>
          <w:b/>
          <w:color w:val="000000"/>
          <w:u w:val="single"/>
        </w:rPr>
        <w:t>Table 5.</w:t>
      </w:r>
      <w:r w:rsidR="00C51BC7" w:rsidRPr="00E17EF1">
        <w:rPr>
          <w:rFonts w:eastAsia="Times New Roman"/>
          <w:b/>
          <w:color w:val="000000"/>
          <w:u w:val="single"/>
        </w:rPr>
        <w:t>5</w:t>
      </w:r>
      <w:r w:rsidRPr="00E17EF1">
        <w:rPr>
          <w:rFonts w:eastAsia="Times New Roman"/>
          <w:b/>
          <w:color w:val="000000"/>
          <w:u w:val="single"/>
        </w:rPr>
        <w:t>.3-5 Fastener Analysis Result for Nominal Case Z-axis (STA3)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10"/>
        <w:gridCol w:w="1143"/>
        <w:gridCol w:w="876"/>
        <w:gridCol w:w="1075"/>
        <w:gridCol w:w="1329"/>
        <w:gridCol w:w="1165"/>
        <w:gridCol w:w="1475"/>
        <w:gridCol w:w="1343"/>
      </w:tblGrid>
      <w:tr w:rsidR="006D43D8" w:rsidRPr="006D43D8" w14:paraId="17866A1B" w14:textId="77777777" w:rsidTr="00157FAC">
        <w:trPr>
          <w:trHeight w:val="284"/>
        </w:trPr>
        <w:tc>
          <w:tcPr>
            <w:tcW w:w="338" w:type="pct"/>
            <w:shd w:val="clear" w:color="auto" w:fill="auto"/>
            <w:vAlign w:val="center"/>
            <w:hideMark/>
          </w:tcPr>
          <w:p w14:paraId="50228FAF" w14:textId="77777777"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No.</w:t>
            </w:r>
          </w:p>
        </w:tc>
        <w:tc>
          <w:tcPr>
            <w:tcW w:w="634" w:type="pct"/>
            <w:shd w:val="clear" w:color="auto" w:fill="auto"/>
            <w:vAlign w:val="center"/>
            <w:hideMark/>
          </w:tcPr>
          <w:p w14:paraId="58EF0669" w14:textId="77777777"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Group Name</w:t>
            </w:r>
          </w:p>
        </w:tc>
        <w:tc>
          <w:tcPr>
            <w:tcW w:w="486" w:type="pct"/>
            <w:shd w:val="clear" w:color="auto" w:fill="auto"/>
            <w:vAlign w:val="center"/>
            <w:hideMark/>
          </w:tcPr>
          <w:p w14:paraId="64D5E22D" w14:textId="4B558342" w:rsidR="00C51BC7" w:rsidRPr="006D43D8" w:rsidRDefault="00C51BC7" w:rsidP="005E7B80">
            <w:pPr>
              <w:pStyle w:val="Table"/>
              <w:jc w:val="center"/>
              <w:rPr>
                <w:b/>
                <w:bCs/>
                <w:color w:val="000000" w:themeColor="text1"/>
                <w:sz w:val="20"/>
                <w:szCs w:val="20"/>
              </w:rPr>
            </w:pPr>
            <w:r w:rsidRPr="006D43D8">
              <w:rPr>
                <w:b/>
                <w:bCs/>
                <w:color w:val="000000" w:themeColor="text1"/>
                <w:sz w:val="20"/>
                <w:szCs w:val="20"/>
              </w:rPr>
              <w:t>Pre-load Stress</w:t>
            </w:r>
            <w:r w:rsidR="005E7B80">
              <w:rPr>
                <w:b/>
                <w:bCs/>
                <w:color w:val="000000" w:themeColor="text1"/>
                <w:sz w:val="20"/>
                <w:szCs w:val="20"/>
              </w:rPr>
              <w:t xml:space="preserve"> </w:t>
            </w:r>
            <w:r w:rsidRPr="006D43D8">
              <w:rPr>
                <w:b/>
                <w:bCs/>
                <w:color w:val="000000" w:themeColor="text1"/>
                <w:sz w:val="20"/>
                <w:szCs w:val="20"/>
              </w:rPr>
              <w:t>[MPa]</w:t>
            </w:r>
          </w:p>
        </w:tc>
        <w:tc>
          <w:tcPr>
            <w:tcW w:w="596" w:type="pct"/>
            <w:shd w:val="clear" w:color="auto" w:fill="auto"/>
            <w:vAlign w:val="center"/>
            <w:hideMark/>
          </w:tcPr>
          <w:p w14:paraId="7C52D819" w14:textId="58155F10" w:rsidR="00C51BC7" w:rsidRPr="006D43D8" w:rsidRDefault="00C51BC7" w:rsidP="005E7B80">
            <w:pPr>
              <w:pStyle w:val="Table"/>
              <w:jc w:val="center"/>
              <w:rPr>
                <w:b/>
                <w:bCs/>
                <w:color w:val="000000" w:themeColor="text1"/>
                <w:sz w:val="20"/>
                <w:szCs w:val="20"/>
              </w:rPr>
            </w:pPr>
            <w:r w:rsidRPr="006D43D8">
              <w:rPr>
                <w:b/>
                <w:bCs/>
                <w:color w:val="000000" w:themeColor="text1"/>
                <w:sz w:val="20"/>
                <w:szCs w:val="20"/>
              </w:rPr>
              <w:t>External Stress</w:t>
            </w:r>
            <w:r w:rsidR="005E7B80">
              <w:rPr>
                <w:b/>
                <w:bCs/>
                <w:color w:val="000000" w:themeColor="text1"/>
                <w:sz w:val="20"/>
                <w:szCs w:val="20"/>
              </w:rPr>
              <w:t xml:space="preserve"> </w:t>
            </w:r>
            <w:r w:rsidRPr="006D43D8">
              <w:rPr>
                <w:b/>
                <w:bCs/>
                <w:color w:val="000000" w:themeColor="text1"/>
                <w:sz w:val="20"/>
                <w:szCs w:val="20"/>
              </w:rPr>
              <w:t>[MPa]</w:t>
            </w:r>
          </w:p>
        </w:tc>
        <w:tc>
          <w:tcPr>
            <w:tcW w:w="737" w:type="pct"/>
            <w:shd w:val="clear" w:color="auto" w:fill="auto"/>
            <w:vAlign w:val="center"/>
            <w:hideMark/>
          </w:tcPr>
          <w:p w14:paraId="11392BAC" w14:textId="77777777"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Ultimate Strength [MPa]</w:t>
            </w:r>
          </w:p>
        </w:tc>
        <w:tc>
          <w:tcPr>
            <w:tcW w:w="646" w:type="pct"/>
            <w:shd w:val="clear" w:color="auto" w:fill="auto"/>
            <w:vAlign w:val="center"/>
            <w:hideMark/>
          </w:tcPr>
          <w:p w14:paraId="594D313C" w14:textId="77777777"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MS (FS=2)</w:t>
            </w:r>
          </w:p>
        </w:tc>
        <w:tc>
          <w:tcPr>
            <w:tcW w:w="818" w:type="pct"/>
            <w:shd w:val="clear" w:color="auto" w:fill="auto"/>
            <w:vAlign w:val="center"/>
            <w:hideMark/>
          </w:tcPr>
          <w:p w14:paraId="0166BD24" w14:textId="42FBDFC3"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Screw No. with Max Stress (Table 5.5.3-2)</w:t>
            </w:r>
          </w:p>
        </w:tc>
        <w:tc>
          <w:tcPr>
            <w:tcW w:w="745" w:type="pct"/>
            <w:shd w:val="clear" w:color="auto" w:fill="auto"/>
            <w:vAlign w:val="center"/>
            <w:hideMark/>
          </w:tcPr>
          <w:p w14:paraId="5D72C898" w14:textId="77777777" w:rsidR="00C51BC7" w:rsidRPr="006D43D8" w:rsidRDefault="00C51BC7" w:rsidP="00C51BC7">
            <w:pPr>
              <w:pStyle w:val="Table"/>
              <w:jc w:val="center"/>
              <w:rPr>
                <w:b/>
                <w:bCs/>
                <w:color w:val="000000" w:themeColor="text1"/>
                <w:sz w:val="20"/>
                <w:szCs w:val="20"/>
              </w:rPr>
            </w:pPr>
            <w:r w:rsidRPr="006D43D8">
              <w:rPr>
                <w:b/>
                <w:bCs/>
                <w:color w:val="000000" w:themeColor="text1"/>
                <w:sz w:val="20"/>
                <w:szCs w:val="20"/>
              </w:rPr>
              <w:t>NDE Required?</w:t>
            </w:r>
          </w:p>
        </w:tc>
      </w:tr>
      <w:tr w:rsidR="002721AA" w:rsidRPr="006D43D8" w14:paraId="11CA07E5" w14:textId="77777777" w:rsidTr="00157FAC">
        <w:trPr>
          <w:trHeight w:val="284"/>
        </w:trPr>
        <w:tc>
          <w:tcPr>
            <w:tcW w:w="338" w:type="pct"/>
            <w:shd w:val="clear" w:color="auto" w:fill="auto"/>
            <w:vAlign w:val="center"/>
          </w:tcPr>
          <w:p w14:paraId="40FCF08B" w14:textId="6C22A385" w:rsidR="002721AA" w:rsidRPr="006D43D8" w:rsidRDefault="002721AA" w:rsidP="002721AA">
            <w:pPr>
              <w:pStyle w:val="Table"/>
              <w:jc w:val="center"/>
              <w:rPr>
                <w:color w:val="000000" w:themeColor="text1"/>
                <w:sz w:val="20"/>
                <w:szCs w:val="20"/>
              </w:rPr>
            </w:pPr>
            <w:r>
              <w:rPr>
                <w:rFonts w:hint="eastAsia"/>
                <w:color w:val="000000" w:themeColor="text1"/>
                <w:sz w:val="20"/>
                <w:szCs w:val="20"/>
              </w:rPr>
              <w:t>1</w:t>
            </w:r>
          </w:p>
        </w:tc>
        <w:tc>
          <w:tcPr>
            <w:tcW w:w="634" w:type="pct"/>
            <w:shd w:val="clear" w:color="auto" w:fill="auto"/>
            <w:vAlign w:val="center"/>
          </w:tcPr>
          <w:p w14:paraId="42A4D2F2" w14:textId="6EC94FF8"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w:t>
            </w:r>
            <w:r>
              <w:rPr>
                <w:color w:val="000000" w:themeColor="text1"/>
                <w:sz w:val="20"/>
                <w:szCs w:val="20"/>
              </w:rPr>
              <w:t>X</w:t>
            </w:r>
            <w:r w:rsidRPr="006D43D8">
              <w:rPr>
                <w:color w:val="000000" w:themeColor="text1"/>
                <w:sz w:val="20"/>
                <w:szCs w:val="20"/>
              </w:rPr>
              <w:t xml:space="preserve"> Panel</w:t>
            </w:r>
          </w:p>
        </w:tc>
        <w:tc>
          <w:tcPr>
            <w:tcW w:w="486" w:type="pct"/>
            <w:shd w:val="clear" w:color="auto" w:fill="auto"/>
            <w:vAlign w:val="center"/>
          </w:tcPr>
          <w:p w14:paraId="483D6E92" w14:textId="5E30F628"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77C7BD03" w14:textId="176049C8" w:rsidR="002721AA" w:rsidRPr="006D43D8" w:rsidRDefault="002721AA" w:rsidP="002721AA">
            <w:pPr>
              <w:pStyle w:val="Table"/>
              <w:jc w:val="center"/>
              <w:rPr>
                <w:color w:val="000000" w:themeColor="text1"/>
                <w:sz w:val="20"/>
                <w:szCs w:val="20"/>
              </w:rPr>
            </w:pPr>
            <w:r>
              <w:rPr>
                <w:color w:val="000000"/>
                <w:sz w:val="20"/>
                <w:szCs w:val="20"/>
              </w:rPr>
              <w:t>9.4</w:t>
            </w:r>
          </w:p>
        </w:tc>
        <w:tc>
          <w:tcPr>
            <w:tcW w:w="737" w:type="pct"/>
            <w:shd w:val="clear" w:color="auto" w:fill="auto"/>
            <w:vAlign w:val="center"/>
          </w:tcPr>
          <w:p w14:paraId="44AB2476" w14:textId="63FB2AB0"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74A28CD2" w14:textId="100AA7FA"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8" w:type="pct"/>
            <w:shd w:val="clear" w:color="auto" w:fill="auto"/>
            <w:vAlign w:val="center"/>
          </w:tcPr>
          <w:p w14:paraId="1B0138D8" w14:textId="31D54BE6"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3-4</w:t>
            </w:r>
          </w:p>
        </w:tc>
        <w:tc>
          <w:tcPr>
            <w:tcW w:w="745" w:type="pct"/>
            <w:shd w:val="clear" w:color="auto" w:fill="auto"/>
            <w:vAlign w:val="center"/>
          </w:tcPr>
          <w:p w14:paraId="18EE8752" w14:textId="083ED941"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755B3355" w14:textId="77777777" w:rsidTr="00157FAC">
        <w:trPr>
          <w:trHeight w:val="284"/>
        </w:trPr>
        <w:tc>
          <w:tcPr>
            <w:tcW w:w="338" w:type="pct"/>
            <w:shd w:val="clear" w:color="auto" w:fill="auto"/>
            <w:vAlign w:val="center"/>
          </w:tcPr>
          <w:p w14:paraId="02A89741" w14:textId="1A8817E5" w:rsidR="002721AA" w:rsidRPr="006D43D8" w:rsidRDefault="002721AA" w:rsidP="002721AA">
            <w:pPr>
              <w:pStyle w:val="Table"/>
              <w:jc w:val="center"/>
              <w:rPr>
                <w:color w:val="000000" w:themeColor="text1"/>
                <w:sz w:val="20"/>
                <w:szCs w:val="20"/>
              </w:rPr>
            </w:pPr>
            <w:r>
              <w:rPr>
                <w:rFonts w:hint="eastAsia"/>
                <w:color w:val="000000" w:themeColor="text1"/>
                <w:sz w:val="20"/>
                <w:szCs w:val="20"/>
              </w:rPr>
              <w:t>2</w:t>
            </w:r>
          </w:p>
        </w:tc>
        <w:tc>
          <w:tcPr>
            <w:tcW w:w="634" w:type="pct"/>
            <w:shd w:val="clear" w:color="auto" w:fill="auto"/>
            <w:vAlign w:val="center"/>
          </w:tcPr>
          <w:p w14:paraId="18BF563F" w14:textId="7AB8E0BC"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w:t>
            </w:r>
            <w:r>
              <w:rPr>
                <w:color w:val="000000" w:themeColor="text1"/>
                <w:sz w:val="20"/>
                <w:szCs w:val="20"/>
              </w:rPr>
              <w:t>X</w:t>
            </w:r>
            <w:r w:rsidRPr="006D43D8">
              <w:rPr>
                <w:color w:val="000000" w:themeColor="text1"/>
                <w:sz w:val="20"/>
                <w:szCs w:val="20"/>
              </w:rPr>
              <w:t xml:space="preserve"> Panel</w:t>
            </w:r>
          </w:p>
        </w:tc>
        <w:tc>
          <w:tcPr>
            <w:tcW w:w="486" w:type="pct"/>
            <w:shd w:val="clear" w:color="auto" w:fill="auto"/>
            <w:vAlign w:val="center"/>
          </w:tcPr>
          <w:p w14:paraId="7F5C5E81" w14:textId="03DACFD5"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15A26920" w14:textId="7C63BFB8" w:rsidR="002721AA" w:rsidRPr="006D43D8" w:rsidRDefault="002721AA" w:rsidP="002721AA">
            <w:pPr>
              <w:pStyle w:val="Table"/>
              <w:jc w:val="center"/>
              <w:rPr>
                <w:color w:val="000000" w:themeColor="text1"/>
                <w:sz w:val="20"/>
                <w:szCs w:val="20"/>
              </w:rPr>
            </w:pPr>
            <w:r>
              <w:rPr>
                <w:color w:val="000000"/>
                <w:sz w:val="20"/>
                <w:szCs w:val="20"/>
              </w:rPr>
              <w:t>16</w:t>
            </w:r>
          </w:p>
        </w:tc>
        <w:tc>
          <w:tcPr>
            <w:tcW w:w="737" w:type="pct"/>
            <w:shd w:val="clear" w:color="auto" w:fill="auto"/>
            <w:vAlign w:val="center"/>
          </w:tcPr>
          <w:p w14:paraId="12A79BDD" w14:textId="19BEEF88"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43131958" w14:textId="5D709BCE"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4EC01750" w14:textId="7973C359"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4-3</w:t>
            </w:r>
          </w:p>
        </w:tc>
        <w:tc>
          <w:tcPr>
            <w:tcW w:w="745" w:type="pct"/>
            <w:shd w:val="clear" w:color="auto" w:fill="auto"/>
            <w:vAlign w:val="center"/>
          </w:tcPr>
          <w:p w14:paraId="3A4B49CE" w14:textId="3A34DB39"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57B1A544" w14:textId="77777777" w:rsidTr="00157FAC">
        <w:trPr>
          <w:trHeight w:val="284"/>
        </w:trPr>
        <w:tc>
          <w:tcPr>
            <w:tcW w:w="338" w:type="pct"/>
            <w:shd w:val="clear" w:color="auto" w:fill="auto"/>
            <w:vAlign w:val="center"/>
            <w:hideMark/>
          </w:tcPr>
          <w:p w14:paraId="09CA0770" w14:textId="186F2A0F" w:rsidR="002721AA" w:rsidRPr="006D43D8" w:rsidRDefault="002721AA" w:rsidP="002721AA">
            <w:pPr>
              <w:pStyle w:val="Table"/>
              <w:jc w:val="center"/>
              <w:rPr>
                <w:color w:val="000000" w:themeColor="text1"/>
                <w:sz w:val="20"/>
                <w:szCs w:val="20"/>
              </w:rPr>
            </w:pPr>
            <w:r>
              <w:rPr>
                <w:color w:val="000000" w:themeColor="text1"/>
                <w:sz w:val="20"/>
                <w:szCs w:val="20"/>
              </w:rPr>
              <w:t>3</w:t>
            </w:r>
          </w:p>
        </w:tc>
        <w:tc>
          <w:tcPr>
            <w:tcW w:w="634" w:type="pct"/>
            <w:shd w:val="clear" w:color="auto" w:fill="auto"/>
            <w:vAlign w:val="center"/>
            <w:hideMark/>
          </w:tcPr>
          <w:p w14:paraId="268C1660" w14:textId="0E4FFA63"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w:t>
            </w:r>
            <w:r>
              <w:rPr>
                <w:color w:val="000000" w:themeColor="text1"/>
                <w:sz w:val="20"/>
                <w:szCs w:val="20"/>
              </w:rPr>
              <w:t>Y</w:t>
            </w:r>
            <w:r w:rsidRPr="006D43D8">
              <w:rPr>
                <w:color w:val="000000" w:themeColor="text1"/>
                <w:sz w:val="20"/>
                <w:szCs w:val="20"/>
              </w:rPr>
              <w:t xml:space="preserve"> Panel</w:t>
            </w:r>
          </w:p>
        </w:tc>
        <w:tc>
          <w:tcPr>
            <w:tcW w:w="486" w:type="pct"/>
            <w:shd w:val="clear" w:color="auto" w:fill="auto"/>
            <w:vAlign w:val="center"/>
            <w:hideMark/>
          </w:tcPr>
          <w:p w14:paraId="6743392D" w14:textId="44162832"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hideMark/>
          </w:tcPr>
          <w:p w14:paraId="18F562CE" w14:textId="2110D165" w:rsidR="002721AA" w:rsidRPr="006D43D8" w:rsidRDefault="002721AA" w:rsidP="002721AA">
            <w:pPr>
              <w:pStyle w:val="Table"/>
              <w:jc w:val="center"/>
              <w:rPr>
                <w:color w:val="000000" w:themeColor="text1"/>
                <w:sz w:val="20"/>
                <w:szCs w:val="20"/>
              </w:rPr>
            </w:pPr>
            <w:r>
              <w:rPr>
                <w:color w:val="000000"/>
                <w:sz w:val="20"/>
                <w:szCs w:val="20"/>
              </w:rPr>
              <w:t>13.3</w:t>
            </w:r>
          </w:p>
        </w:tc>
        <w:tc>
          <w:tcPr>
            <w:tcW w:w="737" w:type="pct"/>
            <w:shd w:val="clear" w:color="auto" w:fill="auto"/>
            <w:vAlign w:val="center"/>
            <w:hideMark/>
          </w:tcPr>
          <w:p w14:paraId="18DC46C4" w14:textId="1D3DD142"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55937D15" w14:textId="54344C14" w:rsidR="002721AA" w:rsidRPr="006D43D8" w:rsidRDefault="002721AA" w:rsidP="002721AA">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1.1 </w:t>
            </w:r>
          </w:p>
        </w:tc>
        <w:tc>
          <w:tcPr>
            <w:tcW w:w="818" w:type="pct"/>
            <w:shd w:val="clear" w:color="auto" w:fill="auto"/>
            <w:vAlign w:val="center"/>
            <w:hideMark/>
          </w:tcPr>
          <w:p w14:paraId="16326B18" w14:textId="7AF28B35"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7-4</w:t>
            </w:r>
          </w:p>
        </w:tc>
        <w:tc>
          <w:tcPr>
            <w:tcW w:w="745" w:type="pct"/>
            <w:shd w:val="clear" w:color="auto" w:fill="auto"/>
            <w:vAlign w:val="center"/>
            <w:hideMark/>
          </w:tcPr>
          <w:p w14:paraId="274330BE" w14:textId="37849B06"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4938CA02" w14:textId="77777777" w:rsidTr="00157FAC">
        <w:trPr>
          <w:trHeight w:val="284"/>
        </w:trPr>
        <w:tc>
          <w:tcPr>
            <w:tcW w:w="338" w:type="pct"/>
            <w:shd w:val="clear" w:color="auto" w:fill="auto"/>
            <w:vAlign w:val="center"/>
            <w:hideMark/>
          </w:tcPr>
          <w:p w14:paraId="404B2BEC" w14:textId="4AFEC29C" w:rsidR="002721AA" w:rsidRPr="006D43D8" w:rsidRDefault="002721AA" w:rsidP="002721AA">
            <w:pPr>
              <w:pStyle w:val="Table"/>
              <w:jc w:val="center"/>
              <w:rPr>
                <w:color w:val="000000" w:themeColor="text1"/>
                <w:sz w:val="20"/>
                <w:szCs w:val="20"/>
              </w:rPr>
            </w:pPr>
            <w:r>
              <w:rPr>
                <w:color w:val="000000" w:themeColor="text1"/>
                <w:sz w:val="20"/>
                <w:szCs w:val="20"/>
              </w:rPr>
              <w:t>4</w:t>
            </w:r>
          </w:p>
        </w:tc>
        <w:tc>
          <w:tcPr>
            <w:tcW w:w="634" w:type="pct"/>
            <w:shd w:val="clear" w:color="auto" w:fill="auto"/>
            <w:vAlign w:val="center"/>
            <w:hideMark/>
          </w:tcPr>
          <w:p w14:paraId="1EE0E1BD" w14:textId="575380EC"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+Y Antenna Panel</w:t>
            </w:r>
          </w:p>
        </w:tc>
        <w:tc>
          <w:tcPr>
            <w:tcW w:w="486" w:type="pct"/>
            <w:shd w:val="clear" w:color="auto" w:fill="auto"/>
            <w:vAlign w:val="center"/>
            <w:hideMark/>
          </w:tcPr>
          <w:p w14:paraId="3440E3CE" w14:textId="7557898F" w:rsidR="002721AA" w:rsidRPr="006D43D8" w:rsidRDefault="002721AA" w:rsidP="002721AA">
            <w:pPr>
              <w:pStyle w:val="Table"/>
              <w:jc w:val="center"/>
              <w:rPr>
                <w:color w:val="000000" w:themeColor="text1"/>
                <w:sz w:val="20"/>
                <w:szCs w:val="20"/>
              </w:rPr>
            </w:pPr>
            <w:r>
              <w:rPr>
                <w:color w:val="000000"/>
                <w:sz w:val="20"/>
                <w:szCs w:val="20"/>
              </w:rPr>
              <w:t>193</w:t>
            </w:r>
          </w:p>
        </w:tc>
        <w:tc>
          <w:tcPr>
            <w:tcW w:w="596" w:type="pct"/>
            <w:shd w:val="clear" w:color="auto" w:fill="auto"/>
            <w:vAlign w:val="center"/>
            <w:hideMark/>
          </w:tcPr>
          <w:p w14:paraId="38702F00" w14:textId="3A451B2D" w:rsidR="002721AA" w:rsidRPr="006D43D8" w:rsidRDefault="002721AA" w:rsidP="002721AA">
            <w:pPr>
              <w:pStyle w:val="Table"/>
              <w:jc w:val="center"/>
              <w:rPr>
                <w:color w:val="000000" w:themeColor="text1"/>
                <w:sz w:val="20"/>
                <w:szCs w:val="20"/>
              </w:rPr>
            </w:pPr>
            <w:r>
              <w:rPr>
                <w:color w:val="000000"/>
                <w:sz w:val="20"/>
                <w:szCs w:val="20"/>
              </w:rPr>
              <w:t>16.6</w:t>
            </w:r>
          </w:p>
        </w:tc>
        <w:tc>
          <w:tcPr>
            <w:tcW w:w="737" w:type="pct"/>
            <w:shd w:val="clear" w:color="auto" w:fill="auto"/>
            <w:vAlign w:val="center"/>
            <w:hideMark/>
          </w:tcPr>
          <w:p w14:paraId="42C7F2AF" w14:textId="08305A4E"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0BB5FBB2" w14:textId="4205045B" w:rsidR="002721AA" w:rsidRPr="005E7B80"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8" w:type="pct"/>
            <w:shd w:val="clear" w:color="auto" w:fill="auto"/>
            <w:vAlign w:val="center"/>
            <w:hideMark/>
          </w:tcPr>
          <w:p w14:paraId="5F858027" w14:textId="1F838AFA"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5-4</w:t>
            </w:r>
          </w:p>
        </w:tc>
        <w:tc>
          <w:tcPr>
            <w:tcW w:w="745" w:type="pct"/>
            <w:shd w:val="clear" w:color="auto" w:fill="auto"/>
            <w:vAlign w:val="center"/>
            <w:hideMark/>
          </w:tcPr>
          <w:p w14:paraId="1F92439E" w14:textId="40240C5E"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302C1F61" w14:textId="77777777" w:rsidTr="006D43D8">
        <w:trPr>
          <w:trHeight w:val="284"/>
        </w:trPr>
        <w:tc>
          <w:tcPr>
            <w:tcW w:w="338" w:type="pct"/>
            <w:shd w:val="clear" w:color="auto" w:fill="auto"/>
            <w:vAlign w:val="center"/>
            <w:hideMark/>
          </w:tcPr>
          <w:p w14:paraId="699CB579" w14:textId="0C5F8030" w:rsidR="002721AA" w:rsidRPr="006D43D8" w:rsidRDefault="002721AA" w:rsidP="002721AA">
            <w:pPr>
              <w:pStyle w:val="Table"/>
              <w:jc w:val="center"/>
              <w:rPr>
                <w:color w:val="000000" w:themeColor="text1"/>
                <w:sz w:val="20"/>
                <w:szCs w:val="20"/>
              </w:rPr>
            </w:pPr>
            <w:r>
              <w:rPr>
                <w:color w:val="000000" w:themeColor="text1"/>
                <w:sz w:val="20"/>
                <w:szCs w:val="20"/>
              </w:rPr>
              <w:t>5</w:t>
            </w:r>
          </w:p>
        </w:tc>
        <w:tc>
          <w:tcPr>
            <w:tcW w:w="634" w:type="pct"/>
            <w:shd w:val="clear" w:color="auto" w:fill="auto"/>
            <w:vAlign w:val="center"/>
            <w:hideMark/>
          </w:tcPr>
          <w:p w14:paraId="3BEAD4EC" w14:textId="5B75A1D6"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+Y Mechanism</w:t>
            </w:r>
          </w:p>
        </w:tc>
        <w:tc>
          <w:tcPr>
            <w:tcW w:w="486" w:type="pct"/>
            <w:shd w:val="clear" w:color="auto" w:fill="auto"/>
            <w:vAlign w:val="center"/>
            <w:hideMark/>
          </w:tcPr>
          <w:p w14:paraId="3AF74624" w14:textId="5584DC5E"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hideMark/>
          </w:tcPr>
          <w:p w14:paraId="3B4A95D7" w14:textId="6506DCA9" w:rsidR="002721AA" w:rsidRPr="006D43D8" w:rsidRDefault="002721AA" w:rsidP="002721AA">
            <w:pPr>
              <w:pStyle w:val="Table"/>
              <w:jc w:val="center"/>
              <w:rPr>
                <w:color w:val="000000" w:themeColor="text1"/>
                <w:sz w:val="20"/>
                <w:szCs w:val="20"/>
              </w:rPr>
            </w:pPr>
            <w:r>
              <w:rPr>
                <w:color w:val="000000"/>
                <w:sz w:val="20"/>
                <w:szCs w:val="20"/>
              </w:rPr>
              <w:t>33.2</w:t>
            </w:r>
          </w:p>
        </w:tc>
        <w:tc>
          <w:tcPr>
            <w:tcW w:w="737" w:type="pct"/>
            <w:shd w:val="clear" w:color="auto" w:fill="auto"/>
            <w:vAlign w:val="center"/>
            <w:hideMark/>
          </w:tcPr>
          <w:p w14:paraId="37632CE0" w14:textId="534C296B"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72BD6A0F" w14:textId="2BDDC889" w:rsidR="002721AA" w:rsidRPr="005E7B80"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818" w:type="pct"/>
            <w:shd w:val="clear" w:color="auto" w:fill="auto"/>
            <w:vAlign w:val="center"/>
            <w:hideMark/>
          </w:tcPr>
          <w:p w14:paraId="679AB5BC" w14:textId="58BC8AA3"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6</w:t>
            </w:r>
            <w:r w:rsidRPr="006D43D8">
              <w:rPr>
                <w:color w:val="000000" w:themeColor="text1"/>
                <w:sz w:val="20"/>
                <w:szCs w:val="20"/>
              </w:rPr>
              <w:t>-</w:t>
            </w:r>
            <w:r>
              <w:rPr>
                <w:color w:val="000000" w:themeColor="text1"/>
                <w:sz w:val="20"/>
                <w:szCs w:val="20"/>
              </w:rPr>
              <w:t>1</w:t>
            </w:r>
          </w:p>
        </w:tc>
        <w:tc>
          <w:tcPr>
            <w:tcW w:w="745" w:type="pct"/>
            <w:shd w:val="clear" w:color="auto" w:fill="auto"/>
            <w:vAlign w:val="center"/>
            <w:hideMark/>
          </w:tcPr>
          <w:p w14:paraId="353AE9E7" w14:textId="0068DB43"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70F3CBD6" w14:textId="77777777" w:rsidTr="006D43D8">
        <w:trPr>
          <w:trHeight w:val="284"/>
        </w:trPr>
        <w:tc>
          <w:tcPr>
            <w:tcW w:w="338" w:type="pct"/>
            <w:shd w:val="clear" w:color="auto" w:fill="auto"/>
            <w:vAlign w:val="center"/>
          </w:tcPr>
          <w:p w14:paraId="59E0B04E" w14:textId="5325CD75" w:rsidR="002721AA" w:rsidRPr="006D43D8" w:rsidRDefault="002721AA" w:rsidP="002721AA">
            <w:pPr>
              <w:pStyle w:val="Table"/>
              <w:jc w:val="center"/>
              <w:rPr>
                <w:color w:val="000000" w:themeColor="text1"/>
                <w:sz w:val="20"/>
                <w:szCs w:val="20"/>
              </w:rPr>
            </w:pPr>
            <w:r>
              <w:rPr>
                <w:color w:val="000000" w:themeColor="text1"/>
                <w:sz w:val="20"/>
                <w:szCs w:val="20"/>
              </w:rPr>
              <w:lastRenderedPageBreak/>
              <w:t>6</w:t>
            </w:r>
          </w:p>
        </w:tc>
        <w:tc>
          <w:tcPr>
            <w:tcW w:w="634" w:type="pct"/>
            <w:shd w:val="clear" w:color="auto" w:fill="auto"/>
            <w:vAlign w:val="center"/>
          </w:tcPr>
          <w:p w14:paraId="1BD87D8D" w14:textId="67A07B55"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+Y</w:t>
            </w:r>
            <w:r>
              <w:rPr>
                <w:color w:val="000000" w:themeColor="text1"/>
                <w:sz w:val="20"/>
                <w:szCs w:val="20"/>
              </w:rPr>
              <w:t xml:space="preserve"> Cover</w:t>
            </w:r>
          </w:p>
        </w:tc>
        <w:tc>
          <w:tcPr>
            <w:tcW w:w="486" w:type="pct"/>
            <w:shd w:val="clear" w:color="auto" w:fill="auto"/>
            <w:vAlign w:val="center"/>
          </w:tcPr>
          <w:p w14:paraId="5B553C33" w14:textId="7663015D" w:rsidR="002721AA" w:rsidRPr="006D43D8" w:rsidRDefault="002721AA" w:rsidP="002721AA">
            <w:pPr>
              <w:pStyle w:val="Table"/>
              <w:jc w:val="center"/>
              <w:rPr>
                <w:color w:val="000000" w:themeColor="text1"/>
                <w:sz w:val="20"/>
                <w:szCs w:val="20"/>
              </w:rPr>
            </w:pPr>
            <w:r>
              <w:rPr>
                <w:color w:val="000000"/>
                <w:sz w:val="20"/>
                <w:szCs w:val="20"/>
              </w:rPr>
              <w:t>193</w:t>
            </w:r>
          </w:p>
        </w:tc>
        <w:tc>
          <w:tcPr>
            <w:tcW w:w="596" w:type="pct"/>
            <w:shd w:val="clear" w:color="auto" w:fill="auto"/>
            <w:vAlign w:val="center"/>
          </w:tcPr>
          <w:p w14:paraId="6FF35048" w14:textId="4F384592" w:rsidR="002721AA" w:rsidRPr="006D43D8" w:rsidRDefault="002721AA" w:rsidP="002721AA">
            <w:pPr>
              <w:pStyle w:val="Table"/>
              <w:jc w:val="center"/>
              <w:rPr>
                <w:color w:val="000000" w:themeColor="text1"/>
                <w:sz w:val="20"/>
                <w:szCs w:val="20"/>
              </w:rPr>
            </w:pPr>
            <w:r>
              <w:rPr>
                <w:color w:val="000000"/>
                <w:sz w:val="20"/>
                <w:szCs w:val="20"/>
              </w:rPr>
              <w:t>29.8</w:t>
            </w:r>
          </w:p>
        </w:tc>
        <w:tc>
          <w:tcPr>
            <w:tcW w:w="737" w:type="pct"/>
            <w:shd w:val="clear" w:color="auto" w:fill="auto"/>
            <w:vAlign w:val="center"/>
          </w:tcPr>
          <w:p w14:paraId="645BDF9A" w14:textId="3CD1C463"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tcPr>
          <w:p w14:paraId="339E041E" w14:textId="68706077"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1.0 </w:t>
            </w:r>
          </w:p>
        </w:tc>
        <w:tc>
          <w:tcPr>
            <w:tcW w:w="818" w:type="pct"/>
            <w:shd w:val="clear" w:color="auto" w:fill="auto"/>
            <w:vAlign w:val="center"/>
          </w:tcPr>
          <w:p w14:paraId="5010BF53" w14:textId="3320D640"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8-2</w:t>
            </w:r>
          </w:p>
        </w:tc>
        <w:tc>
          <w:tcPr>
            <w:tcW w:w="745" w:type="pct"/>
            <w:shd w:val="clear" w:color="auto" w:fill="auto"/>
            <w:vAlign w:val="center"/>
          </w:tcPr>
          <w:p w14:paraId="2D88B77C" w14:textId="17557FC5"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3CF34AEF" w14:textId="77777777" w:rsidTr="006D43D8">
        <w:trPr>
          <w:trHeight w:val="284"/>
        </w:trPr>
        <w:tc>
          <w:tcPr>
            <w:tcW w:w="338" w:type="pct"/>
            <w:shd w:val="clear" w:color="auto" w:fill="auto"/>
            <w:vAlign w:val="center"/>
            <w:hideMark/>
          </w:tcPr>
          <w:p w14:paraId="2C08ED70" w14:textId="1CD323D7" w:rsidR="002721AA" w:rsidRPr="006D43D8" w:rsidRDefault="002721AA" w:rsidP="002721AA">
            <w:pPr>
              <w:pStyle w:val="Table"/>
              <w:jc w:val="center"/>
              <w:rPr>
                <w:color w:val="000000" w:themeColor="text1"/>
                <w:sz w:val="20"/>
                <w:szCs w:val="20"/>
              </w:rPr>
            </w:pPr>
            <w:r>
              <w:rPr>
                <w:color w:val="000000" w:themeColor="text1"/>
                <w:sz w:val="20"/>
                <w:szCs w:val="20"/>
              </w:rPr>
              <w:t>7</w:t>
            </w:r>
          </w:p>
        </w:tc>
        <w:tc>
          <w:tcPr>
            <w:tcW w:w="634" w:type="pct"/>
            <w:shd w:val="clear" w:color="auto" w:fill="auto"/>
            <w:vAlign w:val="center"/>
            <w:hideMark/>
          </w:tcPr>
          <w:p w14:paraId="6D899FCD" w14:textId="621375A0"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 xml:space="preserve">Y </w:t>
            </w:r>
            <w:r>
              <w:rPr>
                <w:color w:val="000000" w:themeColor="text1"/>
                <w:sz w:val="20"/>
                <w:szCs w:val="20"/>
              </w:rPr>
              <w:t>Panel</w:t>
            </w:r>
          </w:p>
        </w:tc>
        <w:tc>
          <w:tcPr>
            <w:tcW w:w="486" w:type="pct"/>
            <w:shd w:val="clear" w:color="auto" w:fill="auto"/>
            <w:vAlign w:val="center"/>
            <w:hideMark/>
          </w:tcPr>
          <w:p w14:paraId="53C46B91" w14:textId="1E6F277E"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hideMark/>
          </w:tcPr>
          <w:p w14:paraId="315F6953" w14:textId="294ACDAA" w:rsidR="002721AA" w:rsidRPr="006D43D8" w:rsidRDefault="002721AA" w:rsidP="002721AA">
            <w:pPr>
              <w:pStyle w:val="Table"/>
              <w:jc w:val="center"/>
              <w:rPr>
                <w:color w:val="000000" w:themeColor="text1"/>
                <w:sz w:val="20"/>
                <w:szCs w:val="20"/>
              </w:rPr>
            </w:pPr>
            <w:r>
              <w:rPr>
                <w:color w:val="000000"/>
                <w:sz w:val="20"/>
                <w:szCs w:val="20"/>
              </w:rPr>
              <w:t>13.8</w:t>
            </w:r>
          </w:p>
        </w:tc>
        <w:tc>
          <w:tcPr>
            <w:tcW w:w="737" w:type="pct"/>
            <w:shd w:val="clear" w:color="auto" w:fill="auto"/>
            <w:vAlign w:val="center"/>
            <w:hideMark/>
          </w:tcPr>
          <w:p w14:paraId="34587237" w14:textId="35C0B1C6"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vAlign w:val="center"/>
            <w:hideMark/>
          </w:tcPr>
          <w:p w14:paraId="40227262" w14:textId="4DF11125" w:rsidR="002721AA" w:rsidRPr="006D43D8" w:rsidRDefault="002721AA" w:rsidP="002721AA">
            <w:pPr>
              <w:pStyle w:val="Table"/>
              <w:jc w:val="center"/>
              <w:rPr>
                <w:color w:val="000000" w:themeColor="text1"/>
                <w:sz w:val="20"/>
                <w:szCs w:val="20"/>
                <w:lang w:val="ru-RU"/>
              </w:rPr>
            </w:pPr>
            <w:r>
              <w:rPr>
                <w:rFonts w:ascii="TimesNewRomanPSMT" w:hAnsi="TimesNewRomanPSMT" w:cs="TimesNewRomanPSMT"/>
                <w:color w:val="000000"/>
                <w:sz w:val="20"/>
                <w:szCs w:val="20"/>
              </w:rPr>
              <w:t xml:space="preserve">1.1 </w:t>
            </w:r>
          </w:p>
        </w:tc>
        <w:tc>
          <w:tcPr>
            <w:tcW w:w="818" w:type="pct"/>
            <w:shd w:val="clear" w:color="auto" w:fill="auto"/>
            <w:vAlign w:val="center"/>
            <w:hideMark/>
          </w:tcPr>
          <w:p w14:paraId="048B019B" w14:textId="0E8E06B2" w:rsidR="002721AA" w:rsidRPr="006D43D8" w:rsidRDefault="002721AA" w:rsidP="002721AA">
            <w:pPr>
              <w:pStyle w:val="Table"/>
              <w:jc w:val="center"/>
              <w:rPr>
                <w:color w:val="000000" w:themeColor="text1"/>
                <w:sz w:val="20"/>
                <w:szCs w:val="20"/>
              </w:rPr>
            </w:pPr>
            <w:r>
              <w:rPr>
                <w:color w:val="000000" w:themeColor="text1"/>
                <w:sz w:val="20"/>
                <w:szCs w:val="20"/>
              </w:rPr>
              <w:t>11-2</w:t>
            </w:r>
          </w:p>
        </w:tc>
        <w:tc>
          <w:tcPr>
            <w:tcW w:w="745" w:type="pct"/>
            <w:shd w:val="clear" w:color="auto" w:fill="auto"/>
            <w:vAlign w:val="center"/>
            <w:hideMark/>
          </w:tcPr>
          <w:p w14:paraId="63C94F47" w14:textId="06C39983"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5C467AC5" w14:textId="77777777" w:rsidTr="00157FAC">
        <w:trPr>
          <w:trHeight w:val="284"/>
        </w:trPr>
        <w:tc>
          <w:tcPr>
            <w:tcW w:w="338" w:type="pct"/>
            <w:shd w:val="clear" w:color="auto" w:fill="auto"/>
            <w:vAlign w:val="center"/>
          </w:tcPr>
          <w:p w14:paraId="4B903DC5" w14:textId="46FF2843" w:rsidR="002721AA" w:rsidRPr="006D43D8" w:rsidRDefault="002721AA" w:rsidP="002721AA">
            <w:pPr>
              <w:pStyle w:val="Table"/>
              <w:jc w:val="center"/>
              <w:rPr>
                <w:color w:val="000000" w:themeColor="text1"/>
                <w:sz w:val="20"/>
                <w:szCs w:val="20"/>
              </w:rPr>
            </w:pPr>
            <w:r>
              <w:rPr>
                <w:color w:val="000000" w:themeColor="text1"/>
                <w:sz w:val="20"/>
                <w:szCs w:val="20"/>
              </w:rPr>
              <w:t>8</w:t>
            </w:r>
          </w:p>
        </w:tc>
        <w:tc>
          <w:tcPr>
            <w:tcW w:w="634" w:type="pct"/>
            <w:shd w:val="clear" w:color="auto" w:fill="auto"/>
            <w:vAlign w:val="center"/>
          </w:tcPr>
          <w:p w14:paraId="779E9D02" w14:textId="1DD91C5D"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-Y Antenna Panel</w:t>
            </w:r>
          </w:p>
        </w:tc>
        <w:tc>
          <w:tcPr>
            <w:tcW w:w="486" w:type="pct"/>
            <w:shd w:val="clear" w:color="auto" w:fill="auto"/>
            <w:vAlign w:val="center"/>
          </w:tcPr>
          <w:p w14:paraId="1AFA4BE4" w14:textId="342B9A00" w:rsidR="002721AA" w:rsidRPr="006D43D8" w:rsidRDefault="002721AA" w:rsidP="002721AA">
            <w:pPr>
              <w:pStyle w:val="Table"/>
              <w:jc w:val="center"/>
              <w:rPr>
                <w:color w:val="000000" w:themeColor="text1"/>
                <w:sz w:val="20"/>
                <w:szCs w:val="20"/>
              </w:rPr>
            </w:pPr>
            <w:r>
              <w:rPr>
                <w:color w:val="000000"/>
                <w:sz w:val="20"/>
                <w:szCs w:val="20"/>
              </w:rPr>
              <w:t>193</w:t>
            </w:r>
          </w:p>
        </w:tc>
        <w:tc>
          <w:tcPr>
            <w:tcW w:w="596" w:type="pct"/>
            <w:shd w:val="clear" w:color="auto" w:fill="auto"/>
            <w:vAlign w:val="center"/>
          </w:tcPr>
          <w:p w14:paraId="0F3E2E8A" w14:textId="07BFB883" w:rsidR="002721AA" w:rsidRPr="006D43D8" w:rsidRDefault="002721AA" w:rsidP="002721AA">
            <w:pPr>
              <w:pStyle w:val="Table"/>
              <w:jc w:val="center"/>
              <w:rPr>
                <w:color w:val="000000" w:themeColor="text1"/>
                <w:sz w:val="20"/>
                <w:szCs w:val="20"/>
              </w:rPr>
            </w:pPr>
            <w:r>
              <w:rPr>
                <w:color w:val="000000"/>
                <w:sz w:val="20"/>
                <w:szCs w:val="20"/>
              </w:rPr>
              <w:t>17.1</w:t>
            </w:r>
          </w:p>
        </w:tc>
        <w:tc>
          <w:tcPr>
            <w:tcW w:w="737" w:type="pct"/>
            <w:shd w:val="clear" w:color="auto" w:fill="auto"/>
            <w:vAlign w:val="center"/>
          </w:tcPr>
          <w:p w14:paraId="5F8C2D43" w14:textId="61162A24"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1FB147F9" w14:textId="17785A7D"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8" w:type="pct"/>
            <w:shd w:val="clear" w:color="auto" w:fill="auto"/>
            <w:vAlign w:val="center"/>
          </w:tcPr>
          <w:p w14:paraId="6F22CCC2" w14:textId="1E258222"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9</w:t>
            </w:r>
            <w:r w:rsidRPr="006D43D8">
              <w:rPr>
                <w:color w:val="000000" w:themeColor="text1"/>
                <w:sz w:val="20"/>
                <w:szCs w:val="20"/>
              </w:rPr>
              <w:t>-2</w:t>
            </w:r>
          </w:p>
        </w:tc>
        <w:tc>
          <w:tcPr>
            <w:tcW w:w="745" w:type="pct"/>
            <w:shd w:val="clear" w:color="auto" w:fill="auto"/>
            <w:vAlign w:val="center"/>
          </w:tcPr>
          <w:p w14:paraId="25161C40" w14:textId="6274A1E8"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6C47C4C5" w14:textId="77777777" w:rsidTr="00157FAC">
        <w:trPr>
          <w:trHeight w:val="284"/>
        </w:trPr>
        <w:tc>
          <w:tcPr>
            <w:tcW w:w="338" w:type="pct"/>
            <w:shd w:val="clear" w:color="auto" w:fill="auto"/>
            <w:vAlign w:val="center"/>
          </w:tcPr>
          <w:p w14:paraId="3980B68A" w14:textId="556E1A80" w:rsidR="002721AA" w:rsidRPr="006D43D8" w:rsidRDefault="002721AA" w:rsidP="002721AA">
            <w:pPr>
              <w:pStyle w:val="Table"/>
              <w:jc w:val="center"/>
              <w:rPr>
                <w:color w:val="000000" w:themeColor="text1"/>
                <w:sz w:val="20"/>
                <w:szCs w:val="20"/>
              </w:rPr>
            </w:pPr>
            <w:r>
              <w:rPr>
                <w:color w:val="000000" w:themeColor="text1"/>
                <w:sz w:val="20"/>
                <w:szCs w:val="20"/>
              </w:rPr>
              <w:t>9</w:t>
            </w:r>
          </w:p>
        </w:tc>
        <w:tc>
          <w:tcPr>
            <w:tcW w:w="634" w:type="pct"/>
            <w:shd w:val="clear" w:color="auto" w:fill="auto"/>
            <w:vAlign w:val="center"/>
          </w:tcPr>
          <w:p w14:paraId="19E7945E" w14:textId="06BCBC22"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-Y Mechanism</w:t>
            </w:r>
          </w:p>
        </w:tc>
        <w:tc>
          <w:tcPr>
            <w:tcW w:w="486" w:type="pct"/>
            <w:shd w:val="clear" w:color="auto" w:fill="auto"/>
            <w:vAlign w:val="center"/>
          </w:tcPr>
          <w:p w14:paraId="64339185" w14:textId="7F342D05"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29627E13" w14:textId="0FB02130" w:rsidR="002721AA" w:rsidRPr="006D43D8" w:rsidRDefault="002721AA" w:rsidP="002721AA">
            <w:pPr>
              <w:pStyle w:val="Table"/>
              <w:jc w:val="center"/>
              <w:rPr>
                <w:color w:val="000000" w:themeColor="text1"/>
                <w:sz w:val="20"/>
                <w:szCs w:val="20"/>
              </w:rPr>
            </w:pPr>
            <w:r>
              <w:rPr>
                <w:color w:val="000000"/>
                <w:sz w:val="20"/>
                <w:szCs w:val="20"/>
              </w:rPr>
              <w:t>43.5</w:t>
            </w:r>
          </w:p>
        </w:tc>
        <w:tc>
          <w:tcPr>
            <w:tcW w:w="737" w:type="pct"/>
            <w:shd w:val="clear" w:color="auto" w:fill="auto"/>
            <w:vAlign w:val="center"/>
          </w:tcPr>
          <w:p w14:paraId="428B61D0" w14:textId="72F5F864"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78344A44" w14:textId="6146F8E1"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818" w:type="pct"/>
            <w:shd w:val="clear" w:color="auto" w:fill="auto"/>
            <w:vAlign w:val="center"/>
          </w:tcPr>
          <w:p w14:paraId="09120D84" w14:textId="1542ADB7"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10-3</w:t>
            </w:r>
          </w:p>
        </w:tc>
        <w:tc>
          <w:tcPr>
            <w:tcW w:w="745" w:type="pct"/>
            <w:shd w:val="clear" w:color="auto" w:fill="auto"/>
            <w:vAlign w:val="center"/>
          </w:tcPr>
          <w:p w14:paraId="149D2958" w14:textId="62FEE899"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3D8D4E3B" w14:textId="77777777" w:rsidTr="00157FAC">
        <w:trPr>
          <w:trHeight w:val="284"/>
        </w:trPr>
        <w:tc>
          <w:tcPr>
            <w:tcW w:w="338" w:type="pct"/>
            <w:shd w:val="clear" w:color="auto" w:fill="auto"/>
            <w:vAlign w:val="center"/>
          </w:tcPr>
          <w:p w14:paraId="2808CCF8" w14:textId="78E794E8" w:rsidR="002721AA" w:rsidRPr="006D43D8" w:rsidRDefault="002721AA" w:rsidP="002721AA">
            <w:pPr>
              <w:pStyle w:val="Table"/>
              <w:jc w:val="center"/>
              <w:rPr>
                <w:color w:val="000000" w:themeColor="text1"/>
                <w:sz w:val="20"/>
                <w:szCs w:val="20"/>
              </w:rPr>
            </w:pPr>
            <w:r>
              <w:rPr>
                <w:rFonts w:hint="eastAsia"/>
                <w:color w:val="000000" w:themeColor="text1"/>
                <w:sz w:val="20"/>
                <w:szCs w:val="20"/>
              </w:rPr>
              <w:t>1</w:t>
            </w:r>
            <w:r>
              <w:rPr>
                <w:color w:val="000000" w:themeColor="text1"/>
                <w:sz w:val="20"/>
                <w:szCs w:val="20"/>
              </w:rPr>
              <w:t>0</w:t>
            </w:r>
          </w:p>
        </w:tc>
        <w:tc>
          <w:tcPr>
            <w:tcW w:w="634" w:type="pct"/>
            <w:shd w:val="clear" w:color="auto" w:fill="auto"/>
            <w:vAlign w:val="center"/>
          </w:tcPr>
          <w:p w14:paraId="74AC0182" w14:textId="7B815D82"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w:t>
            </w:r>
            <w:r w:rsidRPr="006D43D8">
              <w:rPr>
                <w:color w:val="000000" w:themeColor="text1"/>
                <w:sz w:val="20"/>
                <w:szCs w:val="20"/>
              </w:rPr>
              <w:t xml:space="preserve">-Y </w:t>
            </w:r>
            <w:r>
              <w:rPr>
                <w:color w:val="000000" w:themeColor="text1"/>
                <w:sz w:val="20"/>
                <w:szCs w:val="20"/>
              </w:rPr>
              <w:t>Cover</w:t>
            </w:r>
          </w:p>
        </w:tc>
        <w:tc>
          <w:tcPr>
            <w:tcW w:w="486" w:type="pct"/>
            <w:shd w:val="clear" w:color="auto" w:fill="auto"/>
            <w:vAlign w:val="center"/>
          </w:tcPr>
          <w:p w14:paraId="05C2DA02" w14:textId="7AC6C6F2" w:rsidR="002721AA" w:rsidRPr="006D43D8" w:rsidRDefault="002721AA" w:rsidP="002721AA">
            <w:pPr>
              <w:pStyle w:val="Table"/>
              <w:jc w:val="center"/>
              <w:rPr>
                <w:color w:val="000000" w:themeColor="text1"/>
                <w:sz w:val="20"/>
                <w:szCs w:val="20"/>
              </w:rPr>
            </w:pPr>
            <w:r>
              <w:rPr>
                <w:color w:val="000000"/>
                <w:sz w:val="20"/>
                <w:szCs w:val="20"/>
              </w:rPr>
              <w:t>193</w:t>
            </w:r>
          </w:p>
        </w:tc>
        <w:tc>
          <w:tcPr>
            <w:tcW w:w="596" w:type="pct"/>
            <w:shd w:val="clear" w:color="auto" w:fill="auto"/>
            <w:vAlign w:val="center"/>
          </w:tcPr>
          <w:p w14:paraId="1F3222EB" w14:textId="36CB31BE" w:rsidR="002721AA" w:rsidRPr="006D43D8" w:rsidRDefault="002721AA" w:rsidP="002721AA">
            <w:pPr>
              <w:pStyle w:val="Table"/>
              <w:jc w:val="center"/>
              <w:rPr>
                <w:color w:val="000000" w:themeColor="text1"/>
                <w:sz w:val="20"/>
                <w:szCs w:val="20"/>
              </w:rPr>
            </w:pPr>
            <w:r>
              <w:rPr>
                <w:color w:val="000000"/>
                <w:sz w:val="20"/>
                <w:szCs w:val="20"/>
              </w:rPr>
              <w:t>25</w:t>
            </w:r>
          </w:p>
        </w:tc>
        <w:tc>
          <w:tcPr>
            <w:tcW w:w="737" w:type="pct"/>
            <w:shd w:val="clear" w:color="auto" w:fill="auto"/>
            <w:vAlign w:val="center"/>
          </w:tcPr>
          <w:p w14:paraId="617260F1" w14:textId="2C401B5E"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7BFDFA01" w14:textId="3266BAB8"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596CED40" w14:textId="24BBFF92"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w:t>
            </w:r>
            <w:r>
              <w:rPr>
                <w:color w:val="000000" w:themeColor="text1"/>
                <w:sz w:val="20"/>
                <w:szCs w:val="20"/>
              </w:rPr>
              <w:t>12-2</w:t>
            </w:r>
          </w:p>
        </w:tc>
        <w:tc>
          <w:tcPr>
            <w:tcW w:w="745" w:type="pct"/>
            <w:shd w:val="clear" w:color="auto" w:fill="auto"/>
            <w:vAlign w:val="center"/>
          </w:tcPr>
          <w:p w14:paraId="42D697E0" w14:textId="13026B2E"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3ACF724A" w14:textId="77777777" w:rsidTr="00157FAC">
        <w:trPr>
          <w:trHeight w:val="284"/>
        </w:trPr>
        <w:tc>
          <w:tcPr>
            <w:tcW w:w="338" w:type="pct"/>
            <w:shd w:val="clear" w:color="auto" w:fill="auto"/>
            <w:vAlign w:val="center"/>
          </w:tcPr>
          <w:p w14:paraId="75334555" w14:textId="60CBFB48" w:rsidR="002721AA" w:rsidRPr="006D43D8" w:rsidRDefault="002721AA" w:rsidP="002721AA">
            <w:pPr>
              <w:pStyle w:val="Table"/>
              <w:jc w:val="center"/>
              <w:rPr>
                <w:color w:val="000000" w:themeColor="text1"/>
                <w:sz w:val="20"/>
                <w:szCs w:val="20"/>
              </w:rPr>
            </w:pPr>
            <w:r w:rsidRPr="006D43D8">
              <w:rPr>
                <w:color w:val="000000" w:themeColor="text1"/>
                <w:sz w:val="20"/>
                <w:szCs w:val="20"/>
              </w:rPr>
              <w:t>1</w:t>
            </w:r>
            <w:r>
              <w:rPr>
                <w:color w:val="000000" w:themeColor="text1"/>
                <w:sz w:val="20"/>
                <w:szCs w:val="20"/>
              </w:rPr>
              <w:t>1</w:t>
            </w:r>
          </w:p>
        </w:tc>
        <w:tc>
          <w:tcPr>
            <w:tcW w:w="634" w:type="pct"/>
            <w:shd w:val="clear" w:color="auto" w:fill="auto"/>
            <w:vAlign w:val="center"/>
          </w:tcPr>
          <w:p w14:paraId="4AF7D6FF" w14:textId="687B320C" w:rsidR="002721AA" w:rsidRPr="006D43D8" w:rsidRDefault="002721AA" w:rsidP="002721AA">
            <w:pPr>
              <w:pStyle w:val="Table"/>
              <w:jc w:val="center"/>
              <w:rPr>
                <w:color w:val="000000" w:themeColor="text1"/>
                <w:sz w:val="20"/>
                <w:szCs w:val="20"/>
              </w:rPr>
            </w:pPr>
            <w:r w:rsidRPr="006D43D8">
              <w:rPr>
                <w:color w:val="000000" w:themeColor="text1"/>
                <w:sz w:val="20"/>
                <w:szCs w:val="20"/>
              </w:rPr>
              <w:t>Bolt:</w:t>
            </w:r>
            <w:r>
              <w:rPr>
                <w:color w:val="000000" w:themeColor="text1"/>
                <w:sz w:val="20"/>
                <w:szCs w:val="20"/>
              </w:rPr>
              <w:t xml:space="preserve"> +Z Panel</w:t>
            </w:r>
          </w:p>
        </w:tc>
        <w:tc>
          <w:tcPr>
            <w:tcW w:w="486" w:type="pct"/>
            <w:shd w:val="clear" w:color="auto" w:fill="auto"/>
            <w:vAlign w:val="center"/>
          </w:tcPr>
          <w:p w14:paraId="20FFDE10" w14:textId="2596B6C1"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12F6D518" w14:textId="21EDC2FC" w:rsidR="002721AA" w:rsidRPr="006D43D8" w:rsidRDefault="002721AA" w:rsidP="002721AA">
            <w:pPr>
              <w:pStyle w:val="Table"/>
              <w:jc w:val="center"/>
              <w:rPr>
                <w:color w:val="000000" w:themeColor="text1"/>
                <w:sz w:val="20"/>
                <w:szCs w:val="20"/>
              </w:rPr>
            </w:pPr>
            <w:r>
              <w:rPr>
                <w:color w:val="000000"/>
                <w:sz w:val="20"/>
                <w:szCs w:val="20"/>
              </w:rPr>
              <w:t>7.7</w:t>
            </w:r>
          </w:p>
        </w:tc>
        <w:tc>
          <w:tcPr>
            <w:tcW w:w="737" w:type="pct"/>
            <w:shd w:val="clear" w:color="auto" w:fill="auto"/>
            <w:vAlign w:val="center"/>
          </w:tcPr>
          <w:p w14:paraId="2259C5EC" w14:textId="395E1237"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690ABE28" w14:textId="68EDAB8F"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18" w:type="pct"/>
            <w:shd w:val="clear" w:color="auto" w:fill="auto"/>
            <w:vAlign w:val="center"/>
          </w:tcPr>
          <w:p w14:paraId="5C2DF30D" w14:textId="39D33919"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1</w:t>
            </w:r>
            <w:r>
              <w:rPr>
                <w:color w:val="000000" w:themeColor="text1"/>
                <w:sz w:val="20"/>
                <w:szCs w:val="20"/>
              </w:rPr>
              <w:t>-4</w:t>
            </w:r>
          </w:p>
        </w:tc>
        <w:tc>
          <w:tcPr>
            <w:tcW w:w="745" w:type="pct"/>
            <w:shd w:val="clear" w:color="auto" w:fill="auto"/>
            <w:vAlign w:val="center"/>
          </w:tcPr>
          <w:p w14:paraId="69D2107D" w14:textId="028DB152"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49A900AF" w14:textId="77777777" w:rsidTr="00157FAC">
        <w:trPr>
          <w:trHeight w:val="284"/>
        </w:trPr>
        <w:tc>
          <w:tcPr>
            <w:tcW w:w="338" w:type="pct"/>
            <w:shd w:val="clear" w:color="auto" w:fill="auto"/>
            <w:vAlign w:val="center"/>
          </w:tcPr>
          <w:p w14:paraId="22B3F92E" w14:textId="681D0140" w:rsidR="002721AA" w:rsidRPr="006D43D8" w:rsidRDefault="002721AA" w:rsidP="002721AA">
            <w:pPr>
              <w:pStyle w:val="Table"/>
              <w:jc w:val="center"/>
              <w:rPr>
                <w:color w:val="000000" w:themeColor="text1"/>
                <w:sz w:val="20"/>
                <w:szCs w:val="20"/>
              </w:rPr>
            </w:pPr>
            <w:r>
              <w:rPr>
                <w:color w:val="000000" w:themeColor="text1"/>
                <w:sz w:val="20"/>
                <w:szCs w:val="20"/>
              </w:rPr>
              <w:t>12</w:t>
            </w:r>
          </w:p>
        </w:tc>
        <w:tc>
          <w:tcPr>
            <w:tcW w:w="634" w:type="pct"/>
            <w:shd w:val="clear" w:color="auto" w:fill="auto"/>
            <w:vAlign w:val="center"/>
          </w:tcPr>
          <w:p w14:paraId="6D6B0C83" w14:textId="74E434C8" w:rsidR="002721AA" w:rsidRPr="006D43D8" w:rsidRDefault="002721AA" w:rsidP="002721AA">
            <w:pPr>
              <w:pStyle w:val="Table"/>
              <w:jc w:val="center"/>
              <w:rPr>
                <w:color w:val="000000" w:themeColor="text1"/>
                <w:sz w:val="20"/>
                <w:szCs w:val="20"/>
              </w:rPr>
            </w:pPr>
            <w:r>
              <w:rPr>
                <w:color w:val="000000" w:themeColor="text1"/>
                <w:sz w:val="20"/>
                <w:szCs w:val="20"/>
              </w:rPr>
              <w:t>Bolt: -Z Panel</w:t>
            </w:r>
          </w:p>
        </w:tc>
        <w:tc>
          <w:tcPr>
            <w:tcW w:w="486" w:type="pct"/>
            <w:shd w:val="clear" w:color="auto" w:fill="auto"/>
            <w:vAlign w:val="center"/>
          </w:tcPr>
          <w:p w14:paraId="3ECBDD46" w14:textId="00DB7627"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2DF49E9F" w14:textId="7E506A8A" w:rsidR="002721AA" w:rsidRDefault="002721AA" w:rsidP="002721AA">
            <w:pPr>
              <w:pStyle w:val="Table"/>
              <w:jc w:val="center"/>
              <w:rPr>
                <w:rFonts w:eastAsia="TimesNewRomanPSMT"/>
                <w:color w:val="000000"/>
                <w:sz w:val="20"/>
                <w:szCs w:val="20"/>
              </w:rPr>
            </w:pPr>
            <w:r>
              <w:rPr>
                <w:color w:val="000000"/>
                <w:sz w:val="20"/>
                <w:szCs w:val="20"/>
              </w:rPr>
              <w:t>11.8</w:t>
            </w:r>
          </w:p>
        </w:tc>
        <w:tc>
          <w:tcPr>
            <w:tcW w:w="737" w:type="pct"/>
            <w:shd w:val="clear" w:color="auto" w:fill="auto"/>
            <w:vAlign w:val="center"/>
          </w:tcPr>
          <w:p w14:paraId="1C760B96" w14:textId="6E142F0F"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77A73A74" w14:textId="175E52A8" w:rsidR="002721AA" w:rsidRDefault="002721AA" w:rsidP="002721AA">
            <w:pPr>
              <w:pStyle w:val="Table"/>
              <w:jc w:val="center"/>
              <w:rPr>
                <w:rFonts w:ascii="TimesNewRomanPSMT" w:eastAsia="TimesNewRomanPSMT" w:hAnsi="TimesNewRomanPSMT" w:cs="TimesNewRomanPSMT"/>
                <w:color w:val="000000"/>
                <w:sz w:val="20"/>
                <w:szCs w:val="20"/>
              </w:rPr>
            </w:pPr>
            <w:r>
              <w:rPr>
                <w:rFonts w:ascii="TimesNewRomanPSMT" w:hAnsi="TimesNewRomanPSMT" w:cs="TimesNewRomanPSMT"/>
                <w:color w:val="000000"/>
                <w:sz w:val="20"/>
                <w:szCs w:val="20"/>
              </w:rPr>
              <w:t xml:space="preserve">1.1 </w:t>
            </w:r>
          </w:p>
        </w:tc>
        <w:tc>
          <w:tcPr>
            <w:tcW w:w="818" w:type="pct"/>
            <w:shd w:val="clear" w:color="auto" w:fill="auto"/>
            <w:vAlign w:val="center"/>
          </w:tcPr>
          <w:p w14:paraId="657A607C" w14:textId="456FAF12" w:rsidR="002721AA" w:rsidRPr="006D43D8" w:rsidRDefault="002721AA" w:rsidP="002721AA">
            <w:pPr>
              <w:pStyle w:val="Table"/>
              <w:jc w:val="center"/>
              <w:rPr>
                <w:color w:val="000000" w:themeColor="text1"/>
                <w:sz w:val="20"/>
                <w:szCs w:val="20"/>
              </w:rPr>
            </w:pPr>
            <w:r>
              <w:rPr>
                <w:color w:val="000000" w:themeColor="text1"/>
                <w:sz w:val="20"/>
                <w:szCs w:val="20"/>
              </w:rPr>
              <w:t>2-4</w:t>
            </w:r>
          </w:p>
        </w:tc>
        <w:tc>
          <w:tcPr>
            <w:tcW w:w="745" w:type="pct"/>
            <w:shd w:val="clear" w:color="auto" w:fill="auto"/>
            <w:vAlign w:val="center"/>
          </w:tcPr>
          <w:p w14:paraId="22D46810" w14:textId="47F6C336" w:rsidR="002721AA" w:rsidRPr="006D43D8" w:rsidRDefault="002721AA" w:rsidP="002721AA">
            <w:pPr>
              <w:pStyle w:val="Table"/>
              <w:jc w:val="center"/>
              <w:rPr>
                <w:color w:val="000000" w:themeColor="text1"/>
                <w:sz w:val="20"/>
                <w:szCs w:val="20"/>
              </w:rPr>
            </w:pPr>
            <w:r>
              <w:rPr>
                <w:color w:val="000000" w:themeColor="text1"/>
                <w:sz w:val="20"/>
                <w:szCs w:val="20"/>
              </w:rPr>
              <w:t>No</w:t>
            </w:r>
          </w:p>
        </w:tc>
      </w:tr>
      <w:tr w:rsidR="002721AA" w:rsidRPr="006D43D8" w14:paraId="18822EA3" w14:textId="77777777" w:rsidTr="00157FAC">
        <w:trPr>
          <w:trHeight w:val="284"/>
        </w:trPr>
        <w:tc>
          <w:tcPr>
            <w:tcW w:w="338" w:type="pct"/>
            <w:shd w:val="clear" w:color="auto" w:fill="auto"/>
            <w:vAlign w:val="center"/>
          </w:tcPr>
          <w:p w14:paraId="4024B9B4" w14:textId="4D5981B8" w:rsidR="002721AA" w:rsidRPr="006D43D8" w:rsidRDefault="002721AA" w:rsidP="002721AA">
            <w:pPr>
              <w:pStyle w:val="Table"/>
              <w:jc w:val="center"/>
              <w:rPr>
                <w:color w:val="000000" w:themeColor="text1"/>
                <w:sz w:val="20"/>
                <w:szCs w:val="20"/>
              </w:rPr>
            </w:pPr>
            <w:r w:rsidRPr="006D43D8">
              <w:rPr>
                <w:color w:val="000000" w:themeColor="text1"/>
                <w:sz w:val="20"/>
                <w:szCs w:val="20"/>
              </w:rPr>
              <w:t>1</w:t>
            </w:r>
            <w:r>
              <w:rPr>
                <w:color w:val="000000" w:themeColor="text1"/>
                <w:sz w:val="20"/>
                <w:szCs w:val="20"/>
              </w:rPr>
              <w:t>3</w:t>
            </w:r>
          </w:p>
        </w:tc>
        <w:tc>
          <w:tcPr>
            <w:tcW w:w="634" w:type="pct"/>
            <w:shd w:val="clear" w:color="auto" w:fill="auto"/>
            <w:vAlign w:val="center"/>
          </w:tcPr>
          <w:p w14:paraId="5BF51770" w14:textId="26BA3273" w:rsidR="002721AA" w:rsidRPr="006D43D8" w:rsidRDefault="002721AA" w:rsidP="002721AA">
            <w:pPr>
              <w:pStyle w:val="Table"/>
              <w:jc w:val="center"/>
              <w:rPr>
                <w:color w:val="000000" w:themeColor="text1"/>
                <w:sz w:val="20"/>
                <w:szCs w:val="20"/>
              </w:rPr>
            </w:pPr>
            <w:r w:rsidRPr="006D43D8">
              <w:rPr>
                <w:color w:val="000000" w:themeColor="text1"/>
                <w:sz w:val="20"/>
                <w:szCs w:val="20"/>
              </w:rPr>
              <w:t>Main</w:t>
            </w:r>
            <w:r>
              <w:rPr>
                <w:color w:val="000000" w:themeColor="text1"/>
                <w:sz w:val="20"/>
                <w:szCs w:val="20"/>
              </w:rPr>
              <w:t xml:space="preserve"> </w:t>
            </w:r>
            <w:r w:rsidRPr="006D43D8">
              <w:rPr>
                <w:color w:val="000000" w:themeColor="text1"/>
                <w:sz w:val="20"/>
                <w:szCs w:val="20"/>
              </w:rPr>
              <w:t>Structure</w:t>
            </w:r>
          </w:p>
        </w:tc>
        <w:tc>
          <w:tcPr>
            <w:tcW w:w="486" w:type="pct"/>
            <w:shd w:val="clear" w:color="auto" w:fill="auto"/>
            <w:vAlign w:val="center"/>
          </w:tcPr>
          <w:p w14:paraId="649116DA" w14:textId="1895A26B" w:rsidR="002721AA" w:rsidRPr="006D43D8" w:rsidRDefault="002721AA" w:rsidP="002721AA">
            <w:pPr>
              <w:pStyle w:val="Table"/>
              <w:jc w:val="center"/>
              <w:rPr>
                <w:color w:val="000000" w:themeColor="text1"/>
                <w:sz w:val="20"/>
                <w:szCs w:val="20"/>
              </w:rPr>
            </w:pPr>
            <w:r>
              <w:rPr>
                <w:color w:val="000000"/>
                <w:sz w:val="20"/>
                <w:szCs w:val="20"/>
              </w:rPr>
              <w:t>213</w:t>
            </w:r>
          </w:p>
        </w:tc>
        <w:tc>
          <w:tcPr>
            <w:tcW w:w="596" w:type="pct"/>
            <w:shd w:val="clear" w:color="auto" w:fill="auto"/>
            <w:vAlign w:val="center"/>
          </w:tcPr>
          <w:p w14:paraId="2D268A01" w14:textId="3F849CDE" w:rsidR="002721AA" w:rsidRPr="006D43D8" w:rsidRDefault="002721AA" w:rsidP="002721AA">
            <w:pPr>
              <w:pStyle w:val="Table"/>
              <w:jc w:val="center"/>
              <w:rPr>
                <w:color w:val="000000" w:themeColor="text1"/>
                <w:sz w:val="20"/>
                <w:szCs w:val="20"/>
              </w:rPr>
            </w:pPr>
            <w:r>
              <w:rPr>
                <w:color w:val="000000"/>
                <w:sz w:val="20"/>
                <w:szCs w:val="20"/>
              </w:rPr>
              <w:t>83.6</w:t>
            </w:r>
          </w:p>
        </w:tc>
        <w:tc>
          <w:tcPr>
            <w:tcW w:w="737" w:type="pct"/>
            <w:shd w:val="clear" w:color="auto" w:fill="auto"/>
            <w:vAlign w:val="center"/>
          </w:tcPr>
          <w:p w14:paraId="3A8915EA" w14:textId="5D82BAC0"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381A8BC6" w14:textId="7B434A3D"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0.3 </w:t>
            </w:r>
          </w:p>
        </w:tc>
        <w:tc>
          <w:tcPr>
            <w:tcW w:w="818" w:type="pct"/>
            <w:shd w:val="clear" w:color="auto" w:fill="auto"/>
            <w:vAlign w:val="center"/>
          </w:tcPr>
          <w:p w14:paraId="6D70F5A1" w14:textId="7D46C3A3"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1</w:t>
            </w:r>
            <w:r>
              <w:rPr>
                <w:color w:val="000000" w:themeColor="text1"/>
                <w:sz w:val="20"/>
                <w:szCs w:val="20"/>
              </w:rPr>
              <w:t>3</w:t>
            </w:r>
            <w:r w:rsidRPr="006D43D8">
              <w:rPr>
                <w:color w:val="000000" w:themeColor="text1"/>
                <w:sz w:val="20"/>
                <w:szCs w:val="20"/>
              </w:rPr>
              <w:t>-6</w:t>
            </w:r>
          </w:p>
        </w:tc>
        <w:tc>
          <w:tcPr>
            <w:tcW w:w="745" w:type="pct"/>
            <w:shd w:val="clear" w:color="auto" w:fill="auto"/>
            <w:vAlign w:val="center"/>
          </w:tcPr>
          <w:p w14:paraId="218C255D" w14:textId="74756D97"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r w:rsidR="002721AA" w:rsidRPr="006D43D8" w14:paraId="48D64D27" w14:textId="77777777" w:rsidTr="00157FAC">
        <w:trPr>
          <w:trHeight w:val="284"/>
        </w:trPr>
        <w:tc>
          <w:tcPr>
            <w:tcW w:w="338" w:type="pct"/>
            <w:shd w:val="clear" w:color="auto" w:fill="auto"/>
            <w:vAlign w:val="center"/>
          </w:tcPr>
          <w:p w14:paraId="5E79EF24" w14:textId="0AC5A931" w:rsidR="002721AA" w:rsidRPr="006D43D8" w:rsidRDefault="002721AA" w:rsidP="002721AA">
            <w:pPr>
              <w:pStyle w:val="Table"/>
              <w:jc w:val="center"/>
              <w:rPr>
                <w:color w:val="000000" w:themeColor="text1"/>
                <w:sz w:val="20"/>
                <w:szCs w:val="20"/>
              </w:rPr>
            </w:pPr>
            <w:r w:rsidRPr="006D43D8">
              <w:rPr>
                <w:color w:val="000000" w:themeColor="text1"/>
                <w:sz w:val="20"/>
                <w:szCs w:val="20"/>
              </w:rPr>
              <w:t>1</w:t>
            </w:r>
            <w:r>
              <w:rPr>
                <w:color w:val="000000" w:themeColor="text1"/>
                <w:sz w:val="20"/>
                <w:szCs w:val="20"/>
              </w:rPr>
              <w:t>4</w:t>
            </w:r>
          </w:p>
        </w:tc>
        <w:tc>
          <w:tcPr>
            <w:tcW w:w="634" w:type="pct"/>
            <w:shd w:val="clear" w:color="auto" w:fill="auto"/>
            <w:vAlign w:val="center"/>
          </w:tcPr>
          <w:p w14:paraId="06D826E7" w14:textId="47318B2B" w:rsidR="002721AA" w:rsidRPr="006D43D8" w:rsidRDefault="002721AA" w:rsidP="002721AA">
            <w:pPr>
              <w:pStyle w:val="Table"/>
              <w:jc w:val="center"/>
              <w:rPr>
                <w:color w:val="000000" w:themeColor="text1"/>
                <w:sz w:val="20"/>
                <w:szCs w:val="20"/>
              </w:rPr>
            </w:pPr>
            <w:r w:rsidRPr="006D43D8">
              <w:rPr>
                <w:color w:val="000000" w:themeColor="text1"/>
                <w:sz w:val="20"/>
                <w:szCs w:val="20"/>
              </w:rPr>
              <w:t>Deployment Switch</w:t>
            </w:r>
          </w:p>
        </w:tc>
        <w:tc>
          <w:tcPr>
            <w:tcW w:w="486" w:type="pct"/>
            <w:shd w:val="clear" w:color="auto" w:fill="auto"/>
            <w:vAlign w:val="center"/>
          </w:tcPr>
          <w:p w14:paraId="2D5911D5" w14:textId="6DC61E21" w:rsidR="002721AA" w:rsidRPr="006D43D8" w:rsidRDefault="002721AA" w:rsidP="002721AA">
            <w:pPr>
              <w:pStyle w:val="Table"/>
              <w:jc w:val="center"/>
              <w:rPr>
                <w:color w:val="000000" w:themeColor="text1"/>
                <w:sz w:val="20"/>
                <w:szCs w:val="20"/>
              </w:rPr>
            </w:pPr>
            <w:r>
              <w:rPr>
                <w:color w:val="000000"/>
                <w:sz w:val="20"/>
                <w:szCs w:val="20"/>
              </w:rPr>
              <w:t>211</w:t>
            </w:r>
          </w:p>
        </w:tc>
        <w:tc>
          <w:tcPr>
            <w:tcW w:w="596" w:type="pct"/>
            <w:shd w:val="clear" w:color="auto" w:fill="auto"/>
            <w:vAlign w:val="center"/>
          </w:tcPr>
          <w:p w14:paraId="4D0DEEC5" w14:textId="647EBE43" w:rsidR="002721AA" w:rsidRPr="006D43D8" w:rsidRDefault="002721AA" w:rsidP="002721AA">
            <w:pPr>
              <w:pStyle w:val="Table"/>
              <w:jc w:val="center"/>
              <w:rPr>
                <w:color w:val="000000" w:themeColor="text1"/>
                <w:sz w:val="20"/>
                <w:szCs w:val="20"/>
              </w:rPr>
            </w:pPr>
            <w:r>
              <w:rPr>
                <w:color w:val="000000"/>
                <w:sz w:val="20"/>
                <w:szCs w:val="20"/>
              </w:rPr>
              <w:t>65</w:t>
            </w:r>
          </w:p>
        </w:tc>
        <w:tc>
          <w:tcPr>
            <w:tcW w:w="737" w:type="pct"/>
            <w:shd w:val="clear" w:color="auto" w:fill="auto"/>
            <w:vAlign w:val="center"/>
          </w:tcPr>
          <w:p w14:paraId="2A8DE5F7" w14:textId="6D560E4B" w:rsidR="002721AA" w:rsidRPr="006D43D8" w:rsidRDefault="002721AA" w:rsidP="002721AA">
            <w:pPr>
              <w:pStyle w:val="Table"/>
              <w:jc w:val="center"/>
              <w:rPr>
                <w:color w:val="000000" w:themeColor="text1"/>
                <w:sz w:val="20"/>
                <w:szCs w:val="20"/>
              </w:rPr>
            </w:pPr>
            <w:r>
              <w:rPr>
                <w:color w:val="000000"/>
                <w:sz w:val="20"/>
                <w:szCs w:val="20"/>
              </w:rPr>
              <w:t>505</w:t>
            </w:r>
          </w:p>
        </w:tc>
        <w:tc>
          <w:tcPr>
            <w:tcW w:w="646" w:type="pct"/>
            <w:shd w:val="clear" w:color="auto" w:fill="auto"/>
            <w:noWrap/>
            <w:vAlign w:val="center"/>
          </w:tcPr>
          <w:p w14:paraId="20BC0BE0" w14:textId="196F3A0D" w:rsidR="002721AA" w:rsidRPr="006D43D8" w:rsidRDefault="002721AA" w:rsidP="002721AA">
            <w:pPr>
              <w:pStyle w:val="Table"/>
              <w:jc w:val="center"/>
              <w:rPr>
                <w:color w:val="000000" w:themeColor="text1"/>
                <w:sz w:val="20"/>
                <w:szCs w:val="20"/>
              </w:rPr>
            </w:pPr>
            <w:r>
              <w:rPr>
                <w:rFonts w:ascii="TimesNewRomanPSMT" w:hAnsi="TimesNewRomanPSMT" w:cs="TimesNewRomanPSMT"/>
                <w:color w:val="000000"/>
                <w:sz w:val="20"/>
                <w:szCs w:val="20"/>
              </w:rPr>
              <w:t xml:space="preserve">0.5 </w:t>
            </w:r>
          </w:p>
        </w:tc>
        <w:tc>
          <w:tcPr>
            <w:tcW w:w="818" w:type="pct"/>
            <w:shd w:val="clear" w:color="auto" w:fill="auto"/>
            <w:vAlign w:val="center"/>
          </w:tcPr>
          <w:p w14:paraId="69204D5D" w14:textId="6B923B02" w:rsidR="002721AA" w:rsidRPr="006D43D8" w:rsidRDefault="002721AA" w:rsidP="002721AA">
            <w:pPr>
              <w:pStyle w:val="Table"/>
              <w:jc w:val="center"/>
              <w:rPr>
                <w:color w:val="000000" w:themeColor="text1"/>
                <w:sz w:val="20"/>
                <w:szCs w:val="20"/>
              </w:rPr>
            </w:pPr>
            <w:r w:rsidRPr="006D43D8">
              <w:rPr>
                <w:color w:val="000000" w:themeColor="text1"/>
                <w:sz w:val="20"/>
                <w:szCs w:val="20"/>
              </w:rPr>
              <w:t xml:space="preserve"> 1</w:t>
            </w:r>
            <w:r>
              <w:rPr>
                <w:color w:val="000000" w:themeColor="text1"/>
                <w:sz w:val="20"/>
                <w:szCs w:val="20"/>
              </w:rPr>
              <w:t>4</w:t>
            </w:r>
            <w:r w:rsidRPr="006D43D8">
              <w:rPr>
                <w:color w:val="000000" w:themeColor="text1"/>
                <w:sz w:val="20"/>
                <w:szCs w:val="20"/>
              </w:rPr>
              <w:t>-3</w:t>
            </w:r>
          </w:p>
        </w:tc>
        <w:tc>
          <w:tcPr>
            <w:tcW w:w="745" w:type="pct"/>
            <w:shd w:val="clear" w:color="auto" w:fill="auto"/>
            <w:vAlign w:val="center"/>
          </w:tcPr>
          <w:p w14:paraId="1744E372" w14:textId="4EC72E03" w:rsidR="002721AA" w:rsidRPr="006D43D8" w:rsidRDefault="002721AA" w:rsidP="002721AA">
            <w:pPr>
              <w:pStyle w:val="Table"/>
              <w:jc w:val="center"/>
              <w:rPr>
                <w:color w:val="000000" w:themeColor="text1"/>
                <w:sz w:val="20"/>
                <w:szCs w:val="20"/>
              </w:rPr>
            </w:pPr>
            <w:r w:rsidRPr="006D43D8">
              <w:rPr>
                <w:color w:val="000000" w:themeColor="text1"/>
                <w:sz w:val="20"/>
                <w:szCs w:val="20"/>
              </w:rPr>
              <w:t>No</w:t>
            </w:r>
          </w:p>
        </w:tc>
      </w:tr>
    </w:tbl>
    <w:p w14:paraId="029FC7B5" w14:textId="77777777" w:rsidR="00EC7450" w:rsidRPr="00E17EF1" w:rsidRDefault="00EC7450" w:rsidP="00E9120A"/>
    <w:p w14:paraId="656A7A16" w14:textId="63EEA3CD" w:rsidR="0066558C" w:rsidRPr="00E17EF1" w:rsidRDefault="0066558C" w:rsidP="00E9120A">
      <w:pPr>
        <w:ind w:firstLine="0"/>
        <w:jc w:val="center"/>
        <w:rPr>
          <w:b/>
          <w:bCs/>
          <w:u w:val="single"/>
        </w:rPr>
      </w:pPr>
      <w:r w:rsidRPr="00E17EF1">
        <w:rPr>
          <w:b/>
          <w:bCs/>
          <w:u w:val="single"/>
        </w:rPr>
        <w:t>Table 5.</w:t>
      </w:r>
      <w:r w:rsidR="00093C3B">
        <w:rPr>
          <w:b/>
          <w:bCs/>
          <w:u w:val="single"/>
        </w:rPr>
        <w:t>5</w:t>
      </w:r>
      <w:r w:rsidRPr="00E17EF1">
        <w:rPr>
          <w:b/>
          <w:bCs/>
          <w:u w:val="single"/>
        </w:rPr>
        <w:t>.3-6 One-Bolt Missing Analysis X-axis (STA1)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09"/>
        <w:gridCol w:w="1102"/>
        <w:gridCol w:w="732"/>
        <w:gridCol w:w="922"/>
        <w:gridCol w:w="935"/>
        <w:gridCol w:w="532"/>
        <w:gridCol w:w="909"/>
        <w:gridCol w:w="1034"/>
        <w:gridCol w:w="1401"/>
        <w:gridCol w:w="1040"/>
      </w:tblGrid>
      <w:tr w:rsidR="00496098" w:rsidRPr="008A7F75" w14:paraId="7715CD06" w14:textId="77777777" w:rsidTr="00064FCB">
        <w:trPr>
          <w:trHeight w:val="284"/>
        </w:trPr>
        <w:tc>
          <w:tcPr>
            <w:tcW w:w="0" w:type="auto"/>
            <w:shd w:val="clear" w:color="auto" w:fill="auto"/>
            <w:vAlign w:val="center"/>
            <w:hideMark/>
          </w:tcPr>
          <w:p w14:paraId="512E6713" w14:textId="3D04EDE0"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No.</w:t>
            </w:r>
          </w:p>
        </w:tc>
        <w:tc>
          <w:tcPr>
            <w:tcW w:w="0" w:type="auto"/>
            <w:shd w:val="clear" w:color="auto" w:fill="auto"/>
            <w:vAlign w:val="center"/>
            <w:hideMark/>
          </w:tcPr>
          <w:p w14:paraId="7C351A37" w14:textId="3C5AB2C9"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Group Name</w:t>
            </w:r>
          </w:p>
        </w:tc>
        <w:tc>
          <w:tcPr>
            <w:tcW w:w="0" w:type="auto"/>
            <w:shd w:val="clear" w:color="auto" w:fill="auto"/>
            <w:vAlign w:val="center"/>
            <w:hideMark/>
          </w:tcPr>
          <w:p w14:paraId="1C3BB9C7" w14:textId="555423C4"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Pre-load Stress</w:t>
            </w:r>
            <w:r w:rsidR="00464CDF">
              <w:rPr>
                <w:b/>
                <w:bCs/>
                <w:color w:val="000000" w:themeColor="text1"/>
                <w:sz w:val="20"/>
                <w:szCs w:val="20"/>
              </w:rPr>
              <w:t xml:space="preserve"> </w:t>
            </w:r>
            <w:r w:rsidRPr="008A7F75">
              <w:rPr>
                <w:b/>
                <w:bCs/>
                <w:color w:val="000000" w:themeColor="text1"/>
                <w:sz w:val="20"/>
                <w:szCs w:val="20"/>
              </w:rPr>
              <w:t>[MPa]</w:t>
            </w:r>
          </w:p>
        </w:tc>
        <w:tc>
          <w:tcPr>
            <w:tcW w:w="0" w:type="auto"/>
            <w:shd w:val="clear" w:color="auto" w:fill="auto"/>
            <w:vAlign w:val="center"/>
            <w:hideMark/>
          </w:tcPr>
          <w:p w14:paraId="3A52BC45" w14:textId="7BDDB855"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External Stress</w:t>
            </w:r>
            <w:r w:rsidR="00464CDF">
              <w:rPr>
                <w:b/>
                <w:bCs/>
                <w:color w:val="000000" w:themeColor="text1"/>
                <w:sz w:val="20"/>
                <w:szCs w:val="20"/>
              </w:rPr>
              <w:t xml:space="preserve"> </w:t>
            </w:r>
            <w:r w:rsidRPr="008A7F75">
              <w:rPr>
                <w:b/>
                <w:bCs/>
                <w:color w:val="000000" w:themeColor="text1"/>
                <w:sz w:val="20"/>
                <w:szCs w:val="20"/>
              </w:rPr>
              <w:t>[MPa]</w:t>
            </w:r>
          </w:p>
        </w:tc>
        <w:tc>
          <w:tcPr>
            <w:tcW w:w="0" w:type="auto"/>
            <w:shd w:val="clear" w:color="auto" w:fill="auto"/>
            <w:vAlign w:val="center"/>
            <w:hideMark/>
          </w:tcPr>
          <w:p w14:paraId="130D66A8" w14:textId="66F254FC"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Ultimate Strengt</w:t>
            </w:r>
            <w:r w:rsidR="00464CDF">
              <w:rPr>
                <w:b/>
                <w:bCs/>
                <w:color w:val="000000" w:themeColor="text1"/>
                <w:sz w:val="20"/>
                <w:szCs w:val="20"/>
              </w:rPr>
              <w:t xml:space="preserve">h </w:t>
            </w:r>
            <w:r w:rsidRPr="008A7F75">
              <w:rPr>
                <w:b/>
                <w:bCs/>
                <w:color w:val="000000" w:themeColor="text1"/>
                <w:sz w:val="20"/>
                <w:szCs w:val="20"/>
              </w:rPr>
              <w:t>[MPa]</w:t>
            </w:r>
          </w:p>
        </w:tc>
        <w:tc>
          <w:tcPr>
            <w:tcW w:w="532" w:type="dxa"/>
            <w:shd w:val="clear" w:color="auto" w:fill="auto"/>
            <w:vAlign w:val="center"/>
            <w:hideMark/>
          </w:tcPr>
          <w:p w14:paraId="0427E85E" w14:textId="3CB53FCC" w:rsidR="00EC7450" w:rsidRPr="00496098" w:rsidRDefault="00EC7450" w:rsidP="005569BD">
            <w:pPr>
              <w:pStyle w:val="Table"/>
              <w:jc w:val="center"/>
              <w:rPr>
                <w:b/>
                <w:bCs/>
                <w:color w:val="000000" w:themeColor="text1"/>
                <w:sz w:val="20"/>
                <w:szCs w:val="20"/>
              </w:rPr>
            </w:pPr>
            <w:r w:rsidRPr="008A7F75">
              <w:rPr>
                <w:b/>
                <w:bCs/>
                <w:color w:val="000000" w:themeColor="text1"/>
                <w:sz w:val="20"/>
                <w:szCs w:val="20"/>
              </w:rPr>
              <w:t>MS</w:t>
            </w:r>
            <w:r w:rsidR="00496098">
              <w:rPr>
                <w:b/>
                <w:bCs/>
                <w:color w:val="000000" w:themeColor="text1"/>
                <w:sz w:val="20"/>
                <w:szCs w:val="20"/>
              </w:rPr>
              <w:t xml:space="preserve"> </w:t>
            </w:r>
            <w:r w:rsidRPr="008A7F75">
              <w:rPr>
                <w:b/>
                <w:bCs/>
                <w:color w:val="000000" w:themeColor="text1"/>
                <w:sz w:val="20"/>
                <w:szCs w:val="20"/>
              </w:rPr>
              <w:t>(FS</w:t>
            </w:r>
            <w:r w:rsidR="00464CDF">
              <w:rPr>
                <w:b/>
                <w:bCs/>
                <w:color w:val="000000" w:themeColor="text1"/>
                <w:sz w:val="20"/>
                <w:szCs w:val="20"/>
              </w:rPr>
              <w:t xml:space="preserve"> </w:t>
            </w:r>
            <w:r w:rsidRPr="008A7F75">
              <w:rPr>
                <w:b/>
                <w:bCs/>
                <w:color w:val="000000" w:themeColor="text1"/>
                <w:sz w:val="20"/>
                <w:szCs w:val="20"/>
              </w:rPr>
              <w:t>=</w:t>
            </w:r>
            <w:r w:rsidR="006D43D8" w:rsidRPr="008A7F75">
              <w:rPr>
                <w:b/>
                <w:bCs/>
                <w:color w:val="000000" w:themeColor="text1"/>
                <w:sz w:val="20"/>
                <w:szCs w:val="20"/>
              </w:rPr>
              <w:t xml:space="preserve"> </w:t>
            </w:r>
            <w:r w:rsidRPr="008A7F75">
              <w:rPr>
                <w:b/>
                <w:bCs/>
                <w:color w:val="000000" w:themeColor="text1"/>
                <w:sz w:val="20"/>
                <w:szCs w:val="20"/>
              </w:rPr>
              <w:t>1)</w:t>
            </w:r>
          </w:p>
        </w:tc>
        <w:tc>
          <w:tcPr>
            <w:tcW w:w="909" w:type="dxa"/>
            <w:shd w:val="clear" w:color="auto" w:fill="auto"/>
            <w:vAlign w:val="center"/>
            <w:hideMark/>
          </w:tcPr>
          <w:p w14:paraId="0A0A0D82" w14:textId="67FB0499"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Screw No. with Max Stress (Table 5.5.3-2)</w:t>
            </w:r>
          </w:p>
        </w:tc>
        <w:tc>
          <w:tcPr>
            <w:tcW w:w="0" w:type="auto"/>
            <w:shd w:val="clear" w:color="auto" w:fill="auto"/>
            <w:vAlign w:val="center"/>
            <w:hideMark/>
          </w:tcPr>
          <w:p w14:paraId="3EB4DFE9" w14:textId="669F1277"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Removed Screw No.</w:t>
            </w:r>
            <w:r w:rsidR="00496098">
              <w:rPr>
                <w:b/>
                <w:bCs/>
                <w:color w:val="000000" w:themeColor="text1"/>
                <w:sz w:val="20"/>
                <w:szCs w:val="20"/>
              </w:rPr>
              <w:t xml:space="preserve"> </w:t>
            </w:r>
            <w:r w:rsidRPr="008A7F75">
              <w:rPr>
                <w:b/>
                <w:bCs/>
                <w:color w:val="000000" w:themeColor="text1"/>
                <w:sz w:val="20"/>
                <w:szCs w:val="20"/>
              </w:rPr>
              <w:t>(Table 5.5.3-2)</w:t>
            </w:r>
          </w:p>
        </w:tc>
        <w:tc>
          <w:tcPr>
            <w:tcW w:w="0" w:type="auto"/>
            <w:shd w:val="clear" w:color="auto" w:fill="auto"/>
            <w:vAlign w:val="center"/>
            <w:hideMark/>
          </w:tcPr>
          <w:p w14:paraId="3BFEC383" w14:textId="73E76E41"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Number of bolts in nominal configuration</w:t>
            </w:r>
          </w:p>
        </w:tc>
        <w:tc>
          <w:tcPr>
            <w:tcW w:w="0" w:type="auto"/>
            <w:shd w:val="clear" w:color="auto" w:fill="auto"/>
            <w:vAlign w:val="center"/>
            <w:hideMark/>
          </w:tcPr>
          <w:p w14:paraId="379F5893" w14:textId="41038F20" w:rsidR="00EC7450" w:rsidRPr="008A7F75" w:rsidRDefault="00EC7450" w:rsidP="005569BD">
            <w:pPr>
              <w:pStyle w:val="Table"/>
              <w:jc w:val="center"/>
              <w:rPr>
                <w:rFonts w:eastAsia="Times New Roman"/>
                <w:b/>
                <w:bCs/>
                <w:color w:val="000000" w:themeColor="text1"/>
                <w:sz w:val="20"/>
                <w:szCs w:val="20"/>
              </w:rPr>
            </w:pPr>
            <w:r w:rsidRPr="008A7F75">
              <w:rPr>
                <w:b/>
                <w:bCs/>
                <w:color w:val="000000" w:themeColor="text1"/>
                <w:sz w:val="20"/>
                <w:szCs w:val="20"/>
              </w:rPr>
              <w:t>NDE Required?</w:t>
            </w:r>
          </w:p>
        </w:tc>
      </w:tr>
      <w:tr w:rsidR="000F766D" w:rsidRPr="008A7F75" w14:paraId="54906D09" w14:textId="77777777" w:rsidTr="00064FCB">
        <w:trPr>
          <w:trHeight w:val="284"/>
        </w:trPr>
        <w:tc>
          <w:tcPr>
            <w:tcW w:w="0" w:type="auto"/>
            <w:shd w:val="clear" w:color="auto" w:fill="auto"/>
            <w:vAlign w:val="center"/>
          </w:tcPr>
          <w:p w14:paraId="5D6B79BB" w14:textId="45B1F59D"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p>
        </w:tc>
        <w:tc>
          <w:tcPr>
            <w:tcW w:w="0" w:type="auto"/>
            <w:shd w:val="clear" w:color="auto" w:fill="auto"/>
            <w:vAlign w:val="center"/>
          </w:tcPr>
          <w:p w14:paraId="7F29DB5D" w14:textId="374759F8"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w:t>
            </w:r>
            <w:r>
              <w:rPr>
                <w:color w:val="000000" w:themeColor="text1"/>
                <w:sz w:val="20"/>
                <w:szCs w:val="20"/>
              </w:rPr>
              <w:t>X</w:t>
            </w:r>
            <w:r w:rsidRPr="008A7F75">
              <w:rPr>
                <w:color w:val="000000" w:themeColor="text1"/>
                <w:sz w:val="20"/>
                <w:szCs w:val="20"/>
              </w:rPr>
              <w:t xml:space="preserve"> Panel</w:t>
            </w:r>
          </w:p>
        </w:tc>
        <w:tc>
          <w:tcPr>
            <w:tcW w:w="0" w:type="auto"/>
            <w:shd w:val="clear" w:color="auto" w:fill="auto"/>
            <w:vAlign w:val="center"/>
          </w:tcPr>
          <w:p w14:paraId="03D1763A" w14:textId="5B12C04A"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15B130DE" w14:textId="7967C03B" w:rsidR="000F766D" w:rsidRPr="008A7F75" w:rsidRDefault="000F766D" w:rsidP="000F766D">
            <w:pPr>
              <w:pStyle w:val="Table"/>
              <w:jc w:val="center"/>
              <w:rPr>
                <w:color w:val="000000" w:themeColor="text1"/>
                <w:sz w:val="20"/>
                <w:szCs w:val="20"/>
              </w:rPr>
            </w:pPr>
            <w:r>
              <w:rPr>
                <w:color w:val="000000"/>
                <w:sz w:val="20"/>
                <w:szCs w:val="20"/>
              </w:rPr>
              <w:t>15.7</w:t>
            </w:r>
          </w:p>
        </w:tc>
        <w:tc>
          <w:tcPr>
            <w:tcW w:w="0" w:type="auto"/>
            <w:shd w:val="clear" w:color="auto" w:fill="auto"/>
            <w:vAlign w:val="center"/>
          </w:tcPr>
          <w:p w14:paraId="49AC650D" w14:textId="1C46801C"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vAlign w:val="center"/>
          </w:tcPr>
          <w:p w14:paraId="75AD8A99" w14:textId="3676F10F"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09" w:type="dxa"/>
            <w:shd w:val="clear" w:color="auto" w:fill="auto"/>
            <w:vAlign w:val="center"/>
          </w:tcPr>
          <w:p w14:paraId="1DAAF87C" w14:textId="27DE656C" w:rsidR="000F766D" w:rsidRPr="008A7F75" w:rsidRDefault="000F766D" w:rsidP="000F766D">
            <w:pPr>
              <w:pStyle w:val="Table"/>
              <w:jc w:val="center"/>
              <w:rPr>
                <w:color w:val="000000" w:themeColor="text1"/>
                <w:sz w:val="20"/>
                <w:szCs w:val="20"/>
              </w:rPr>
            </w:pPr>
            <w:r>
              <w:rPr>
                <w:color w:val="000000" w:themeColor="text1"/>
                <w:sz w:val="20"/>
                <w:szCs w:val="20"/>
              </w:rPr>
              <w:t>3-3</w:t>
            </w:r>
          </w:p>
        </w:tc>
        <w:tc>
          <w:tcPr>
            <w:tcW w:w="0" w:type="auto"/>
            <w:shd w:val="clear" w:color="auto" w:fill="auto"/>
            <w:vAlign w:val="center"/>
          </w:tcPr>
          <w:p w14:paraId="430B6BE9" w14:textId="19E5B86D" w:rsidR="000F766D" w:rsidRPr="008A7F75" w:rsidRDefault="000F766D" w:rsidP="000F766D">
            <w:pPr>
              <w:pStyle w:val="Table"/>
              <w:jc w:val="center"/>
              <w:rPr>
                <w:color w:val="000000" w:themeColor="text1"/>
                <w:sz w:val="20"/>
                <w:szCs w:val="20"/>
              </w:rPr>
            </w:pPr>
            <w:r>
              <w:rPr>
                <w:color w:val="000000" w:themeColor="text1"/>
                <w:sz w:val="20"/>
                <w:szCs w:val="20"/>
              </w:rPr>
              <w:t>3-6</w:t>
            </w:r>
          </w:p>
        </w:tc>
        <w:tc>
          <w:tcPr>
            <w:tcW w:w="0" w:type="auto"/>
            <w:shd w:val="clear" w:color="auto" w:fill="auto"/>
            <w:vAlign w:val="center"/>
          </w:tcPr>
          <w:p w14:paraId="2837B2B2" w14:textId="6637F25A" w:rsidR="000F766D" w:rsidRPr="008A7F75" w:rsidRDefault="000F766D" w:rsidP="000F766D">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7BCF2376" w14:textId="2353968F"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41DF67B9" w14:textId="77777777" w:rsidTr="00064FCB">
        <w:trPr>
          <w:trHeight w:val="284"/>
        </w:trPr>
        <w:tc>
          <w:tcPr>
            <w:tcW w:w="0" w:type="auto"/>
            <w:shd w:val="clear" w:color="auto" w:fill="auto"/>
            <w:vAlign w:val="center"/>
          </w:tcPr>
          <w:p w14:paraId="34D181A0" w14:textId="7B1588E0" w:rsidR="000F766D" w:rsidRPr="008A7F75" w:rsidRDefault="000F766D" w:rsidP="000F766D">
            <w:pPr>
              <w:pStyle w:val="Table"/>
              <w:jc w:val="center"/>
              <w:rPr>
                <w:color w:val="000000" w:themeColor="text1"/>
                <w:sz w:val="20"/>
                <w:szCs w:val="20"/>
              </w:rPr>
            </w:pPr>
            <w:r w:rsidRPr="008A7F75">
              <w:rPr>
                <w:color w:val="000000" w:themeColor="text1"/>
                <w:sz w:val="20"/>
                <w:szCs w:val="20"/>
              </w:rPr>
              <w:t>2</w:t>
            </w:r>
          </w:p>
        </w:tc>
        <w:tc>
          <w:tcPr>
            <w:tcW w:w="0" w:type="auto"/>
            <w:shd w:val="clear" w:color="auto" w:fill="auto"/>
            <w:vAlign w:val="center"/>
          </w:tcPr>
          <w:p w14:paraId="646698C3" w14:textId="64B28D0B"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w:t>
            </w:r>
            <w:r>
              <w:rPr>
                <w:color w:val="000000" w:themeColor="text1"/>
                <w:sz w:val="20"/>
                <w:szCs w:val="20"/>
              </w:rPr>
              <w:t>X</w:t>
            </w:r>
            <w:r w:rsidRPr="008A7F75">
              <w:rPr>
                <w:color w:val="000000" w:themeColor="text1"/>
                <w:sz w:val="20"/>
                <w:szCs w:val="20"/>
              </w:rPr>
              <w:t xml:space="preserve"> Panel</w:t>
            </w:r>
          </w:p>
        </w:tc>
        <w:tc>
          <w:tcPr>
            <w:tcW w:w="0" w:type="auto"/>
            <w:shd w:val="clear" w:color="auto" w:fill="auto"/>
            <w:vAlign w:val="center"/>
          </w:tcPr>
          <w:p w14:paraId="4EFF4F2D" w14:textId="0C0A9402"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338D3F20" w14:textId="0CDCD61D" w:rsidR="000F766D" w:rsidRPr="008A7F75" w:rsidRDefault="000F766D" w:rsidP="000F766D">
            <w:pPr>
              <w:pStyle w:val="Table"/>
              <w:jc w:val="center"/>
              <w:rPr>
                <w:color w:val="000000" w:themeColor="text1"/>
                <w:sz w:val="20"/>
                <w:szCs w:val="20"/>
              </w:rPr>
            </w:pPr>
            <w:r>
              <w:rPr>
                <w:color w:val="000000"/>
                <w:sz w:val="20"/>
                <w:szCs w:val="20"/>
              </w:rPr>
              <w:t>22</w:t>
            </w:r>
          </w:p>
        </w:tc>
        <w:tc>
          <w:tcPr>
            <w:tcW w:w="0" w:type="auto"/>
            <w:shd w:val="clear" w:color="auto" w:fill="auto"/>
            <w:vAlign w:val="center"/>
          </w:tcPr>
          <w:p w14:paraId="4CBB76EE" w14:textId="0F0ED1A8"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vAlign w:val="center"/>
          </w:tcPr>
          <w:p w14:paraId="4ECE6D2A" w14:textId="4AE09114"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909" w:type="dxa"/>
            <w:shd w:val="clear" w:color="auto" w:fill="auto"/>
            <w:vAlign w:val="center"/>
          </w:tcPr>
          <w:p w14:paraId="603EC2E4" w14:textId="1CE0FF6C" w:rsidR="000F766D" w:rsidRPr="008A7F75" w:rsidRDefault="000F766D" w:rsidP="000F766D">
            <w:pPr>
              <w:pStyle w:val="Table"/>
              <w:jc w:val="center"/>
              <w:rPr>
                <w:color w:val="000000" w:themeColor="text1"/>
                <w:sz w:val="20"/>
                <w:szCs w:val="20"/>
              </w:rPr>
            </w:pPr>
            <w:r>
              <w:rPr>
                <w:color w:val="000000" w:themeColor="text1"/>
                <w:sz w:val="20"/>
                <w:szCs w:val="20"/>
              </w:rPr>
              <w:t>4-4</w:t>
            </w:r>
          </w:p>
        </w:tc>
        <w:tc>
          <w:tcPr>
            <w:tcW w:w="0" w:type="auto"/>
            <w:shd w:val="clear" w:color="auto" w:fill="auto"/>
            <w:vAlign w:val="center"/>
          </w:tcPr>
          <w:p w14:paraId="62C78E7A" w14:textId="7EB39332" w:rsidR="000F766D" w:rsidRPr="008A7F75" w:rsidRDefault="000F766D" w:rsidP="000F766D">
            <w:pPr>
              <w:pStyle w:val="Table"/>
              <w:jc w:val="center"/>
              <w:rPr>
                <w:color w:val="000000" w:themeColor="text1"/>
                <w:sz w:val="20"/>
                <w:szCs w:val="20"/>
              </w:rPr>
            </w:pPr>
            <w:r>
              <w:rPr>
                <w:color w:val="000000" w:themeColor="text1"/>
                <w:sz w:val="20"/>
                <w:szCs w:val="20"/>
              </w:rPr>
              <w:t>4-6</w:t>
            </w:r>
          </w:p>
        </w:tc>
        <w:tc>
          <w:tcPr>
            <w:tcW w:w="0" w:type="auto"/>
            <w:shd w:val="clear" w:color="auto" w:fill="auto"/>
            <w:vAlign w:val="center"/>
          </w:tcPr>
          <w:p w14:paraId="1CB1BC82" w14:textId="7053C198" w:rsidR="000F766D" w:rsidRPr="008A7F75" w:rsidRDefault="000F766D" w:rsidP="000F766D">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69998710" w14:textId="656017E7"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51DDD7C5" w14:textId="77777777" w:rsidTr="00064FCB">
        <w:trPr>
          <w:trHeight w:val="284"/>
        </w:trPr>
        <w:tc>
          <w:tcPr>
            <w:tcW w:w="0" w:type="auto"/>
            <w:shd w:val="clear" w:color="auto" w:fill="auto"/>
            <w:vAlign w:val="center"/>
            <w:hideMark/>
          </w:tcPr>
          <w:p w14:paraId="3A886EFC" w14:textId="550ED4DA"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3</w:t>
            </w:r>
          </w:p>
        </w:tc>
        <w:tc>
          <w:tcPr>
            <w:tcW w:w="0" w:type="auto"/>
            <w:shd w:val="clear" w:color="auto" w:fill="auto"/>
            <w:vAlign w:val="center"/>
            <w:hideMark/>
          </w:tcPr>
          <w:p w14:paraId="1F16999B" w14:textId="25D1FC8A" w:rsidR="000F766D" w:rsidRPr="005E7B80"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w:t>
            </w:r>
            <w:r>
              <w:rPr>
                <w:color w:val="000000" w:themeColor="text1"/>
                <w:sz w:val="20"/>
                <w:szCs w:val="20"/>
              </w:rPr>
              <w:t>Y</w:t>
            </w:r>
            <w:r w:rsidRPr="008A7F75">
              <w:rPr>
                <w:color w:val="000000" w:themeColor="text1"/>
                <w:sz w:val="20"/>
                <w:szCs w:val="20"/>
              </w:rPr>
              <w:t xml:space="preserve"> Panel</w:t>
            </w:r>
          </w:p>
        </w:tc>
        <w:tc>
          <w:tcPr>
            <w:tcW w:w="0" w:type="auto"/>
            <w:shd w:val="clear" w:color="auto" w:fill="auto"/>
            <w:vAlign w:val="center"/>
            <w:hideMark/>
          </w:tcPr>
          <w:p w14:paraId="410FA3E7" w14:textId="242A7A58" w:rsidR="000F766D" w:rsidRPr="008A7F75" w:rsidRDefault="000F766D" w:rsidP="000F766D">
            <w:pPr>
              <w:pStyle w:val="Table"/>
              <w:jc w:val="center"/>
              <w:rPr>
                <w:rFonts w:eastAsia="Times New Roman"/>
                <w:color w:val="000000" w:themeColor="text1"/>
                <w:sz w:val="20"/>
                <w:szCs w:val="20"/>
              </w:rPr>
            </w:pPr>
            <w:r>
              <w:rPr>
                <w:color w:val="000000"/>
                <w:sz w:val="20"/>
                <w:szCs w:val="20"/>
              </w:rPr>
              <w:t>213</w:t>
            </w:r>
          </w:p>
        </w:tc>
        <w:tc>
          <w:tcPr>
            <w:tcW w:w="0" w:type="auto"/>
            <w:shd w:val="clear" w:color="auto" w:fill="auto"/>
            <w:vAlign w:val="center"/>
            <w:hideMark/>
          </w:tcPr>
          <w:p w14:paraId="100FB188" w14:textId="0CA43FCA" w:rsidR="000F766D" w:rsidRPr="008A7F75" w:rsidRDefault="000F766D" w:rsidP="000F766D">
            <w:pPr>
              <w:pStyle w:val="Table"/>
              <w:jc w:val="center"/>
              <w:rPr>
                <w:rFonts w:eastAsia="Times New Roman"/>
                <w:color w:val="000000" w:themeColor="text1"/>
                <w:sz w:val="20"/>
                <w:szCs w:val="20"/>
              </w:rPr>
            </w:pPr>
            <w:r>
              <w:rPr>
                <w:color w:val="000000"/>
                <w:sz w:val="20"/>
                <w:szCs w:val="20"/>
              </w:rPr>
              <w:t>58.2</w:t>
            </w:r>
          </w:p>
        </w:tc>
        <w:tc>
          <w:tcPr>
            <w:tcW w:w="0" w:type="auto"/>
            <w:shd w:val="clear" w:color="auto" w:fill="auto"/>
            <w:vAlign w:val="center"/>
            <w:hideMark/>
          </w:tcPr>
          <w:p w14:paraId="451A755D" w14:textId="142FD63E" w:rsidR="000F766D" w:rsidRPr="008A7F75" w:rsidRDefault="000F766D" w:rsidP="000F766D">
            <w:pPr>
              <w:pStyle w:val="Table"/>
              <w:jc w:val="center"/>
              <w:rPr>
                <w:rFonts w:eastAsia="Times New Roman"/>
                <w:color w:val="000000" w:themeColor="text1"/>
                <w:sz w:val="20"/>
                <w:szCs w:val="20"/>
              </w:rPr>
            </w:pPr>
            <w:r>
              <w:rPr>
                <w:color w:val="000000"/>
                <w:sz w:val="20"/>
                <w:szCs w:val="20"/>
              </w:rPr>
              <w:t>505</w:t>
            </w:r>
          </w:p>
        </w:tc>
        <w:tc>
          <w:tcPr>
            <w:tcW w:w="532" w:type="dxa"/>
            <w:shd w:val="clear" w:color="auto" w:fill="auto"/>
            <w:vAlign w:val="center"/>
            <w:hideMark/>
          </w:tcPr>
          <w:p w14:paraId="23154B27" w14:textId="0A3AC24C" w:rsidR="000F766D" w:rsidRPr="00464CDF" w:rsidRDefault="000F766D" w:rsidP="000F766D">
            <w:pPr>
              <w:pStyle w:val="Table"/>
              <w:jc w:val="center"/>
              <w:rPr>
                <w:rFonts w:eastAsia="Times New Roman"/>
                <w:color w:val="000000" w:themeColor="text1"/>
                <w:sz w:val="20"/>
                <w:szCs w:val="20"/>
              </w:rPr>
            </w:pPr>
            <w:r>
              <w:rPr>
                <w:rFonts w:ascii="TimesNewRomanPSMT" w:hAnsi="TimesNewRomanPSMT" w:cs="TimesNewRomanPSMT"/>
                <w:color w:val="000000"/>
                <w:sz w:val="20"/>
                <w:szCs w:val="20"/>
              </w:rPr>
              <w:t xml:space="preserve">0.9 </w:t>
            </w:r>
          </w:p>
        </w:tc>
        <w:tc>
          <w:tcPr>
            <w:tcW w:w="909" w:type="dxa"/>
            <w:shd w:val="clear" w:color="auto" w:fill="auto"/>
            <w:vAlign w:val="center"/>
            <w:hideMark/>
          </w:tcPr>
          <w:p w14:paraId="02F0CCE5" w14:textId="4A22D183"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7-2</w:t>
            </w:r>
          </w:p>
        </w:tc>
        <w:tc>
          <w:tcPr>
            <w:tcW w:w="0" w:type="auto"/>
            <w:shd w:val="clear" w:color="auto" w:fill="auto"/>
            <w:vAlign w:val="center"/>
            <w:hideMark/>
          </w:tcPr>
          <w:p w14:paraId="6AF129BB" w14:textId="34CC5B3E"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7-3</w:t>
            </w:r>
          </w:p>
        </w:tc>
        <w:tc>
          <w:tcPr>
            <w:tcW w:w="0" w:type="auto"/>
            <w:shd w:val="clear" w:color="auto" w:fill="auto"/>
            <w:vAlign w:val="center"/>
            <w:hideMark/>
          </w:tcPr>
          <w:p w14:paraId="40DAE226" w14:textId="7FBEF7DF"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282295E9" w14:textId="532767D6" w:rsidR="000F766D" w:rsidRPr="008A7F75" w:rsidRDefault="000F766D" w:rsidP="000F766D">
            <w:pPr>
              <w:pStyle w:val="Table"/>
              <w:jc w:val="center"/>
              <w:rPr>
                <w:rFonts w:eastAsia="Times New Roman"/>
                <w:color w:val="000000" w:themeColor="text1"/>
                <w:sz w:val="20"/>
                <w:szCs w:val="20"/>
              </w:rPr>
            </w:pPr>
            <w:r w:rsidRPr="00583553">
              <w:rPr>
                <w:color w:val="000000" w:themeColor="text1"/>
                <w:sz w:val="20"/>
                <w:szCs w:val="20"/>
              </w:rPr>
              <w:t>No</w:t>
            </w:r>
          </w:p>
        </w:tc>
      </w:tr>
      <w:tr w:rsidR="000F766D" w:rsidRPr="008A7F75" w14:paraId="7B915D5D" w14:textId="77777777" w:rsidTr="00064FCB">
        <w:trPr>
          <w:trHeight w:val="284"/>
        </w:trPr>
        <w:tc>
          <w:tcPr>
            <w:tcW w:w="0" w:type="auto"/>
            <w:shd w:val="clear" w:color="auto" w:fill="auto"/>
            <w:vAlign w:val="center"/>
            <w:hideMark/>
          </w:tcPr>
          <w:p w14:paraId="70BF34F4" w14:textId="39062646"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725F72BE" w14:textId="29167A04" w:rsidR="000F766D" w:rsidRPr="005E7B80"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+Y Antenna Panel</w:t>
            </w:r>
          </w:p>
        </w:tc>
        <w:tc>
          <w:tcPr>
            <w:tcW w:w="0" w:type="auto"/>
            <w:shd w:val="clear" w:color="auto" w:fill="auto"/>
            <w:vAlign w:val="center"/>
            <w:hideMark/>
          </w:tcPr>
          <w:p w14:paraId="52C1D7D6" w14:textId="0B3C92D0" w:rsidR="000F766D" w:rsidRPr="008A7F75" w:rsidRDefault="000F766D" w:rsidP="000F766D">
            <w:pPr>
              <w:pStyle w:val="Table"/>
              <w:jc w:val="center"/>
              <w:rPr>
                <w:rFonts w:eastAsia="Times New Roman"/>
                <w:color w:val="000000" w:themeColor="text1"/>
                <w:sz w:val="20"/>
                <w:szCs w:val="20"/>
              </w:rPr>
            </w:pPr>
            <w:r>
              <w:rPr>
                <w:color w:val="000000"/>
                <w:sz w:val="20"/>
                <w:szCs w:val="20"/>
              </w:rPr>
              <w:t>193</w:t>
            </w:r>
          </w:p>
        </w:tc>
        <w:tc>
          <w:tcPr>
            <w:tcW w:w="0" w:type="auto"/>
            <w:shd w:val="clear" w:color="auto" w:fill="auto"/>
            <w:vAlign w:val="center"/>
            <w:hideMark/>
          </w:tcPr>
          <w:p w14:paraId="71820D79" w14:textId="2DD8E7B1" w:rsidR="000F766D" w:rsidRPr="008A7F75" w:rsidRDefault="000F766D" w:rsidP="000F766D">
            <w:pPr>
              <w:pStyle w:val="Table"/>
              <w:jc w:val="center"/>
              <w:rPr>
                <w:rFonts w:eastAsia="Times New Roman"/>
                <w:color w:val="000000" w:themeColor="text1"/>
                <w:sz w:val="20"/>
                <w:szCs w:val="20"/>
              </w:rPr>
            </w:pPr>
            <w:r>
              <w:rPr>
                <w:color w:val="000000"/>
                <w:sz w:val="20"/>
                <w:szCs w:val="20"/>
              </w:rPr>
              <w:t>78.7</w:t>
            </w:r>
          </w:p>
        </w:tc>
        <w:tc>
          <w:tcPr>
            <w:tcW w:w="0" w:type="auto"/>
            <w:shd w:val="clear" w:color="auto" w:fill="auto"/>
            <w:vAlign w:val="center"/>
            <w:hideMark/>
          </w:tcPr>
          <w:p w14:paraId="254BC7E8" w14:textId="753D38A1" w:rsidR="000F766D" w:rsidRPr="008A7F75" w:rsidRDefault="000F766D" w:rsidP="000F766D">
            <w:pPr>
              <w:pStyle w:val="Table"/>
              <w:jc w:val="center"/>
              <w:rPr>
                <w:rFonts w:eastAsia="Times New Roman"/>
                <w:color w:val="000000" w:themeColor="text1"/>
                <w:sz w:val="20"/>
                <w:szCs w:val="20"/>
              </w:rPr>
            </w:pPr>
            <w:r>
              <w:rPr>
                <w:color w:val="000000"/>
                <w:sz w:val="20"/>
                <w:szCs w:val="20"/>
              </w:rPr>
              <w:t>505</w:t>
            </w:r>
          </w:p>
        </w:tc>
        <w:tc>
          <w:tcPr>
            <w:tcW w:w="532" w:type="dxa"/>
            <w:shd w:val="clear" w:color="auto" w:fill="auto"/>
            <w:vAlign w:val="center"/>
            <w:hideMark/>
          </w:tcPr>
          <w:p w14:paraId="6740C6F3" w14:textId="48B275B1" w:rsidR="000F766D" w:rsidRPr="00464CDF" w:rsidRDefault="000F766D" w:rsidP="000F766D">
            <w:pPr>
              <w:pStyle w:val="Table"/>
              <w:jc w:val="center"/>
              <w:rPr>
                <w:rFonts w:eastAsia="Times New Roman"/>
                <w:color w:val="000000" w:themeColor="text1"/>
                <w:sz w:val="20"/>
                <w:szCs w:val="20"/>
              </w:rPr>
            </w:pPr>
            <w:r>
              <w:rPr>
                <w:rFonts w:ascii="TimesNewRomanPSMT" w:hAnsi="TimesNewRomanPSMT" w:cs="TimesNewRomanPSMT"/>
                <w:color w:val="000000"/>
                <w:sz w:val="20"/>
                <w:szCs w:val="20"/>
              </w:rPr>
              <w:t xml:space="preserve">0.9 </w:t>
            </w:r>
          </w:p>
        </w:tc>
        <w:tc>
          <w:tcPr>
            <w:tcW w:w="909" w:type="dxa"/>
            <w:shd w:val="clear" w:color="auto" w:fill="auto"/>
            <w:vAlign w:val="center"/>
            <w:hideMark/>
          </w:tcPr>
          <w:p w14:paraId="3B1D56E8" w14:textId="1ED52C65" w:rsidR="000F766D" w:rsidRPr="008A7F75" w:rsidRDefault="000F766D" w:rsidP="000F766D">
            <w:pPr>
              <w:pStyle w:val="Table"/>
              <w:jc w:val="center"/>
              <w:rPr>
                <w:rFonts w:eastAsia="Times New Roman"/>
                <w:color w:val="000000" w:themeColor="text1"/>
                <w:sz w:val="20"/>
                <w:szCs w:val="20"/>
              </w:rPr>
            </w:pPr>
            <w:r w:rsidRPr="008A7F75">
              <w:rPr>
                <w:color w:val="000000" w:themeColor="text1"/>
                <w:sz w:val="20"/>
                <w:szCs w:val="20"/>
              </w:rPr>
              <w:t>5-4</w:t>
            </w:r>
          </w:p>
        </w:tc>
        <w:tc>
          <w:tcPr>
            <w:tcW w:w="0" w:type="auto"/>
            <w:shd w:val="clear" w:color="auto" w:fill="auto"/>
            <w:vAlign w:val="center"/>
            <w:hideMark/>
          </w:tcPr>
          <w:p w14:paraId="6F9BDB12" w14:textId="7314F47B" w:rsidR="000F766D" w:rsidRPr="008A7F75" w:rsidRDefault="000F766D" w:rsidP="000F766D">
            <w:pPr>
              <w:pStyle w:val="Table"/>
              <w:jc w:val="center"/>
              <w:rPr>
                <w:rFonts w:eastAsia="Times New Roman"/>
                <w:color w:val="000000" w:themeColor="text1"/>
                <w:sz w:val="20"/>
                <w:szCs w:val="20"/>
              </w:rPr>
            </w:pPr>
            <w:r w:rsidRPr="008A7F75">
              <w:rPr>
                <w:color w:val="000000" w:themeColor="text1"/>
                <w:sz w:val="20"/>
                <w:szCs w:val="20"/>
              </w:rPr>
              <w:t>5-1</w:t>
            </w:r>
          </w:p>
        </w:tc>
        <w:tc>
          <w:tcPr>
            <w:tcW w:w="0" w:type="auto"/>
            <w:shd w:val="clear" w:color="auto" w:fill="auto"/>
            <w:vAlign w:val="center"/>
            <w:hideMark/>
          </w:tcPr>
          <w:p w14:paraId="493024BE" w14:textId="578E6650"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6</w:t>
            </w:r>
          </w:p>
        </w:tc>
        <w:tc>
          <w:tcPr>
            <w:tcW w:w="0" w:type="auto"/>
            <w:shd w:val="clear" w:color="auto" w:fill="auto"/>
            <w:vAlign w:val="center"/>
            <w:hideMark/>
          </w:tcPr>
          <w:p w14:paraId="56FE79BE" w14:textId="0CF7E954" w:rsidR="000F766D" w:rsidRPr="008A7F75" w:rsidRDefault="000F766D" w:rsidP="000F766D">
            <w:pPr>
              <w:pStyle w:val="Table"/>
              <w:jc w:val="center"/>
              <w:rPr>
                <w:rFonts w:eastAsia="Times New Roman"/>
                <w:color w:val="000000" w:themeColor="text1"/>
                <w:sz w:val="20"/>
                <w:szCs w:val="20"/>
              </w:rPr>
            </w:pPr>
            <w:r w:rsidRPr="00583553">
              <w:rPr>
                <w:color w:val="000000" w:themeColor="text1"/>
                <w:sz w:val="20"/>
                <w:szCs w:val="20"/>
              </w:rPr>
              <w:t>No</w:t>
            </w:r>
          </w:p>
        </w:tc>
      </w:tr>
      <w:tr w:rsidR="000F766D" w:rsidRPr="008A7F75" w14:paraId="21AEFDA4" w14:textId="77777777" w:rsidTr="00064FCB">
        <w:trPr>
          <w:trHeight w:val="284"/>
        </w:trPr>
        <w:tc>
          <w:tcPr>
            <w:tcW w:w="0" w:type="auto"/>
            <w:shd w:val="clear" w:color="auto" w:fill="auto"/>
            <w:vAlign w:val="center"/>
            <w:hideMark/>
          </w:tcPr>
          <w:p w14:paraId="2A2368C7" w14:textId="13A85661"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5</w:t>
            </w:r>
          </w:p>
        </w:tc>
        <w:tc>
          <w:tcPr>
            <w:tcW w:w="0" w:type="auto"/>
            <w:shd w:val="clear" w:color="auto" w:fill="auto"/>
            <w:vAlign w:val="center"/>
            <w:hideMark/>
          </w:tcPr>
          <w:p w14:paraId="2B777615" w14:textId="4C6EBAD1" w:rsidR="000F766D" w:rsidRPr="005E7B80"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+Y Mechanism</w:t>
            </w:r>
          </w:p>
        </w:tc>
        <w:tc>
          <w:tcPr>
            <w:tcW w:w="0" w:type="auto"/>
            <w:shd w:val="clear" w:color="auto" w:fill="auto"/>
            <w:vAlign w:val="center"/>
            <w:hideMark/>
          </w:tcPr>
          <w:p w14:paraId="20F9CAAA" w14:textId="0159F53A" w:rsidR="000F766D" w:rsidRPr="008A7F75" w:rsidRDefault="000F766D" w:rsidP="000F766D">
            <w:pPr>
              <w:pStyle w:val="Table"/>
              <w:jc w:val="center"/>
              <w:rPr>
                <w:rFonts w:eastAsia="Times New Roman"/>
                <w:color w:val="000000" w:themeColor="text1"/>
                <w:sz w:val="20"/>
                <w:szCs w:val="20"/>
              </w:rPr>
            </w:pPr>
            <w:r>
              <w:rPr>
                <w:color w:val="000000"/>
                <w:sz w:val="20"/>
                <w:szCs w:val="20"/>
              </w:rPr>
              <w:t>213</w:t>
            </w:r>
          </w:p>
        </w:tc>
        <w:tc>
          <w:tcPr>
            <w:tcW w:w="0" w:type="auto"/>
            <w:shd w:val="clear" w:color="auto" w:fill="auto"/>
            <w:vAlign w:val="center"/>
            <w:hideMark/>
          </w:tcPr>
          <w:p w14:paraId="29E096BA" w14:textId="73215116" w:rsidR="000F766D" w:rsidRPr="008A7F75" w:rsidRDefault="000F766D" w:rsidP="000F766D">
            <w:pPr>
              <w:pStyle w:val="Table"/>
              <w:jc w:val="center"/>
              <w:rPr>
                <w:rFonts w:eastAsia="Times New Roman"/>
                <w:color w:val="000000" w:themeColor="text1"/>
                <w:sz w:val="20"/>
                <w:szCs w:val="20"/>
              </w:rPr>
            </w:pPr>
            <w:r>
              <w:rPr>
                <w:color w:val="000000"/>
                <w:sz w:val="20"/>
                <w:szCs w:val="20"/>
              </w:rPr>
              <w:t>37.1</w:t>
            </w:r>
          </w:p>
        </w:tc>
        <w:tc>
          <w:tcPr>
            <w:tcW w:w="0" w:type="auto"/>
            <w:shd w:val="clear" w:color="auto" w:fill="auto"/>
            <w:vAlign w:val="center"/>
            <w:hideMark/>
          </w:tcPr>
          <w:p w14:paraId="2803358A" w14:textId="6030C0D6" w:rsidR="000F766D" w:rsidRPr="008A7F75" w:rsidRDefault="000F766D" w:rsidP="000F766D">
            <w:pPr>
              <w:pStyle w:val="Table"/>
              <w:jc w:val="center"/>
              <w:rPr>
                <w:rFonts w:eastAsia="Times New Roman"/>
                <w:color w:val="000000" w:themeColor="text1"/>
                <w:sz w:val="20"/>
                <w:szCs w:val="20"/>
              </w:rPr>
            </w:pPr>
            <w:r>
              <w:rPr>
                <w:color w:val="000000"/>
                <w:sz w:val="20"/>
                <w:szCs w:val="20"/>
              </w:rPr>
              <w:t>505</w:t>
            </w:r>
          </w:p>
        </w:tc>
        <w:tc>
          <w:tcPr>
            <w:tcW w:w="532" w:type="dxa"/>
            <w:shd w:val="clear" w:color="auto" w:fill="auto"/>
            <w:vAlign w:val="center"/>
            <w:hideMark/>
          </w:tcPr>
          <w:p w14:paraId="1E29AC0D" w14:textId="4962C342" w:rsidR="000F766D" w:rsidRPr="008A7F75" w:rsidRDefault="000F766D" w:rsidP="000F766D">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1.0 </w:t>
            </w:r>
          </w:p>
        </w:tc>
        <w:tc>
          <w:tcPr>
            <w:tcW w:w="909" w:type="dxa"/>
            <w:shd w:val="clear" w:color="auto" w:fill="auto"/>
            <w:vAlign w:val="center"/>
            <w:hideMark/>
          </w:tcPr>
          <w:p w14:paraId="3FBA3C0D" w14:textId="05F41211"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6-3</w:t>
            </w:r>
          </w:p>
        </w:tc>
        <w:tc>
          <w:tcPr>
            <w:tcW w:w="0" w:type="auto"/>
            <w:shd w:val="clear" w:color="auto" w:fill="auto"/>
            <w:vAlign w:val="center"/>
            <w:hideMark/>
          </w:tcPr>
          <w:p w14:paraId="669E8394" w14:textId="7F65C18E"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6-1</w:t>
            </w:r>
          </w:p>
        </w:tc>
        <w:tc>
          <w:tcPr>
            <w:tcW w:w="0" w:type="auto"/>
            <w:shd w:val="clear" w:color="auto" w:fill="auto"/>
            <w:vAlign w:val="center"/>
            <w:hideMark/>
          </w:tcPr>
          <w:p w14:paraId="6A2AC231" w14:textId="1B53A5A1"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12</w:t>
            </w:r>
          </w:p>
        </w:tc>
        <w:tc>
          <w:tcPr>
            <w:tcW w:w="0" w:type="auto"/>
            <w:shd w:val="clear" w:color="auto" w:fill="auto"/>
            <w:vAlign w:val="center"/>
            <w:hideMark/>
          </w:tcPr>
          <w:p w14:paraId="0568D48E" w14:textId="42E8873D" w:rsidR="000F766D" w:rsidRPr="008A7F75" w:rsidRDefault="000F766D" w:rsidP="000F766D">
            <w:pPr>
              <w:pStyle w:val="Table"/>
              <w:jc w:val="center"/>
              <w:rPr>
                <w:rFonts w:eastAsia="Times New Roman"/>
                <w:color w:val="000000" w:themeColor="text1"/>
                <w:sz w:val="20"/>
                <w:szCs w:val="20"/>
              </w:rPr>
            </w:pPr>
            <w:r w:rsidRPr="00583553">
              <w:rPr>
                <w:color w:val="000000" w:themeColor="text1"/>
                <w:sz w:val="20"/>
                <w:szCs w:val="20"/>
              </w:rPr>
              <w:t>No</w:t>
            </w:r>
          </w:p>
        </w:tc>
      </w:tr>
      <w:tr w:rsidR="000F766D" w:rsidRPr="008A7F75" w14:paraId="7FFED7DC" w14:textId="77777777" w:rsidTr="00064FCB">
        <w:trPr>
          <w:trHeight w:val="284"/>
        </w:trPr>
        <w:tc>
          <w:tcPr>
            <w:tcW w:w="0" w:type="auto"/>
            <w:shd w:val="clear" w:color="auto" w:fill="auto"/>
            <w:vAlign w:val="center"/>
          </w:tcPr>
          <w:p w14:paraId="482C1C5A" w14:textId="60BE0338" w:rsidR="000F766D" w:rsidRPr="008A7F75" w:rsidRDefault="000F766D" w:rsidP="000F766D">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5F487126" w14:textId="7D0D0F68"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 xml:space="preserve">+Y </w:t>
            </w:r>
            <w:r>
              <w:rPr>
                <w:color w:val="000000" w:themeColor="text1"/>
                <w:sz w:val="20"/>
                <w:szCs w:val="20"/>
              </w:rPr>
              <w:t>Cover</w:t>
            </w:r>
          </w:p>
        </w:tc>
        <w:tc>
          <w:tcPr>
            <w:tcW w:w="0" w:type="auto"/>
            <w:shd w:val="clear" w:color="auto" w:fill="auto"/>
            <w:vAlign w:val="center"/>
          </w:tcPr>
          <w:p w14:paraId="7929B171" w14:textId="6CE99BEE" w:rsidR="000F766D" w:rsidRPr="008A7F75" w:rsidRDefault="000F766D" w:rsidP="000F766D">
            <w:pPr>
              <w:pStyle w:val="Table"/>
              <w:jc w:val="center"/>
              <w:rPr>
                <w:color w:val="000000" w:themeColor="text1"/>
                <w:sz w:val="20"/>
                <w:szCs w:val="20"/>
              </w:rPr>
            </w:pPr>
            <w:r>
              <w:rPr>
                <w:color w:val="000000"/>
                <w:sz w:val="20"/>
                <w:szCs w:val="20"/>
              </w:rPr>
              <w:t>193</w:t>
            </w:r>
          </w:p>
        </w:tc>
        <w:tc>
          <w:tcPr>
            <w:tcW w:w="0" w:type="auto"/>
            <w:shd w:val="clear" w:color="auto" w:fill="auto"/>
            <w:vAlign w:val="center"/>
          </w:tcPr>
          <w:p w14:paraId="4F8938CE" w14:textId="590FFB4F" w:rsidR="000F766D" w:rsidRPr="008A7F75" w:rsidRDefault="000F766D" w:rsidP="000F766D">
            <w:pPr>
              <w:pStyle w:val="Table"/>
              <w:jc w:val="center"/>
              <w:rPr>
                <w:color w:val="000000" w:themeColor="text1"/>
                <w:sz w:val="20"/>
                <w:szCs w:val="20"/>
              </w:rPr>
            </w:pPr>
            <w:r>
              <w:rPr>
                <w:color w:val="000000"/>
                <w:sz w:val="20"/>
                <w:szCs w:val="20"/>
              </w:rPr>
              <w:t>41.4</w:t>
            </w:r>
          </w:p>
        </w:tc>
        <w:tc>
          <w:tcPr>
            <w:tcW w:w="0" w:type="auto"/>
            <w:shd w:val="clear" w:color="auto" w:fill="auto"/>
            <w:vAlign w:val="center"/>
          </w:tcPr>
          <w:p w14:paraId="5E55214F" w14:textId="5528FDA9"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vAlign w:val="center"/>
          </w:tcPr>
          <w:p w14:paraId="02EBB1D0" w14:textId="20980ED1"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09" w:type="dxa"/>
            <w:shd w:val="clear" w:color="auto" w:fill="auto"/>
            <w:vAlign w:val="center"/>
          </w:tcPr>
          <w:p w14:paraId="2711316F" w14:textId="7DBF6B4E" w:rsidR="000F766D" w:rsidRPr="008A7F75" w:rsidRDefault="000F766D" w:rsidP="000F766D">
            <w:pPr>
              <w:pStyle w:val="Table"/>
              <w:jc w:val="center"/>
              <w:rPr>
                <w:color w:val="000000" w:themeColor="text1"/>
                <w:sz w:val="20"/>
                <w:szCs w:val="20"/>
              </w:rPr>
            </w:pPr>
            <w:r>
              <w:rPr>
                <w:color w:val="000000" w:themeColor="text1"/>
                <w:sz w:val="20"/>
                <w:szCs w:val="20"/>
              </w:rPr>
              <w:t>8-1</w:t>
            </w:r>
          </w:p>
        </w:tc>
        <w:tc>
          <w:tcPr>
            <w:tcW w:w="0" w:type="auto"/>
            <w:shd w:val="clear" w:color="auto" w:fill="auto"/>
            <w:vAlign w:val="center"/>
          </w:tcPr>
          <w:p w14:paraId="59A243FF" w14:textId="33847FF4" w:rsidR="000F766D" w:rsidRPr="008A7F75" w:rsidRDefault="000F766D" w:rsidP="000F766D">
            <w:pPr>
              <w:pStyle w:val="Table"/>
              <w:jc w:val="center"/>
              <w:rPr>
                <w:color w:val="000000" w:themeColor="text1"/>
                <w:sz w:val="20"/>
                <w:szCs w:val="20"/>
              </w:rPr>
            </w:pPr>
            <w:r>
              <w:rPr>
                <w:color w:val="000000" w:themeColor="text1"/>
                <w:sz w:val="20"/>
                <w:szCs w:val="20"/>
              </w:rPr>
              <w:t>8-2</w:t>
            </w:r>
          </w:p>
        </w:tc>
        <w:tc>
          <w:tcPr>
            <w:tcW w:w="0" w:type="auto"/>
            <w:shd w:val="clear" w:color="auto" w:fill="auto"/>
            <w:vAlign w:val="center"/>
          </w:tcPr>
          <w:p w14:paraId="411761DB" w14:textId="4144F3AD" w:rsidR="000F766D" w:rsidRPr="008A7F75" w:rsidRDefault="000F766D" w:rsidP="000F766D">
            <w:pPr>
              <w:pStyle w:val="Table"/>
              <w:jc w:val="center"/>
              <w:rPr>
                <w:color w:val="000000" w:themeColor="text1"/>
                <w:sz w:val="20"/>
                <w:szCs w:val="20"/>
              </w:rPr>
            </w:pPr>
            <w:r>
              <w:rPr>
                <w:color w:val="000000" w:themeColor="text1"/>
                <w:sz w:val="20"/>
                <w:szCs w:val="20"/>
              </w:rPr>
              <w:t>2</w:t>
            </w:r>
          </w:p>
        </w:tc>
        <w:tc>
          <w:tcPr>
            <w:tcW w:w="0" w:type="auto"/>
            <w:shd w:val="clear" w:color="auto" w:fill="auto"/>
            <w:vAlign w:val="center"/>
          </w:tcPr>
          <w:p w14:paraId="3911EEB1" w14:textId="338B9CB8"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0365AAD0" w14:textId="77777777" w:rsidTr="00064FCB">
        <w:trPr>
          <w:trHeight w:val="284"/>
        </w:trPr>
        <w:tc>
          <w:tcPr>
            <w:tcW w:w="0" w:type="auto"/>
            <w:shd w:val="clear" w:color="auto" w:fill="auto"/>
            <w:vAlign w:val="center"/>
            <w:hideMark/>
          </w:tcPr>
          <w:p w14:paraId="6DE13944" w14:textId="14D0ED74"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7</w:t>
            </w:r>
          </w:p>
        </w:tc>
        <w:tc>
          <w:tcPr>
            <w:tcW w:w="0" w:type="auto"/>
            <w:shd w:val="clear" w:color="auto" w:fill="auto"/>
            <w:vAlign w:val="center"/>
            <w:hideMark/>
          </w:tcPr>
          <w:p w14:paraId="745ED87E" w14:textId="3360D687" w:rsidR="000F766D" w:rsidRPr="005E7B80"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 xml:space="preserve">Y </w:t>
            </w:r>
            <w:r>
              <w:rPr>
                <w:color w:val="000000" w:themeColor="text1"/>
                <w:sz w:val="20"/>
                <w:szCs w:val="20"/>
              </w:rPr>
              <w:t>Panel</w:t>
            </w:r>
          </w:p>
        </w:tc>
        <w:tc>
          <w:tcPr>
            <w:tcW w:w="0" w:type="auto"/>
            <w:shd w:val="clear" w:color="auto" w:fill="auto"/>
            <w:vAlign w:val="center"/>
            <w:hideMark/>
          </w:tcPr>
          <w:p w14:paraId="75A43E19" w14:textId="047D3A47" w:rsidR="000F766D" w:rsidRPr="008A7F75" w:rsidRDefault="000F766D" w:rsidP="000F766D">
            <w:pPr>
              <w:pStyle w:val="Table"/>
              <w:jc w:val="center"/>
              <w:rPr>
                <w:rFonts w:eastAsia="Times New Roman"/>
                <w:color w:val="000000" w:themeColor="text1"/>
                <w:sz w:val="20"/>
                <w:szCs w:val="20"/>
              </w:rPr>
            </w:pPr>
            <w:r>
              <w:rPr>
                <w:color w:val="000000"/>
                <w:sz w:val="20"/>
                <w:szCs w:val="20"/>
              </w:rPr>
              <w:t>213</w:t>
            </w:r>
          </w:p>
        </w:tc>
        <w:tc>
          <w:tcPr>
            <w:tcW w:w="0" w:type="auto"/>
            <w:shd w:val="clear" w:color="auto" w:fill="auto"/>
            <w:vAlign w:val="center"/>
            <w:hideMark/>
          </w:tcPr>
          <w:p w14:paraId="38EF4DAD" w14:textId="53315ACF" w:rsidR="000F766D" w:rsidRPr="008A7F75" w:rsidRDefault="000F766D" w:rsidP="000F766D">
            <w:pPr>
              <w:pStyle w:val="Table"/>
              <w:jc w:val="center"/>
              <w:rPr>
                <w:rFonts w:eastAsia="Times New Roman"/>
                <w:color w:val="000000" w:themeColor="text1"/>
                <w:sz w:val="20"/>
                <w:szCs w:val="20"/>
              </w:rPr>
            </w:pPr>
            <w:r>
              <w:rPr>
                <w:color w:val="000000"/>
                <w:sz w:val="20"/>
                <w:szCs w:val="20"/>
              </w:rPr>
              <w:t>23.8</w:t>
            </w:r>
          </w:p>
        </w:tc>
        <w:tc>
          <w:tcPr>
            <w:tcW w:w="0" w:type="auto"/>
            <w:shd w:val="clear" w:color="auto" w:fill="auto"/>
            <w:vAlign w:val="center"/>
            <w:hideMark/>
          </w:tcPr>
          <w:p w14:paraId="4F83C4C8" w14:textId="277586B3" w:rsidR="000F766D" w:rsidRPr="008A7F75" w:rsidRDefault="000F766D" w:rsidP="000F766D">
            <w:pPr>
              <w:pStyle w:val="Table"/>
              <w:jc w:val="center"/>
              <w:rPr>
                <w:rFonts w:eastAsia="Times New Roman"/>
                <w:color w:val="000000" w:themeColor="text1"/>
                <w:sz w:val="20"/>
                <w:szCs w:val="20"/>
              </w:rPr>
            </w:pPr>
            <w:r>
              <w:rPr>
                <w:color w:val="000000"/>
                <w:sz w:val="20"/>
                <w:szCs w:val="20"/>
              </w:rPr>
              <w:t>505</w:t>
            </w:r>
          </w:p>
        </w:tc>
        <w:tc>
          <w:tcPr>
            <w:tcW w:w="532" w:type="dxa"/>
            <w:shd w:val="clear" w:color="auto" w:fill="auto"/>
            <w:vAlign w:val="center"/>
            <w:hideMark/>
          </w:tcPr>
          <w:p w14:paraId="0D210BD2" w14:textId="62BD5026" w:rsidR="000F766D" w:rsidRPr="008A7F75" w:rsidRDefault="000F766D" w:rsidP="000F766D">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1.1 </w:t>
            </w:r>
          </w:p>
        </w:tc>
        <w:tc>
          <w:tcPr>
            <w:tcW w:w="909" w:type="dxa"/>
            <w:shd w:val="clear" w:color="auto" w:fill="auto"/>
            <w:vAlign w:val="center"/>
            <w:hideMark/>
          </w:tcPr>
          <w:p w14:paraId="47CF1EA0" w14:textId="7D2D8DC7"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11-1</w:t>
            </w:r>
          </w:p>
        </w:tc>
        <w:tc>
          <w:tcPr>
            <w:tcW w:w="0" w:type="auto"/>
            <w:shd w:val="clear" w:color="auto" w:fill="auto"/>
            <w:vAlign w:val="center"/>
            <w:hideMark/>
          </w:tcPr>
          <w:p w14:paraId="6FD6C7D3" w14:textId="57A4F8D6"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11-2</w:t>
            </w:r>
          </w:p>
        </w:tc>
        <w:tc>
          <w:tcPr>
            <w:tcW w:w="0" w:type="auto"/>
            <w:shd w:val="clear" w:color="auto" w:fill="auto"/>
            <w:vAlign w:val="center"/>
            <w:hideMark/>
          </w:tcPr>
          <w:p w14:paraId="1DBCD27B" w14:textId="36EF3A5C" w:rsidR="000F766D" w:rsidRPr="008A7F75" w:rsidRDefault="000F766D" w:rsidP="000F766D">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6FE370A7" w14:textId="76CA447B" w:rsidR="000F766D" w:rsidRPr="008A7F75" w:rsidRDefault="000F766D" w:rsidP="000F766D">
            <w:pPr>
              <w:pStyle w:val="Table"/>
              <w:jc w:val="center"/>
              <w:rPr>
                <w:rFonts w:eastAsia="Times New Roman"/>
                <w:color w:val="000000" w:themeColor="text1"/>
                <w:sz w:val="20"/>
                <w:szCs w:val="20"/>
              </w:rPr>
            </w:pPr>
            <w:r w:rsidRPr="00583553">
              <w:rPr>
                <w:color w:val="000000" w:themeColor="text1"/>
                <w:sz w:val="20"/>
                <w:szCs w:val="20"/>
              </w:rPr>
              <w:t>No</w:t>
            </w:r>
          </w:p>
        </w:tc>
      </w:tr>
      <w:tr w:rsidR="000F766D" w:rsidRPr="008A7F75" w14:paraId="62AFE75A" w14:textId="77777777" w:rsidTr="00064FCB">
        <w:trPr>
          <w:trHeight w:val="284"/>
        </w:trPr>
        <w:tc>
          <w:tcPr>
            <w:tcW w:w="0" w:type="auto"/>
            <w:shd w:val="clear" w:color="auto" w:fill="auto"/>
            <w:vAlign w:val="center"/>
          </w:tcPr>
          <w:p w14:paraId="384B7342" w14:textId="4F278D1E" w:rsidR="000F766D" w:rsidRPr="008A7F75" w:rsidRDefault="000F766D" w:rsidP="000F766D">
            <w:pPr>
              <w:pStyle w:val="Table"/>
              <w:jc w:val="center"/>
              <w:rPr>
                <w:color w:val="000000" w:themeColor="text1"/>
                <w:sz w:val="20"/>
                <w:szCs w:val="20"/>
              </w:rPr>
            </w:pPr>
            <w:r>
              <w:rPr>
                <w:color w:val="000000" w:themeColor="text1"/>
                <w:sz w:val="20"/>
                <w:szCs w:val="20"/>
              </w:rPr>
              <w:t>8</w:t>
            </w:r>
          </w:p>
        </w:tc>
        <w:tc>
          <w:tcPr>
            <w:tcW w:w="0" w:type="auto"/>
            <w:shd w:val="clear" w:color="auto" w:fill="auto"/>
            <w:vAlign w:val="center"/>
          </w:tcPr>
          <w:p w14:paraId="41917B00" w14:textId="5ABBA19B"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 xml:space="preserve">-Y </w:t>
            </w:r>
            <w:r w:rsidRPr="008A7F75">
              <w:rPr>
                <w:color w:val="000000" w:themeColor="text1"/>
                <w:sz w:val="20"/>
                <w:szCs w:val="20"/>
              </w:rPr>
              <w:lastRenderedPageBreak/>
              <w:t>Antenna Panel</w:t>
            </w:r>
          </w:p>
        </w:tc>
        <w:tc>
          <w:tcPr>
            <w:tcW w:w="0" w:type="auto"/>
            <w:shd w:val="clear" w:color="auto" w:fill="auto"/>
            <w:vAlign w:val="center"/>
          </w:tcPr>
          <w:p w14:paraId="0528888B" w14:textId="13B8BAD1" w:rsidR="000F766D" w:rsidRPr="008A7F75" w:rsidRDefault="000F766D" w:rsidP="000F766D">
            <w:pPr>
              <w:pStyle w:val="Table"/>
              <w:jc w:val="center"/>
              <w:rPr>
                <w:color w:val="000000" w:themeColor="text1"/>
                <w:sz w:val="20"/>
                <w:szCs w:val="20"/>
              </w:rPr>
            </w:pPr>
            <w:r>
              <w:rPr>
                <w:color w:val="000000"/>
                <w:sz w:val="20"/>
                <w:szCs w:val="20"/>
              </w:rPr>
              <w:lastRenderedPageBreak/>
              <w:t>193</w:t>
            </w:r>
          </w:p>
        </w:tc>
        <w:tc>
          <w:tcPr>
            <w:tcW w:w="0" w:type="auto"/>
            <w:shd w:val="clear" w:color="auto" w:fill="auto"/>
            <w:vAlign w:val="center"/>
          </w:tcPr>
          <w:p w14:paraId="7F0AF24B" w14:textId="30E3A4D1" w:rsidR="000F766D" w:rsidRPr="008A7F75" w:rsidRDefault="000F766D" w:rsidP="000F766D">
            <w:pPr>
              <w:pStyle w:val="Table"/>
              <w:jc w:val="center"/>
              <w:rPr>
                <w:color w:val="000000" w:themeColor="text1"/>
                <w:sz w:val="20"/>
                <w:szCs w:val="20"/>
              </w:rPr>
            </w:pPr>
            <w:r>
              <w:rPr>
                <w:color w:val="000000"/>
                <w:sz w:val="20"/>
                <w:szCs w:val="20"/>
              </w:rPr>
              <w:t>87.8</w:t>
            </w:r>
          </w:p>
        </w:tc>
        <w:tc>
          <w:tcPr>
            <w:tcW w:w="0" w:type="auto"/>
            <w:shd w:val="clear" w:color="auto" w:fill="auto"/>
            <w:vAlign w:val="center"/>
          </w:tcPr>
          <w:p w14:paraId="61FE111E" w14:textId="2836A4F1"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6AE39F10" w14:textId="5362822C"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909" w:type="dxa"/>
            <w:shd w:val="clear" w:color="auto" w:fill="auto"/>
            <w:vAlign w:val="center"/>
          </w:tcPr>
          <w:p w14:paraId="395A099F" w14:textId="6EEB1928" w:rsidR="000F766D" w:rsidRPr="008A7F75" w:rsidRDefault="000F766D" w:rsidP="000F766D">
            <w:pPr>
              <w:pStyle w:val="Table"/>
              <w:jc w:val="center"/>
              <w:rPr>
                <w:color w:val="000000" w:themeColor="text1"/>
                <w:sz w:val="20"/>
                <w:szCs w:val="20"/>
              </w:rPr>
            </w:pPr>
            <w:r>
              <w:rPr>
                <w:color w:val="000000" w:themeColor="text1"/>
                <w:sz w:val="20"/>
                <w:szCs w:val="20"/>
              </w:rPr>
              <w:t>9</w:t>
            </w:r>
            <w:r w:rsidRPr="008A7F75">
              <w:rPr>
                <w:color w:val="000000" w:themeColor="text1"/>
                <w:sz w:val="20"/>
                <w:szCs w:val="20"/>
              </w:rPr>
              <w:t>-</w:t>
            </w:r>
            <w:r>
              <w:rPr>
                <w:color w:val="000000" w:themeColor="text1"/>
                <w:sz w:val="20"/>
                <w:szCs w:val="20"/>
              </w:rPr>
              <w:t>3</w:t>
            </w:r>
          </w:p>
        </w:tc>
        <w:tc>
          <w:tcPr>
            <w:tcW w:w="0" w:type="auto"/>
            <w:shd w:val="clear" w:color="auto" w:fill="auto"/>
            <w:vAlign w:val="center"/>
          </w:tcPr>
          <w:p w14:paraId="4E2FE650" w14:textId="4C31178E" w:rsidR="000F766D" w:rsidRPr="008A7F75" w:rsidRDefault="000F766D" w:rsidP="000F766D">
            <w:pPr>
              <w:pStyle w:val="Table"/>
              <w:jc w:val="center"/>
              <w:rPr>
                <w:color w:val="000000" w:themeColor="text1"/>
                <w:sz w:val="20"/>
                <w:szCs w:val="20"/>
              </w:rPr>
            </w:pPr>
            <w:r>
              <w:rPr>
                <w:color w:val="000000" w:themeColor="text1"/>
                <w:sz w:val="20"/>
                <w:szCs w:val="20"/>
              </w:rPr>
              <w:t>9</w:t>
            </w:r>
            <w:r w:rsidRPr="008A7F75">
              <w:rPr>
                <w:color w:val="000000" w:themeColor="text1"/>
                <w:sz w:val="20"/>
                <w:szCs w:val="20"/>
              </w:rPr>
              <w:t>-</w:t>
            </w:r>
            <w:r>
              <w:rPr>
                <w:color w:val="000000" w:themeColor="text1"/>
                <w:sz w:val="20"/>
                <w:szCs w:val="20"/>
              </w:rPr>
              <w:t>4</w:t>
            </w:r>
          </w:p>
        </w:tc>
        <w:tc>
          <w:tcPr>
            <w:tcW w:w="0" w:type="auto"/>
            <w:shd w:val="clear" w:color="auto" w:fill="auto"/>
            <w:vAlign w:val="center"/>
          </w:tcPr>
          <w:p w14:paraId="1EA364D4" w14:textId="2B5CCBE8" w:rsidR="000F766D" w:rsidRPr="008A7F75" w:rsidRDefault="000F766D" w:rsidP="000F766D">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7D5FE3B7" w14:textId="22074E83"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2DDCC3B8" w14:textId="77777777" w:rsidTr="00064FCB">
        <w:trPr>
          <w:trHeight w:val="284"/>
        </w:trPr>
        <w:tc>
          <w:tcPr>
            <w:tcW w:w="0" w:type="auto"/>
            <w:shd w:val="clear" w:color="auto" w:fill="auto"/>
            <w:vAlign w:val="center"/>
          </w:tcPr>
          <w:p w14:paraId="64B2CE02" w14:textId="211B5E06" w:rsidR="000F766D" w:rsidRPr="008A7F75" w:rsidRDefault="000F766D" w:rsidP="000F766D">
            <w:pPr>
              <w:pStyle w:val="Table"/>
              <w:jc w:val="center"/>
              <w:rPr>
                <w:color w:val="000000" w:themeColor="text1"/>
                <w:sz w:val="20"/>
                <w:szCs w:val="20"/>
              </w:rPr>
            </w:pPr>
            <w:r>
              <w:rPr>
                <w:color w:val="000000" w:themeColor="text1"/>
                <w:sz w:val="20"/>
                <w:szCs w:val="20"/>
              </w:rPr>
              <w:t>9</w:t>
            </w:r>
          </w:p>
        </w:tc>
        <w:tc>
          <w:tcPr>
            <w:tcW w:w="0" w:type="auto"/>
            <w:shd w:val="clear" w:color="auto" w:fill="auto"/>
            <w:vAlign w:val="center"/>
          </w:tcPr>
          <w:p w14:paraId="3A962002" w14:textId="750B10D1"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-Y Mechanism</w:t>
            </w:r>
          </w:p>
        </w:tc>
        <w:tc>
          <w:tcPr>
            <w:tcW w:w="0" w:type="auto"/>
            <w:shd w:val="clear" w:color="auto" w:fill="auto"/>
            <w:vAlign w:val="center"/>
          </w:tcPr>
          <w:p w14:paraId="2C56BB2E" w14:textId="0528BCE9"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16578E02" w14:textId="06E3F1D7" w:rsidR="000F766D" w:rsidRPr="008A7F75" w:rsidRDefault="000F766D" w:rsidP="000F766D">
            <w:pPr>
              <w:pStyle w:val="Table"/>
              <w:jc w:val="center"/>
              <w:rPr>
                <w:color w:val="000000" w:themeColor="text1"/>
                <w:sz w:val="20"/>
                <w:szCs w:val="20"/>
              </w:rPr>
            </w:pPr>
            <w:r>
              <w:rPr>
                <w:color w:val="000000"/>
                <w:sz w:val="20"/>
                <w:szCs w:val="20"/>
              </w:rPr>
              <w:t>81.8</w:t>
            </w:r>
          </w:p>
        </w:tc>
        <w:tc>
          <w:tcPr>
            <w:tcW w:w="0" w:type="auto"/>
            <w:shd w:val="clear" w:color="auto" w:fill="auto"/>
            <w:vAlign w:val="center"/>
          </w:tcPr>
          <w:p w14:paraId="37EFA257" w14:textId="71C18B9C"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7F33C59C" w14:textId="2915DCF4"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909" w:type="dxa"/>
            <w:shd w:val="clear" w:color="auto" w:fill="auto"/>
            <w:vAlign w:val="center"/>
          </w:tcPr>
          <w:p w14:paraId="0030E1FE" w14:textId="12617E87" w:rsidR="000F766D" w:rsidRPr="008A7F75" w:rsidRDefault="000F766D" w:rsidP="000F766D">
            <w:pPr>
              <w:pStyle w:val="Table"/>
              <w:jc w:val="center"/>
              <w:rPr>
                <w:color w:val="000000" w:themeColor="text1"/>
                <w:sz w:val="20"/>
                <w:szCs w:val="20"/>
              </w:rPr>
            </w:pPr>
            <w:r>
              <w:rPr>
                <w:color w:val="000000" w:themeColor="text1"/>
                <w:sz w:val="20"/>
                <w:szCs w:val="20"/>
              </w:rPr>
              <w:t>10-3</w:t>
            </w:r>
          </w:p>
        </w:tc>
        <w:tc>
          <w:tcPr>
            <w:tcW w:w="0" w:type="auto"/>
            <w:shd w:val="clear" w:color="auto" w:fill="auto"/>
            <w:vAlign w:val="center"/>
          </w:tcPr>
          <w:p w14:paraId="6E5A8B89" w14:textId="413FAFA6" w:rsidR="000F766D" w:rsidRPr="008A7F75" w:rsidRDefault="000F766D" w:rsidP="000F766D">
            <w:pPr>
              <w:pStyle w:val="Table"/>
              <w:jc w:val="center"/>
              <w:rPr>
                <w:color w:val="000000" w:themeColor="text1"/>
                <w:sz w:val="20"/>
                <w:szCs w:val="20"/>
              </w:rPr>
            </w:pPr>
            <w:r>
              <w:rPr>
                <w:color w:val="000000" w:themeColor="text1"/>
                <w:sz w:val="20"/>
                <w:szCs w:val="20"/>
              </w:rPr>
              <w:t>10-4</w:t>
            </w:r>
          </w:p>
        </w:tc>
        <w:tc>
          <w:tcPr>
            <w:tcW w:w="0" w:type="auto"/>
            <w:shd w:val="clear" w:color="auto" w:fill="auto"/>
            <w:vAlign w:val="center"/>
          </w:tcPr>
          <w:p w14:paraId="22A804CD" w14:textId="78DB5A1B" w:rsidR="000F766D" w:rsidRPr="008A7F75" w:rsidRDefault="000F766D" w:rsidP="000F766D">
            <w:pPr>
              <w:pStyle w:val="Table"/>
              <w:jc w:val="center"/>
              <w:rPr>
                <w:color w:val="000000" w:themeColor="text1"/>
                <w:sz w:val="20"/>
                <w:szCs w:val="20"/>
              </w:rPr>
            </w:pPr>
            <w:r>
              <w:rPr>
                <w:color w:val="000000" w:themeColor="text1"/>
                <w:sz w:val="20"/>
                <w:szCs w:val="20"/>
              </w:rPr>
              <w:t>12</w:t>
            </w:r>
          </w:p>
        </w:tc>
        <w:tc>
          <w:tcPr>
            <w:tcW w:w="0" w:type="auto"/>
            <w:shd w:val="clear" w:color="auto" w:fill="auto"/>
            <w:vAlign w:val="center"/>
          </w:tcPr>
          <w:p w14:paraId="22CD0245" w14:textId="43D989D0"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6E96440A" w14:textId="77777777" w:rsidTr="00064FCB">
        <w:trPr>
          <w:trHeight w:val="284"/>
        </w:trPr>
        <w:tc>
          <w:tcPr>
            <w:tcW w:w="0" w:type="auto"/>
            <w:shd w:val="clear" w:color="auto" w:fill="auto"/>
            <w:vAlign w:val="center"/>
          </w:tcPr>
          <w:p w14:paraId="787A7805" w14:textId="49A3B6B6" w:rsidR="000F766D" w:rsidRPr="008A7F75" w:rsidRDefault="000F766D" w:rsidP="000F766D">
            <w:pPr>
              <w:pStyle w:val="Table"/>
              <w:jc w:val="center"/>
              <w:rPr>
                <w:color w:val="000000" w:themeColor="text1"/>
                <w:sz w:val="20"/>
                <w:szCs w:val="20"/>
              </w:rPr>
            </w:pPr>
            <w:r>
              <w:rPr>
                <w:rFonts w:hint="eastAsia"/>
                <w:color w:val="000000" w:themeColor="text1"/>
                <w:sz w:val="20"/>
                <w:szCs w:val="20"/>
              </w:rPr>
              <w:t>1</w:t>
            </w:r>
            <w:r>
              <w:rPr>
                <w:color w:val="000000" w:themeColor="text1"/>
                <w:sz w:val="20"/>
                <w:szCs w:val="20"/>
              </w:rPr>
              <w:t>0</w:t>
            </w:r>
          </w:p>
        </w:tc>
        <w:tc>
          <w:tcPr>
            <w:tcW w:w="0" w:type="auto"/>
            <w:shd w:val="clear" w:color="auto" w:fill="auto"/>
            <w:vAlign w:val="center"/>
          </w:tcPr>
          <w:p w14:paraId="0D5B601D" w14:textId="0BB241F3"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w:t>
            </w:r>
            <w:r w:rsidRPr="008A7F75">
              <w:rPr>
                <w:color w:val="000000" w:themeColor="text1"/>
                <w:sz w:val="20"/>
                <w:szCs w:val="20"/>
              </w:rPr>
              <w:t xml:space="preserve">-Y </w:t>
            </w:r>
            <w:r>
              <w:rPr>
                <w:color w:val="000000" w:themeColor="text1"/>
                <w:sz w:val="20"/>
                <w:szCs w:val="20"/>
              </w:rPr>
              <w:t>Cover</w:t>
            </w:r>
          </w:p>
        </w:tc>
        <w:tc>
          <w:tcPr>
            <w:tcW w:w="0" w:type="auto"/>
            <w:shd w:val="clear" w:color="auto" w:fill="auto"/>
            <w:vAlign w:val="center"/>
          </w:tcPr>
          <w:p w14:paraId="0582FB9A" w14:textId="46CA4B17" w:rsidR="000F766D" w:rsidRPr="008A7F75" w:rsidRDefault="000F766D" w:rsidP="000F766D">
            <w:pPr>
              <w:pStyle w:val="Table"/>
              <w:jc w:val="center"/>
              <w:rPr>
                <w:color w:val="000000" w:themeColor="text1"/>
                <w:sz w:val="20"/>
                <w:szCs w:val="20"/>
              </w:rPr>
            </w:pPr>
            <w:r>
              <w:rPr>
                <w:color w:val="000000"/>
                <w:sz w:val="20"/>
                <w:szCs w:val="20"/>
              </w:rPr>
              <w:t>193</w:t>
            </w:r>
          </w:p>
        </w:tc>
        <w:tc>
          <w:tcPr>
            <w:tcW w:w="0" w:type="auto"/>
            <w:shd w:val="clear" w:color="auto" w:fill="auto"/>
            <w:vAlign w:val="center"/>
          </w:tcPr>
          <w:p w14:paraId="0CFAE5DE" w14:textId="59AF9203" w:rsidR="000F766D" w:rsidRPr="008A7F75" w:rsidRDefault="000F766D" w:rsidP="000F766D">
            <w:pPr>
              <w:pStyle w:val="Table"/>
              <w:jc w:val="center"/>
              <w:rPr>
                <w:color w:val="000000" w:themeColor="text1"/>
                <w:sz w:val="20"/>
                <w:szCs w:val="20"/>
              </w:rPr>
            </w:pPr>
            <w:r>
              <w:rPr>
                <w:color w:val="000000"/>
                <w:sz w:val="20"/>
                <w:szCs w:val="20"/>
              </w:rPr>
              <w:t>32.4</w:t>
            </w:r>
          </w:p>
        </w:tc>
        <w:tc>
          <w:tcPr>
            <w:tcW w:w="0" w:type="auto"/>
            <w:shd w:val="clear" w:color="auto" w:fill="auto"/>
            <w:vAlign w:val="center"/>
          </w:tcPr>
          <w:p w14:paraId="10511B7E" w14:textId="3F816311"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129859D6" w14:textId="61C2652E"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09" w:type="dxa"/>
            <w:shd w:val="clear" w:color="auto" w:fill="auto"/>
            <w:vAlign w:val="center"/>
          </w:tcPr>
          <w:p w14:paraId="79BB2EE5" w14:textId="43424C65" w:rsidR="000F766D" w:rsidRPr="008A7F75" w:rsidRDefault="000F766D" w:rsidP="000F766D">
            <w:pPr>
              <w:pStyle w:val="Table"/>
              <w:jc w:val="center"/>
              <w:rPr>
                <w:color w:val="000000" w:themeColor="text1"/>
                <w:sz w:val="20"/>
                <w:szCs w:val="20"/>
              </w:rPr>
            </w:pPr>
            <w:r>
              <w:rPr>
                <w:color w:val="000000" w:themeColor="text1"/>
                <w:sz w:val="20"/>
                <w:szCs w:val="20"/>
              </w:rPr>
              <w:t>12-1</w:t>
            </w:r>
          </w:p>
        </w:tc>
        <w:tc>
          <w:tcPr>
            <w:tcW w:w="0" w:type="auto"/>
            <w:shd w:val="clear" w:color="auto" w:fill="auto"/>
            <w:vAlign w:val="center"/>
          </w:tcPr>
          <w:p w14:paraId="1D030453" w14:textId="61799768" w:rsidR="000F766D" w:rsidRPr="008A7F75" w:rsidRDefault="000F766D" w:rsidP="000F766D">
            <w:pPr>
              <w:pStyle w:val="Table"/>
              <w:jc w:val="center"/>
              <w:rPr>
                <w:color w:val="000000" w:themeColor="text1"/>
                <w:sz w:val="20"/>
                <w:szCs w:val="20"/>
              </w:rPr>
            </w:pPr>
            <w:r>
              <w:rPr>
                <w:color w:val="000000" w:themeColor="text1"/>
                <w:sz w:val="20"/>
                <w:szCs w:val="20"/>
              </w:rPr>
              <w:t>12-2</w:t>
            </w:r>
          </w:p>
        </w:tc>
        <w:tc>
          <w:tcPr>
            <w:tcW w:w="0" w:type="auto"/>
            <w:shd w:val="clear" w:color="auto" w:fill="auto"/>
            <w:vAlign w:val="center"/>
          </w:tcPr>
          <w:p w14:paraId="17C9A4D1" w14:textId="720E9DB7" w:rsidR="000F766D" w:rsidRPr="008A7F75" w:rsidRDefault="000F766D" w:rsidP="000F766D">
            <w:pPr>
              <w:pStyle w:val="Table"/>
              <w:jc w:val="center"/>
              <w:rPr>
                <w:color w:val="000000" w:themeColor="text1"/>
                <w:sz w:val="20"/>
                <w:szCs w:val="20"/>
              </w:rPr>
            </w:pPr>
            <w:r>
              <w:rPr>
                <w:color w:val="000000" w:themeColor="text1"/>
                <w:sz w:val="20"/>
                <w:szCs w:val="20"/>
              </w:rPr>
              <w:t>2</w:t>
            </w:r>
          </w:p>
        </w:tc>
        <w:tc>
          <w:tcPr>
            <w:tcW w:w="0" w:type="auto"/>
            <w:shd w:val="clear" w:color="auto" w:fill="auto"/>
            <w:vAlign w:val="center"/>
          </w:tcPr>
          <w:p w14:paraId="2DC4B666" w14:textId="55E176A3"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4B4EB5E2" w14:textId="77777777" w:rsidTr="00064FCB">
        <w:trPr>
          <w:trHeight w:val="284"/>
        </w:trPr>
        <w:tc>
          <w:tcPr>
            <w:tcW w:w="0" w:type="auto"/>
            <w:shd w:val="clear" w:color="auto" w:fill="auto"/>
            <w:vAlign w:val="center"/>
          </w:tcPr>
          <w:p w14:paraId="0EE14AE1" w14:textId="6574DB1D"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r>
              <w:rPr>
                <w:color w:val="000000" w:themeColor="text1"/>
                <w:sz w:val="20"/>
                <w:szCs w:val="20"/>
              </w:rPr>
              <w:t>1</w:t>
            </w:r>
          </w:p>
        </w:tc>
        <w:tc>
          <w:tcPr>
            <w:tcW w:w="0" w:type="auto"/>
            <w:shd w:val="clear" w:color="auto" w:fill="auto"/>
            <w:vAlign w:val="center"/>
          </w:tcPr>
          <w:p w14:paraId="7402402C" w14:textId="0FAE5F5D" w:rsidR="000F766D" w:rsidRPr="008A7F75" w:rsidRDefault="000F766D" w:rsidP="000F766D">
            <w:pPr>
              <w:pStyle w:val="Table"/>
              <w:jc w:val="center"/>
              <w:rPr>
                <w:color w:val="000000" w:themeColor="text1"/>
                <w:sz w:val="20"/>
                <w:szCs w:val="20"/>
              </w:rPr>
            </w:pPr>
            <w:r w:rsidRPr="008A7F75">
              <w:rPr>
                <w:color w:val="000000" w:themeColor="text1"/>
                <w:sz w:val="20"/>
                <w:szCs w:val="20"/>
              </w:rPr>
              <w:t>Bolt:</w:t>
            </w:r>
            <w:r>
              <w:rPr>
                <w:color w:val="000000" w:themeColor="text1"/>
                <w:sz w:val="20"/>
                <w:szCs w:val="20"/>
              </w:rPr>
              <w:t xml:space="preserve"> +Z</w:t>
            </w:r>
            <w:r w:rsidRPr="008A7F75">
              <w:rPr>
                <w:color w:val="000000" w:themeColor="text1"/>
                <w:sz w:val="20"/>
                <w:szCs w:val="20"/>
              </w:rPr>
              <w:t xml:space="preserve"> </w:t>
            </w:r>
            <w:r>
              <w:rPr>
                <w:color w:val="000000" w:themeColor="text1"/>
                <w:sz w:val="20"/>
                <w:szCs w:val="20"/>
              </w:rPr>
              <w:t>Panel</w:t>
            </w:r>
          </w:p>
        </w:tc>
        <w:tc>
          <w:tcPr>
            <w:tcW w:w="0" w:type="auto"/>
            <w:shd w:val="clear" w:color="auto" w:fill="auto"/>
            <w:vAlign w:val="center"/>
          </w:tcPr>
          <w:p w14:paraId="1564DF28" w14:textId="79B08606"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59D1CF15" w14:textId="04129F1A" w:rsidR="000F766D" w:rsidRPr="008A7F75" w:rsidRDefault="000F766D" w:rsidP="000F766D">
            <w:pPr>
              <w:pStyle w:val="Table"/>
              <w:jc w:val="center"/>
              <w:rPr>
                <w:color w:val="000000" w:themeColor="text1"/>
                <w:sz w:val="20"/>
                <w:szCs w:val="20"/>
              </w:rPr>
            </w:pPr>
            <w:r>
              <w:rPr>
                <w:color w:val="000000"/>
                <w:sz w:val="20"/>
                <w:szCs w:val="20"/>
              </w:rPr>
              <w:t>8.2</w:t>
            </w:r>
          </w:p>
        </w:tc>
        <w:tc>
          <w:tcPr>
            <w:tcW w:w="0" w:type="auto"/>
            <w:shd w:val="clear" w:color="auto" w:fill="auto"/>
            <w:vAlign w:val="center"/>
          </w:tcPr>
          <w:p w14:paraId="61023264" w14:textId="596E52EE"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2C541765" w14:textId="076A524B"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1.3 </w:t>
            </w:r>
          </w:p>
        </w:tc>
        <w:tc>
          <w:tcPr>
            <w:tcW w:w="909" w:type="dxa"/>
            <w:shd w:val="clear" w:color="auto" w:fill="auto"/>
            <w:vAlign w:val="center"/>
          </w:tcPr>
          <w:p w14:paraId="31125B34" w14:textId="10B24D05"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r>
              <w:rPr>
                <w:color w:val="000000" w:themeColor="text1"/>
                <w:sz w:val="20"/>
                <w:szCs w:val="20"/>
              </w:rPr>
              <w:t>-4</w:t>
            </w:r>
          </w:p>
        </w:tc>
        <w:tc>
          <w:tcPr>
            <w:tcW w:w="0" w:type="auto"/>
            <w:shd w:val="clear" w:color="auto" w:fill="auto"/>
            <w:vAlign w:val="center"/>
          </w:tcPr>
          <w:p w14:paraId="2841A7BE" w14:textId="2341834C"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r>
              <w:rPr>
                <w:color w:val="000000" w:themeColor="text1"/>
                <w:sz w:val="20"/>
                <w:szCs w:val="20"/>
              </w:rPr>
              <w:t>-2</w:t>
            </w:r>
          </w:p>
        </w:tc>
        <w:tc>
          <w:tcPr>
            <w:tcW w:w="0" w:type="auto"/>
            <w:shd w:val="clear" w:color="auto" w:fill="auto"/>
            <w:vAlign w:val="center"/>
          </w:tcPr>
          <w:p w14:paraId="79CCF34B" w14:textId="76032F0F" w:rsidR="000F766D" w:rsidRPr="008A7F75" w:rsidRDefault="000F766D" w:rsidP="000F766D">
            <w:pPr>
              <w:pStyle w:val="Table"/>
              <w:jc w:val="center"/>
              <w:rPr>
                <w:color w:val="000000" w:themeColor="text1"/>
                <w:sz w:val="20"/>
                <w:szCs w:val="20"/>
              </w:rPr>
            </w:pPr>
            <w:r>
              <w:rPr>
                <w:color w:val="000000" w:themeColor="text1"/>
                <w:sz w:val="20"/>
                <w:szCs w:val="20"/>
              </w:rPr>
              <w:t>10</w:t>
            </w:r>
          </w:p>
        </w:tc>
        <w:tc>
          <w:tcPr>
            <w:tcW w:w="0" w:type="auto"/>
            <w:shd w:val="clear" w:color="auto" w:fill="auto"/>
            <w:vAlign w:val="center"/>
          </w:tcPr>
          <w:p w14:paraId="469E8B31" w14:textId="75FCF4D8"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r w:rsidR="000F766D" w:rsidRPr="008A7F75" w14:paraId="534DE499" w14:textId="77777777" w:rsidTr="00064FCB">
        <w:trPr>
          <w:trHeight w:val="284"/>
        </w:trPr>
        <w:tc>
          <w:tcPr>
            <w:tcW w:w="0" w:type="auto"/>
            <w:shd w:val="clear" w:color="auto" w:fill="auto"/>
            <w:vAlign w:val="center"/>
          </w:tcPr>
          <w:p w14:paraId="41048557" w14:textId="55FAFA95" w:rsidR="000F766D" w:rsidRPr="008A7F75" w:rsidRDefault="000F766D" w:rsidP="000F766D">
            <w:pPr>
              <w:pStyle w:val="Table"/>
              <w:jc w:val="center"/>
              <w:rPr>
                <w:color w:val="000000" w:themeColor="text1"/>
                <w:sz w:val="20"/>
                <w:szCs w:val="20"/>
              </w:rPr>
            </w:pPr>
            <w:r>
              <w:rPr>
                <w:color w:val="000000" w:themeColor="text1"/>
                <w:sz w:val="20"/>
                <w:szCs w:val="20"/>
              </w:rPr>
              <w:t>12</w:t>
            </w:r>
          </w:p>
        </w:tc>
        <w:tc>
          <w:tcPr>
            <w:tcW w:w="0" w:type="auto"/>
            <w:shd w:val="clear" w:color="auto" w:fill="auto"/>
            <w:vAlign w:val="center"/>
          </w:tcPr>
          <w:p w14:paraId="657C424E" w14:textId="1E5F62A7" w:rsidR="000F766D" w:rsidRPr="008A7F75" w:rsidRDefault="000F766D" w:rsidP="000F766D">
            <w:pPr>
              <w:pStyle w:val="Table"/>
              <w:jc w:val="center"/>
              <w:rPr>
                <w:color w:val="000000" w:themeColor="text1"/>
                <w:sz w:val="20"/>
                <w:szCs w:val="20"/>
              </w:rPr>
            </w:pPr>
            <w:r>
              <w:rPr>
                <w:color w:val="000000" w:themeColor="text1"/>
                <w:sz w:val="20"/>
                <w:szCs w:val="20"/>
              </w:rPr>
              <w:t>Bolt: -Z Panel</w:t>
            </w:r>
          </w:p>
        </w:tc>
        <w:tc>
          <w:tcPr>
            <w:tcW w:w="0" w:type="auto"/>
            <w:shd w:val="clear" w:color="auto" w:fill="auto"/>
            <w:vAlign w:val="center"/>
          </w:tcPr>
          <w:p w14:paraId="6B089329" w14:textId="14E3CEF5"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43026A28" w14:textId="028739F7" w:rsidR="000F766D" w:rsidRDefault="000F766D" w:rsidP="000F766D">
            <w:pPr>
              <w:pStyle w:val="Table"/>
              <w:jc w:val="center"/>
              <w:rPr>
                <w:rFonts w:eastAsia="TimesNewRomanPSMT"/>
                <w:color w:val="000000"/>
                <w:sz w:val="20"/>
                <w:szCs w:val="20"/>
              </w:rPr>
            </w:pPr>
            <w:r>
              <w:rPr>
                <w:color w:val="000000"/>
                <w:sz w:val="20"/>
                <w:szCs w:val="20"/>
              </w:rPr>
              <w:t>14.8</w:t>
            </w:r>
          </w:p>
        </w:tc>
        <w:tc>
          <w:tcPr>
            <w:tcW w:w="0" w:type="auto"/>
            <w:shd w:val="clear" w:color="auto" w:fill="auto"/>
            <w:vAlign w:val="center"/>
          </w:tcPr>
          <w:p w14:paraId="4EAF477D" w14:textId="18C76B9C"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355660C6" w14:textId="3577FFF7" w:rsidR="000F766D" w:rsidRDefault="000F766D" w:rsidP="000F766D">
            <w:pPr>
              <w:pStyle w:val="Table"/>
              <w:jc w:val="center"/>
              <w:rPr>
                <w:rFonts w:ascii="TimesNewRomanPSMT" w:eastAsia="TimesNewRomanPSMT" w:hAnsi="TimesNewRomanPSMT" w:cs="TimesNewRomanPSMT"/>
                <w:color w:val="000000"/>
                <w:sz w:val="20"/>
                <w:szCs w:val="20"/>
              </w:rPr>
            </w:pPr>
            <w:r>
              <w:rPr>
                <w:rFonts w:ascii="TimesNewRomanPSMT" w:hAnsi="TimesNewRomanPSMT" w:cs="TimesNewRomanPSMT"/>
                <w:color w:val="000000"/>
                <w:sz w:val="20"/>
                <w:szCs w:val="20"/>
              </w:rPr>
              <w:t xml:space="preserve">1.2 </w:t>
            </w:r>
          </w:p>
        </w:tc>
        <w:tc>
          <w:tcPr>
            <w:tcW w:w="909" w:type="dxa"/>
            <w:shd w:val="clear" w:color="auto" w:fill="auto"/>
            <w:vAlign w:val="center"/>
          </w:tcPr>
          <w:p w14:paraId="4DCB6804" w14:textId="2598FD7F" w:rsidR="000F766D" w:rsidRPr="008A7F75" w:rsidRDefault="000F766D" w:rsidP="000F766D">
            <w:pPr>
              <w:pStyle w:val="Table"/>
              <w:jc w:val="center"/>
              <w:rPr>
                <w:color w:val="000000" w:themeColor="text1"/>
                <w:sz w:val="20"/>
                <w:szCs w:val="20"/>
              </w:rPr>
            </w:pPr>
            <w:r>
              <w:rPr>
                <w:color w:val="000000" w:themeColor="text1"/>
                <w:sz w:val="20"/>
                <w:szCs w:val="20"/>
              </w:rPr>
              <w:t>2-6</w:t>
            </w:r>
          </w:p>
        </w:tc>
        <w:tc>
          <w:tcPr>
            <w:tcW w:w="0" w:type="auto"/>
            <w:shd w:val="clear" w:color="auto" w:fill="auto"/>
            <w:vAlign w:val="center"/>
          </w:tcPr>
          <w:p w14:paraId="0F62445D" w14:textId="755B6DE4" w:rsidR="000F766D" w:rsidRPr="008A7F75" w:rsidRDefault="000F766D" w:rsidP="000F766D">
            <w:pPr>
              <w:pStyle w:val="Table"/>
              <w:jc w:val="center"/>
              <w:rPr>
                <w:color w:val="000000" w:themeColor="text1"/>
                <w:sz w:val="20"/>
                <w:szCs w:val="20"/>
              </w:rPr>
            </w:pPr>
            <w:r>
              <w:rPr>
                <w:color w:val="000000" w:themeColor="text1"/>
                <w:sz w:val="20"/>
                <w:szCs w:val="20"/>
              </w:rPr>
              <w:t>2-4</w:t>
            </w:r>
          </w:p>
        </w:tc>
        <w:tc>
          <w:tcPr>
            <w:tcW w:w="0" w:type="auto"/>
            <w:shd w:val="clear" w:color="auto" w:fill="auto"/>
            <w:vAlign w:val="center"/>
          </w:tcPr>
          <w:p w14:paraId="47E54E45" w14:textId="0F6196BC" w:rsidR="000F766D" w:rsidRDefault="000F766D" w:rsidP="000F766D">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42F88688" w14:textId="73F69005" w:rsidR="000F766D" w:rsidRPr="00583553" w:rsidRDefault="000F766D" w:rsidP="000F766D">
            <w:pPr>
              <w:pStyle w:val="Table"/>
              <w:jc w:val="center"/>
              <w:rPr>
                <w:color w:val="000000" w:themeColor="text1"/>
                <w:sz w:val="20"/>
                <w:szCs w:val="20"/>
              </w:rPr>
            </w:pPr>
            <w:r>
              <w:rPr>
                <w:color w:val="000000" w:themeColor="text1"/>
                <w:sz w:val="20"/>
                <w:szCs w:val="20"/>
              </w:rPr>
              <w:t>No</w:t>
            </w:r>
          </w:p>
        </w:tc>
      </w:tr>
      <w:tr w:rsidR="000F766D" w:rsidRPr="008A7F75" w14:paraId="20E61D52" w14:textId="77777777" w:rsidTr="00064FCB">
        <w:trPr>
          <w:trHeight w:val="284"/>
        </w:trPr>
        <w:tc>
          <w:tcPr>
            <w:tcW w:w="0" w:type="auto"/>
            <w:shd w:val="clear" w:color="auto" w:fill="auto"/>
            <w:vAlign w:val="center"/>
          </w:tcPr>
          <w:p w14:paraId="3B6A2A42" w14:textId="75599721" w:rsidR="000F766D" w:rsidRPr="008A7F75" w:rsidRDefault="000F766D" w:rsidP="000F766D">
            <w:pPr>
              <w:pStyle w:val="Table"/>
              <w:jc w:val="center"/>
              <w:rPr>
                <w:color w:val="000000" w:themeColor="text1"/>
                <w:sz w:val="20"/>
                <w:szCs w:val="20"/>
              </w:rPr>
            </w:pPr>
            <w:r w:rsidRPr="008A7F75">
              <w:rPr>
                <w:color w:val="000000" w:themeColor="text1"/>
                <w:sz w:val="20"/>
                <w:szCs w:val="20"/>
              </w:rPr>
              <w:t>13</w:t>
            </w:r>
          </w:p>
        </w:tc>
        <w:tc>
          <w:tcPr>
            <w:tcW w:w="0" w:type="auto"/>
            <w:shd w:val="clear" w:color="auto" w:fill="auto"/>
            <w:vAlign w:val="center"/>
          </w:tcPr>
          <w:p w14:paraId="72E3E79D" w14:textId="0907B8AA" w:rsidR="000F766D" w:rsidRPr="008A7F75" w:rsidRDefault="000F766D" w:rsidP="000F766D">
            <w:pPr>
              <w:pStyle w:val="Table"/>
              <w:jc w:val="center"/>
              <w:rPr>
                <w:color w:val="000000" w:themeColor="text1"/>
                <w:sz w:val="20"/>
                <w:szCs w:val="20"/>
              </w:rPr>
            </w:pPr>
            <w:r w:rsidRPr="008A7F75">
              <w:rPr>
                <w:color w:val="000000" w:themeColor="text1"/>
                <w:sz w:val="20"/>
                <w:szCs w:val="20"/>
              </w:rPr>
              <w:t>Main Structure</w:t>
            </w:r>
          </w:p>
        </w:tc>
        <w:tc>
          <w:tcPr>
            <w:tcW w:w="0" w:type="auto"/>
            <w:shd w:val="clear" w:color="auto" w:fill="auto"/>
            <w:vAlign w:val="center"/>
          </w:tcPr>
          <w:p w14:paraId="2C396760" w14:textId="57A36B5D" w:rsidR="000F766D" w:rsidRPr="008A7F75" w:rsidRDefault="000F766D" w:rsidP="000F766D">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313F92BC" w14:textId="335AB750" w:rsidR="000F766D" w:rsidRPr="008A7F75" w:rsidRDefault="000F766D" w:rsidP="000F766D">
            <w:pPr>
              <w:pStyle w:val="Table"/>
              <w:jc w:val="center"/>
              <w:rPr>
                <w:color w:val="000000" w:themeColor="text1"/>
                <w:sz w:val="20"/>
                <w:szCs w:val="20"/>
              </w:rPr>
            </w:pPr>
            <w:r>
              <w:rPr>
                <w:color w:val="000000"/>
                <w:sz w:val="20"/>
                <w:szCs w:val="20"/>
              </w:rPr>
              <w:t>218.4</w:t>
            </w:r>
          </w:p>
        </w:tc>
        <w:tc>
          <w:tcPr>
            <w:tcW w:w="0" w:type="auto"/>
            <w:shd w:val="clear" w:color="auto" w:fill="auto"/>
            <w:vAlign w:val="center"/>
          </w:tcPr>
          <w:p w14:paraId="6EED0D5C" w14:textId="3A373A73" w:rsidR="000F766D" w:rsidRPr="008A7F75" w:rsidRDefault="000F766D" w:rsidP="000F766D">
            <w:pPr>
              <w:pStyle w:val="Table"/>
              <w:jc w:val="center"/>
              <w:rPr>
                <w:color w:val="000000" w:themeColor="text1"/>
                <w:sz w:val="20"/>
                <w:szCs w:val="20"/>
              </w:rPr>
            </w:pPr>
            <w:r>
              <w:rPr>
                <w:color w:val="000000"/>
                <w:sz w:val="20"/>
                <w:szCs w:val="20"/>
              </w:rPr>
              <w:t>505</w:t>
            </w:r>
          </w:p>
        </w:tc>
        <w:tc>
          <w:tcPr>
            <w:tcW w:w="532" w:type="dxa"/>
            <w:shd w:val="clear" w:color="auto" w:fill="auto"/>
            <w:noWrap/>
            <w:vAlign w:val="center"/>
          </w:tcPr>
          <w:p w14:paraId="1726852D" w14:textId="73CA2511" w:rsidR="000F766D" w:rsidRPr="008A7F75" w:rsidRDefault="000F766D" w:rsidP="000F766D">
            <w:pPr>
              <w:pStyle w:val="Table"/>
              <w:jc w:val="center"/>
              <w:rPr>
                <w:color w:val="000000" w:themeColor="text1"/>
                <w:sz w:val="20"/>
                <w:szCs w:val="20"/>
              </w:rPr>
            </w:pPr>
            <w:r>
              <w:rPr>
                <w:rFonts w:ascii="TimesNewRomanPSMT" w:hAnsi="TimesNewRomanPSMT" w:cs="TimesNewRomanPSMT"/>
                <w:color w:val="000000"/>
                <w:sz w:val="20"/>
                <w:szCs w:val="20"/>
              </w:rPr>
              <w:t xml:space="preserve">0.2 </w:t>
            </w:r>
          </w:p>
        </w:tc>
        <w:tc>
          <w:tcPr>
            <w:tcW w:w="909" w:type="dxa"/>
            <w:shd w:val="clear" w:color="auto" w:fill="auto"/>
            <w:vAlign w:val="center"/>
          </w:tcPr>
          <w:p w14:paraId="3BCFC17A" w14:textId="2356C338"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r>
              <w:rPr>
                <w:color w:val="000000" w:themeColor="text1"/>
                <w:sz w:val="20"/>
                <w:szCs w:val="20"/>
              </w:rPr>
              <w:t>3</w:t>
            </w:r>
            <w:r w:rsidRPr="008A7F75">
              <w:rPr>
                <w:color w:val="000000" w:themeColor="text1"/>
                <w:sz w:val="20"/>
                <w:szCs w:val="20"/>
              </w:rPr>
              <w:t>-</w:t>
            </w:r>
            <w:r>
              <w:rPr>
                <w:color w:val="000000" w:themeColor="text1"/>
                <w:sz w:val="20"/>
                <w:szCs w:val="20"/>
              </w:rPr>
              <w:t>11</w:t>
            </w:r>
          </w:p>
        </w:tc>
        <w:tc>
          <w:tcPr>
            <w:tcW w:w="0" w:type="auto"/>
            <w:shd w:val="clear" w:color="auto" w:fill="auto"/>
            <w:vAlign w:val="center"/>
          </w:tcPr>
          <w:p w14:paraId="2C3E2CA7" w14:textId="528BEF31" w:rsidR="000F766D" w:rsidRPr="008A7F75" w:rsidRDefault="000F766D" w:rsidP="000F766D">
            <w:pPr>
              <w:pStyle w:val="Table"/>
              <w:jc w:val="center"/>
              <w:rPr>
                <w:color w:val="000000" w:themeColor="text1"/>
                <w:sz w:val="20"/>
                <w:szCs w:val="20"/>
              </w:rPr>
            </w:pPr>
            <w:r w:rsidRPr="008A7F75">
              <w:rPr>
                <w:color w:val="000000" w:themeColor="text1"/>
                <w:sz w:val="20"/>
                <w:szCs w:val="20"/>
              </w:rPr>
              <w:t>1</w:t>
            </w:r>
            <w:r>
              <w:rPr>
                <w:color w:val="000000" w:themeColor="text1"/>
                <w:sz w:val="20"/>
                <w:szCs w:val="20"/>
              </w:rPr>
              <w:t>3</w:t>
            </w:r>
            <w:r w:rsidRPr="008A7F75">
              <w:rPr>
                <w:color w:val="000000" w:themeColor="text1"/>
                <w:sz w:val="20"/>
                <w:szCs w:val="20"/>
              </w:rPr>
              <w:t>-</w:t>
            </w:r>
            <w:r>
              <w:rPr>
                <w:color w:val="000000" w:themeColor="text1"/>
                <w:sz w:val="20"/>
                <w:szCs w:val="20"/>
              </w:rPr>
              <w:t>8</w:t>
            </w:r>
          </w:p>
        </w:tc>
        <w:tc>
          <w:tcPr>
            <w:tcW w:w="0" w:type="auto"/>
            <w:shd w:val="clear" w:color="auto" w:fill="auto"/>
            <w:vAlign w:val="center"/>
          </w:tcPr>
          <w:p w14:paraId="6843D982" w14:textId="7659BC97" w:rsidR="000F766D" w:rsidRPr="008A7F75" w:rsidRDefault="000F766D" w:rsidP="000F766D">
            <w:pPr>
              <w:pStyle w:val="Table"/>
              <w:jc w:val="center"/>
              <w:rPr>
                <w:color w:val="000000" w:themeColor="text1"/>
                <w:sz w:val="20"/>
                <w:szCs w:val="20"/>
              </w:rPr>
            </w:pPr>
            <w:r>
              <w:rPr>
                <w:color w:val="000000" w:themeColor="text1"/>
                <w:sz w:val="20"/>
                <w:szCs w:val="20"/>
              </w:rPr>
              <w:t>13</w:t>
            </w:r>
          </w:p>
        </w:tc>
        <w:tc>
          <w:tcPr>
            <w:tcW w:w="0" w:type="auto"/>
            <w:shd w:val="clear" w:color="auto" w:fill="auto"/>
            <w:vAlign w:val="center"/>
          </w:tcPr>
          <w:p w14:paraId="0DFC3E13" w14:textId="6BA4EA5C" w:rsidR="000F766D" w:rsidRPr="008A7F75" w:rsidRDefault="000F766D" w:rsidP="000F766D">
            <w:pPr>
              <w:pStyle w:val="Table"/>
              <w:jc w:val="center"/>
              <w:rPr>
                <w:color w:val="000000" w:themeColor="text1"/>
                <w:sz w:val="20"/>
                <w:szCs w:val="20"/>
              </w:rPr>
            </w:pPr>
            <w:r w:rsidRPr="00583553">
              <w:rPr>
                <w:color w:val="000000" w:themeColor="text1"/>
                <w:sz w:val="20"/>
                <w:szCs w:val="20"/>
              </w:rPr>
              <w:t>No</w:t>
            </w:r>
          </w:p>
        </w:tc>
      </w:tr>
    </w:tbl>
    <w:p w14:paraId="44879E6F" w14:textId="77777777" w:rsidR="00F57EAA" w:rsidRPr="00E17EF1" w:rsidRDefault="00F57EAA" w:rsidP="00E9120A">
      <w:pPr>
        <w:widowControl/>
        <w:adjustRightInd/>
        <w:ind w:firstLine="0"/>
        <w:jc w:val="left"/>
        <w:rPr>
          <w:rFonts w:eastAsia="Times New Roman"/>
        </w:rPr>
      </w:pPr>
    </w:p>
    <w:p w14:paraId="29AF9E50" w14:textId="1945D552" w:rsidR="00694D70" w:rsidRPr="00E17EF1" w:rsidRDefault="00694D70" w:rsidP="00E9120A">
      <w:pPr>
        <w:widowControl/>
        <w:adjustRightInd/>
        <w:ind w:firstLine="0"/>
        <w:jc w:val="center"/>
        <w:rPr>
          <w:rFonts w:eastAsia="Times New Roman"/>
        </w:rPr>
      </w:pPr>
      <w:r w:rsidRPr="00E17EF1">
        <w:rPr>
          <w:b/>
          <w:bCs/>
          <w:u w:val="single"/>
        </w:rPr>
        <w:t>Table 5.</w:t>
      </w:r>
      <w:r w:rsidR="00E9120A" w:rsidRPr="00E17EF1">
        <w:rPr>
          <w:b/>
          <w:bCs/>
          <w:u w:val="single"/>
        </w:rPr>
        <w:t>5</w:t>
      </w:r>
      <w:r w:rsidRPr="00E17EF1">
        <w:rPr>
          <w:b/>
          <w:bCs/>
          <w:u w:val="single"/>
        </w:rPr>
        <w:t>.3-</w:t>
      </w:r>
      <w:r w:rsidR="00E9120A" w:rsidRPr="00E17EF1">
        <w:rPr>
          <w:b/>
          <w:bCs/>
          <w:u w:val="single"/>
        </w:rPr>
        <w:t>7</w:t>
      </w:r>
      <w:r w:rsidRPr="00E17EF1">
        <w:rPr>
          <w:b/>
          <w:bCs/>
          <w:u w:val="single"/>
        </w:rPr>
        <w:t xml:space="preserve"> One-Bolt Missing Analysis Y-axis (STA2)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09"/>
        <w:gridCol w:w="1092"/>
        <w:gridCol w:w="720"/>
        <w:gridCol w:w="911"/>
        <w:gridCol w:w="922"/>
        <w:gridCol w:w="681"/>
        <w:gridCol w:w="853"/>
        <w:gridCol w:w="1014"/>
        <w:gridCol w:w="1379"/>
        <w:gridCol w:w="1035"/>
      </w:tblGrid>
      <w:tr w:rsidR="00C66C43" w:rsidRPr="00040DF7" w14:paraId="083E839F" w14:textId="77777777" w:rsidTr="00064FCB">
        <w:trPr>
          <w:trHeight w:val="284"/>
        </w:trPr>
        <w:tc>
          <w:tcPr>
            <w:tcW w:w="0" w:type="auto"/>
            <w:shd w:val="clear" w:color="auto" w:fill="auto"/>
            <w:vAlign w:val="center"/>
            <w:hideMark/>
          </w:tcPr>
          <w:p w14:paraId="5461821F" w14:textId="77777777"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No.</w:t>
            </w:r>
          </w:p>
        </w:tc>
        <w:tc>
          <w:tcPr>
            <w:tcW w:w="0" w:type="auto"/>
            <w:shd w:val="clear" w:color="auto" w:fill="auto"/>
            <w:vAlign w:val="center"/>
            <w:hideMark/>
          </w:tcPr>
          <w:p w14:paraId="3BC9CD08" w14:textId="77777777"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Group Name</w:t>
            </w:r>
          </w:p>
        </w:tc>
        <w:tc>
          <w:tcPr>
            <w:tcW w:w="0" w:type="auto"/>
            <w:shd w:val="clear" w:color="auto" w:fill="auto"/>
            <w:vAlign w:val="center"/>
            <w:hideMark/>
          </w:tcPr>
          <w:p w14:paraId="666F1B34" w14:textId="3144493B"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Pre-load Stress</w:t>
            </w:r>
            <w:r w:rsidR="00C66C43">
              <w:rPr>
                <w:b/>
                <w:bCs/>
                <w:color w:val="000000" w:themeColor="text1"/>
                <w:sz w:val="20"/>
                <w:szCs w:val="20"/>
              </w:rPr>
              <w:t xml:space="preserve"> </w:t>
            </w:r>
            <w:r w:rsidRPr="00040DF7">
              <w:rPr>
                <w:b/>
                <w:bCs/>
                <w:color w:val="000000" w:themeColor="text1"/>
                <w:sz w:val="20"/>
                <w:szCs w:val="20"/>
              </w:rPr>
              <w:t>[MPa]</w:t>
            </w:r>
          </w:p>
        </w:tc>
        <w:tc>
          <w:tcPr>
            <w:tcW w:w="0" w:type="auto"/>
            <w:shd w:val="clear" w:color="auto" w:fill="auto"/>
            <w:vAlign w:val="center"/>
            <w:hideMark/>
          </w:tcPr>
          <w:p w14:paraId="1CDDAB14" w14:textId="367F529B"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External Stress</w:t>
            </w:r>
            <w:r w:rsidR="00C66C43">
              <w:rPr>
                <w:b/>
                <w:bCs/>
                <w:color w:val="000000" w:themeColor="text1"/>
                <w:sz w:val="20"/>
                <w:szCs w:val="20"/>
              </w:rPr>
              <w:t xml:space="preserve"> </w:t>
            </w:r>
            <w:r w:rsidRPr="00040DF7">
              <w:rPr>
                <w:b/>
                <w:bCs/>
                <w:color w:val="000000" w:themeColor="text1"/>
                <w:sz w:val="20"/>
                <w:szCs w:val="20"/>
              </w:rPr>
              <w:t>[MPa]</w:t>
            </w:r>
          </w:p>
        </w:tc>
        <w:tc>
          <w:tcPr>
            <w:tcW w:w="0" w:type="auto"/>
            <w:shd w:val="clear" w:color="auto" w:fill="auto"/>
            <w:vAlign w:val="center"/>
            <w:hideMark/>
          </w:tcPr>
          <w:p w14:paraId="7EF8EF2F" w14:textId="4A76202A"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Ultimate Strength</w:t>
            </w:r>
            <w:r w:rsidR="00C66C43">
              <w:rPr>
                <w:b/>
                <w:bCs/>
                <w:color w:val="000000" w:themeColor="text1"/>
                <w:sz w:val="20"/>
                <w:szCs w:val="20"/>
              </w:rPr>
              <w:t xml:space="preserve"> </w:t>
            </w:r>
            <w:r w:rsidRPr="00040DF7">
              <w:rPr>
                <w:b/>
                <w:bCs/>
                <w:color w:val="000000" w:themeColor="text1"/>
                <w:sz w:val="20"/>
                <w:szCs w:val="20"/>
              </w:rPr>
              <w:t>[MPa]</w:t>
            </w:r>
          </w:p>
        </w:tc>
        <w:tc>
          <w:tcPr>
            <w:tcW w:w="681" w:type="dxa"/>
            <w:shd w:val="clear" w:color="auto" w:fill="auto"/>
            <w:vAlign w:val="center"/>
            <w:hideMark/>
          </w:tcPr>
          <w:p w14:paraId="36E51029" w14:textId="5657D0F1" w:rsidR="00040DF7" w:rsidRPr="00C66C43" w:rsidRDefault="00040DF7" w:rsidP="005569BD">
            <w:pPr>
              <w:pStyle w:val="Table"/>
              <w:jc w:val="center"/>
              <w:rPr>
                <w:b/>
                <w:bCs/>
                <w:color w:val="000000" w:themeColor="text1"/>
                <w:sz w:val="20"/>
                <w:szCs w:val="20"/>
              </w:rPr>
            </w:pPr>
            <w:r w:rsidRPr="00040DF7">
              <w:rPr>
                <w:b/>
                <w:bCs/>
                <w:color w:val="000000" w:themeColor="text1"/>
                <w:sz w:val="20"/>
                <w:szCs w:val="20"/>
              </w:rPr>
              <w:t>MS</w:t>
            </w:r>
            <w:r w:rsidR="00C66C43">
              <w:rPr>
                <w:b/>
                <w:bCs/>
                <w:color w:val="000000" w:themeColor="text1"/>
                <w:sz w:val="20"/>
                <w:szCs w:val="20"/>
              </w:rPr>
              <w:t xml:space="preserve"> </w:t>
            </w:r>
            <w:r w:rsidRPr="00040DF7">
              <w:rPr>
                <w:b/>
                <w:bCs/>
                <w:color w:val="000000" w:themeColor="text1"/>
                <w:sz w:val="20"/>
                <w:szCs w:val="20"/>
              </w:rPr>
              <w:t>(FS = 1)</w:t>
            </w:r>
          </w:p>
        </w:tc>
        <w:tc>
          <w:tcPr>
            <w:tcW w:w="853" w:type="dxa"/>
            <w:shd w:val="clear" w:color="auto" w:fill="auto"/>
            <w:vAlign w:val="center"/>
            <w:hideMark/>
          </w:tcPr>
          <w:p w14:paraId="0CA9C3DF" w14:textId="77777777"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Screw No. with Max Stress (Table 5.5.3-2)</w:t>
            </w:r>
          </w:p>
        </w:tc>
        <w:tc>
          <w:tcPr>
            <w:tcW w:w="0" w:type="auto"/>
            <w:shd w:val="clear" w:color="auto" w:fill="auto"/>
            <w:vAlign w:val="center"/>
            <w:hideMark/>
          </w:tcPr>
          <w:p w14:paraId="192AB057" w14:textId="10345774"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Removed Screw No.</w:t>
            </w:r>
            <w:r w:rsidR="00C66C43">
              <w:rPr>
                <w:b/>
                <w:bCs/>
                <w:color w:val="000000" w:themeColor="text1"/>
                <w:sz w:val="20"/>
                <w:szCs w:val="20"/>
              </w:rPr>
              <w:t xml:space="preserve"> </w:t>
            </w:r>
            <w:r w:rsidRPr="00040DF7">
              <w:rPr>
                <w:b/>
                <w:bCs/>
                <w:color w:val="000000" w:themeColor="text1"/>
                <w:sz w:val="20"/>
                <w:szCs w:val="20"/>
              </w:rPr>
              <w:t>(Table 5.5.3-2)</w:t>
            </w:r>
          </w:p>
        </w:tc>
        <w:tc>
          <w:tcPr>
            <w:tcW w:w="0" w:type="auto"/>
            <w:shd w:val="clear" w:color="auto" w:fill="auto"/>
            <w:vAlign w:val="center"/>
            <w:hideMark/>
          </w:tcPr>
          <w:p w14:paraId="15BBB7E0" w14:textId="77777777"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Number of bolts in nominal configuration</w:t>
            </w:r>
          </w:p>
        </w:tc>
        <w:tc>
          <w:tcPr>
            <w:tcW w:w="0" w:type="auto"/>
            <w:shd w:val="clear" w:color="auto" w:fill="auto"/>
            <w:vAlign w:val="center"/>
            <w:hideMark/>
          </w:tcPr>
          <w:p w14:paraId="5D89BDAD" w14:textId="77777777" w:rsidR="00040DF7" w:rsidRPr="00040DF7" w:rsidRDefault="00040DF7" w:rsidP="005569BD">
            <w:pPr>
              <w:pStyle w:val="Table"/>
              <w:jc w:val="center"/>
              <w:rPr>
                <w:rFonts w:eastAsia="Times New Roman"/>
                <w:b/>
                <w:bCs/>
                <w:color w:val="000000" w:themeColor="text1"/>
                <w:sz w:val="20"/>
                <w:szCs w:val="20"/>
              </w:rPr>
            </w:pPr>
            <w:r w:rsidRPr="00040DF7">
              <w:rPr>
                <w:b/>
                <w:bCs/>
                <w:color w:val="000000" w:themeColor="text1"/>
                <w:sz w:val="20"/>
                <w:szCs w:val="20"/>
              </w:rPr>
              <w:t>NDE Required?</w:t>
            </w:r>
          </w:p>
        </w:tc>
      </w:tr>
      <w:tr w:rsidR="00284F5B" w:rsidRPr="00040DF7" w14:paraId="2D4D1786" w14:textId="77777777" w:rsidTr="00064FCB">
        <w:trPr>
          <w:trHeight w:val="284"/>
        </w:trPr>
        <w:tc>
          <w:tcPr>
            <w:tcW w:w="0" w:type="auto"/>
            <w:shd w:val="clear" w:color="auto" w:fill="auto"/>
            <w:vAlign w:val="center"/>
          </w:tcPr>
          <w:p w14:paraId="3C27F3FB" w14:textId="5CC48239"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p>
        </w:tc>
        <w:tc>
          <w:tcPr>
            <w:tcW w:w="0" w:type="auto"/>
            <w:shd w:val="clear" w:color="auto" w:fill="auto"/>
            <w:vAlign w:val="center"/>
          </w:tcPr>
          <w:p w14:paraId="63C7B4F4" w14:textId="54E7A3A2"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w:t>
            </w:r>
            <w:r>
              <w:rPr>
                <w:color w:val="000000" w:themeColor="text1"/>
                <w:sz w:val="20"/>
                <w:szCs w:val="20"/>
              </w:rPr>
              <w:t>X</w:t>
            </w:r>
            <w:r w:rsidRPr="00040DF7">
              <w:rPr>
                <w:color w:val="000000" w:themeColor="text1"/>
                <w:sz w:val="20"/>
                <w:szCs w:val="20"/>
              </w:rPr>
              <w:t xml:space="preserve"> Panel</w:t>
            </w:r>
          </w:p>
        </w:tc>
        <w:tc>
          <w:tcPr>
            <w:tcW w:w="0" w:type="auto"/>
            <w:shd w:val="clear" w:color="auto" w:fill="auto"/>
            <w:vAlign w:val="center"/>
          </w:tcPr>
          <w:p w14:paraId="7F75ED7F" w14:textId="63732C2C" w:rsidR="00284F5B" w:rsidRPr="00040DF7" w:rsidRDefault="00284F5B" w:rsidP="00284F5B">
            <w:pPr>
              <w:pStyle w:val="Table"/>
              <w:jc w:val="center"/>
              <w:rPr>
                <w:color w:val="000000" w:themeColor="text1"/>
                <w:sz w:val="20"/>
                <w:szCs w:val="20"/>
              </w:rPr>
            </w:pPr>
            <w:r w:rsidRPr="008A7F75">
              <w:rPr>
                <w:color w:val="000000" w:themeColor="text1"/>
                <w:sz w:val="20"/>
                <w:szCs w:val="20"/>
              </w:rPr>
              <w:t>213</w:t>
            </w:r>
          </w:p>
        </w:tc>
        <w:tc>
          <w:tcPr>
            <w:tcW w:w="0" w:type="auto"/>
            <w:shd w:val="clear" w:color="auto" w:fill="auto"/>
            <w:vAlign w:val="center"/>
          </w:tcPr>
          <w:p w14:paraId="6A2520D0" w14:textId="2CFCEE78" w:rsidR="00284F5B" w:rsidRPr="00040DF7" w:rsidRDefault="00284F5B" w:rsidP="00284F5B">
            <w:pPr>
              <w:pStyle w:val="Table"/>
              <w:jc w:val="center"/>
              <w:rPr>
                <w:color w:val="000000" w:themeColor="text1"/>
                <w:sz w:val="20"/>
                <w:szCs w:val="20"/>
              </w:rPr>
            </w:pPr>
            <w:r>
              <w:rPr>
                <w:color w:val="000000"/>
                <w:sz w:val="20"/>
                <w:szCs w:val="20"/>
              </w:rPr>
              <w:t>19.1</w:t>
            </w:r>
          </w:p>
        </w:tc>
        <w:tc>
          <w:tcPr>
            <w:tcW w:w="0" w:type="auto"/>
            <w:shd w:val="clear" w:color="auto" w:fill="auto"/>
            <w:vAlign w:val="center"/>
          </w:tcPr>
          <w:p w14:paraId="2D68B92F" w14:textId="4C1247ED"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vAlign w:val="center"/>
          </w:tcPr>
          <w:p w14:paraId="25950FF3" w14:textId="272ACACB"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53" w:type="dxa"/>
            <w:shd w:val="clear" w:color="auto" w:fill="auto"/>
            <w:vAlign w:val="center"/>
          </w:tcPr>
          <w:p w14:paraId="6291A8E1" w14:textId="1EF109CA" w:rsidR="00284F5B" w:rsidRPr="00040DF7" w:rsidRDefault="00284F5B" w:rsidP="00284F5B">
            <w:pPr>
              <w:pStyle w:val="Table"/>
              <w:jc w:val="center"/>
              <w:rPr>
                <w:color w:val="000000" w:themeColor="text1"/>
                <w:sz w:val="20"/>
                <w:szCs w:val="20"/>
              </w:rPr>
            </w:pPr>
            <w:r>
              <w:rPr>
                <w:color w:val="000000" w:themeColor="text1"/>
                <w:sz w:val="20"/>
                <w:szCs w:val="20"/>
              </w:rPr>
              <w:t>3-5</w:t>
            </w:r>
          </w:p>
        </w:tc>
        <w:tc>
          <w:tcPr>
            <w:tcW w:w="0" w:type="auto"/>
            <w:shd w:val="clear" w:color="auto" w:fill="auto"/>
            <w:vAlign w:val="center"/>
          </w:tcPr>
          <w:p w14:paraId="0908A425" w14:textId="201150BE" w:rsidR="00284F5B" w:rsidRPr="00040DF7" w:rsidRDefault="00284F5B" w:rsidP="00284F5B">
            <w:pPr>
              <w:pStyle w:val="Table"/>
              <w:jc w:val="center"/>
              <w:rPr>
                <w:color w:val="000000" w:themeColor="text1"/>
                <w:sz w:val="20"/>
                <w:szCs w:val="20"/>
              </w:rPr>
            </w:pPr>
            <w:r>
              <w:rPr>
                <w:color w:val="000000" w:themeColor="text1"/>
                <w:sz w:val="20"/>
                <w:szCs w:val="20"/>
              </w:rPr>
              <w:t>3-4</w:t>
            </w:r>
          </w:p>
        </w:tc>
        <w:tc>
          <w:tcPr>
            <w:tcW w:w="0" w:type="auto"/>
            <w:shd w:val="clear" w:color="auto" w:fill="auto"/>
            <w:vAlign w:val="center"/>
          </w:tcPr>
          <w:p w14:paraId="2B8DE234" w14:textId="07BD3E3B" w:rsidR="00284F5B" w:rsidRPr="00040DF7" w:rsidRDefault="00284F5B" w:rsidP="00284F5B">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7D2BB8A8" w14:textId="7A7008C0"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7210C687" w14:textId="77777777" w:rsidTr="00064FCB">
        <w:trPr>
          <w:trHeight w:val="284"/>
        </w:trPr>
        <w:tc>
          <w:tcPr>
            <w:tcW w:w="0" w:type="auto"/>
            <w:shd w:val="clear" w:color="auto" w:fill="auto"/>
            <w:vAlign w:val="center"/>
          </w:tcPr>
          <w:p w14:paraId="4AB08613" w14:textId="75FE878C" w:rsidR="00284F5B" w:rsidRPr="00040DF7" w:rsidRDefault="00284F5B" w:rsidP="00284F5B">
            <w:pPr>
              <w:pStyle w:val="Table"/>
              <w:jc w:val="center"/>
              <w:rPr>
                <w:color w:val="000000" w:themeColor="text1"/>
                <w:sz w:val="20"/>
                <w:szCs w:val="20"/>
              </w:rPr>
            </w:pPr>
            <w:r w:rsidRPr="00040DF7">
              <w:rPr>
                <w:color w:val="000000" w:themeColor="text1"/>
                <w:sz w:val="20"/>
                <w:szCs w:val="20"/>
              </w:rPr>
              <w:t>2</w:t>
            </w:r>
          </w:p>
        </w:tc>
        <w:tc>
          <w:tcPr>
            <w:tcW w:w="0" w:type="auto"/>
            <w:shd w:val="clear" w:color="auto" w:fill="auto"/>
            <w:vAlign w:val="center"/>
          </w:tcPr>
          <w:p w14:paraId="71147186" w14:textId="437D5FC7"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w:t>
            </w:r>
            <w:r>
              <w:rPr>
                <w:color w:val="000000" w:themeColor="text1"/>
                <w:sz w:val="20"/>
                <w:szCs w:val="20"/>
              </w:rPr>
              <w:t>X</w:t>
            </w:r>
            <w:r w:rsidRPr="00040DF7">
              <w:rPr>
                <w:color w:val="000000" w:themeColor="text1"/>
                <w:sz w:val="20"/>
                <w:szCs w:val="20"/>
              </w:rPr>
              <w:t xml:space="preserve"> Panel</w:t>
            </w:r>
          </w:p>
        </w:tc>
        <w:tc>
          <w:tcPr>
            <w:tcW w:w="0" w:type="auto"/>
            <w:shd w:val="clear" w:color="auto" w:fill="auto"/>
            <w:vAlign w:val="center"/>
          </w:tcPr>
          <w:p w14:paraId="38540DBA" w14:textId="466A5820" w:rsidR="00284F5B" w:rsidRPr="00040DF7" w:rsidRDefault="00284F5B" w:rsidP="00284F5B">
            <w:pPr>
              <w:pStyle w:val="Table"/>
              <w:jc w:val="center"/>
              <w:rPr>
                <w:color w:val="000000" w:themeColor="text1"/>
                <w:sz w:val="20"/>
                <w:szCs w:val="20"/>
              </w:rPr>
            </w:pPr>
            <w:r w:rsidRPr="008A7F75">
              <w:rPr>
                <w:color w:val="000000" w:themeColor="text1"/>
                <w:sz w:val="20"/>
                <w:szCs w:val="20"/>
              </w:rPr>
              <w:t>213</w:t>
            </w:r>
          </w:p>
        </w:tc>
        <w:tc>
          <w:tcPr>
            <w:tcW w:w="0" w:type="auto"/>
            <w:shd w:val="clear" w:color="auto" w:fill="auto"/>
            <w:vAlign w:val="center"/>
          </w:tcPr>
          <w:p w14:paraId="0B9F6FB7" w14:textId="2FB29E4C" w:rsidR="00284F5B" w:rsidRPr="00040DF7" w:rsidRDefault="00284F5B" w:rsidP="00284F5B">
            <w:pPr>
              <w:pStyle w:val="Table"/>
              <w:jc w:val="center"/>
              <w:rPr>
                <w:color w:val="000000" w:themeColor="text1"/>
                <w:sz w:val="20"/>
                <w:szCs w:val="20"/>
              </w:rPr>
            </w:pPr>
            <w:r>
              <w:rPr>
                <w:color w:val="000000"/>
                <w:sz w:val="20"/>
                <w:szCs w:val="20"/>
              </w:rPr>
              <w:t>56.9</w:t>
            </w:r>
          </w:p>
        </w:tc>
        <w:tc>
          <w:tcPr>
            <w:tcW w:w="0" w:type="auto"/>
            <w:shd w:val="clear" w:color="auto" w:fill="auto"/>
            <w:vAlign w:val="center"/>
          </w:tcPr>
          <w:p w14:paraId="7E8D7C78" w14:textId="4AEB3540"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vAlign w:val="center"/>
          </w:tcPr>
          <w:p w14:paraId="14ED0241" w14:textId="726F8733"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0.9 </w:t>
            </w:r>
          </w:p>
        </w:tc>
        <w:tc>
          <w:tcPr>
            <w:tcW w:w="853" w:type="dxa"/>
            <w:shd w:val="clear" w:color="auto" w:fill="auto"/>
            <w:vAlign w:val="center"/>
          </w:tcPr>
          <w:p w14:paraId="637C386D" w14:textId="53535201" w:rsidR="00284F5B" w:rsidRPr="00040DF7" w:rsidRDefault="00284F5B" w:rsidP="00284F5B">
            <w:pPr>
              <w:pStyle w:val="Table"/>
              <w:jc w:val="center"/>
              <w:rPr>
                <w:color w:val="000000" w:themeColor="text1"/>
                <w:sz w:val="20"/>
                <w:szCs w:val="20"/>
              </w:rPr>
            </w:pPr>
            <w:r>
              <w:rPr>
                <w:color w:val="000000" w:themeColor="text1"/>
                <w:sz w:val="20"/>
                <w:szCs w:val="20"/>
              </w:rPr>
              <w:t>4-4</w:t>
            </w:r>
          </w:p>
        </w:tc>
        <w:tc>
          <w:tcPr>
            <w:tcW w:w="0" w:type="auto"/>
            <w:shd w:val="clear" w:color="auto" w:fill="auto"/>
            <w:vAlign w:val="center"/>
          </w:tcPr>
          <w:p w14:paraId="2F8D8C02" w14:textId="3E7DC70E" w:rsidR="00284F5B" w:rsidRPr="00040DF7" w:rsidRDefault="00284F5B" w:rsidP="00284F5B">
            <w:pPr>
              <w:pStyle w:val="Table"/>
              <w:jc w:val="center"/>
              <w:rPr>
                <w:color w:val="000000" w:themeColor="text1"/>
                <w:sz w:val="20"/>
                <w:szCs w:val="20"/>
              </w:rPr>
            </w:pPr>
            <w:r>
              <w:rPr>
                <w:color w:val="000000" w:themeColor="text1"/>
                <w:sz w:val="20"/>
                <w:szCs w:val="20"/>
              </w:rPr>
              <w:t>4-5</w:t>
            </w:r>
          </w:p>
        </w:tc>
        <w:tc>
          <w:tcPr>
            <w:tcW w:w="0" w:type="auto"/>
            <w:shd w:val="clear" w:color="auto" w:fill="auto"/>
            <w:vAlign w:val="center"/>
          </w:tcPr>
          <w:p w14:paraId="6440FD78" w14:textId="309B4F2A" w:rsidR="00284F5B" w:rsidRPr="00040DF7" w:rsidRDefault="00284F5B" w:rsidP="00284F5B">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2C48CF25" w14:textId="7B242AB3"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5AB088A7" w14:textId="77777777" w:rsidTr="00064FCB">
        <w:trPr>
          <w:trHeight w:val="284"/>
        </w:trPr>
        <w:tc>
          <w:tcPr>
            <w:tcW w:w="0" w:type="auto"/>
            <w:shd w:val="clear" w:color="auto" w:fill="auto"/>
            <w:vAlign w:val="center"/>
            <w:hideMark/>
          </w:tcPr>
          <w:p w14:paraId="01417EAE" w14:textId="4B2F01E5"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3</w:t>
            </w:r>
          </w:p>
        </w:tc>
        <w:tc>
          <w:tcPr>
            <w:tcW w:w="0" w:type="auto"/>
            <w:shd w:val="clear" w:color="auto" w:fill="auto"/>
            <w:vAlign w:val="center"/>
            <w:hideMark/>
          </w:tcPr>
          <w:p w14:paraId="121E8D19" w14:textId="3A8235FC" w:rsidR="00284F5B" w:rsidRPr="00496098"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+Y</w:t>
            </w:r>
            <w:r w:rsidRPr="00040DF7">
              <w:rPr>
                <w:color w:val="000000" w:themeColor="text1"/>
                <w:sz w:val="20"/>
                <w:szCs w:val="20"/>
              </w:rPr>
              <w:t xml:space="preserve"> Panel</w:t>
            </w:r>
          </w:p>
        </w:tc>
        <w:tc>
          <w:tcPr>
            <w:tcW w:w="0" w:type="auto"/>
            <w:shd w:val="clear" w:color="auto" w:fill="auto"/>
            <w:vAlign w:val="center"/>
            <w:hideMark/>
          </w:tcPr>
          <w:p w14:paraId="3917A617" w14:textId="01C4E3B1" w:rsidR="00284F5B" w:rsidRPr="00040DF7" w:rsidRDefault="00284F5B" w:rsidP="00284F5B">
            <w:pPr>
              <w:pStyle w:val="Table"/>
              <w:jc w:val="center"/>
              <w:rPr>
                <w:rFonts w:eastAsia="Times New Roman"/>
                <w:color w:val="000000" w:themeColor="text1"/>
                <w:sz w:val="20"/>
                <w:szCs w:val="20"/>
              </w:rPr>
            </w:pPr>
            <w:r w:rsidRPr="008A7F75">
              <w:rPr>
                <w:color w:val="000000" w:themeColor="text1"/>
                <w:sz w:val="20"/>
                <w:szCs w:val="20"/>
              </w:rPr>
              <w:t>213</w:t>
            </w:r>
          </w:p>
        </w:tc>
        <w:tc>
          <w:tcPr>
            <w:tcW w:w="0" w:type="auto"/>
            <w:shd w:val="clear" w:color="auto" w:fill="auto"/>
            <w:vAlign w:val="center"/>
            <w:hideMark/>
          </w:tcPr>
          <w:p w14:paraId="5B4B880F" w14:textId="3BA29535" w:rsidR="00284F5B" w:rsidRPr="00040DF7" w:rsidRDefault="00284F5B" w:rsidP="00284F5B">
            <w:pPr>
              <w:pStyle w:val="Table"/>
              <w:jc w:val="center"/>
              <w:rPr>
                <w:rFonts w:eastAsia="Times New Roman"/>
                <w:color w:val="000000" w:themeColor="text1"/>
                <w:sz w:val="20"/>
                <w:szCs w:val="20"/>
              </w:rPr>
            </w:pPr>
            <w:r>
              <w:rPr>
                <w:color w:val="000000"/>
                <w:sz w:val="20"/>
                <w:szCs w:val="20"/>
              </w:rPr>
              <w:t>16.6</w:t>
            </w:r>
          </w:p>
        </w:tc>
        <w:tc>
          <w:tcPr>
            <w:tcW w:w="0" w:type="auto"/>
            <w:shd w:val="clear" w:color="auto" w:fill="auto"/>
            <w:vAlign w:val="center"/>
            <w:hideMark/>
          </w:tcPr>
          <w:p w14:paraId="7BAFA121" w14:textId="186397AA"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505</w:t>
            </w:r>
          </w:p>
        </w:tc>
        <w:tc>
          <w:tcPr>
            <w:tcW w:w="681" w:type="dxa"/>
            <w:shd w:val="clear" w:color="auto" w:fill="auto"/>
            <w:vAlign w:val="center"/>
            <w:hideMark/>
          </w:tcPr>
          <w:p w14:paraId="1BC56E98" w14:textId="6742D876" w:rsidR="00284F5B" w:rsidRPr="00C66C43" w:rsidRDefault="00284F5B" w:rsidP="00284F5B">
            <w:pPr>
              <w:pStyle w:val="Table"/>
              <w:jc w:val="center"/>
              <w:rPr>
                <w:rFonts w:eastAsia="Times New Roman"/>
                <w:color w:val="000000" w:themeColor="text1"/>
                <w:sz w:val="20"/>
                <w:szCs w:val="20"/>
              </w:rPr>
            </w:pPr>
            <w:r>
              <w:rPr>
                <w:rFonts w:ascii="TimesNewRomanPSMT" w:hAnsi="TimesNewRomanPSMT" w:cs="TimesNewRomanPSMT"/>
                <w:color w:val="000000"/>
                <w:sz w:val="20"/>
                <w:szCs w:val="20"/>
              </w:rPr>
              <w:t xml:space="preserve">1.2 </w:t>
            </w:r>
          </w:p>
        </w:tc>
        <w:tc>
          <w:tcPr>
            <w:tcW w:w="853" w:type="dxa"/>
            <w:shd w:val="clear" w:color="auto" w:fill="auto"/>
            <w:vAlign w:val="center"/>
            <w:hideMark/>
          </w:tcPr>
          <w:p w14:paraId="00307D96" w14:textId="7A4A43FE"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7-1</w:t>
            </w:r>
          </w:p>
        </w:tc>
        <w:tc>
          <w:tcPr>
            <w:tcW w:w="0" w:type="auto"/>
            <w:shd w:val="clear" w:color="auto" w:fill="auto"/>
            <w:vAlign w:val="center"/>
            <w:hideMark/>
          </w:tcPr>
          <w:p w14:paraId="5F4E9817" w14:textId="0E1F544C"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7-2</w:t>
            </w:r>
          </w:p>
        </w:tc>
        <w:tc>
          <w:tcPr>
            <w:tcW w:w="0" w:type="auto"/>
            <w:shd w:val="clear" w:color="auto" w:fill="auto"/>
            <w:vAlign w:val="center"/>
            <w:hideMark/>
          </w:tcPr>
          <w:p w14:paraId="652D97D3" w14:textId="090CCAB2"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21267057" w14:textId="4682413E" w:rsidR="00284F5B" w:rsidRPr="00040DF7" w:rsidRDefault="00284F5B" w:rsidP="00284F5B">
            <w:pPr>
              <w:pStyle w:val="Table"/>
              <w:jc w:val="center"/>
              <w:rPr>
                <w:rFonts w:eastAsia="Times New Roman"/>
                <w:color w:val="000000" w:themeColor="text1"/>
                <w:sz w:val="20"/>
                <w:szCs w:val="20"/>
              </w:rPr>
            </w:pPr>
            <w:r w:rsidRPr="00C737C6">
              <w:rPr>
                <w:color w:val="000000" w:themeColor="text1"/>
                <w:sz w:val="20"/>
                <w:szCs w:val="20"/>
              </w:rPr>
              <w:t>No</w:t>
            </w:r>
          </w:p>
        </w:tc>
      </w:tr>
      <w:tr w:rsidR="00284F5B" w:rsidRPr="00040DF7" w14:paraId="4C561557" w14:textId="77777777" w:rsidTr="00064FCB">
        <w:trPr>
          <w:trHeight w:val="284"/>
        </w:trPr>
        <w:tc>
          <w:tcPr>
            <w:tcW w:w="0" w:type="auto"/>
            <w:shd w:val="clear" w:color="auto" w:fill="auto"/>
            <w:vAlign w:val="center"/>
            <w:hideMark/>
          </w:tcPr>
          <w:p w14:paraId="0DEBA2B8" w14:textId="73E2F75F"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357E5E2D" w14:textId="1A8E4022" w:rsidR="00284F5B" w:rsidRPr="00496098"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Antenna Panel</w:t>
            </w:r>
          </w:p>
        </w:tc>
        <w:tc>
          <w:tcPr>
            <w:tcW w:w="0" w:type="auto"/>
            <w:shd w:val="clear" w:color="auto" w:fill="auto"/>
            <w:vAlign w:val="center"/>
            <w:hideMark/>
          </w:tcPr>
          <w:p w14:paraId="4BEFC78D" w14:textId="698037C6" w:rsidR="00284F5B" w:rsidRPr="00040DF7" w:rsidRDefault="00284F5B" w:rsidP="00284F5B">
            <w:pPr>
              <w:pStyle w:val="Table"/>
              <w:jc w:val="center"/>
              <w:rPr>
                <w:rFonts w:eastAsia="Times New Roman"/>
                <w:color w:val="000000" w:themeColor="text1"/>
                <w:sz w:val="20"/>
                <w:szCs w:val="20"/>
              </w:rPr>
            </w:pPr>
            <w:r w:rsidRPr="008A7F75">
              <w:rPr>
                <w:color w:val="000000" w:themeColor="text1"/>
                <w:sz w:val="20"/>
                <w:szCs w:val="20"/>
              </w:rPr>
              <w:t>193</w:t>
            </w:r>
          </w:p>
        </w:tc>
        <w:tc>
          <w:tcPr>
            <w:tcW w:w="0" w:type="auto"/>
            <w:shd w:val="clear" w:color="auto" w:fill="auto"/>
            <w:vAlign w:val="center"/>
            <w:hideMark/>
          </w:tcPr>
          <w:p w14:paraId="48C758F2" w14:textId="0A770847" w:rsidR="00284F5B" w:rsidRPr="00040DF7" w:rsidRDefault="00284F5B" w:rsidP="00284F5B">
            <w:pPr>
              <w:pStyle w:val="Table"/>
              <w:jc w:val="center"/>
              <w:rPr>
                <w:rFonts w:eastAsia="Times New Roman"/>
                <w:color w:val="000000" w:themeColor="text1"/>
                <w:sz w:val="20"/>
                <w:szCs w:val="20"/>
              </w:rPr>
            </w:pPr>
            <w:r>
              <w:rPr>
                <w:color w:val="000000"/>
                <w:sz w:val="20"/>
                <w:szCs w:val="20"/>
              </w:rPr>
              <w:t>18.7</w:t>
            </w:r>
          </w:p>
        </w:tc>
        <w:tc>
          <w:tcPr>
            <w:tcW w:w="0" w:type="auto"/>
            <w:shd w:val="clear" w:color="auto" w:fill="auto"/>
            <w:vAlign w:val="center"/>
            <w:hideMark/>
          </w:tcPr>
          <w:p w14:paraId="22AC04E5" w14:textId="4831D4AB"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505</w:t>
            </w:r>
          </w:p>
        </w:tc>
        <w:tc>
          <w:tcPr>
            <w:tcW w:w="681" w:type="dxa"/>
            <w:shd w:val="clear" w:color="auto" w:fill="auto"/>
            <w:vAlign w:val="center"/>
            <w:hideMark/>
          </w:tcPr>
          <w:p w14:paraId="3C449BE2" w14:textId="7A9C82F1" w:rsidR="00284F5B" w:rsidRPr="00040DF7" w:rsidRDefault="00284F5B" w:rsidP="00284F5B">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1.4 </w:t>
            </w:r>
          </w:p>
        </w:tc>
        <w:tc>
          <w:tcPr>
            <w:tcW w:w="853" w:type="dxa"/>
            <w:shd w:val="clear" w:color="auto" w:fill="auto"/>
            <w:vAlign w:val="center"/>
            <w:hideMark/>
          </w:tcPr>
          <w:p w14:paraId="2F1D0D03" w14:textId="62F1A62C"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w:t>
            </w:r>
            <w:r>
              <w:rPr>
                <w:color w:val="000000" w:themeColor="text1"/>
                <w:sz w:val="20"/>
                <w:szCs w:val="20"/>
              </w:rPr>
              <w:t>2</w:t>
            </w:r>
          </w:p>
        </w:tc>
        <w:tc>
          <w:tcPr>
            <w:tcW w:w="0" w:type="auto"/>
            <w:shd w:val="clear" w:color="auto" w:fill="auto"/>
            <w:vAlign w:val="center"/>
            <w:hideMark/>
          </w:tcPr>
          <w:p w14:paraId="0888F2C0" w14:textId="6B80D985"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5-4</w:t>
            </w:r>
          </w:p>
        </w:tc>
        <w:tc>
          <w:tcPr>
            <w:tcW w:w="0" w:type="auto"/>
            <w:shd w:val="clear" w:color="auto" w:fill="auto"/>
            <w:vAlign w:val="center"/>
            <w:hideMark/>
          </w:tcPr>
          <w:p w14:paraId="08D56E3E" w14:textId="1530F535"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6</w:t>
            </w:r>
          </w:p>
        </w:tc>
        <w:tc>
          <w:tcPr>
            <w:tcW w:w="0" w:type="auto"/>
            <w:shd w:val="clear" w:color="auto" w:fill="auto"/>
            <w:vAlign w:val="center"/>
            <w:hideMark/>
          </w:tcPr>
          <w:p w14:paraId="7EF306BA" w14:textId="172A9361" w:rsidR="00284F5B" w:rsidRPr="00040DF7" w:rsidRDefault="00284F5B" w:rsidP="00284F5B">
            <w:pPr>
              <w:pStyle w:val="Table"/>
              <w:jc w:val="center"/>
              <w:rPr>
                <w:rFonts w:eastAsia="Times New Roman"/>
                <w:color w:val="000000" w:themeColor="text1"/>
                <w:sz w:val="20"/>
                <w:szCs w:val="20"/>
              </w:rPr>
            </w:pPr>
            <w:r w:rsidRPr="00C737C6">
              <w:rPr>
                <w:color w:val="000000" w:themeColor="text1"/>
                <w:sz w:val="20"/>
                <w:szCs w:val="20"/>
              </w:rPr>
              <w:t>No</w:t>
            </w:r>
          </w:p>
        </w:tc>
      </w:tr>
      <w:tr w:rsidR="00284F5B" w:rsidRPr="00040DF7" w14:paraId="2FE53C47" w14:textId="77777777" w:rsidTr="00064FCB">
        <w:trPr>
          <w:trHeight w:val="284"/>
        </w:trPr>
        <w:tc>
          <w:tcPr>
            <w:tcW w:w="0" w:type="auto"/>
            <w:shd w:val="clear" w:color="auto" w:fill="auto"/>
            <w:vAlign w:val="center"/>
            <w:hideMark/>
          </w:tcPr>
          <w:p w14:paraId="1D7D898B" w14:textId="5697ECD0"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5</w:t>
            </w:r>
          </w:p>
        </w:tc>
        <w:tc>
          <w:tcPr>
            <w:tcW w:w="0" w:type="auto"/>
            <w:shd w:val="clear" w:color="auto" w:fill="auto"/>
            <w:vAlign w:val="center"/>
            <w:hideMark/>
          </w:tcPr>
          <w:p w14:paraId="7DEBD4F1" w14:textId="35B81E8A" w:rsidR="00284F5B" w:rsidRPr="00496098"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Mechanism</w:t>
            </w:r>
          </w:p>
        </w:tc>
        <w:tc>
          <w:tcPr>
            <w:tcW w:w="0" w:type="auto"/>
            <w:shd w:val="clear" w:color="auto" w:fill="auto"/>
            <w:vAlign w:val="center"/>
            <w:hideMark/>
          </w:tcPr>
          <w:p w14:paraId="5B552FB0" w14:textId="519DCBDB" w:rsidR="00284F5B" w:rsidRPr="00040DF7" w:rsidRDefault="00284F5B" w:rsidP="00284F5B">
            <w:pPr>
              <w:pStyle w:val="Table"/>
              <w:jc w:val="center"/>
              <w:rPr>
                <w:rFonts w:eastAsia="Times New Roman"/>
                <w:color w:val="000000" w:themeColor="text1"/>
                <w:sz w:val="20"/>
                <w:szCs w:val="20"/>
              </w:rPr>
            </w:pPr>
            <w:r w:rsidRPr="008A7F75">
              <w:rPr>
                <w:color w:val="000000" w:themeColor="text1"/>
                <w:sz w:val="20"/>
                <w:szCs w:val="20"/>
              </w:rPr>
              <w:t>213</w:t>
            </w:r>
          </w:p>
        </w:tc>
        <w:tc>
          <w:tcPr>
            <w:tcW w:w="0" w:type="auto"/>
            <w:shd w:val="clear" w:color="auto" w:fill="auto"/>
            <w:vAlign w:val="center"/>
            <w:hideMark/>
          </w:tcPr>
          <w:p w14:paraId="6E1362CE" w14:textId="61584B9D" w:rsidR="00284F5B" w:rsidRPr="00040DF7" w:rsidRDefault="00284F5B" w:rsidP="00284F5B">
            <w:pPr>
              <w:pStyle w:val="Table"/>
              <w:jc w:val="center"/>
              <w:rPr>
                <w:rFonts w:eastAsia="Times New Roman"/>
                <w:color w:val="000000" w:themeColor="text1"/>
                <w:sz w:val="20"/>
                <w:szCs w:val="20"/>
              </w:rPr>
            </w:pPr>
            <w:r>
              <w:rPr>
                <w:color w:val="000000"/>
                <w:sz w:val="20"/>
                <w:szCs w:val="20"/>
              </w:rPr>
              <w:t>37.1</w:t>
            </w:r>
          </w:p>
        </w:tc>
        <w:tc>
          <w:tcPr>
            <w:tcW w:w="0" w:type="auto"/>
            <w:shd w:val="clear" w:color="auto" w:fill="auto"/>
            <w:vAlign w:val="center"/>
            <w:hideMark/>
          </w:tcPr>
          <w:p w14:paraId="78C259F1" w14:textId="13972F7A"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505</w:t>
            </w:r>
          </w:p>
        </w:tc>
        <w:tc>
          <w:tcPr>
            <w:tcW w:w="681" w:type="dxa"/>
            <w:shd w:val="clear" w:color="auto" w:fill="auto"/>
            <w:vAlign w:val="center"/>
            <w:hideMark/>
          </w:tcPr>
          <w:p w14:paraId="53015BF9" w14:textId="1359ADD0" w:rsidR="00284F5B" w:rsidRPr="00040DF7" w:rsidRDefault="00284F5B" w:rsidP="00284F5B">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1.0 </w:t>
            </w:r>
          </w:p>
        </w:tc>
        <w:tc>
          <w:tcPr>
            <w:tcW w:w="853" w:type="dxa"/>
            <w:shd w:val="clear" w:color="auto" w:fill="auto"/>
            <w:vAlign w:val="center"/>
            <w:hideMark/>
          </w:tcPr>
          <w:p w14:paraId="76324F2C" w14:textId="4925C6F7"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6-3</w:t>
            </w:r>
          </w:p>
        </w:tc>
        <w:tc>
          <w:tcPr>
            <w:tcW w:w="0" w:type="auto"/>
            <w:shd w:val="clear" w:color="auto" w:fill="auto"/>
            <w:vAlign w:val="center"/>
            <w:hideMark/>
          </w:tcPr>
          <w:p w14:paraId="03144486" w14:textId="494ED11D"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6-1</w:t>
            </w:r>
          </w:p>
        </w:tc>
        <w:tc>
          <w:tcPr>
            <w:tcW w:w="0" w:type="auto"/>
            <w:shd w:val="clear" w:color="auto" w:fill="auto"/>
            <w:vAlign w:val="center"/>
            <w:hideMark/>
          </w:tcPr>
          <w:p w14:paraId="3B956DC5" w14:textId="15EFE17F"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12</w:t>
            </w:r>
          </w:p>
        </w:tc>
        <w:tc>
          <w:tcPr>
            <w:tcW w:w="0" w:type="auto"/>
            <w:shd w:val="clear" w:color="auto" w:fill="auto"/>
            <w:vAlign w:val="center"/>
            <w:hideMark/>
          </w:tcPr>
          <w:p w14:paraId="6EA0F509" w14:textId="256BEEC9" w:rsidR="00284F5B" w:rsidRPr="00040DF7" w:rsidRDefault="00284F5B" w:rsidP="00284F5B">
            <w:pPr>
              <w:pStyle w:val="Table"/>
              <w:jc w:val="center"/>
              <w:rPr>
                <w:rFonts w:eastAsia="Times New Roman"/>
                <w:color w:val="000000" w:themeColor="text1"/>
                <w:sz w:val="20"/>
                <w:szCs w:val="20"/>
              </w:rPr>
            </w:pPr>
            <w:r w:rsidRPr="00C737C6">
              <w:rPr>
                <w:color w:val="000000" w:themeColor="text1"/>
                <w:sz w:val="20"/>
                <w:szCs w:val="20"/>
              </w:rPr>
              <w:t>No</w:t>
            </w:r>
          </w:p>
        </w:tc>
      </w:tr>
      <w:tr w:rsidR="00284F5B" w:rsidRPr="00040DF7" w14:paraId="12A7627D" w14:textId="77777777" w:rsidTr="00064FCB">
        <w:trPr>
          <w:trHeight w:val="284"/>
        </w:trPr>
        <w:tc>
          <w:tcPr>
            <w:tcW w:w="0" w:type="auto"/>
            <w:shd w:val="clear" w:color="auto" w:fill="auto"/>
            <w:vAlign w:val="center"/>
          </w:tcPr>
          <w:p w14:paraId="05D0ED9B" w14:textId="3C8A8788" w:rsidR="00284F5B" w:rsidRPr="00040DF7" w:rsidRDefault="00284F5B" w:rsidP="00284F5B">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3B381073" w14:textId="6CBE2B09"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Cover</w:t>
            </w:r>
          </w:p>
        </w:tc>
        <w:tc>
          <w:tcPr>
            <w:tcW w:w="0" w:type="auto"/>
            <w:shd w:val="clear" w:color="auto" w:fill="auto"/>
            <w:vAlign w:val="center"/>
          </w:tcPr>
          <w:p w14:paraId="70DBEE01" w14:textId="4DF1F908" w:rsidR="00284F5B" w:rsidRPr="00040DF7" w:rsidRDefault="00284F5B" w:rsidP="00284F5B">
            <w:pPr>
              <w:pStyle w:val="Table"/>
              <w:jc w:val="center"/>
              <w:rPr>
                <w:color w:val="000000" w:themeColor="text1"/>
                <w:sz w:val="20"/>
                <w:szCs w:val="20"/>
              </w:rPr>
            </w:pPr>
            <w:r>
              <w:rPr>
                <w:color w:val="000000" w:themeColor="text1"/>
                <w:sz w:val="20"/>
                <w:szCs w:val="20"/>
              </w:rPr>
              <w:t>193</w:t>
            </w:r>
          </w:p>
        </w:tc>
        <w:tc>
          <w:tcPr>
            <w:tcW w:w="0" w:type="auto"/>
            <w:shd w:val="clear" w:color="auto" w:fill="auto"/>
            <w:vAlign w:val="center"/>
          </w:tcPr>
          <w:p w14:paraId="4046A196" w14:textId="726DCDFD" w:rsidR="00284F5B" w:rsidRPr="00040DF7" w:rsidRDefault="00284F5B" w:rsidP="00284F5B">
            <w:pPr>
              <w:pStyle w:val="Table"/>
              <w:jc w:val="center"/>
              <w:rPr>
                <w:color w:val="000000" w:themeColor="text1"/>
                <w:sz w:val="20"/>
                <w:szCs w:val="20"/>
              </w:rPr>
            </w:pPr>
            <w:r>
              <w:rPr>
                <w:color w:val="000000"/>
                <w:sz w:val="20"/>
                <w:szCs w:val="20"/>
              </w:rPr>
              <w:t>41.9</w:t>
            </w:r>
          </w:p>
        </w:tc>
        <w:tc>
          <w:tcPr>
            <w:tcW w:w="0" w:type="auto"/>
            <w:shd w:val="clear" w:color="auto" w:fill="auto"/>
            <w:vAlign w:val="center"/>
          </w:tcPr>
          <w:p w14:paraId="70B1CFD4" w14:textId="4A77E139"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vAlign w:val="center"/>
          </w:tcPr>
          <w:p w14:paraId="707EFE22" w14:textId="66E6A0C3"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1.1 </w:t>
            </w:r>
          </w:p>
        </w:tc>
        <w:tc>
          <w:tcPr>
            <w:tcW w:w="853" w:type="dxa"/>
            <w:shd w:val="clear" w:color="auto" w:fill="auto"/>
            <w:vAlign w:val="center"/>
          </w:tcPr>
          <w:p w14:paraId="52E863F3" w14:textId="6FB92823" w:rsidR="00284F5B" w:rsidRPr="00040DF7" w:rsidRDefault="00284F5B" w:rsidP="00284F5B">
            <w:pPr>
              <w:pStyle w:val="Table"/>
              <w:jc w:val="center"/>
              <w:rPr>
                <w:color w:val="000000" w:themeColor="text1"/>
                <w:sz w:val="20"/>
                <w:szCs w:val="20"/>
              </w:rPr>
            </w:pPr>
            <w:r>
              <w:rPr>
                <w:color w:val="000000" w:themeColor="text1"/>
                <w:sz w:val="20"/>
                <w:szCs w:val="20"/>
              </w:rPr>
              <w:t>8-1</w:t>
            </w:r>
          </w:p>
        </w:tc>
        <w:tc>
          <w:tcPr>
            <w:tcW w:w="0" w:type="auto"/>
            <w:shd w:val="clear" w:color="auto" w:fill="auto"/>
            <w:vAlign w:val="center"/>
          </w:tcPr>
          <w:p w14:paraId="384F3606" w14:textId="2D45C86B" w:rsidR="00284F5B" w:rsidRPr="00040DF7" w:rsidRDefault="00284F5B" w:rsidP="00284F5B">
            <w:pPr>
              <w:pStyle w:val="Table"/>
              <w:jc w:val="center"/>
              <w:rPr>
                <w:color w:val="000000" w:themeColor="text1"/>
                <w:sz w:val="20"/>
                <w:szCs w:val="20"/>
              </w:rPr>
            </w:pPr>
            <w:r>
              <w:rPr>
                <w:color w:val="000000" w:themeColor="text1"/>
                <w:sz w:val="20"/>
                <w:szCs w:val="20"/>
              </w:rPr>
              <w:t>8-2</w:t>
            </w:r>
          </w:p>
        </w:tc>
        <w:tc>
          <w:tcPr>
            <w:tcW w:w="0" w:type="auto"/>
            <w:shd w:val="clear" w:color="auto" w:fill="auto"/>
            <w:vAlign w:val="center"/>
          </w:tcPr>
          <w:p w14:paraId="51D8485D" w14:textId="5D57CB67" w:rsidR="00284F5B" w:rsidRPr="00040DF7" w:rsidRDefault="00284F5B" w:rsidP="00284F5B">
            <w:pPr>
              <w:pStyle w:val="Table"/>
              <w:jc w:val="center"/>
              <w:rPr>
                <w:color w:val="000000" w:themeColor="text1"/>
                <w:sz w:val="20"/>
                <w:szCs w:val="20"/>
              </w:rPr>
            </w:pPr>
            <w:r>
              <w:rPr>
                <w:color w:val="000000" w:themeColor="text1"/>
                <w:sz w:val="20"/>
                <w:szCs w:val="20"/>
              </w:rPr>
              <w:t>2</w:t>
            </w:r>
          </w:p>
        </w:tc>
        <w:tc>
          <w:tcPr>
            <w:tcW w:w="0" w:type="auto"/>
            <w:shd w:val="clear" w:color="auto" w:fill="auto"/>
            <w:vAlign w:val="center"/>
          </w:tcPr>
          <w:p w14:paraId="715CFCDC" w14:textId="3CD98C23"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5EC6E96E" w14:textId="77777777" w:rsidTr="00064FCB">
        <w:trPr>
          <w:trHeight w:val="284"/>
        </w:trPr>
        <w:tc>
          <w:tcPr>
            <w:tcW w:w="0" w:type="auto"/>
            <w:shd w:val="clear" w:color="auto" w:fill="auto"/>
            <w:vAlign w:val="center"/>
            <w:hideMark/>
          </w:tcPr>
          <w:p w14:paraId="084639C0" w14:textId="6B5F9BCF"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7</w:t>
            </w:r>
          </w:p>
        </w:tc>
        <w:tc>
          <w:tcPr>
            <w:tcW w:w="0" w:type="auto"/>
            <w:shd w:val="clear" w:color="auto" w:fill="auto"/>
            <w:vAlign w:val="center"/>
            <w:hideMark/>
          </w:tcPr>
          <w:p w14:paraId="00EF4641" w14:textId="68054077" w:rsidR="00284F5B" w:rsidRPr="00496098"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Panel</w:t>
            </w:r>
          </w:p>
        </w:tc>
        <w:tc>
          <w:tcPr>
            <w:tcW w:w="0" w:type="auto"/>
            <w:shd w:val="clear" w:color="auto" w:fill="auto"/>
            <w:vAlign w:val="center"/>
            <w:hideMark/>
          </w:tcPr>
          <w:p w14:paraId="7666D0C6" w14:textId="25D1778F"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213</w:t>
            </w:r>
          </w:p>
        </w:tc>
        <w:tc>
          <w:tcPr>
            <w:tcW w:w="0" w:type="auto"/>
            <w:shd w:val="clear" w:color="auto" w:fill="auto"/>
            <w:vAlign w:val="center"/>
            <w:hideMark/>
          </w:tcPr>
          <w:p w14:paraId="61643FBA" w14:textId="38B24F27" w:rsidR="00284F5B" w:rsidRPr="00040DF7" w:rsidRDefault="00284F5B" w:rsidP="00284F5B">
            <w:pPr>
              <w:pStyle w:val="Table"/>
              <w:jc w:val="center"/>
              <w:rPr>
                <w:rFonts w:eastAsia="Times New Roman"/>
                <w:color w:val="000000" w:themeColor="text1"/>
                <w:sz w:val="20"/>
                <w:szCs w:val="20"/>
              </w:rPr>
            </w:pPr>
            <w:r>
              <w:rPr>
                <w:color w:val="000000"/>
                <w:sz w:val="20"/>
                <w:szCs w:val="20"/>
              </w:rPr>
              <w:t>17.3</w:t>
            </w:r>
          </w:p>
        </w:tc>
        <w:tc>
          <w:tcPr>
            <w:tcW w:w="0" w:type="auto"/>
            <w:shd w:val="clear" w:color="auto" w:fill="auto"/>
            <w:vAlign w:val="center"/>
            <w:hideMark/>
          </w:tcPr>
          <w:p w14:paraId="5DEDBB6E" w14:textId="523CC84A" w:rsidR="00284F5B" w:rsidRPr="00040DF7" w:rsidRDefault="00284F5B" w:rsidP="00284F5B">
            <w:pPr>
              <w:pStyle w:val="Table"/>
              <w:jc w:val="center"/>
              <w:rPr>
                <w:rFonts w:eastAsia="Times New Roman"/>
                <w:color w:val="000000" w:themeColor="text1"/>
                <w:sz w:val="20"/>
                <w:szCs w:val="20"/>
              </w:rPr>
            </w:pPr>
            <w:r w:rsidRPr="00040DF7">
              <w:rPr>
                <w:color w:val="000000" w:themeColor="text1"/>
                <w:sz w:val="20"/>
                <w:szCs w:val="20"/>
              </w:rPr>
              <w:t>505</w:t>
            </w:r>
          </w:p>
        </w:tc>
        <w:tc>
          <w:tcPr>
            <w:tcW w:w="681" w:type="dxa"/>
            <w:shd w:val="clear" w:color="auto" w:fill="auto"/>
            <w:vAlign w:val="center"/>
            <w:hideMark/>
          </w:tcPr>
          <w:p w14:paraId="043C4448" w14:textId="4F7FFBF1" w:rsidR="00284F5B" w:rsidRPr="00040DF7" w:rsidRDefault="00284F5B" w:rsidP="00284F5B">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1.2 </w:t>
            </w:r>
          </w:p>
        </w:tc>
        <w:tc>
          <w:tcPr>
            <w:tcW w:w="853" w:type="dxa"/>
            <w:shd w:val="clear" w:color="auto" w:fill="auto"/>
            <w:vAlign w:val="center"/>
            <w:hideMark/>
          </w:tcPr>
          <w:p w14:paraId="17141F0D" w14:textId="69267487"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11-1</w:t>
            </w:r>
          </w:p>
        </w:tc>
        <w:tc>
          <w:tcPr>
            <w:tcW w:w="0" w:type="auto"/>
            <w:shd w:val="clear" w:color="auto" w:fill="auto"/>
            <w:vAlign w:val="center"/>
            <w:hideMark/>
          </w:tcPr>
          <w:p w14:paraId="79F80598" w14:textId="03516013"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11-2</w:t>
            </w:r>
          </w:p>
        </w:tc>
        <w:tc>
          <w:tcPr>
            <w:tcW w:w="0" w:type="auto"/>
            <w:shd w:val="clear" w:color="auto" w:fill="auto"/>
            <w:vAlign w:val="center"/>
            <w:hideMark/>
          </w:tcPr>
          <w:p w14:paraId="3AFB8A2F" w14:textId="3A5C16FB" w:rsidR="00284F5B" w:rsidRPr="00040DF7" w:rsidRDefault="00284F5B" w:rsidP="00284F5B">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5EF1118D" w14:textId="501B1C5D" w:rsidR="00284F5B" w:rsidRPr="00040DF7" w:rsidRDefault="00284F5B" w:rsidP="00284F5B">
            <w:pPr>
              <w:pStyle w:val="Table"/>
              <w:jc w:val="center"/>
              <w:rPr>
                <w:rFonts w:eastAsia="Times New Roman"/>
                <w:color w:val="000000" w:themeColor="text1"/>
                <w:sz w:val="20"/>
                <w:szCs w:val="20"/>
              </w:rPr>
            </w:pPr>
            <w:r w:rsidRPr="00C737C6">
              <w:rPr>
                <w:color w:val="000000" w:themeColor="text1"/>
                <w:sz w:val="20"/>
                <w:szCs w:val="20"/>
              </w:rPr>
              <w:t>No</w:t>
            </w:r>
          </w:p>
        </w:tc>
      </w:tr>
      <w:tr w:rsidR="00284F5B" w:rsidRPr="00040DF7" w14:paraId="64422377" w14:textId="77777777" w:rsidTr="00064FCB">
        <w:trPr>
          <w:trHeight w:val="284"/>
        </w:trPr>
        <w:tc>
          <w:tcPr>
            <w:tcW w:w="0" w:type="auto"/>
            <w:shd w:val="clear" w:color="auto" w:fill="auto"/>
            <w:vAlign w:val="center"/>
          </w:tcPr>
          <w:p w14:paraId="16C6EAD3" w14:textId="07839158" w:rsidR="00284F5B" w:rsidRPr="00040DF7" w:rsidRDefault="00284F5B" w:rsidP="00284F5B">
            <w:pPr>
              <w:pStyle w:val="Table"/>
              <w:jc w:val="center"/>
              <w:rPr>
                <w:color w:val="000000" w:themeColor="text1"/>
                <w:sz w:val="20"/>
                <w:szCs w:val="20"/>
              </w:rPr>
            </w:pPr>
            <w:r>
              <w:rPr>
                <w:color w:val="000000" w:themeColor="text1"/>
                <w:sz w:val="20"/>
                <w:szCs w:val="20"/>
              </w:rPr>
              <w:t>8</w:t>
            </w:r>
          </w:p>
        </w:tc>
        <w:tc>
          <w:tcPr>
            <w:tcW w:w="0" w:type="auto"/>
            <w:shd w:val="clear" w:color="auto" w:fill="auto"/>
            <w:vAlign w:val="center"/>
          </w:tcPr>
          <w:p w14:paraId="649A2161" w14:textId="554B3520"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Antenna Panel</w:t>
            </w:r>
          </w:p>
        </w:tc>
        <w:tc>
          <w:tcPr>
            <w:tcW w:w="0" w:type="auto"/>
            <w:shd w:val="clear" w:color="auto" w:fill="auto"/>
            <w:vAlign w:val="center"/>
          </w:tcPr>
          <w:p w14:paraId="07FF676D" w14:textId="286F7F9D" w:rsidR="00284F5B" w:rsidRPr="00040DF7" w:rsidRDefault="00284F5B" w:rsidP="00284F5B">
            <w:pPr>
              <w:pStyle w:val="Table"/>
              <w:jc w:val="center"/>
              <w:rPr>
                <w:color w:val="000000" w:themeColor="text1"/>
                <w:sz w:val="20"/>
                <w:szCs w:val="20"/>
              </w:rPr>
            </w:pPr>
            <w:r w:rsidRPr="008A7F75">
              <w:rPr>
                <w:color w:val="000000" w:themeColor="text1"/>
                <w:sz w:val="20"/>
                <w:szCs w:val="20"/>
              </w:rPr>
              <w:t>193</w:t>
            </w:r>
          </w:p>
        </w:tc>
        <w:tc>
          <w:tcPr>
            <w:tcW w:w="0" w:type="auto"/>
            <w:shd w:val="clear" w:color="auto" w:fill="auto"/>
            <w:vAlign w:val="center"/>
          </w:tcPr>
          <w:p w14:paraId="6C2F6443" w14:textId="7BF1360C" w:rsidR="00284F5B" w:rsidRPr="00040DF7" w:rsidRDefault="00284F5B" w:rsidP="00284F5B">
            <w:pPr>
              <w:pStyle w:val="Table"/>
              <w:jc w:val="center"/>
              <w:rPr>
                <w:color w:val="000000" w:themeColor="text1"/>
                <w:sz w:val="20"/>
                <w:szCs w:val="20"/>
              </w:rPr>
            </w:pPr>
            <w:r>
              <w:rPr>
                <w:color w:val="000000"/>
                <w:sz w:val="20"/>
                <w:szCs w:val="20"/>
              </w:rPr>
              <w:t>32.8</w:t>
            </w:r>
          </w:p>
        </w:tc>
        <w:tc>
          <w:tcPr>
            <w:tcW w:w="0" w:type="auto"/>
            <w:shd w:val="clear" w:color="auto" w:fill="auto"/>
            <w:vAlign w:val="center"/>
          </w:tcPr>
          <w:p w14:paraId="712649DC" w14:textId="22356F10"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noWrap/>
            <w:vAlign w:val="center"/>
          </w:tcPr>
          <w:p w14:paraId="64EC6FEF" w14:textId="4F9BF89D"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53" w:type="dxa"/>
            <w:shd w:val="clear" w:color="auto" w:fill="auto"/>
            <w:vAlign w:val="center"/>
          </w:tcPr>
          <w:p w14:paraId="5D8F1D22" w14:textId="63DF6422" w:rsidR="00284F5B" w:rsidRPr="00040DF7" w:rsidRDefault="00284F5B" w:rsidP="00284F5B">
            <w:pPr>
              <w:pStyle w:val="Table"/>
              <w:jc w:val="center"/>
              <w:rPr>
                <w:color w:val="000000" w:themeColor="text1"/>
                <w:sz w:val="20"/>
                <w:szCs w:val="20"/>
              </w:rPr>
            </w:pPr>
            <w:r>
              <w:rPr>
                <w:color w:val="000000" w:themeColor="text1"/>
                <w:sz w:val="20"/>
                <w:szCs w:val="20"/>
              </w:rPr>
              <w:t>9</w:t>
            </w:r>
            <w:r w:rsidRPr="00040DF7">
              <w:rPr>
                <w:color w:val="000000" w:themeColor="text1"/>
                <w:sz w:val="20"/>
                <w:szCs w:val="20"/>
              </w:rPr>
              <w:t>-</w:t>
            </w:r>
            <w:r>
              <w:rPr>
                <w:color w:val="000000" w:themeColor="text1"/>
                <w:sz w:val="20"/>
                <w:szCs w:val="20"/>
              </w:rPr>
              <w:t>2</w:t>
            </w:r>
          </w:p>
        </w:tc>
        <w:tc>
          <w:tcPr>
            <w:tcW w:w="0" w:type="auto"/>
            <w:shd w:val="clear" w:color="auto" w:fill="auto"/>
            <w:vAlign w:val="center"/>
          </w:tcPr>
          <w:p w14:paraId="565D7E1D" w14:textId="0C116524" w:rsidR="00284F5B" w:rsidRPr="00040DF7" w:rsidRDefault="00284F5B" w:rsidP="00284F5B">
            <w:pPr>
              <w:pStyle w:val="Table"/>
              <w:jc w:val="center"/>
              <w:rPr>
                <w:color w:val="000000" w:themeColor="text1"/>
                <w:sz w:val="20"/>
                <w:szCs w:val="20"/>
              </w:rPr>
            </w:pPr>
            <w:r>
              <w:rPr>
                <w:color w:val="000000" w:themeColor="text1"/>
                <w:sz w:val="20"/>
                <w:szCs w:val="20"/>
              </w:rPr>
              <w:t>9</w:t>
            </w:r>
            <w:r w:rsidRPr="00040DF7">
              <w:rPr>
                <w:color w:val="000000" w:themeColor="text1"/>
                <w:sz w:val="20"/>
                <w:szCs w:val="20"/>
              </w:rPr>
              <w:t>-</w:t>
            </w:r>
            <w:r>
              <w:rPr>
                <w:color w:val="000000" w:themeColor="text1"/>
                <w:sz w:val="20"/>
                <w:szCs w:val="20"/>
              </w:rPr>
              <w:t>1</w:t>
            </w:r>
          </w:p>
        </w:tc>
        <w:tc>
          <w:tcPr>
            <w:tcW w:w="0" w:type="auto"/>
            <w:shd w:val="clear" w:color="auto" w:fill="auto"/>
            <w:vAlign w:val="center"/>
          </w:tcPr>
          <w:p w14:paraId="5BBBF36D" w14:textId="31D7A184" w:rsidR="00284F5B" w:rsidRPr="00040DF7" w:rsidRDefault="00284F5B" w:rsidP="00284F5B">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54769515" w14:textId="4EFDE07E"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3A33FD77" w14:textId="77777777" w:rsidTr="00064FCB">
        <w:trPr>
          <w:trHeight w:val="284"/>
        </w:trPr>
        <w:tc>
          <w:tcPr>
            <w:tcW w:w="0" w:type="auto"/>
            <w:shd w:val="clear" w:color="auto" w:fill="auto"/>
            <w:vAlign w:val="center"/>
          </w:tcPr>
          <w:p w14:paraId="58576817" w14:textId="3781675E" w:rsidR="00284F5B" w:rsidRPr="00040DF7" w:rsidRDefault="00284F5B" w:rsidP="00284F5B">
            <w:pPr>
              <w:pStyle w:val="Table"/>
              <w:jc w:val="center"/>
              <w:rPr>
                <w:color w:val="000000" w:themeColor="text1"/>
                <w:sz w:val="20"/>
                <w:szCs w:val="20"/>
              </w:rPr>
            </w:pPr>
            <w:r>
              <w:rPr>
                <w:color w:val="000000" w:themeColor="text1"/>
                <w:sz w:val="20"/>
                <w:szCs w:val="20"/>
              </w:rPr>
              <w:t>9</w:t>
            </w:r>
          </w:p>
        </w:tc>
        <w:tc>
          <w:tcPr>
            <w:tcW w:w="0" w:type="auto"/>
            <w:shd w:val="clear" w:color="auto" w:fill="auto"/>
            <w:vAlign w:val="center"/>
          </w:tcPr>
          <w:p w14:paraId="5BAA260E" w14:textId="18C00E91"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Mechanism</w:t>
            </w:r>
          </w:p>
        </w:tc>
        <w:tc>
          <w:tcPr>
            <w:tcW w:w="0" w:type="auto"/>
            <w:shd w:val="clear" w:color="auto" w:fill="auto"/>
            <w:vAlign w:val="center"/>
          </w:tcPr>
          <w:p w14:paraId="2982BF6E" w14:textId="2D04904B" w:rsidR="00284F5B" w:rsidRPr="00040DF7" w:rsidRDefault="00284F5B" w:rsidP="00284F5B">
            <w:pPr>
              <w:pStyle w:val="Table"/>
              <w:jc w:val="center"/>
              <w:rPr>
                <w:color w:val="000000" w:themeColor="text1"/>
                <w:sz w:val="20"/>
                <w:szCs w:val="20"/>
              </w:rPr>
            </w:pPr>
            <w:r w:rsidRPr="008A7F75">
              <w:rPr>
                <w:color w:val="000000" w:themeColor="text1"/>
                <w:sz w:val="20"/>
                <w:szCs w:val="20"/>
              </w:rPr>
              <w:t>213</w:t>
            </w:r>
          </w:p>
        </w:tc>
        <w:tc>
          <w:tcPr>
            <w:tcW w:w="0" w:type="auto"/>
            <w:shd w:val="clear" w:color="auto" w:fill="auto"/>
            <w:vAlign w:val="center"/>
          </w:tcPr>
          <w:p w14:paraId="17F6985C" w14:textId="2D9D75E1" w:rsidR="00284F5B" w:rsidRPr="00040DF7" w:rsidRDefault="00284F5B" w:rsidP="00284F5B">
            <w:pPr>
              <w:pStyle w:val="Table"/>
              <w:jc w:val="center"/>
              <w:rPr>
                <w:color w:val="000000" w:themeColor="text1"/>
                <w:sz w:val="20"/>
                <w:szCs w:val="20"/>
              </w:rPr>
            </w:pPr>
            <w:r>
              <w:rPr>
                <w:color w:val="000000"/>
                <w:sz w:val="20"/>
                <w:szCs w:val="20"/>
              </w:rPr>
              <w:t>75.4</w:t>
            </w:r>
          </w:p>
        </w:tc>
        <w:tc>
          <w:tcPr>
            <w:tcW w:w="0" w:type="auto"/>
            <w:shd w:val="clear" w:color="auto" w:fill="auto"/>
            <w:vAlign w:val="center"/>
          </w:tcPr>
          <w:p w14:paraId="6A3FBA24" w14:textId="30F3E68A"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noWrap/>
            <w:vAlign w:val="center"/>
          </w:tcPr>
          <w:p w14:paraId="29D4E42D" w14:textId="0CC00039"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853" w:type="dxa"/>
            <w:shd w:val="clear" w:color="auto" w:fill="auto"/>
            <w:vAlign w:val="center"/>
          </w:tcPr>
          <w:p w14:paraId="674257CE" w14:textId="1261D911" w:rsidR="00284F5B" w:rsidRPr="00040DF7" w:rsidRDefault="00284F5B" w:rsidP="00284F5B">
            <w:pPr>
              <w:pStyle w:val="Table"/>
              <w:jc w:val="center"/>
              <w:rPr>
                <w:color w:val="000000" w:themeColor="text1"/>
                <w:sz w:val="20"/>
                <w:szCs w:val="20"/>
              </w:rPr>
            </w:pPr>
            <w:r>
              <w:rPr>
                <w:color w:val="000000" w:themeColor="text1"/>
                <w:sz w:val="20"/>
                <w:szCs w:val="20"/>
              </w:rPr>
              <w:t>10</w:t>
            </w:r>
            <w:r w:rsidRPr="00040DF7">
              <w:rPr>
                <w:color w:val="000000" w:themeColor="text1"/>
                <w:sz w:val="20"/>
                <w:szCs w:val="20"/>
              </w:rPr>
              <w:t>-</w:t>
            </w:r>
            <w:r>
              <w:rPr>
                <w:color w:val="000000" w:themeColor="text1"/>
                <w:sz w:val="20"/>
                <w:szCs w:val="20"/>
              </w:rPr>
              <w:t>4</w:t>
            </w:r>
          </w:p>
        </w:tc>
        <w:tc>
          <w:tcPr>
            <w:tcW w:w="0" w:type="auto"/>
            <w:shd w:val="clear" w:color="auto" w:fill="auto"/>
            <w:vAlign w:val="center"/>
          </w:tcPr>
          <w:p w14:paraId="772F6248" w14:textId="4ED1237D" w:rsidR="00284F5B" w:rsidRPr="00040DF7" w:rsidRDefault="00284F5B" w:rsidP="00284F5B">
            <w:pPr>
              <w:pStyle w:val="Table"/>
              <w:jc w:val="center"/>
              <w:rPr>
                <w:color w:val="000000" w:themeColor="text1"/>
                <w:sz w:val="20"/>
                <w:szCs w:val="20"/>
              </w:rPr>
            </w:pPr>
            <w:r>
              <w:rPr>
                <w:color w:val="000000" w:themeColor="text1"/>
                <w:sz w:val="20"/>
                <w:szCs w:val="20"/>
              </w:rPr>
              <w:t>10-3</w:t>
            </w:r>
          </w:p>
        </w:tc>
        <w:tc>
          <w:tcPr>
            <w:tcW w:w="0" w:type="auto"/>
            <w:shd w:val="clear" w:color="auto" w:fill="auto"/>
            <w:vAlign w:val="center"/>
          </w:tcPr>
          <w:p w14:paraId="6FDA6C4C" w14:textId="422A1701" w:rsidR="00284F5B" w:rsidRPr="00040DF7" w:rsidRDefault="00284F5B" w:rsidP="00284F5B">
            <w:pPr>
              <w:pStyle w:val="Table"/>
              <w:jc w:val="center"/>
              <w:rPr>
                <w:color w:val="000000" w:themeColor="text1"/>
                <w:sz w:val="20"/>
                <w:szCs w:val="20"/>
              </w:rPr>
            </w:pPr>
            <w:r>
              <w:rPr>
                <w:color w:val="000000" w:themeColor="text1"/>
                <w:sz w:val="20"/>
                <w:szCs w:val="20"/>
              </w:rPr>
              <w:t>12</w:t>
            </w:r>
          </w:p>
        </w:tc>
        <w:tc>
          <w:tcPr>
            <w:tcW w:w="0" w:type="auto"/>
            <w:shd w:val="clear" w:color="auto" w:fill="auto"/>
            <w:vAlign w:val="center"/>
          </w:tcPr>
          <w:p w14:paraId="2979A176" w14:textId="67594650"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23F7F3C7" w14:textId="77777777" w:rsidTr="00064FCB">
        <w:trPr>
          <w:trHeight w:val="284"/>
        </w:trPr>
        <w:tc>
          <w:tcPr>
            <w:tcW w:w="0" w:type="auto"/>
            <w:shd w:val="clear" w:color="auto" w:fill="auto"/>
            <w:vAlign w:val="center"/>
          </w:tcPr>
          <w:p w14:paraId="0D4B9D9B" w14:textId="67DB9E73" w:rsidR="00284F5B" w:rsidRPr="00040DF7" w:rsidRDefault="00284F5B" w:rsidP="00284F5B">
            <w:pPr>
              <w:pStyle w:val="Table"/>
              <w:jc w:val="center"/>
              <w:rPr>
                <w:color w:val="000000" w:themeColor="text1"/>
                <w:sz w:val="20"/>
                <w:szCs w:val="20"/>
              </w:rPr>
            </w:pPr>
            <w:r>
              <w:rPr>
                <w:rFonts w:hint="eastAsia"/>
                <w:color w:val="000000" w:themeColor="text1"/>
                <w:sz w:val="20"/>
                <w:szCs w:val="20"/>
              </w:rPr>
              <w:t>1</w:t>
            </w:r>
            <w:r>
              <w:rPr>
                <w:color w:val="000000" w:themeColor="text1"/>
                <w:sz w:val="20"/>
                <w:szCs w:val="20"/>
              </w:rPr>
              <w:t>0</w:t>
            </w:r>
          </w:p>
        </w:tc>
        <w:tc>
          <w:tcPr>
            <w:tcW w:w="0" w:type="auto"/>
            <w:shd w:val="clear" w:color="auto" w:fill="auto"/>
            <w:vAlign w:val="center"/>
          </w:tcPr>
          <w:p w14:paraId="28E9FCEE" w14:textId="42340DDC"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Cover</w:t>
            </w:r>
          </w:p>
        </w:tc>
        <w:tc>
          <w:tcPr>
            <w:tcW w:w="0" w:type="auto"/>
            <w:shd w:val="clear" w:color="auto" w:fill="auto"/>
            <w:vAlign w:val="center"/>
          </w:tcPr>
          <w:p w14:paraId="33990416" w14:textId="2A0BEC1A" w:rsidR="00284F5B" w:rsidRPr="00040DF7" w:rsidRDefault="00284F5B" w:rsidP="00284F5B">
            <w:pPr>
              <w:pStyle w:val="Table"/>
              <w:jc w:val="center"/>
              <w:rPr>
                <w:color w:val="000000" w:themeColor="text1"/>
                <w:sz w:val="20"/>
                <w:szCs w:val="20"/>
              </w:rPr>
            </w:pPr>
            <w:r>
              <w:rPr>
                <w:color w:val="000000" w:themeColor="text1"/>
                <w:sz w:val="20"/>
                <w:szCs w:val="20"/>
              </w:rPr>
              <w:t>193</w:t>
            </w:r>
          </w:p>
        </w:tc>
        <w:tc>
          <w:tcPr>
            <w:tcW w:w="0" w:type="auto"/>
            <w:shd w:val="clear" w:color="auto" w:fill="auto"/>
            <w:vAlign w:val="center"/>
          </w:tcPr>
          <w:p w14:paraId="103EA0BA" w14:textId="3CD5491F" w:rsidR="00284F5B" w:rsidRPr="00040DF7" w:rsidRDefault="00284F5B" w:rsidP="00284F5B">
            <w:pPr>
              <w:pStyle w:val="Table"/>
              <w:jc w:val="center"/>
              <w:rPr>
                <w:color w:val="000000" w:themeColor="text1"/>
                <w:sz w:val="20"/>
                <w:szCs w:val="20"/>
              </w:rPr>
            </w:pPr>
            <w:r>
              <w:rPr>
                <w:color w:val="000000"/>
                <w:sz w:val="20"/>
                <w:szCs w:val="20"/>
              </w:rPr>
              <w:t>32.5</w:t>
            </w:r>
          </w:p>
        </w:tc>
        <w:tc>
          <w:tcPr>
            <w:tcW w:w="0" w:type="auto"/>
            <w:shd w:val="clear" w:color="auto" w:fill="auto"/>
            <w:vAlign w:val="center"/>
          </w:tcPr>
          <w:p w14:paraId="4DA8C627" w14:textId="22EE736F"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noWrap/>
            <w:vAlign w:val="center"/>
          </w:tcPr>
          <w:p w14:paraId="5EC6A40D" w14:textId="3C6476D0"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53" w:type="dxa"/>
            <w:shd w:val="clear" w:color="auto" w:fill="auto"/>
            <w:vAlign w:val="center"/>
          </w:tcPr>
          <w:p w14:paraId="0590776B" w14:textId="484B42BC" w:rsidR="00284F5B" w:rsidRPr="00040DF7" w:rsidRDefault="00284F5B" w:rsidP="00284F5B">
            <w:pPr>
              <w:pStyle w:val="Table"/>
              <w:jc w:val="center"/>
              <w:rPr>
                <w:color w:val="000000" w:themeColor="text1"/>
                <w:sz w:val="20"/>
                <w:szCs w:val="20"/>
              </w:rPr>
            </w:pPr>
            <w:r>
              <w:rPr>
                <w:color w:val="000000" w:themeColor="text1"/>
                <w:sz w:val="20"/>
                <w:szCs w:val="20"/>
              </w:rPr>
              <w:t>12-1</w:t>
            </w:r>
          </w:p>
        </w:tc>
        <w:tc>
          <w:tcPr>
            <w:tcW w:w="0" w:type="auto"/>
            <w:shd w:val="clear" w:color="auto" w:fill="auto"/>
            <w:vAlign w:val="center"/>
          </w:tcPr>
          <w:p w14:paraId="1241FE8B" w14:textId="0A4BF55A" w:rsidR="00284F5B" w:rsidRPr="00040DF7" w:rsidRDefault="00284F5B" w:rsidP="00284F5B">
            <w:pPr>
              <w:pStyle w:val="Table"/>
              <w:jc w:val="center"/>
              <w:rPr>
                <w:color w:val="000000" w:themeColor="text1"/>
                <w:sz w:val="20"/>
                <w:szCs w:val="20"/>
              </w:rPr>
            </w:pPr>
            <w:r>
              <w:rPr>
                <w:color w:val="000000" w:themeColor="text1"/>
                <w:sz w:val="20"/>
                <w:szCs w:val="20"/>
              </w:rPr>
              <w:t>12</w:t>
            </w:r>
            <w:r w:rsidRPr="00040DF7">
              <w:rPr>
                <w:color w:val="000000" w:themeColor="text1"/>
                <w:sz w:val="20"/>
                <w:szCs w:val="20"/>
              </w:rPr>
              <w:t>-2</w:t>
            </w:r>
          </w:p>
        </w:tc>
        <w:tc>
          <w:tcPr>
            <w:tcW w:w="0" w:type="auto"/>
            <w:shd w:val="clear" w:color="auto" w:fill="auto"/>
            <w:vAlign w:val="center"/>
          </w:tcPr>
          <w:p w14:paraId="08CED698" w14:textId="09F78109" w:rsidR="00284F5B" w:rsidRPr="00040DF7" w:rsidRDefault="00284F5B" w:rsidP="00284F5B">
            <w:pPr>
              <w:pStyle w:val="Table"/>
              <w:jc w:val="center"/>
              <w:rPr>
                <w:color w:val="000000" w:themeColor="text1"/>
                <w:sz w:val="20"/>
                <w:szCs w:val="20"/>
              </w:rPr>
            </w:pPr>
            <w:r>
              <w:rPr>
                <w:color w:val="000000" w:themeColor="text1"/>
                <w:sz w:val="20"/>
                <w:szCs w:val="20"/>
              </w:rPr>
              <w:t>2</w:t>
            </w:r>
          </w:p>
        </w:tc>
        <w:tc>
          <w:tcPr>
            <w:tcW w:w="0" w:type="auto"/>
            <w:shd w:val="clear" w:color="auto" w:fill="auto"/>
            <w:vAlign w:val="center"/>
          </w:tcPr>
          <w:p w14:paraId="020B2C43" w14:textId="4F087B44"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1F557564" w14:textId="77777777" w:rsidTr="00064FCB">
        <w:trPr>
          <w:trHeight w:val="284"/>
        </w:trPr>
        <w:tc>
          <w:tcPr>
            <w:tcW w:w="0" w:type="auto"/>
            <w:shd w:val="clear" w:color="auto" w:fill="auto"/>
            <w:vAlign w:val="center"/>
          </w:tcPr>
          <w:p w14:paraId="778F90A6" w14:textId="7EA3DE4A"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r>
              <w:rPr>
                <w:color w:val="000000" w:themeColor="text1"/>
                <w:sz w:val="20"/>
                <w:szCs w:val="20"/>
              </w:rPr>
              <w:t>1</w:t>
            </w:r>
          </w:p>
        </w:tc>
        <w:tc>
          <w:tcPr>
            <w:tcW w:w="0" w:type="auto"/>
            <w:shd w:val="clear" w:color="auto" w:fill="auto"/>
            <w:vAlign w:val="center"/>
          </w:tcPr>
          <w:p w14:paraId="630B49E7" w14:textId="417EAF99" w:rsidR="00284F5B" w:rsidRPr="00040DF7" w:rsidRDefault="00284F5B" w:rsidP="00284F5B">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+Z </w:t>
            </w:r>
            <w:r>
              <w:rPr>
                <w:color w:val="000000" w:themeColor="text1"/>
                <w:sz w:val="20"/>
                <w:szCs w:val="20"/>
              </w:rPr>
              <w:lastRenderedPageBreak/>
              <w:t>Panel</w:t>
            </w:r>
          </w:p>
        </w:tc>
        <w:tc>
          <w:tcPr>
            <w:tcW w:w="0" w:type="auto"/>
            <w:shd w:val="clear" w:color="auto" w:fill="auto"/>
            <w:vAlign w:val="center"/>
          </w:tcPr>
          <w:p w14:paraId="431F1FC0" w14:textId="4DCC9779" w:rsidR="00284F5B" w:rsidRPr="00040DF7" w:rsidRDefault="00284F5B" w:rsidP="00284F5B">
            <w:pPr>
              <w:pStyle w:val="Table"/>
              <w:jc w:val="center"/>
              <w:rPr>
                <w:color w:val="000000" w:themeColor="text1"/>
                <w:sz w:val="20"/>
                <w:szCs w:val="20"/>
              </w:rPr>
            </w:pPr>
            <w:r>
              <w:rPr>
                <w:color w:val="000000" w:themeColor="text1"/>
                <w:sz w:val="20"/>
                <w:szCs w:val="20"/>
              </w:rPr>
              <w:lastRenderedPageBreak/>
              <w:t>213</w:t>
            </w:r>
          </w:p>
        </w:tc>
        <w:tc>
          <w:tcPr>
            <w:tcW w:w="0" w:type="auto"/>
            <w:shd w:val="clear" w:color="auto" w:fill="auto"/>
            <w:vAlign w:val="center"/>
          </w:tcPr>
          <w:p w14:paraId="1C11D3C1" w14:textId="752EE81E" w:rsidR="00284F5B" w:rsidRPr="00040DF7" w:rsidRDefault="00284F5B" w:rsidP="00284F5B">
            <w:pPr>
              <w:pStyle w:val="Table"/>
              <w:jc w:val="center"/>
              <w:rPr>
                <w:color w:val="000000" w:themeColor="text1"/>
                <w:sz w:val="20"/>
                <w:szCs w:val="20"/>
              </w:rPr>
            </w:pPr>
            <w:r>
              <w:rPr>
                <w:color w:val="000000"/>
                <w:sz w:val="20"/>
                <w:szCs w:val="20"/>
              </w:rPr>
              <w:t>8.4</w:t>
            </w:r>
          </w:p>
        </w:tc>
        <w:tc>
          <w:tcPr>
            <w:tcW w:w="0" w:type="auto"/>
            <w:shd w:val="clear" w:color="auto" w:fill="auto"/>
            <w:vAlign w:val="center"/>
          </w:tcPr>
          <w:p w14:paraId="72F56622" w14:textId="5CDF216C"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noWrap/>
            <w:vAlign w:val="center"/>
          </w:tcPr>
          <w:p w14:paraId="4B5C0A15" w14:textId="45B532EE"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1.3 </w:t>
            </w:r>
          </w:p>
        </w:tc>
        <w:tc>
          <w:tcPr>
            <w:tcW w:w="853" w:type="dxa"/>
            <w:shd w:val="clear" w:color="auto" w:fill="auto"/>
            <w:vAlign w:val="center"/>
          </w:tcPr>
          <w:p w14:paraId="24FB987A" w14:textId="1F102303"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r>
              <w:rPr>
                <w:color w:val="000000" w:themeColor="text1"/>
                <w:sz w:val="20"/>
                <w:szCs w:val="20"/>
              </w:rPr>
              <w:t>-4</w:t>
            </w:r>
          </w:p>
        </w:tc>
        <w:tc>
          <w:tcPr>
            <w:tcW w:w="0" w:type="auto"/>
            <w:shd w:val="clear" w:color="auto" w:fill="auto"/>
            <w:vAlign w:val="center"/>
          </w:tcPr>
          <w:p w14:paraId="631559C8" w14:textId="491BEF19"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r>
              <w:rPr>
                <w:color w:val="000000" w:themeColor="text1"/>
                <w:sz w:val="20"/>
                <w:szCs w:val="20"/>
              </w:rPr>
              <w:t>-10</w:t>
            </w:r>
          </w:p>
        </w:tc>
        <w:tc>
          <w:tcPr>
            <w:tcW w:w="0" w:type="auto"/>
            <w:shd w:val="clear" w:color="auto" w:fill="auto"/>
            <w:vAlign w:val="center"/>
          </w:tcPr>
          <w:p w14:paraId="45224937" w14:textId="5094A1F5" w:rsidR="00284F5B" w:rsidRPr="00040DF7" w:rsidRDefault="00284F5B" w:rsidP="00284F5B">
            <w:pPr>
              <w:pStyle w:val="Table"/>
              <w:jc w:val="center"/>
              <w:rPr>
                <w:color w:val="000000" w:themeColor="text1"/>
                <w:sz w:val="20"/>
                <w:szCs w:val="20"/>
              </w:rPr>
            </w:pPr>
            <w:r>
              <w:rPr>
                <w:color w:val="000000" w:themeColor="text1"/>
                <w:sz w:val="20"/>
                <w:szCs w:val="20"/>
              </w:rPr>
              <w:t>10</w:t>
            </w:r>
          </w:p>
        </w:tc>
        <w:tc>
          <w:tcPr>
            <w:tcW w:w="0" w:type="auto"/>
            <w:shd w:val="clear" w:color="auto" w:fill="auto"/>
            <w:vAlign w:val="center"/>
          </w:tcPr>
          <w:p w14:paraId="4F5F8A9C" w14:textId="58BC669B"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r w:rsidR="00284F5B" w:rsidRPr="00040DF7" w14:paraId="32D60702" w14:textId="77777777" w:rsidTr="00064FCB">
        <w:trPr>
          <w:trHeight w:val="284"/>
        </w:trPr>
        <w:tc>
          <w:tcPr>
            <w:tcW w:w="0" w:type="auto"/>
            <w:shd w:val="clear" w:color="auto" w:fill="auto"/>
            <w:vAlign w:val="center"/>
          </w:tcPr>
          <w:p w14:paraId="04DC3F3D" w14:textId="111D4E80" w:rsidR="00284F5B" w:rsidRPr="00040DF7" w:rsidRDefault="00284F5B" w:rsidP="00284F5B">
            <w:pPr>
              <w:pStyle w:val="Table"/>
              <w:jc w:val="center"/>
              <w:rPr>
                <w:color w:val="000000" w:themeColor="text1"/>
                <w:sz w:val="20"/>
                <w:szCs w:val="20"/>
              </w:rPr>
            </w:pPr>
            <w:r>
              <w:rPr>
                <w:color w:val="000000" w:themeColor="text1"/>
                <w:sz w:val="20"/>
                <w:szCs w:val="20"/>
              </w:rPr>
              <w:t>12</w:t>
            </w:r>
          </w:p>
        </w:tc>
        <w:tc>
          <w:tcPr>
            <w:tcW w:w="0" w:type="auto"/>
            <w:shd w:val="clear" w:color="auto" w:fill="auto"/>
            <w:vAlign w:val="center"/>
          </w:tcPr>
          <w:p w14:paraId="1072CBCC" w14:textId="634C9449" w:rsidR="00284F5B" w:rsidRPr="00040DF7" w:rsidRDefault="00284F5B" w:rsidP="00284F5B">
            <w:pPr>
              <w:pStyle w:val="Table"/>
              <w:jc w:val="center"/>
              <w:rPr>
                <w:color w:val="000000" w:themeColor="text1"/>
                <w:sz w:val="20"/>
                <w:szCs w:val="20"/>
              </w:rPr>
            </w:pPr>
            <w:r>
              <w:rPr>
                <w:color w:val="000000" w:themeColor="text1"/>
                <w:sz w:val="20"/>
                <w:szCs w:val="20"/>
              </w:rPr>
              <w:t>Bolt: -Z Panel</w:t>
            </w:r>
          </w:p>
        </w:tc>
        <w:tc>
          <w:tcPr>
            <w:tcW w:w="0" w:type="auto"/>
            <w:shd w:val="clear" w:color="auto" w:fill="auto"/>
            <w:vAlign w:val="center"/>
          </w:tcPr>
          <w:p w14:paraId="1F011346" w14:textId="3CDBCE8E" w:rsidR="00284F5B" w:rsidRPr="00040DF7" w:rsidRDefault="00284F5B" w:rsidP="00284F5B">
            <w:pPr>
              <w:pStyle w:val="Table"/>
              <w:jc w:val="center"/>
              <w:rPr>
                <w:color w:val="000000" w:themeColor="text1"/>
                <w:sz w:val="20"/>
                <w:szCs w:val="20"/>
              </w:rPr>
            </w:pPr>
            <w:r>
              <w:rPr>
                <w:color w:val="000000" w:themeColor="text1"/>
                <w:sz w:val="20"/>
                <w:szCs w:val="20"/>
              </w:rPr>
              <w:t>213</w:t>
            </w:r>
          </w:p>
        </w:tc>
        <w:tc>
          <w:tcPr>
            <w:tcW w:w="0" w:type="auto"/>
            <w:shd w:val="clear" w:color="auto" w:fill="auto"/>
            <w:vAlign w:val="center"/>
          </w:tcPr>
          <w:p w14:paraId="074D26D2" w14:textId="536FC142" w:rsidR="00284F5B" w:rsidRDefault="00284F5B" w:rsidP="00284F5B">
            <w:pPr>
              <w:pStyle w:val="Table"/>
              <w:jc w:val="center"/>
              <w:rPr>
                <w:rFonts w:eastAsia="TimesNewRomanPSMT"/>
                <w:color w:val="000000"/>
                <w:sz w:val="20"/>
                <w:szCs w:val="20"/>
              </w:rPr>
            </w:pPr>
            <w:r>
              <w:rPr>
                <w:color w:val="000000"/>
                <w:sz w:val="20"/>
                <w:szCs w:val="20"/>
              </w:rPr>
              <w:t>14</w:t>
            </w:r>
          </w:p>
        </w:tc>
        <w:tc>
          <w:tcPr>
            <w:tcW w:w="0" w:type="auto"/>
            <w:shd w:val="clear" w:color="auto" w:fill="auto"/>
            <w:vAlign w:val="center"/>
          </w:tcPr>
          <w:p w14:paraId="35D6F738" w14:textId="2B1B5AD4" w:rsidR="00284F5B" w:rsidRPr="00040DF7" w:rsidRDefault="00284F5B" w:rsidP="00284F5B">
            <w:pPr>
              <w:pStyle w:val="Table"/>
              <w:jc w:val="center"/>
              <w:rPr>
                <w:color w:val="000000" w:themeColor="text1"/>
                <w:sz w:val="20"/>
                <w:szCs w:val="20"/>
              </w:rPr>
            </w:pPr>
            <w:r>
              <w:rPr>
                <w:color w:val="000000" w:themeColor="text1"/>
                <w:sz w:val="20"/>
                <w:szCs w:val="20"/>
              </w:rPr>
              <w:t>505</w:t>
            </w:r>
          </w:p>
        </w:tc>
        <w:tc>
          <w:tcPr>
            <w:tcW w:w="681" w:type="dxa"/>
            <w:shd w:val="clear" w:color="auto" w:fill="auto"/>
            <w:noWrap/>
            <w:vAlign w:val="center"/>
          </w:tcPr>
          <w:p w14:paraId="12D6EA46" w14:textId="0155D0EE"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853" w:type="dxa"/>
            <w:shd w:val="clear" w:color="auto" w:fill="auto"/>
            <w:vAlign w:val="center"/>
          </w:tcPr>
          <w:p w14:paraId="59E64B7B" w14:textId="7CDD1AEE" w:rsidR="00284F5B" w:rsidRPr="00040DF7" w:rsidRDefault="00284F5B" w:rsidP="00284F5B">
            <w:pPr>
              <w:pStyle w:val="Table"/>
              <w:jc w:val="center"/>
              <w:rPr>
                <w:color w:val="000000" w:themeColor="text1"/>
                <w:sz w:val="20"/>
                <w:szCs w:val="20"/>
              </w:rPr>
            </w:pPr>
            <w:r>
              <w:rPr>
                <w:color w:val="000000" w:themeColor="text1"/>
                <w:sz w:val="20"/>
                <w:szCs w:val="20"/>
              </w:rPr>
              <w:t>2-4</w:t>
            </w:r>
          </w:p>
        </w:tc>
        <w:tc>
          <w:tcPr>
            <w:tcW w:w="0" w:type="auto"/>
            <w:shd w:val="clear" w:color="auto" w:fill="auto"/>
            <w:vAlign w:val="center"/>
          </w:tcPr>
          <w:p w14:paraId="72EA9588" w14:textId="2504E0FF" w:rsidR="00284F5B" w:rsidRPr="00040DF7" w:rsidRDefault="00284F5B" w:rsidP="00284F5B">
            <w:pPr>
              <w:pStyle w:val="Table"/>
              <w:jc w:val="center"/>
              <w:rPr>
                <w:color w:val="000000" w:themeColor="text1"/>
                <w:sz w:val="20"/>
                <w:szCs w:val="20"/>
              </w:rPr>
            </w:pPr>
            <w:r>
              <w:rPr>
                <w:color w:val="000000" w:themeColor="text1"/>
                <w:sz w:val="20"/>
                <w:szCs w:val="20"/>
              </w:rPr>
              <w:t>2-6</w:t>
            </w:r>
          </w:p>
        </w:tc>
        <w:tc>
          <w:tcPr>
            <w:tcW w:w="0" w:type="auto"/>
            <w:shd w:val="clear" w:color="auto" w:fill="auto"/>
            <w:vAlign w:val="center"/>
          </w:tcPr>
          <w:p w14:paraId="2C77792B" w14:textId="7116090B" w:rsidR="00284F5B" w:rsidRDefault="00284F5B" w:rsidP="00284F5B">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7E703CB6" w14:textId="5D0FB668" w:rsidR="00284F5B" w:rsidRPr="00C737C6" w:rsidRDefault="00284F5B" w:rsidP="00284F5B">
            <w:pPr>
              <w:pStyle w:val="Table"/>
              <w:jc w:val="center"/>
              <w:rPr>
                <w:color w:val="000000" w:themeColor="text1"/>
                <w:sz w:val="20"/>
                <w:szCs w:val="20"/>
              </w:rPr>
            </w:pPr>
            <w:r>
              <w:rPr>
                <w:color w:val="000000" w:themeColor="text1"/>
                <w:sz w:val="20"/>
                <w:szCs w:val="20"/>
              </w:rPr>
              <w:t>No</w:t>
            </w:r>
          </w:p>
        </w:tc>
      </w:tr>
      <w:tr w:rsidR="00284F5B" w:rsidRPr="00040DF7" w14:paraId="7756CE01" w14:textId="77777777" w:rsidTr="00064FCB">
        <w:trPr>
          <w:trHeight w:val="284"/>
        </w:trPr>
        <w:tc>
          <w:tcPr>
            <w:tcW w:w="0" w:type="auto"/>
            <w:shd w:val="clear" w:color="auto" w:fill="auto"/>
            <w:vAlign w:val="center"/>
          </w:tcPr>
          <w:p w14:paraId="607FC2A7" w14:textId="52D4AC2B" w:rsidR="00284F5B" w:rsidRPr="00040DF7" w:rsidRDefault="00284F5B" w:rsidP="00284F5B">
            <w:pPr>
              <w:pStyle w:val="Table"/>
              <w:jc w:val="center"/>
              <w:rPr>
                <w:color w:val="000000" w:themeColor="text1"/>
                <w:sz w:val="20"/>
                <w:szCs w:val="20"/>
              </w:rPr>
            </w:pPr>
            <w:r w:rsidRPr="00040DF7">
              <w:rPr>
                <w:color w:val="000000" w:themeColor="text1"/>
                <w:sz w:val="20"/>
                <w:szCs w:val="20"/>
              </w:rPr>
              <w:t>13</w:t>
            </w:r>
          </w:p>
        </w:tc>
        <w:tc>
          <w:tcPr>
            <w:tcW w:w="0" w:type="auto"/>
            <w:shd w:val="clear" w:color="auto" w:fill="auto"/>
            <w:vAlign w:val="center"/>
          </w:tcPr>
          <w:p w14:paraId="205B6539" w14:textId="2E004E21" w:rsidR="00284F5B" w:rsidRPr="00040DF7" w:rsidRDefault="00284F5B" w:rsidP="00284F5B">
            <w:pPr>
              <w:pStyle w:val="Table"/>
              <w:jc w:val="center"/>
              <w:rPr>
                <w:color w:val="000000" w:themeColor="text1"/>
                <w:sz w:val="20"/>
                <w:szCs w:val="20"/>
              </w:rPr>
            </w:pPr>
            <w:r w:rsidRPr="00040DF7">
              <w:rPr>
                <w:color w:val="000000" w:themeColor="text1"/>
                <w:sz w:val="20"/>
                <w:szCs w:val="20"/>
              </w:rPr>
              <w:t>Main Structure</w:t>
            </w:r>
          </w:p>
        </w:tc>
        <w:tc>
          <w:tcPr>
            <w:tcW w:w="0" w:type="auto"/>
            <w:shd w:val="clear" w:color="auto" w:fill="auto"/>
            <w:vAlign w:val="center"/>
          </w:tcPr>
          <w:p w14:paraId="6D470C67" w14:textId="47F74F13" w:rsidR="00284F5B" w:rsidRPr="00040DF7" w:rsidRDefault="00284F5B" w:rsidP="00284F5B">
            <w:pPr>
              <w:pStyle w:val="Table"/>
              <w:jc w:val="center"/>
              <w:rPr>
                <w:color w:val="000000" w:themeColor="text1"/>
                <w:sz w:val="20"/>
                <w:szCs w:val="20"/>
              </w:rPr>
            </w:pPr>
            <w:r w:rsidRPr="008A7F75">
              <w:rPr>
                <w:color w:val="000000" w:themeColor="text1"/>
                <w:sz w:val="20"/>
                <w:szCs w:val="20"/>
              </w:rPr>
              <w:t>213</w:t>
            </w:r>
          </w:p>
        </w:tc>
        <w:tc>
          <w:tcPr>
            <w:tcW w:w="0" w:type="auto"/>
            <w:shd w:val="clear" w:color="auto" w:fill="auto"/>
            <w:vAlign w:val="center"/>
          </w:tcPr>
          <w:p w14:paraId="59B3BD4F" w14:textId="543CE6AB" w:rsidR="00284F5B" w:rsidRPr="00040DF7" w:rsidRDefault="00284F5B" w:rsidP="00284F5B">
            <w:pPr>
              <w:pStyle w:val="Table"/>
              <w:jc w:val="center"/>
              <w:rPr>
                <w:color w:val="000000" w:themeColor="text1"/>
                <w:sz w:val="20"/>
                <w:szCs w:val="20"/>
              </w:rPr>
            </w:pPr>
            <w:r>
              <w:rPr>
                <w:color w:val="000000"/>
                <w:sz w:val="20"/>
                <w:szCs w:val="20"/>
              </w:rPr>
              <w:t>138</w:t>
            </w:r>
          </w:p>
        </w:tc>
        <w:tc>
          <w:tcPr>
            <w:tcW w:w="0" w:type="auto"/>
            <w:shd w:val="clear" w:color="auto" w:fill="auto"/>
            <w:vAlign w:val="center"/>
          </w:tcPr>
          <w:p w14:paraId="5F725D22" w14:textId="1F7B3171" w:rsidR="00284F5B" w:rsidRPr="00040DF7" w:rsidRDefault="00284F5B" w:rsidP="00284F5B">
            <w:pPr>
              <w:pStyle w:val="Table"/>
              <w:jc w:val="center"/>
              <w:rPr>
                <w:color w:val="000000" w:themeColor="text1"/>
                <w:sz w:val="20"/>
                <w:szCs w:val="20"/>
              </w:rPr>
            </w:pPr>
            <w:r w:rsidRPr="00040DF7">
              <w:rPr>
                <w:color w:val="000000" w:themeColor="text1"/>
                <w:sz w:val="20"/>
                <w:szCs w:val="20"/>
              </w:rPr>
              <w:t>505</w:t>
            </w:r>
          </w:p>
        </w:tc>
        <w:tc>
          <w:tcPr>
            <w:tcW w:w="681" w:type="dxa"/>
            <w:shd w:val="clear" w:color="auto" w:fill="auto"/>
            <w:noWrap/>
            <w:vAlign w:val="center"/>
          </w:tcPr>
          <w:p w14:paraId="416BCE99" w14:textId="62B77A61" w:rsidR="00284F5B" w:rsidRPr="00040DF7" w:rsidRDefault="00284F5B" w:rsidP="00284F5B">
            <w:pPr>
              <w:pStyle w:val="Table"/>
              <w:jc w:val="center"/>
              <w:rPr>
                <w:color w:val="000000" w:themeColor="text1"/>
                <w:sz w:val="20"/>
                <w:szCs w:val="20"/>
              </w:rPr>
            </w:pPr>
            <w:r>
              <w:rPr>
                <w:rFonts w:ascii="TimesNewRomanPSMT" w:hAnsi="TimesNewRomanPSMT" w:cs="TimesNewRomanPSMT"/>
                <w:color w:val="000000"/>
                <w:sz w:val="20"/>
                <w:szCs w:val="20"/>
              </w:rPr>
              <w:t xml:space="preserve">0.4 </w:t>
            </w:r>
          </w:p>
        </w:tc>
        <w:tc>
          <w:tcPr>
            <w:tcW w:w="853" w:type="dxa"/>
            <w:shd w:val="clear" w:color="auto" w:fill="auto"/>
            <w:vAlign w:val="center"/>
          </w:tcPr>
          <w:p w14:paraId="5FE196FA" w14:textId="4FB07716"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r>
              <w:rPr>
                <w:color w:val="000000" w:themeColor="text1"/>
                <w:sz w:val="20"/>
                <w:szCs w:val="20"/>
              </w:rPr>
              <w:t>3</w:t>
            </w:r>
            <w:r w:rsidRPr="00040DF7">
              <w:rPr>
                <w:color w:val="000000" w:themeColor="text1"/>
                <w:sz w:val="20"/>
                <w:szCs w:val="20"/>
              </w:rPr>
              <w:t>-11</w:t>
            </w:r>
          </w:p>
        </w:tc>
        <w:tc>
          <w:tcPr>
            <w:tcW w:w="0" w:type="auto"/>
            <w:shd w:val="clear" w:color="auto" w:fill="auto"/>
            <w:vAlign w:val="center"/>
          </w:tcPr>
          <w:p w14:paraId="6C69D507" w14:textId="3FD55B23" w:rsidR="00284F5B" w:rsidRPr="00040DF7" w:rsidRDefault="00284F5B" w:rsidP="00284F5B">
            <w:pPr>
              <w:pStyle w:val="Table"/>
              <w:jc w:val="center"/>
              <w:rPr>
                <w:color w:val="000000" w:themeColor="text1"/>
                <w:sz w:val="20"/>
                <w:szCs w:val="20"/>
              </w:rPr>
            </w:pPr>
            <w:r w:rsidRPr="00040DF7">
              <w:rPr>
                <w:color w:val="000000" w:themeColor="text1"/>
                <w:sz w:val="20"/>
                <w:szCs w:val="20"/>
              </w:rPr>
              <w:t>1</w:t>
            </w:r>
            <w:r>
              <w:rPr>
                <w:color w:val="000000" w:themeColor="text1"/>
                <w:sz w:val="20"/>
                <w:szCs w:val="20"/>
              </w:rPr>
              <w:t>3</w:t>
            </w:r>
            <w:r w:rsidRPr="00040DF7">
              <w:rPr>
                <w:color w:val="000000" w:themeColor="text1"/>
                <w:sz w:val="20"/>
                <w:szCs w:val="20"/>
              </w:rPr>
              <w:t>-6</w:t>
            </w:r>
          </w:p>
        </w:tc>
        <w:tc>
          <w:tcPr>
            <w:tcW w:w="0" w:type="auto"/>
            <w:shd w:val="clear" w:color="auto" w:fill="auto"/>
            <w:vAlign w:val="center"/>
          </w:tcPr>
          <w:p w14:paraId="331E5013" w14:textId="62EB6A9D" w:rsidR="00284F5B" w:rsidRPr="00040DF7" w:rsidRDefault="00284F5B" w:rsidP="00284F5B">
            <w:pPr>
              <w:pStyle w:val="Table"/>
              <w:jc w:val="center"/>
              <w:rPr>
                <w:color w:val="000000" w:themeColor="text1"/>
                <w:sz w:val="20"/>
                <w:szCs w:val="20"/>
              </w:rPr>
            </w:pPr>
            <w:r>
              <w:rPr>
                <w:color w:val="000000" w:themeColor="text1"/>
                <w:sz w:val="20"/>
                <w:szCs w:val="20"/>
              </w:rPr>
              <w:t>13</w:t>
            </w:r>
          </w:p>
        </w:tc>
        <w:tc>
          <w:tcPr>
            <w:tcW w:w="0" w:type="auto"/>
            <w:shd w:val="clear" w:color="auto" w:fill="auto"/>
            <w:vAlign w:val="center"/>
          </w:tcPr>
          <w:p w14:paraId="2CF2BD59" w14:textId="4659F6C1" w:rsidR="00284F5B" w:rsidRPr="00040DF7" w:rsidRDefault="00284F5B" w:rsidP="00284F5B">
            <w:pPr>
              <w:pStyle w:val="Table"/>
              <w:jc w:val="center"/>
              <w:rPr>
                <w:color w:val="000000" w:themeColor="text1"/>
                <w:sz w:val="20"/>
                <w:szCs w:val="20"/>
              </w:rPr>
            </w:pPr>
            <w:r w:rsidRPr="00C737C6">
              <w:rPr>
                <w:color w:val="000000" w:themeColor="text1"/>
                <w:sz w:val="20"/>
                <w:szCs w:val="20"/>
              </w:rPr>
              <w:t>No</w:t>
            </w:r>
          </w:p>
        </w:tc>
      </w:tr>
    </w:tbl>
    <w:p w14:paraId="5EBFE2A8" w14:textId="481C4DDE" w:rsidR="00694D70" w:rsidRPr="00E17EF1" w:rsidRDefault="00694D70" w:rsidP="00694D70">
      <w:pPr>
        <w:spacing w:line="276" w:lineRule="auto"/>
        <w:ind w:firstLine="0"/>
        <w:rPr>
          <w:rFonts w:eastAsia="Times New Roman"/>
        </w:rPr>
      </w:pPr>
    </w:p>
    <w:p w14:paraId="310286D3" w14:textId="045C1C63" w:rsidR="00694D70" w:rsidRPr="00E17EF1" w:rsidRDefault="00694D70" w:rsidP="00E9120A">
      <w:pPr>
        <w:widowControl/>
        <w:adjustRightInd/>
        <w:ind w:firstLine="0"/>
        <w:jc w:val="center"/>
        <w:rPr>
          <w:rFonts w:eastAsia="Times New Roman"/>
        </w:rPr>
      </w:pPr>
      <w:r w:rsidRPr="00E17EF1">
        <w:rPr>
          <w:b/>
          <w:bCs/>
          <w:u w:val="single"/>
        </w:rPr>
        <w:t>Table 5.</w:t>
      </w:r>
      <w:r w:rsidR="00093C3B">
        <w:rPr>
          <w:b/>
          <w:bCs/>
          <w:u w:val="single"/>
        </w:rPr>
        <w:t>5</w:t>
      </w:r>
      <w:r w:rsidRPr="00E17EF1">
        <w:rPr>
          <w:b/>
          <w:bCs/>
          <w:u w:val="single"/>
        </w:rPr>
        <w:t>.3-</w:t>
      </w:r>
      <w:r w:rsidR="00E9120A" w:rsidRPr="00E17EF1">
        <w:rPr>
          <w:b/>
          <w:bCs/>
          <w:u w:val="single"/>
        </w:rPr>
        <w:t>8</w:t>
      </w:r>
      <w:r w:rsidRPr="00E17EF1">
        <w:rPr>
          <w:b/>
          <w:bCs/>
          <w:u w:val="single"/>
        </w:rPr>
        <w:t xml:space="preserve"> One-Bolt Missing Analysis </w:t>
      </w:r>
      <w:r w:rsidR="00C36C4D" w:rsidRPr="00E17EF1">
        <w:rPr>
          <w:b/>
          <w:bCs/>
          <w:u w:val="single"/>
        </w:rPr>
        <w:t>Z</w:t>
      </w:r>
      <w:r w:rsidRPr="00E17EF1">
        <w:rPr>
          <w:b/>
          <w:bCs/>
          <w:u w:val="single"/>
        </w:rPr>
        <w:t>-axis (STA3)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09"/>
        <w:gridCol w:w="1093"/>
        <w:gridCol w:w="720"/>
        <w:gridCol w:w="911"/>
        <w:gridCol w:w="922"/>
        <w:gridCol w:w="536"/>
        <w:gridCol w:w="997"/>
        <w:gridCol w:w="1014"/>
        <w:gridCol w:w="1379"/>
        <w:gridCol w:w="1035"/>
      </w:tblGrid>
      <w:tr w:rsidR="005569BD" w:rsidRPr="00FB309A" w14:paraId="549A9476" w14:textId="77777777" w:rsidTr="00064FCB">
        <w:trPr>
          <w:trHeight w:val="284"/>
        </w:trPr>
        <w:tc>
          <w:tcPr>
            <w:tcW w:w="0" w:type="auto"/>
            <w:shd w:val="clear" w:color="auto" w:fill="auto"/>
            <w:vAlign w:val="center"/>
            <w:hideMark/>
          </w:tcPr>
          <w:p w14:paraId="75977460"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No.</w:t>
            </w:r>
          </w:p>
        </w:tc>
        <w:tc>
          <w:tcPr>
            <w:tcW w:w="0" w:type="auto"/>
            <w:shd w:val="clear" w:color="auto" w:fill="auto"/>
            <w:vAlign w:val="center"/>
            <w:hideMark/>
          </w:tcPr>
          <w:p w14:paraId="4E587F95"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Group Name</w:t>
            </w:r>
          </w:p>
        </w:tc>
        <w:tc>
          <w:tcPr>
            <w:tcW w:w="0" w:type="auto"/>
            <w:shd w:val="clear" w:color="auto" w:fill="auto"/>
            <w:vAlign w:val="center"/>
            <w:hideMark/>
          </w:tcPr>
          <w:p w14:paraId="4D7DE261" w14:textId="4009BB87" w:rsidR="00040DF7" w:rsidRPr="00FB309A" w:rsidRDefault="00040DF7" w:rsidP="005569BD">
            <w:pPr>
              <w:pStyle w:val="Table"/>
              <w:jc w:val="center"/>
              <w:rPr>
                <w:rFonts w:eastAsia="Times New Roman"/>
                <w:b/>
                <w:bCs/>
                <w:color w:val="000000" w:themeColor="text1"/>
                <w:sz w:val="20"/>
                <w:szCs w:val="20"/>
              </w:rPr>
            </w:pPr>
            <w:r w:rsidRPr="00FB309A">
              <w:rPr>
                <w:b/>
                <w:bCs/>
                <w:color w:val="000000" w:themeColor="text1"/>
                <w:sz w:val="20"/>
                <w:szCs w:val="20"/>
              </w:rPr>
              <w:t>Pre-load Stress</w:t>
            </w:r>
            <w:r w:rsidR="005569BD">
              <w:rPr>
                <w:b/>
                <w:bCs/>
                <w:color w:val="000000" w:themeColor="text1"/>
                <w:sz w:val="20"/>
                <w:szCs w:val="20"/>
              </w:rPr>
              <w:t xml:space="preserve"> </w:t>
            </w:r>
            <w:r w:rsidRPr="00FB309A">
              <w:rPr>
                <w:b/>
                <w:bCs/>
                <w:color w:val="000000" w:themeColor="text1"/>
                <w:sz w:val="20"/>
                <w:szCs w:val="20"/>
              </w:rPr>
              <w:t>[MPa]</w:t>
            </w:r>
          </w:p>
        </w:tc>
        <w:tc>
          <w:tcPr>
            <w:tcW w:w="0" w:type="auto"/>
            <w:shd w:val="clear" w:color="auto" w:fill="auto"/>
            <w:vAlign w:val="center"/>
            <w:hideMark/>
          </w:tcPr>
          <w:p w14:paraId="6DEBD154" w14:textId="660CFAFC" w:rsidR="00040DF7" w:rsidRPr="00FB309A" w:rsidRDefault="00040DF7" w:rsidP="005569BD">
            <w:pPr>
              <w:pStyle w:val="Table"/>
              <w:jc w:val="center"/>
              <w:rPr>
                <w:rFonts w:eastAsia="Times New Roman"/>
                <w:b/>
                <w:bCs/>
                <w:color w:val="000000" w:themeColor="text1"/>
                <w:sz w:val="20"/>
                <w:szCs w:val="20"/>
              </w:rPr>
            </w:pPr>
            <w:r w:rsidRPr="00FB309A">
              <w:rPr>
                <w:b/>
                <w:bCs/>
                <w:color w:val="000000" w:themeColor="text1"/>
                <w:sz w:val="20"/>
                <w:szCs w:val="20"/>
              </w:rPr>
              <w:t>External Stress</w:t>
            </w:r>
            <w:r w:rsidR="005569BD">
              <w:rPr>
                <w:b/>
                <w:bCs/>
                <w:color w:val="000000" w:themeColor="text1"/>
                <w:sz w:val="20"/>
                <w:szCs w:val="20"/>
              </w:rPr>
              <w:t xml:space="preserve"> </w:t>
            </w:r>
            <w:r w:rsidRPr="00FB309A">
              <w:rPr>
                <w:b/>
                <w:bCs/>
                <w:color w:val="000000" w:themeColor="text1"/>
                <w:sz w:val="20"/>
                <w:szCs w:val="20"/>
              </w:rPr>
              <w:t>[MPa]</w:t>
            </w:r>
          </w:p>
        </w:tc>
        <w:tc>
          <w:tcPr>
            <w:tcW w:w="0" w:type="auto"/>
            <w:shd w:val="clear" w:color="auto" w:fill="auto"/>
            <w:vAlign w:val="center"/>
            <w:hideMark/>
          </w:tcPr>
          <w:p w14:paraId="0ACA6740"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Ultimate Strength [MPa]</w:t>
            </w:r>
          </w:p>
        </w:tc>
        <w:tc>
          <w:tcPr>
            <w:tcW w:w="536" w:type="dxa"/>
            <w:shd w:val="clear" w:color="auto" w:fill="auto"/>
            <w:vAlign w:val="center"/>
            <w:hideMark/>
          </w:tcPr>
          <w:p w14:paraId="7FDA81C2" w14:textId="65122B35" w:rsidR="00040DF7" w:rsidRPr="005569BD" w:rsidRDefault="00040DF7" w:rsidP="005569BD">
            <w:pPr>
              <w:pStyle w:val="Table"/>
              <w:jc w:val="center"/>
              <w:rPr>
                <w:b/>
                <w:bCs/>
                <w:color w:val="000000" w:themeColor="text1"/>
                <w:sz w:val="20"/>
                <w:szCs w:val="20"/>
              </w:rPr>
            </w:pPr>
            <w:r w:rsidRPr="00FB309A">
              <w:rPr>
                <w:b/>
                <w:bCs/>
                <w:color w:val="000000" w:themeColor="text1"/>
                <w:sz w:val="20"/>
                <w:szCs w:val="20"/>
              </w:rPr>
              <w:t>MS</w:t>
            </w:r>
            <w:r w:rsidR="005569BD">
              <w:rPr>
                <w:b/>
                <w:bCs/>
                <w:color w:val="000000" w:themeColor="text1"/>
                <w:sz w:val="20"/>
                <w:szCs w:val="20"/>
              </w:rPr>
              <w:t xml:space="preserve"> </w:t>
            </w:r>
            <w:r w:rsidRPr="00FB309A">
              <w:rPr>
                <w:b/>
                <w:bCs/>
                <w:color w:val="000000" w:themeColor="text1"/>
                <w:sz w:val="20"/>
                <w:szCs w:val="20"/>
              </w:rPr>
              <w:t>(FS = 1)</w:t>
            </w:r>
          </w:p>
        </w:tc>
        <w:tc>
          <w:tcPr>
            <w:tcW w:w="997" w:type="dxa"/>
            <w:shd w:val="clear" w:color="auto" w:fill="auto"/>
            <w:vAlign w:val="center"/>
            <w:hideMark/>
          </w:tcPr>
          <w:p w14:paraId="7CB0EB08"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Screw No. with Max Stress (Table 5.5.3-2)</w:t>
            </w:r>
          </w:p>
        </w:tc>
        <w:tc>
          <w:tcPr>
            <w:tcW w:w="0" w:type="auto"/>
            <w:shd w:val="clear" w:color="auto" w:fill="auto"/>
            <w:vAlign w:val="center"/>
            <w:hideMark/>
          </w:tcPr>
          <w:p w14:paraId="617B6D37" w14:textId="585FA37C" w:rsidR="00040DF7" w:rsidRPr="00FB309A" w:rsidRDefault="00040DF7" w:rsidP="005569BD">
            <w:pPr>
              <w:pStyle w:val="Table"/>
              <w:jc w:val="center"/>
              <w:rPr>
                <w:rFonts w:eastAsia="Times New Roman"/>
                <w:b/>
                <w:bCs/>
                <w:color w:val="000000" w:themeColor="text1"/>
                <w:sz w:val="20"/>
                <w:szCs w:val="20"/>
              </w:rPr>
            </w:pPr>
            <w:r w:rsidRPr="00FB309A">
              <w:rPr>
                <w:b/>
                <w:bCs/>
                <w:color w:val="000000" w:themeColor="text1"/>
                <w:sz w:val="20"/>
                <w:szCs w:val="20"/>
              </w:rPr>
              <w:t>Removed Screw No.</w:t>
            </w:r>
            <w:r w:rsidR="005569BD">
              <w:rPr>
                <w:b/>
                <w:bCs/>
                <w:color w:val="000000" w:themeColor="text1"/>
                <w:sz w:val="20"/>
                <w:szCs w:val="20"/>
              </w:rPr>
              <w:t xml:space="preserve"> </w:t>
            </w:r>
            <w:r w:rsidRPr="00FB309A">
              <w:rPr>
                <w:b/>
                <w:bCs/>
                <w:color w:val="000000" w:themeColor="text1"/>
                <w:sz w:val="20"/>
                <w:szCs w:val="20"/>
              </w:rPr>
              <w:t>(Table 5.5.3-2)</w:t>
            </w:r>
          </w:p>
        </w:tc>
        <w:tc>
          <w:tcPr>
            <w:tcW w:w="0" w:type="auto"/>
            <w:shd w:val="clear" w:color="auto" w:fill="auto"/>
            <w:vAlign w:val="center"/>
            <w:hideMark/>
          </w:tcPr>
          <w:p w14:paraId="5719B730"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Number of bolts in nominal configuration</w:t>
            </w:r>
          </w:p>
        </w:tc>
        <w:tc>
          <w:tcPr>
            <w:tcW w:w="0" w:type="auto"/>
            <w:shd w:val="clear" w:color="auto" w:fill="auto"/>
            <w:vAlign w:val="center"/>
            <w:hideMark/>
          </w:tcPr>
          <w:p w14:paraId="10958EF9" w14:textId="77777777" w:rsidR="00040DF7" w:rsidRPr="00FB309A" w:rsidRDefault="00040DF7" w:rsidP="00555B65">
            <w:pPr>
              <w:pStyle w:val="Table"/>
              <w:jc w:val="center"/>
              <w:rPr>
                <w:rFonts w:eastAsia="Times New Roman"/>
                <w:b/>
                <w:bCs/>
                <w:color w:val="000000" w:themeColor="text1"/>
                <w:sz w:val="20"/>
                <w:szCs w:val="20"/>
              </w:rPr>
            </w:pPr>
            <w:r w:rsidRPr="00FB309A">
              <w:rPr>
                <w:b/>
                <w:bCs/>
                <w:color w:val="000000" w:themeColor="text1"/>
                <w:sz w:val="20"/>
                <w:szCs w:val="20"/>
              </w:rPr>
              <w:t>NDE Required?</w:t>
            </w:r>
          </w:p>
        </w:tc>
      </w:tr>
      <w:tr w:rsidR="00150756" w:rsidRPr="00FB309A" w14:paraId="7452F29C" w14:textId="77777777" w:rsidTr="00064FCB">
        <w:trPr>
          <w:trHeight w:val="284"/>
        </w:trPr>
        <w:tc>
          <w:tcPr>
            <w:tcW w:w="0" w:type="auto"/>
            <w:shd w:val="clear" w:color="auto" w:fill="auto"/>
            <w:vAlign w:val="center"/>
          </w:tcPr>
          <w:p w14:paraId="12105A3D" w14:textId="3BACE3AE" w:rsidR="00150756" w:rsidRPr="00FB309A" w:rsidRDefault="00150756" w:rsidP="00150756">
            <w:pPr>
              <w:pStyle w:val="Table"/>
              <w:jc w:val="center"/>
              <w:rPr>
                <w:color w:val="000000" w:themeColor="text1"/>
                <w:sz w:val="20"/>
                <w:szCs w:val="20"/>
              </w:rPr>
            </w:pPr>
            <w:r w:rsidRPr="00FB309A">
              <w:rPr>
                <w:color w:val="000000" w:themeColor="text1"/>
                <w:sz w:val="20"/>
                <w:szCs w:val="20"/>
              </w:rPr>
              <w:t>1</w:t>
            </w:r>
          </w:p>
        </w:tc>
        <w:tc>
          <w:tcPr>
            <w:tcW w:w="0" w:type="auto"/>
            <w:shd w:val="clear" w:color="auto" w:fill="auto"/>
            <w:vAlign w:val="center"/>
          </w:tcPr>
          <w:p w14:paraId="1862988D" w14:textId="680C57F9"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w:t>
            </w:r>
            <w:r>
              <w:rPr>
                <w:color w:val="000000" w:themeColor="text1"/>
                <w:sz w:val="20"/>
                <w:szCs w:val="20"/>
              </w:rPr>
              <w:t>X</w:t>
            </w:r>
            <w:r w:rsidRPr="00040DF7">
              <w:rPr>
                <w:color w:val="000000" w:themeColor="text1"/>
                <w:sz w:val="20"/>
                <w:szCs w:val="20"/>
              </w:rPr>
              <w:t xml:space="preserve"> Panel</w:t>
            </w:r>
          </w:p>
        </w:tc>
        <w:tc>
          <w:tcPr>
            <w:tcW w:w="0" w:type="auto"/>
            <w:shd w:val="clear" w:color="auto" w:fill="auto"/>
            <w:vAlign w:val="center"/>
          </w:tcPr>
          <w:p w14:paraId="19830A27" w14:textId="33DEC9D5"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53294518" w14:textId="04F1CE1E" w:rsidR="00150756" w:rsidRPr="00FB309A" w:rsidRDefault="00150756" w:rsidP="00150756">
            <w:pPr>
              <w:pStyle w:val="Table"/>
              <w:jc w:val="center"/>
              <w:rPr>
                <w:color w:val="000000" w:themeColor="text1"/>
                <w:sz w:val="20"/>
                <w:szCs w:val="20"/>
              </w:rPr>
            </w:pPr>
            <w:r>
              <w:rPr>
                <w:color w:val="000000"/>
                <w:sz w:val="20"/>
                <w:szCs w:val="20"/>
              </w:rPr>
              <w:t>10.6</w:t>
            </w:r>
          </w:p>
        </w:tc>
        <w:tc>
          <w:tcPr>
            <w:tcW w:w="0" w:type="auto"/>
            <w:shd w:val="clear" w:color="auto" w:fill="auto"/>
            <w:vAlign w:val="center"/>
          </w:tcPr>
          <w:p w14:paraId="714C9C22" w14:textId="4B7D114A"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vAlign w:val="center"/>
          </w:tcPr>
          <w:p w14:paraId="230EAC34" w14:textId="4C8A393D"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1.3 </w:t>
            </w:r>
          </w:p>
        </w:tc>
        <w:tc>
          <w:tcPr>
            <w:tcW w:w="997" w:type="dxa"/>
            <w:shd w:val="clear" w:color="auto" w:fill="auto"/>
            <w:vAlign w:val="center"/>
          </w:tcPr>
          <w:p w14:paraId="04F11771" w14:textId="4DD20ABC" w:rsidR="00150756" w:rsidRPr="00FB309A" w:rsidRDefault="00150756" w:rsidP="00150756">
            <w:pPr>
              <w:pStyle w:val="Table"/>
              <w:jc w:val="center"/>
              <w:rPr>
                <w:color w:val="000000" w:themeColor="text1"/>
                <w:sz w:val="20"/>
                <w:szCs w:val="20"/>
              </w:rPr>
            </w:pPr>
            <w:r>
              <w:rPr>
                <w:color w:val="000000" w:themeColor="text1"/>
                <w:sz w:val="20"/>
                <w:szCs w:val="20"/>
              </w:rPr>
              <w:t>3-5</w:t>
            </w:r>
          </w:p>
        </w:tc>
        <w:tc>
          <w:tcPr>
            <w:tcW w:w="0" w:type="auto"/>
            <w:shd w:val="clear" w:color="auto" w:fill="auto"/>
            <w:vAlign w:val="center"/>
          </w:tcPr>
          <w:p w14:paraId="301D07A5" w14:textId="0DF2AA9D" w:rsidR="00150756" w:rsidRDefault="00150756" w:rsidP="00150756">
            <w:pPr>
              <w:pStyle w:val="Table"/>
              <w:jc w:val="center"/>
              <w:rPr>
                <w:rFonts w:eastAsia="TimesNewRomanPSMT"/>
                <w:color w:val="000000"/>
                <w:sz w:val="20"/>
                <w:szCs w:val="20"/>
              </w:rPr>
            </w:pPr>
            <w:r>
              <w:rPr>
                <w:rFonts w:eastAsia="TimesNewRomanPSMT"/>
                <w:color w:val="000000"/>
                <w:sz w:val="20"/>
                <w:szCs w:val="20"/>
              </w:rPr>
              <w:t>3-4</w:t>
            </w:r>
          </w:p>
        </w:tc>
        <w:tc>
          <w:tcPr>
            <w:tcW w:w="0" w:type="auto"/>
            <w:shd w:val="clear" w:color="auto" w:fill="auto"/>
            <w:vAlign w:val="center"/>
          </w:tcPr>
          <w:p w14:paraId="64BB0441" w14:textId="618E9858" w:rsidR="00150756" w:rsidRDefault="00150756" w:rsidP="00150756">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759F1E1B" w14:textId="7B5008B6" w:rsidR="00150756" w:rsidRPr="008F49CC"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5A69A644" w14:textId="77777777" w:rsidTr="00064FCB">
        <w:trPr>
          <w:trHeight w:val="284"/>
        </w:trPr>
        <w:tc>
          <w:tcPr>
            <w:tcW w:w="0" w:type="auto"/>
            <w:shd w:val="clear" w:color="auto" w:fill="auto"/>
            <w:vAlign w:val="center"/>
          </w:tcPr>
          <w:p w14:paraId="397DD8F9" w14:textId="72A756DC" w:rsidR="00150756" w:rsidRPr="00FB309A" w:rsidRDefault="00150756" w:rsidP="00150756">
            <w:pPr>
              <w:pStyle w:val="Table"/>
              <w:jc w:val="center"/>
              <w:rPr>
                <w:color w:val="000000" w:themeColor="text1"/>
                <w:sz w:val="20"/>
                <w:szCs w:val="20"/>
              </w:rPr>
            </w:pPr>
            <w:r w:rsidRPr="00FB309A">
              <w:rPr>
                <w:color w:val="000000" w:themeColor="text1"/>
                <w:sz w:val="20"/>
                <w:szCs w:val="20"/>
              </w:rPr>
              <w:t>2</w:t>
            </w:r>
          </w:p>
        </w:tc>
        <w:tc>
          <w:tcPr>
            <w:tcW w:w="0" w:type="auto"/>
            <w:shd w:val="clear" w:color="auto" w:fill="auto"/>
            <w:vAlign w:val="center"/>
          </w:tcPr>
          <w:p w14:paraId="2BF9AC1D" w14:textId="25DD61C2"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w:t>
            </w:r>
            <w:r>
              <w:rPr>
                <w:color w:val="000000" w:themeColor="text1"/>
                <w:sz w:val="20"/>
                <w:szCs w:val="20"/>
              </w:rPr>
              <w:t>X</w:t>
            </w:r>
            <w:r w:rsidRPr="00040DF7">
              <w:rPr>
                <w:color w:val="000000" w:themeColor="text1"/>
                <w:sz w:val="20"/>
                <w:szCs w:val="20"/>
              </w:rPr>
              <w:t xml:space="preserve"> Panel</w:t>
            </w:r>
          </w:p>
        </w:tc>
        <w:tc>
          <w:tcPr>
            <w:tcW w:w="0" w:type="auto"/>
            <w:shd w:val="clear" w:color="auto" w:fill="auto"/>
            <w:vAlign w:val="center"/>
          </w:tcPr>
          <w:p w14:paraId="244C9E57" w14:textId="6DC2AD9A"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2A634639" w14:textId="608AE1FB" w:rsidR="00150756" w:rsidRPr="00FB309A" w:rsidRDefault="00150756" w:rsidP="00150756">
            <w:pPr>
              <w:pStyle w:val="Table"/>
              <w:jc w:val="center"/>
              <w:rPr>
                <w:color w:val="000000" w:themeColor="text1"/>
                <w:sz w:val="20"/>
                <w:szCs w:val="20"/>
              </w:rPr>
            </w:pPr>
            <w:r>
              <w:rPr>
                <w:color w:val="000000"/>
                <w:sz w:val="20"/>
                <w:szCs w:val="20"/>
              </w:rPr>
              <w:t>18.4</w:t>
            </w:r>
          </w:p>
        </w:tc>
        <w:tc>
          <w:tcPr>
            <w:tcW w:w="0" w:type="auto"/>
            <w:shd w:val="clear" w:color="auto" w:fill="auto"/>
            <w:vAlign w:val="center"/>
          </w:tcPr>
          <w:p w14:paraId="3D89D1A6" w14:textId="4B0C4FE5"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vAlign w:val="center"/>
          </w:tcPr>
          <w:p w14:paraId="6B3C9815" w14:textId="719DB2E9"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97" w:type="dxa"/>
            <w:shd w:val="clear" w:color="auto" w:fill="auto"/>
            <w:vAlign w:val="center"/>
          </w:tcPr>
          <w:p w14:paraId="0EA3421C" w14:textId="3187F41F" w:rsidR="00150756" w:rsidRPr="00FB309A" w:rsidRDefault="00150756" w:rsidP="00150756">
            <w:pPr>
              <w:pStyle w:val="Table"/>
              <w:jc w:val="center"/>
              <w:rPr>
                <w:color w:val="000000" w:themeColor="text1"/>
                <w:sz w:val="20"/>
                <w:szCs w:val="20"/>
              </w:rPr>
            </w:pPr>
            <w:r>
              <w:rPr>
                <w:color w:val="000000" w:themeColor="text1"/>
                <w:sz w:val="20"/>
                <w:szCs w:val="20"/>
              </w:rPr>
              <w:t>4-4</w:t>
            </w:r>
          </w:p>
        </w:tc>
        <w:tc>
          <w:tcPr>
            <w:tcW w:w="0" w:type="auto"/>
            <w:shd w:val="clear" w:color="auto" w:fill="auto"/>
            <w:vAlign w:val="center"/>
          </w:tcPr>
          <w:p w14:paraId="282BF5FA" w14:textId="47AD0DBF" w:rsidR="00150756" w:rsidRDefault="00150756" w:rsidP="00150756">
            <w:pPr>
              <w:pStyle w:val="Table"/>
              <w:jc w:val="center"/>
              <w:rPr>
                <w:rFonts w:eastAsia="TimesNewRomanPSMT"/>
                <w:color w:val="000000"/>
                <w:sz w:val="20"/>
                <w:szCs w:val="20"/>
              </w:rPr>
            </w:pPr>
            <w:r>
              <w:rPr>
                <w:rFonts w:eastAsia="TimesNewRomanPSMT"/>
                <w:color w:val="000000"/>
                <w:sz w:val="20"/>
                <w:szCs w:val="20"/>
              </w:rPr>
              <w:t>4-3</w:t>
            </w:r>
          </w:p>
        </w:tc>
        <w:tc>
          <w:tcPr>
            <w:tcW w:w="0" w:type="auto"/>
            <w:shd w:val="clear" w:color="auto" w:fill="auto"/>
            <w:vAlign w:val="center"/>
          </w:tcPr>
          <w:p w14:paraId="39884E70" w14:textId="195AE5E8" w:rsidR="00150756" w:rsidRDefault="00150756" w:rsidP="00150756">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3D35F7A1" w14:textId="5497B97D" w:rsidR="00150756" w:rsidRPr="008F49CC"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4E4831F8" w14:textId="77777777" w:rsidTr="00064FCB">
        <w:trPr>
          <w:trHeight w:val="284"/>
        </w:trPr>
        <w:tc>
          <w:tcPr>
            <w:tcW w:w="0" w:type="auto"/>
            <w:shd w:val="clear" w:color="auto" w:fill="auto"/>
            <w:vAlign w:val="center"/>
            <w:hideMark/>
          </w:tcPr>
          <w:p w14:paraId="493E60F0" w14:textId="5CB9C65F"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3</w:t>
            </w:r>
          </w:p>
        </w:tc>
        <w:tc>
          <w:tcPr>
            <w:tcW w:w="0" w:type="auto"/>
            <w:shd w:val="clear" w:color="auto" w:fill="auto"/>
            <w:vAlign w:val="center"/>
            <w:hideMark/>
          </w:tcPr>
          <w:p w14:paraId="68AF1677" w14:textId="385A6D2F" w:rsidR="00150756" w:rsidRPr="00FB309A" w:rsidRDefault="00150756" w:rsidP="00150756">
            <w:pPr>
              <w:pStyle w:val="Table"/>
              <w:jc w:val="center"/>
              <w:rPr>
                <w:rFonts w:eastAsia="Times New Roman"/>
                <w:color w:val="000000" w:themeColor="text1"/>
                <w:sz w:val="20"/>
                <w:szCs w:val="20"/>
              </w:rPr>
            </w:pPr>
            <w:r w:rsidRPr="00040DF7">
              <w:rPr>
                <w:color w:val="000000" w:themeColor="text1"/>
                <w:sz w:val="20"/>
                <w:szCs w:val="20"/>
              </w:rPr>
              <w:t>Bolt:</w:t>
            </w:r>
            <w:r>
              <w:rPr>
                <w:color w:val="000000" w:themeColor="text1"/>
                <w:sz w:val="20"/>
                <w:szCs w:val="20"/>
              </w:rPr>
              <w:t xml:space="preserve"> +Y</w:t>
            </w:r>
            <w:r w:rsidRPr="00040DF7">
              <w:rPr>
                <w:color w:val="000000" w:themeColor="text1"/>
                <w:sz w:val="20"/>
                <w:szCs w:val="20"/>
              </w:rPr>
              <w:t xml:space="preserve"> Panel</w:t>
            </w:r>
          </w:p>
        </w:tc>
        <w:tc>
          <w:tcPr>
            <w:tcW w:w="0" w:type="auto"/>
            <w:shd w:val="clear" w:color="auto" w:fill="auto"/>
            <w:vAlign w:val="center"/>
            <w:hideMark/>
          </w:tcPr>
          <w:p w14:paraId="1FFDB9F6" w14:textId="49E57B25" w:rsidR="00150756" w:rsidRPr="00FB309A" w:rsidRDefault="00150756" w:rsidP="00150756">
            <w:pPr>
              <w:pStyle w:val="Table"/>
              <w:jc w:val="center"/>
              <w:rPr>
                <w:rFonts w:eastAsia="Times New Roman"/>
                <w:color w:val="000000" w:themeColor="text1"/>
                <w:sz w:val="20"/>
                <w:szCs w:val="20"/>
              </w:rPr>
            </w:pPr>
            <w:r>
              <w:rPr>
                <w:color w:val="000000"/>
                <w:sz w:val="20"/>
                <w:szCs w:val="20"/>
              </w:rPr>
              <w:t>213</w:t>
            </w:r>
          </w:p>
        </w:tc>
        <w:tc>
          <w:tcPr>
            <w:tcW w:w="0" w:type="auto"/>
            <w:shd w:val="clear" w:color="auto" w:fill="auto"/>
            <w:vAlign w:val="center"/>
            <w:hideMark/>
          </w:tcPr>
          <w:p w14:paraId="63D3C6F7" w14:textId="03B226DE" w:rsidR="00150756" w:rsidRPr="00FB309A" w:rsidRDefault="00150756" w:rsidP="00150756">
            <w:pPr>
              <w:pStyle w:val="Table"/>
              <w:jc w:val="center"/>
              <w:rPr>
                <w:rFonts w:eastAsia="Times New Roman"/>
                <w:color w:val="000000" w:themeColor="text1"/>
                <w:sz w:val="20"/>
                <w:szCs w:val="20"/>
              </w:rPr>
            </w:pPr>
            <w:r>
              <w:rPr>
                <w:color w:val="000000"/>
                <w:sz w:val="20"/>
                <w:szCs w:val="20"/>
              </w:rPr>
              <w:t>17.1</w:t>
            </w:r>
          </w:p>
        </w:tc>
        <w:tc>
          <w:tcPr>
            <w:tcW w:w="0" w:type="auto"/>
            <w:shd w:val="clear" w:color="auto" w:fill="auto"/>
            <w:vAlign w:val="center"/>
            <w:hideMark/>
          </w:tcPr>
          <w:p w14:paraId="4E84DF33" w14:textId="6489BFC1" w:rsidR="00150756" w:rsidRPr="00FB309A" w:rsidRDefault="00150756" w:rsidP="00150756">
            <w:pPr>
              <w:pStyle w:val="Table"/>
              <w:jc w:val="center"/>
              <w:rPr>
                <w:rFonts w:eastAsia="Times New Roman"/>
                <w:color w:val="000000" w:themeColor="text1"/>
                <w:sz w:val="20"/>
                <w:szCs w:val="20"/>
              </w:rPr>
            </w:pPr>
            <w:r>
              <w:rPr>
                <w:color w:val="000000"/>
                <w:sz w:val="20"/>
                <w:szCs w:val="20"/>
              </w:rPr>
              <w:t>505</w:t>
            </w:r>
          </w:p>
        </w:tc>
        <w:tc>
          <w:tcPr>
            <w:tcW w:w="536" w:type="dxa"/>
            <w:shd w:val="clear" w:color="auto" w:fill="auto"/>
            <w:vAlign w:val="center"/>
            <w:hideMark/>
          </w:tcPr>
          <w:p w14:paraId="5A738FD4" w14:textId="51C5934B" w:rsidR="00150756" w:rsidRPr="00FB309A" w:rsidRDefault="00150756" w:rsidP="00150756">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1.2 </w:t>
            </w:r>
          </w:p>
        </w:tc>
        <w:tc>
          <w:tcPr>
            <w:tcW w:w="997" w:type="dxa"/>
            <w:shd w:val="clear" w:color="auto" w:fill="auto"/>
            <w:vAlign w:val="center"/>
            <w:hideMark/>
          </w:tcPr>
          <w:p w14:paraId="1E618BDD" w14:textId="54F532F9"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7-1</w:t>
            </w:r>
          </w:p>
        </w:tc>
        <w:tc>
          <w:tcPr>
            <w:tcW w:w="0" w:type="auto"/>
            <w:shd w:val="clear" w:color="auto" w:fill="auto"/>
            <w:vAlign w:val="center"/>
            <w:hideMark/>
          </w:tcPr>
          <w:p w14:paraId="1F3F5A94" w14:textId="5DB16B73" w:rsidR="00150756" w:rsidRPr="00FB309A" w:rsidRDefault="00150756" w:rsidP="00150756">
            <w:pPr>
              <w:pStyle w:val="Table"/>
              <w:jc w:val="center"/>
              <w:rPr>
                <w:rFonts w:eastAsia="Times New Roman"/>
                <w:color w:val="000000" w:themeColor="text1"/>
                <w:sz w:val="20"/>
                <w:szCs w:val="20"/>
              </w:rPr>
            </w:pPr>
            <w:r>
              <w:rPr>
                <w:rFonts w:eastAsia="TimesNewRomanPSMT"/>
                <w:color w:val="000000"/>
                <w:sz w:val="20"/>
                <w:szCs w:val="20"/>
              </w:rPr>
              <w:t>7-4</w:t>
            </w:r>
          </w:p>
        </w:tc>
        <w:tc>
          <w:tcPr>
            <w:tcW w:w="0" w:type="auto"/>
            <w:shd w:val="clear" w:color="auto" w:fill="auto"/>
            <w:vAlign w:val="center"/>
          </w:tcPr>
          <w:p w14:paraId="5C82A992" w14:textId="67BA128A"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1BB01CA9" w14:textId="049CFB8D" w:rsidR="00150756" w:rsidRPr="00FB309A" w:rsidRDefault="00150756" w:rsidP="00150756">
            <w:pPr>
              <w:pStyle w:val="Table"/>
              <w:jc w:val="center"/>
              <w:rPr>
                <w:rFonts w:eastAsia="Times New Roman"/>
                <w:color w:val="000000" w:themeColor="text1"/>
                <w:sz w:val="20"/>
                <w:szCs w:val="20"/>
              </w:rPr>
            </w:pPr>
            <w:r w:rsidRPr="008F49CC">
              <w:rPr>
                <w:color w:val="000000" w:themeColor="text1"/>
                <w:sz w:val="20"/>
                <w:szCs w:val="20"/>
              </w:rPr>
              <w:t>No</w:t>
            </w:r>
          </w:p>
        </w:tc>
      </w:tr>
      <w:tr w:rsidR="00150756" w:rsidRPr="00FB309A" w14:paraId="501EC9A4" w14:textId="77777777" w:rsidTr="00064FCB">
        <w:trPr>
          <w:trHeight w:val="284"/>
        </w:trPr>
        <w:tc>
          <w:tcPr>
            <w:tcW w:w="0" w:type="auto"/>
            <w:shd w:val="clear" w:color="auto" w:fill="auto"/>
            <w:vAlign w:val="center"/>
            <w:hideMark/>
          </w:tcPr>
          <w:p w14:paraId="42B1E83C" w14:textId="156B1310"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4</w:t>
            </w:r>
          </w:p>
        </w:tc>
        <w:tc>
          <w:tcPr>
            <w:tcW w:w="0" w:type="auto"/>
            <w:shd w:val="clear" w:color="auto" w:fill="auto"/>
            <w:vAlign w:val="center"/>
            <w:hideMark/>
          </w:tcPr>
          <w:p w14:paraId="7F8DAF85" w14:textId="36649217" w:rsidR="00150756" w:rsidRPr="00FB309A" w:rsidRDefault="00150756" w:rsidP="00150756">
            <w:pPr>
              <w:pStyle w:val="Table"/>
              <w:jc w:val="center"/>
              <w:rPr>
                <w:rFonts w:eastAsia="Times New Roman"/>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Antenna Panel</w:t>
            </w:r>
          </w:p>
        </w:tc>
        <w:tc>
          <w:tcPr>
            <w:tcW w:w="0" w:type="auto"/>
            <w:shd w:val="clear" w:color="auto" w:fill="auto"/>
            <w:vAlign w:val="center"/>
            <w:hideMark/>
          </w:tcPr>
          <w:p w14:paraId="79937753" w14:textId="23B078FE" w:rsidR="00150756" w:rsidRPr="00FB309A" w:rsidRDefault="00150756" w:rsidP="00150756">
            <w:pPr>
              <w:pStyle w:val="Table"/>
              <w:jc w:val="center"/>
              <w:rPr>
                <w:rFonts w:eastAsia="Times New Roman"/>
                <w:color w:val="000000" w:themeColor="text1"/>
                <w:sz w:val="20"/>
                <w:szCs w:val="20"/>
              </w:rPr>
            </w:pPr>
            <w:r>
              <w:rPr>
                <w:color w:val="000000"/>
                <w:sz w:val="20"/>
                <w:szCs w:val="20"/>
              </w:rPr>
              <w:t>193</w:t>
            </w:r>
          </w:p>
        </w:tc>
        <w:tc>
          <w:tcPr>
            <w:tcW w:w="0" w:type="auto"/>
            <w:shd w:val="clear" w:color="auto" w:fill="auto"/>
            <w:vAlign w:val="center"/>
            <w:hideMark/>
          </w:tcPr>
          <w:p w14:paraId="2955AEA7" w14:textId="441E6C75" w:rsidR="00150756" w:rsidRPr="00FB309A" w:rsidRDefault="00150756" w:rsidP="00150756">
            <w:pPr>
              <w:pStyle w:val="Table"/>
              <w:jc w:val="center"/>
              <w:rPr>
                <w:rFonts w:eastAsia="Times New Roman"/>
                <w:color w:val="000000" w:themeColor="text1"/>
                <w:sz w:val="20"/>
                <w:szCs w:val="20"/>
              </w:rPr>
            </w:pPr>
            <w:r>
              <w:rPr>
                <w:color w:val="000000"/>
                <w:sz w:val="20"/>
                <w:szCs w:val="20"/>
              </w:rPr>
              <w:t>19.1</w:t>
            </w:r>
          </w:p>
        </w:tc>
        <w:tc>
          <w:tcPr>
            <w:tcW w:w="0" w:type="auto"/>
            <w:shd w:val="clear" w:color="auto" w:fill="auto"/>
            <w:vAlign w:val="center"/>
            <w:hideMark/>
          </w:tcPr>
          <w:p w14:paraId="571A0E1D" w14:textId="5E33A995" w:rsidR="00150756" w:rsidRPr="00FB309A" w:rsidRDefault="00150756" w:rsidP="00150756">
            <w:pPr>
              <w:pStyle w:val="Table"/>
              <w:jc w:val="center"/>
              <w:rPr>
                <w:rFonts w:eastAsia="Times New Roman"/>
                <w:color w:val="000000" w:themeColor="text1"/>
                <w:sz w:val="20"/>
                <w:szCs w:val="20"/>
              </w:rPr>
            </w:pPr>
            <w:r>
              <w:rPr>
                <w:color w:val="000000"/>
                <w:sz w:val="20"/>
                <w:szCs w:val="20"/>
              </w:rPr>
              <w:t>505</w:t>
            </w:r>
          </w:p>
        </w:tc>
        <w:tc>
          <w:tcPr>
            <w:tcW w:w="536" w:type="dxa"/>
            <w:shd w:val="clear" w:color="auto" w:fill="auto"/>
            <w:vAlign w:val="center"/>
            <w:hideMark/>
          </w:tcPr>
          <w:p w14:paraId="1D9C5963" w14:textId="612CE391" w:rsidR="00150756" w:rsidRPr="00FB309A" w:rsidRDefault="00150756" w:rsidP="00150756">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1.4 </w:t>
            </w:r>
          </w:p>
        </w:tc>
        <w:tc>
          <w:tcPr>
            <w:tcW w:w="997" w:type="dxa"/>
            <w:shd w:val="clear" w:color="auto" w:fill="auto"/>
            <w:vAlign w:val="center"/>
            <w:hideMark/>
          </w:tcPr>
          <w:p w14:paraId="121DDF31" w14:textId="7A73F151"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5-1</w:t>
            </w:r>
          </w:p>
        </w:tc>
        <w:tc>
          <w:tcPr>
            <w:tcW w:w="0" w:type="auto"/>
            <w:shd w:val="clear" w:color="auto" w:fill="auto"/>
            <w:vAlign w:val="center"/>
            <w:hideMark/>
          </w:tcPr>
          <w:p w14:paraId="1F08256F" w14:textId="4CFDA8C3" w:rsidR="00150756" w:rsidRPr="00FB309A" w:rsidRDefault="00150756" w:rsidP="00150756">
            <w:pPr>
              <w:pStyle w:val="Table"/>
              <w:jc w:val="center"/>
              <w:rPr>
                <w:rFonts w:eastAsia="Times New Roman"/>
                <w:color w:val="000000" w:themeColor="text1"/>
                <w:sz w:val="20"/>
                <w:szCs w:val="20"/>
              </w:rPr>
            </w:pPr>
            <w:r>
              <w:rPr>
                <w:rFonts w:eastAsia="TimesNewRomanPSMT"/>
                <w:color w:val="000000"/>
                <w:sz w:val="20"/>
                <w:szCs w:val="20"/>
              </w:rPr>
              <w:t>5-4</w:t>
            </w:r>
          </w:p>
        </w:tc>
        <w:tc>
          <w:tcPr>
            <w:tcW w:w="0" w:type="auto"/>
            <w:shd w:val="clear" w:color="auto" w:fill="auto"/>
            <w:vAlign w:val="center"/>
          </w:tcPr>
          <w:p w14:paraId="1690C382" w14:textId="32EE1F8A"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6</w:t>
            </w:r>
          </w:p>
        </w:tc>
        <w:tc>
          <w:tcPr>
            <w:tcW w:w="0" w:type="auto"/>
            <w:shd w:val="clear" w:color="auto" w:fill="auto"/>
            <w:vAlign w:val="center"/>
            <w:hideMark/>
          </w:tcPr>
          <w:p w14:paraId="4AA8FDD6" w14:textId="38B3698A" w:rsidR="00150756" w:rsidRPr="00FB309A" w:rsidRDefault="00150756" w:rsidP="00150756">
            <w:pPr>
              <w:pStyle w:val="Table"/>
              <w:jc w:val="center"/>
              <w:rPr>
                <w:rFonts w:eastAsia="Times New Roman"/>
                <w:color w:val="000000" w:themeColor="text1"/>
                <w:sz w:val="20"/>
                <w:szCs w:val="20"/>
              </w:rPr>
            </w:pPr>
            <w:r w:rsidRPr="008F49CC">
              <w:rPr>
                <w:color w:val="000000" w:themeColor="text1"/>
                <w:sz w:val="20"/>
                <w:szCs w:val="20"/>
              </w:rPr>
              <w:t>No</w:t>
            </w:r>
          </w:p>
        </w:tc>
      </w:tr>
      <w:tr w:rsidR="00150756" w:rsidRPr="00FB309A" w14:paraId="26427CAA" w14:textId="77777777" w:rsidTr="00064FCB">
        <w:trPr>
          <w:trHeight w:val="284"/>
        </w:trPr>
        <w:tc>
          <w:tcPr>
            <w:tcW w:w="0" w:type="auto"/>
            <w:shd w:val="clear" w:color="auto" w:fill="auto"/>
            <w:vAlign w:val="center"/>
            <w:hideMark/>
          </w:tcPr>
          <w:p w14:paraId="60E03E5E" w14:textId="55E4B464"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5</w:t>
            </w:r>
          </w:p>
        </w:tc>
        <w:tc>
          <w:tcPr>
            <w:tcW w:w="0" w:type="auto"/>
            <w:shd w:val="clear" w:color="auto" w:fill="auto"/>
            <w:vAlign w:val="center"/>
            <w:hideMark/>
          </w:tcPr>
          <w:p w14:paraId="574B8E8A" w14:textId="3D6A8356" w:rsidR="00150756" w:rsidRPr="00FB309A" w:rsidRDefault="00150756" w:rsidP="00150756">
            <w:pPr>
              <w:pStyle w:val="Table"/>
              <w:jc w:val="center"/>
              <w:rPr>
                <w:rFonts w:eastAsia="Times New Roman"/>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Mechanism</w:t>
            </w:r>
          </w:p>
        </w:tc>
        <w:tc>
          <w:tcPr>
            <w:tcW w:w="0" w:type="auto"/>
            <w:shd w:val="clear" w:color="auto" w:fill="auto"/>
            <w:vAlign w:val="center"/>
            <w:hideMark/>
          </w:tcPr>
          <w:p w14:paraId="08A83A99" w14:textId="666F0DC2" w:rsidR="00150756" w:rsidRPr="00FB309A" w:rsidRDefault="00150756" w:rsidP="00150756">
            <w:pPr>
              <w:pStyle w:val="Table"/>
              <w:jc w:val="center"/>
              <w:rPr>
                <w:rFonts w:eastAsia="Times New Roman"/>
                <w:color w:val="000000" w:themeColor="text1"/>
                <w:sz w:val="20"/>
                <w:szCs w:val="20"/>
              </w:rPr>
            </w:pPr>
            <w:r>
              <w:rPr>
                <w:color w:val="000000"/>
                <w:sz w:val="20"/>
                <w:szCs w:val="20"/>
              </w:rPr>
              <w:t>213</w:t>
            </w:r>
          </w:p>
        </w:tc>
        <w:tc>
          <w:tcPr>
            <w:tcW w:w="0" w:type="auto"/>
            <w:shd w:val="clear" w:color="auto" w:fill="auto"/>
            <w:vAlign w:val="center"/>
            <w:hideMark/>
          </w:tcPr>
          <w:p w14:paraId="38DCB9BA" w14:textId="4D6FCA54" w:rsidR="00150756" w:rsidRPr="00FB309A" w:rsidRDefault="00150756" w:rsidP="00150756">
            <w:pPr>
              <w:pStyle w:val="Table"/>
              <w:jc w:val="center"/>
              <w:rPr>
                <w:rFonts w:eastAsia="Times New Roman"/>
                <w:color w:val="000000" w:themeColor="text1"/>
                <w:sz w:val="20"/>
                <w:szCs w:val="20"/>
              </w:rPr>
            </w:pPr>
            <w:r>
              <w:rPr>
                <w:color w:val="000000"/>
                <w:sz w:val="20"/>
                <w:szCs w:val="20"/>
              </w:rPr>
              <w:t>37.2</w:t>
            </w:r>
          </w:p>
        </w:tc>
        <w:tc>
          <w:tcPr>
            <w:tcW w:w="0" w:type="auto"/>
            <w:shd w:val="clear" w:color="auto" w:fill="auto"/>
            <w:vAlign w:val="center"/>
            <w:hideMark/>
          </w:tcPr>
          <w:p w14:paraId="06CDEC9D" w14:textId="54B1E636" w:rsidR="00150756" w:rsidRPr="00FB309A" w:rsidRDefault="00150756" w:rsidP="00150756">
            <w:pPr>
              <w:pStyle w:val="Table"/>
              <w:jc w:val="center"/>
              <w:rPr>
                <w:rFonts w:eastAsia="Times New Roman"/>
                <w:color w:val="000000" w:themeColor="text1"/>
                <w:sz w:val="20"/>
                <w:szCs w:val="20"/>
              </w:rPr>
            </w:pPr>
            <w:r>
              <w:rPr>
                <w:color w:val="000000"/>
                <w:sz w:val="20"/>
                <w:szCs w:val="20"/>
              </w:rPr>
              <w:t>505</w:t>
            </w:r>
          </w:p>
        </w:tc>
        <w:tc>
          <w:tcPr>
            <w:tcW w:w="536" w:type="dxa"/>
            <w:shd w:val="clear" w:color="auto" w:fill="auto"/>
            <w:vAlign w:val="center"/>
            <w:hideMark/>
          </w:tcPr>
          <w:p w14:paraId="24FB06EC" w14:textId="7D888258" w:rsidR="00150756" w:rsidRPr="00FB309A" w:rsidRDefault="00150756" w:rsidP="00150756">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1.0 </w:t>
            </w:r>
          </w:p>
        </w:tc>
        <w:tc>
          <w:tcPr>
            <w:tcW w:w="997" w:type="dxa"/>
            <w:shd w:val="clear" w:color="auto" w:fill="auto"/>
            <w:vAlign w:val="center"/>
            <w:hideMark/>
          </w:tcPr>
          <w:p w14:paraId="4D4554F0" w14:textId="3A400FE4"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6-3</w:t>
            </w:r>
          </w:p>
        </w:tc>
        <w:tc>
          <w:tcPr>
            <w:tcW w:w="0" w:type="auto"/>
            <w:shd w:val="clear" w:color="auto" w:fill="auto"/>
            <w:vAlign w:val="center"/>
            <w:hideMark/>
          </w:tcPr>
          <w:p w14:paraId="77D866C8" w14:textId="1B413B7B" w:rsidR="00150756" w:rsidRPr="00FB309A" w:rsidRDefault="00150756" w:rsidP="00150756">
            <w:pPr>
              <w:pStyle w:val="Table"/>
              <w:jc w:val="center"/>
              <w:rPr>
                <w:rFonts w:eastAsia="Times New Roman"/>
                <w:color w:val="000000" w:themeColor="text1"/>
                <w:sz w:val="20"/>
                <w:szCs w:val="20"/>
              </w:rPr>
            </w:pPr>
            <w:r>
              <w:rPr>
                <w:rFonts w:eastAsia="Times New Roman"/>
                <w:color w:val="000000" w:themeColor="text1"/>
                <w:sz w:val="20"/>
                <w:szCs w:val="20"/>
              </w:rPr>
              <w:t>6-1</w:t>
            </w:r>
          </w:p>
        </w:tc>
        <w:tc>
          <w:tcPr>
            <w:tcW w:w="0" w:type="auto"/>
            <w:shd w:val="clear" w:color="auto" w:fill="auto"/>
            <w:vAlign w:val="center"/>
          </w:tcPr>
          <w:p w14:paraId="43EC0091" w14:textId="58246815"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12</w:t>
            </w:r>
          </w:p>
        </w:tc>
        <w:tc>
          <w:tcPr>
            <w:tcW w:w="0" w:type="auto"/>
            <w:shd w:val="clear" w:color="auto" w:fill="auto"/>
            <w:vAlign w:val="center"/>
            <w:hideMark/>
          </w:tcPr>
          <w:p w14:paraId="4FDE8288" w14:textId="1AE0D344" w:rsidR="00150756" w:rsidRPr="00FB309A" w:rsidRDefault="00150756" w:rsidP="00150756">
            <w:pPr>
              <w:pStyle w:val="Table"/>
              <w:jc w:val="center"/>
              <w:rPr>
                <w:rFonts w:eastAsia="Times New Roman"/>
                <w:color w:val="000000" w:themeColor="text1"/>
                <w:sz w:val="20"/>
                <w:szCs w:val="20"/>
              </w:rPr>
            </w:pPr>
            <w:r w:rsidRPr="008F49CC">
              <w:rPr>
                <w:color w:val="000000" w:themeColor="text1"/>
                <w:sz w:val="20"/>
                <w:szCs w:val="20"/>
              </w:rPr>
              <w:t>No</w:t>
            </w:r>
          </w:p>
        </w:tc>
      </w:tr>
      <w:tr w:rsidR="00150756" w:rsidRPr="00FB309A" w14:paraId="1511741B" w14:textId="77777777" w:rsidTr="00064FCB">
        <w:trPr>
          <w:trHeight w:val="284"/>
        </w:trPr>
        <w:tc>
          <w:tcPr>
            <w:tcW w:w="0" w:type="auto"/>
            <w:shd w:val="clear" w:color="auto" w:fill="auto"/>
            <w:vAlign w:val="center"/>
            <w:hideMark/>
          </w:tcPr>
          <w:p w14:paraId="5FB556C1" w14:textId="3E158BDB"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6</w:t>
            </w:r>
          </w:p>
        </w:tc>
        <w:tc>
          <w:tcPr>
            <w:tcW w:w="0" w:type="auto"/>
            <w:shd w:val="clear" w:color="auto" w:fill="auto"/>
            <w:vAlign w:val="center"/>
            <w:hideMark/>
          </w:tcPr>
          <w:p w14:paraId="5E82C1E7" w14:textId="5C7F2A6E" w:rsidR="00150756" w:rsidRPr="00FB309A" w:rsidRDefault="00150756" w:rsidP="00150756">
            <w:pPr>
              <w:pStyle w:val="Table"/>
              <w:jc w:val="center"/>
              <w:rPr>
                <w:rFonts w:eastAsia="Times New Roman"/>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Cover</w:t>
            </w:r>
          </w:p>
        </w:tc>
        <w:tc>
          <w:tcPr>
            <w:tcW w:w="0" w:type="auto"/>
            <w:shd w:val="clear" w:color="auto" w:fill="auto"/>
            <w:vAlign w:val="center"/>
            <w:hideMark/>
          </w:tcPr>
          <w:p w14:paraId="5955A9A9" w14:textId="2E8298DA" w:rsidR="00150756" w:rsidRPr="00FB309A" w:rsidRDefault="00150756" w:rsidP="00150756">
            <w:pPr>
              <w:pStyle w:val="Table"/>
              <w:jc w:val="center"/>
              <w:rPr>
                <w:rFonts w:eastAsia="Times New Roman"/>
                <w:color w:val="000000" w:themeColor="text1"/>
                <w:sz w:val="20"/>
                <w:szCs w:val="20"/>
              </w:rPr>
            </w:pPr>
            <w:r>
              <w:rPr>
                <w:color w:val="000000"/>
                <w:sz w:val="20"/>
                <w:szCs w:val="20"/>
              </w:rPr>
              <w:t>193</w:t>
            </w:r>
          </w:p>
        </w:tc>
        <w:tc>
          <w:tcPr>
            <w:tcW w:w="0" w:type="auto"/>
            <w:shd w:val="clear" w:color="auto" w:fill="auto"/>
            <w:vAlign w:val="center"/>
            <w:hideMark/>
          </w:tcPr>
          <w:p w14:paraId="465AA411" w14:textId="632EA967" w:rsidR="00150756" w:rsidRPr="00FB309A" w:rsidRDefault="00150756" w:rsidP="00150756">
            <w:pPr>
              <w:pStyle w:val="Table"/>
              <w:jc w:val="center"/>
              <w:rPr>
                <w:rFonts w:eastAsia="Times New Roman"/>
                <w:color w:val="000000" w:themeColor="text1"/>
                <w:sz w:val="20"/>
                <w:szCs w:val="20"/>
              </w:rPr>
            </w:pPr>
            <w:r>
              <w:rPr>
                <w:color w:val="000000"/>
                <w:sz w:val="20"/>
                <w:szCs w:val="20"/>
              </w:rPr>
              <w:t>42</w:t>
            </w:r>
          </w:p>
        </w:tc>
        <w:tc>
          <w:tcPr>
            <w:tcW w:w="0" w:type="auto"/>
            <w:shd w:val="clear" w:color="auto" w:fill="auto"/>
            <w:vAlign w:val="center"/>
            <w:hideMark/>
          </w:tcPr>
          <w:p w14:paraId="1E54FAB1" w14:textId="1025B5D4" w:rsidR="00150756" w:rsidRPr="00FB309A" w:rsidRDefault="00150756" w:rsidP="00150756">
            <w:pPr>
              <w:pStyle w:val="Table"/>
              <w:jc w:val="center"/>
              <w:rPr>
                <w:rFonts w:eastAsia="Times New Roman"/>
                <w:color w:val="000000" w:themeColor="text1"/>
                <w:sz w:val="20"/>
                <w:szCs w:val="20"/>
              </w:rPr>
            </w:pPr>
            <w:r>
              <w:rPr>
                <w:color w:val="000000"/>
                <w:sz w:val="20"/>
                <w:szCs w:val="20"/>
              </w:rPr>
              <w:t>505</w:t>
            </w:r>
          </w:p>
        </w:tc>
        <w:tc>
          <w:tcPr>
            <w:tcW w:w="536" w:type="dxa"/>
            <w:shd w:val="clear" w:color="auto" w:fill="auto"/>
            <w:vAlign w:val="center"/>
            <w:hideMark/>
          </w:tcPr>
          <w:p w14:paraId="3D221BF6" w14:textId="11BD3E97" w:rsidR="00150756" w:rsidRPr="00FB309A" w:rsidRDefault="00150756" w:rsidP="00150756">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1.1 </w:t>
            </w:r>
          </w:p>
        </w:tc>
        <w:tc>
          <w:tcPr>
            <w:tcW w:w="997" w:type="dxa"/>
            <w:shd w:val="clear" w:color="auto" w:fill="auto"/>
            <w:vAlign w:val="center"/>
            <w:hideMark/>
          </w:tcPr>
          <w:p w14:paraId="60978707" w14:textId="46AE6981"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8-1</w:t>
            </w:r>
          </w:p>
        </w:tc>
        <w:tc>
          <w:tcPr>
            <w:tcW w:w="0" w:type="auto"/>
            <w:shd w:val="clear" w:color="auto" w:fill="auto"/>
            <w:vAlign w:val="center"/>
            <w:hideMark/>
          </w:tcPr>
          <w:p w14:paraId="30240F81" w14:textId="2C12653D" w:rsidR="00150756" w:rsidRPr="00FB309A" w:rsidRDefault="00150756" w:rsidP="00150756">
            <w:pPr>
              <w:pStyle w:val="Table"/>
              <w:jc w:val="center"/>
              <w:rPr>
                <w:rFonts w:eastAsia="Times New Roman"/>
                <w:color w:val="000000" w:themeColor="text1"/>
                <w:sz w:val="20"/>
                <w:szCs w:val="20"/>
              </w:rPr>
            </w:pPr>
            <w:r>
              <w:rPr>
                <w:rFonts w:eastAsia="TimesNewRomanPSMT"/>
                <w:color w:val="000000"/>
                <w:sz w:val="20"/>
                <w:szCs w:val="20"/>
              </w:rPr>
              <w:t>8-2</w:t>
            </w:r>
          </w:p>
        </w:tc>
        <w:tc>
          <w:tcPr>
            <w:tcW w:w="0" w:type="auto"/>
            <w:shd w:val="clear" w:color="auto" w:fill="auto"/>
            <w:vAlign w:val="center"/>
          </w:tcPr>
          <w:p w14:paraId="72739A48" w14:textId="7C4BA217"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2</w:t>
            </w:r>
          </w:p>
        </w:tc>
        <w:tc>
          <w:tcPr>
            <w:tcW w:w="0" w:type="auto"/>
            <w:shd w:val="clear" w:color="auto" w:fill="auto"/>
            <w:vAlign w:val="center"/>
            <w:hideMark/>
          </w:tcPr>
          <w:p w14:paraId="57F2B4DD" w14:textId="07A3C122" w:rsidR="00150756" w:rsidRPr="00FB309A" w:rsidRDefault="00150756" w:rsidP="00150756">
            <w:pPr>
              <w:pStyle w:val="Table"/>
              <w:jc w:val="center"/>
              <w:rPr>
                <w:rFonts w:eastAsia="Times New Roman"/>
                <w:color w:val="000000" w:themeColor="text1"/>
                <w:sz w:val="20"/>
                <w:szCs w:val="20"/>
              </w:rPr>
            </w:pPr>
            <w:r w:rsidRPr="008F49CC">
              <w:rPr>
                <w:color w:val="000000" w:themeColor="text1"/>
                <w:sz w:val="20"/>
                <w:szCs w:val="20"/>
              </w:rPr>
              <w:t>No</w:t>
            </w:r>
          </w:p>
        </w:tc>
      </w:tr>
      <w:tr w:rsidR="00150756" w:rsidRPr="00FB309A" w14:paraId="6B2F7F3E" w14:textId="77777777" w:rsidTr="00064FCB">
        <w:trPr>
          <w:trHeight w:val="284"/>
        </w:trPr>
        <w:tc>
          <w:tcPr>
            <w:tcW w:w="0" w:type="auto"/>
            <w:shd w:val="clear" w:color="auto" w:fill="auto"/>
            <w:vAlign w:val="center"/>
          </w:tcPr>
          <w:p w14:paraId="0257DCA9" w14:textId="4391638D" w:rsidR="00150756" w:rsidRPr="00FB309A" w:rsidRDefault="00150756" w:rsidP="00150756">
            <w:pPr>
              <w:pStyle w:val="Table"/>
              <w:jc w:val="center"/>
              <w:rPr>
                <w:color w:val="000000" w:themeColor="text1"/>
                <w:sz w:val="20"/>
                <w:szCs w:val="20"/>
              </w:rPr>
            </w:pPr>
            <w:r>
              <w:rPr>
                <w:rFonts w:hint="eastAsia"/>
                <w:color w:val="000000" w:themeColor="text1"/>
                <w:sz w:val="20"/>
                <w:szCs w:val="20"/>
              </w:rPr>
              <w:t>7</w:t>
            </w:r>
          </w:p>
        </w:tc>
        <w:tc>
          <w:tcPr>
            <w:tcW w:w="0" w:type="auto"/>
            <w:shd w:val="clear" w:color="auto" w:fill="auto"/>
            <w:vAlign w:val="center"/>
          </w:tcPr>
          <w:p w14:paraId="7FB8F3B1" w14:textId="2A7EA04A"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Panel</w:t>
            </w:r>
          </w:p>
        </w:tc>
        <w:tc>
          <w:tcPr>
            <w:tcW w:w="0" w:type="auto"/>
            <w:shd w:val="clear" w:color="auto" w:fill="auto"/>
            <w:vAlign w:val="center"/>
          </w:tcPr>
          <w:p w14:paraId="7569C543" w14:textId="2416DFA7"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75C184C3" w14:textId="1C8ED75F" w:rsidR="00150756" w:rsidRPr="00FB309A" w:rsidRDefault="00150756" w:rsidP="00150756">
            <w:pPr>
              <w:pStyle w:val="Table"/>
              <w:jc w:val="center"/>
              <w:rPr>
                <w:color w:val="000000" w:themeColor="text1"/>
                <w:sz w:val="20"/>
                <w:szCs w:val="20"/>
              </w:rPr>
            </w:pPr>
            <w:r>
              <w:rPr>
                <w:color w:val="000000"/>
                <w:sz w:val="20"/>
                <w:szCs w:val="20"/>
              </w:rPr>
              <w:t>16.2</w:t>
            </w:r>
          </w:p>
        </w:tc>
        <w:tc>
          <w:tcPr>
            <w:tcW w:w="0" w:type="auto"/>
            <w:shd w:val="clear" w:color="auto" w:fill="auto"/>
            <w:vAlign w:val="center"/>
          </w:tcPr>
          <w:p w14:paraId="1C0F1C8F" w14:textId="2EE918DA"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vAlign w:val="center"/>
          </w:tcPr>
          <w:p w14:paraId="0AC76D33" w14:textId="0C907C4B"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97" w:type="dxa"/>
            <w:shd w:val="clear" w:color="auto" w:fill="auto"/>
            <w:vAlign w:val="center"/>
          </w:tcPr>
          <w:p w14:paraId="1FB4E970" w14:textId="58C293CD" w:rsidR="00150756" w:rsidRPr="00FB309A" w:rsidRDefault="00150756" w:rsidP="00150756">
            <w:pPr>
              <w:pStyle w:val="Table"/>
              <w:jc w:val="center"/>
              <w:rPr>
                <w:color w:val="000000" w:themeColor="text1"/>
                <w:sz w:val="20"/>
                <w:szCs w:val="20"/>
              </w:rPr>
            </w:pPr>
            <w:r>
              <w:rPr>
                <w:color w:val="000000" w:themeColor="text1"/>
                <w:sz w:val="20"/>
                <w:szCs w:val="20"/>
              </w:rPr>
              <w:t>11-1</w:t>
            </w:r>
          </w:p>
        </w:tc>
        <w:tc>
          <w:tcPr>
            <w:tcW w:w="0" w:type="auto"/>
            <w:shd w:val="clear" w:color="auto" w:fill="auto"/>
            <w:vAlign w:val="center"/>
          </w:tcPr>
          <w:p w14:paraId="7A6C3218" w14:textId="3BACF39E" w:rsidR="00150756" w:rsidRDefault="00150756" w:rsidP="00150756">
            <w:pPr>
              <w:pStyle w:val="Table"/>
              <w:jc w:val="center"/>
              <w:rPr>
                <w:rFonts w:eastAsia="TimesNewRomanPSMT"/>
                <w:color w:val="000000"/>
                <w:sz w:val="20"/>
                <w:szCs w:val="20"/>
              </w:rPr>
            </w:pPr>
            <w:r>
              <w:rPr>
                <w:rFonts w:eastAsia="TimesNewRomanPSMT"/>
                <w:color w:val="000000"/>
                <w:sz w:val="20"/>
                <w:szCs w:val="20"/>
              </w:rPr>
              <w:t>11-2</w:t>
            </w:r>
          </w:p>
        </w:tc>
        <w:tc>
          <w:tcPr>
            <w:tcW w:w="0" w:type="auto"/>
            <w:shd w:val="clear" w:color="auto" w:fill="auto"/>
            <w:vAlign w:val="center"/>
          </w:tcPr>
          <w:p w14:paraId="23CABCB4" w14:textId="2DE4119C" w:rsidR="00150756" w:rsidRDefault="00150756" w:rsidP="00150756">
            <w:pPr>
              <w:pStyle w:val="Table"/>
              <w:jc w:val="center"/>
              <w:rPr>
                <w:color w:val="000000" w:themeColor="text1"/>
                <w:sz w:val="20"/>
                <w:szCs w:val="20"/>
              </w:rPr>
            </w:pPr>
            <w:r>
              <w:rPr>
                <w:color w:val="000000" w:themeColor="text1"/>
                <w:sz w:val="20"/>
                <w:szCs w:val="20"/>
              </w:rPr>
              <w:t>4</w:t>
            </w:r>
          </w:p>
        </w:tc>
        <w:tc>
          <w:tcPr>
            <w:tcW w:w="0" w:type="auto"/>
            <w:shd w:val="clear" w:color="auto" w:fill="auto"/>
            <w:vAlign w:val="center"/>
          </w:tcPr>
          <w:p w14:paraId="33B61424" w14:textId="051804F7" w:rsidR="00150756" w:rsidRPr="008F49CC"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225C4CD4" w14:textId="77777777" w:rsidTr="00064FCB">
        <w:trPr>
          <w:trHeight w:val="284"/>
        </w:trPr>
        <w:tc>
          <w:tcPr>
            <w:tcW w:w="0" w:type="auto"/>
            <w:shd w:val="clear" w:color="auto" w:fill="auto"/>
            <w:vAlign w:val="center"/>
            <w:hideMark/>
          </w:tcPr>
          <w:p w14:paraId="599FDFE9" w14:textId="3034F591"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8</w:t>
            </w:r>
          </w:p>
        </w:tc>
        <w:tc>
          <w:tcPr>
            <w:tcW w:w="0" w:type="auto"/>
            <w:shd w:val="clear" w:color="auto" w:fill="auto"/>
            <w:vAlign w:val="center"/>
            <w:hideMark/>
          </w:tcPr>
          <w:p w14:paraId="5D41491C" w14:textId="366BA465" w:rsidR="00150756" w:rsidRPr="00FB309A" w:rsidRDefault="00150756" w:rsidP="00150756">
            <w:pPr>
              <w:pStyle w:val="Table"/>
              <w:jc w:val="center"/>
              <w:rPr>
                <w:rFonts w:eastAsia="Times New Roman"/>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Antenna Panel</w:t>
            </w:r>
          </w:p>
        </w:tc>
        <w:tc>
          <w:tcPr>
            <w:tcW w:w="0" w:type="auto"/>
            <w:shd w:val="clear" w:color="auto" w:fill="auto"/>
            <w:vAlign w:val="center"/>
            <w:hideMark/>
          </w:tcPr>
          <w:p w14:paraId="2C9E9AE7" w14:textId="1DFD100E" w:rsidR="00150756" w:rsidRPr="00FB309A" w:rsidRDefault="00150756" w:rsidP="00150756">
            <w:pPr>
              <w:pStyle w:val="Table"/>
              <w:jc w:val="center"/>
              <w:rPr>
                <w:rFonts w:eastAsia="Times New Roman"/>
                <w:color w:val="000000" w:themeColor="text1"/>
                <w:sz w:val="20"/>
                <w:szCs w:val="20"/>
              </w:rPr>
            </w:pPr>
            <w:r>
              <w:rPr>
                <w:color w:val="000000"/>
                <w:sz w:val="20"/>
                <w:szCs w:val="20"/>
              </w:rPr>
              <w:t>193</w:t>
            </w:r>
          </w:p>
        </w:tc>
        <w:tc>
          <w:tcPr>
            <w:tcW w:w="0" w:type="auto"/>
            <w:shd w:val="clear" w:color="auto" w:fill="auto"/>
            <w:vAlign w:val="center"/>
            <w:hideMark/>
          </w:tcPr>
          <w:p w14:paraId="5BA960B0" w14:textId="105DB584" w:rsidR="00150756" w:rsidRPr="00FB309A" w:rsidRDefault="00150756" w:rsidP="00150756">
            <w:pPr>
              <w:pStyle w:val="Table"/>
              <w:jc w:val="center"/>
              <w:rPr>
                <w:rFonts w:eastAsia="Times New Roman"/>
                <w:color w:val="000000" w:themeColor="text1"/>
                <w:sz w:val="20"/>
                <w:szCs w:val="20"/>
              </w:rPr>
            </w:pPr>
            <w:r>
              <w:rPr>
                <w:color w:val="000000"/>
                <w:sz w:val="20"/>
                <w:szCs w:val="20"/>
              </w:rPr>
              <w:t>22</w:t>
            </w:r>
          </w:p>
        </w:tc>
        <w:tc>
          <w:tcPr>
            <w:tcW w:w="0" w:type="auto"/>
            <w:shd w:val="clear" w:color="auto" w:fill="auto"/>
            <w:vAlign w:val="center"/>
            <w:hideMark/>
          </w:tcPr>
          <w:p w14:paraId="0BEF38CD" w14:textId="760946EA" w:rsidR="00150756" w:rsidRPr="00FB309A" w:rsidRDefault="00150756" w:rsidP="00150756">
            <w:pPr>
              <w:pStyle w:val="Table"/>
              <w:jc w:val="center"/>
              <w:rPr>
                <w:rFonts w:eastAsia="Times New Roman"/>
                <w:color w:val="000000" w:themeColor="text1"/>
                <w:sz w:val="20"/>
                <w:szCs w:val="20"/>
              </w:rPr>
            </w:pPr>
            <w:r>
              <w:rPr>
                <w:color w:val="000000"/>
                <w:sz w:val="20"/>
                <w:szCs w:val="20"/>
              </w:rPr>
              <w:t>505</w:t>
            </w:r>
          </w:p>
        </w:tc>
        <w:tc>
          <w:tcPr>
            <w:tcW w:w="536" w:type="dxa"/>
            <w:shd w:val="clear" w:color="auto" w:fill="auto"/>
            <w:vAlign w:val="center"/>
            <w:hideMark/>
          </w:tcPr>
          <w:p w14:paraId="7362C36C" w14:textId="5F461E15" w:rsidR="00150756" w:rsidRPr="00FB309A" w:rsidRDefault="00150756" w:rsidP="00150756">
            <w:pPr>
              <w:pStyle w:val="Table"/>
              <w:jc w:val="center"/>
              <w:rPr>
                <w:rFonts w:eastAsia="Times New Roman"/>
                <w:color w:val="000000" w:themeColor="text1"/>
                <w:sz w:val="20"/>
                <w:szCs w:val="20"/>
                <w:lang w:val="ru-RU"/>
              </w:rPr>
            </w:pPr>
            <w:r>
              <w:rPr>
                <w:rFonts w:ascii="TimesNewRomanPSMT" w:hAnsi="TimesNewRomanPSMT" w:cs="TimesNewRomanPSMT"/>
                <w:color w:val="000000"/>
                <w:sz w:val="20"/>
                <w:szCs w:val="20"/>
              </w:rPr>
              <w:t xml:space="preserve">1.3 </w:t>
            </w:r>
          </w:p>
        </w:tc>
        <w:tc>
          <w:tcPr>
            <w:tcW w:w="997" w:type="dxa"/>
            <w:shd w:val="clear" w:color="auto" w:fill="auto"/>
            <w:vAlign w:val="center"/>
            <w:hideMark/>
          </w:tcPr>
          <w:p w14:paraId="2EEFF3DB" w14:textId="750ACD8F"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9-3</w:t>
            </w:r>
          </w:p>
        </w:tc>
        <w:tc>
          <w:tcPr>
            <w:tcW w:w="0" w:type="auto"/>
            <w:shd w:val="clear" w:color="auto" w:fill="auto"/>
            <w:vAlign w:val="center"/>
            <w:hideMark/>
          </w:tcPr>
          <w:p w14:paraId="466AE882" w14:textId="388D63DE" w:rsidR="00150756" w:rsidRPr="00FB309A" w:rsidRDefault="00150756" w:rsidP="00150756">
            <w:pPr>
              <w:pStyle w:val="Table"/>
              <w:jc w:val="center"/>
              <w:rPr>
                <w:rFonts w:eastAsia="Times New Roman"/>
                <w:color w:val="000000" w:themeColor="text1"/>
                <w:sz w:val="20"/>
                <w:szCs w:val="20"/>
              </w:rPr>
            </w:pPr>
            <w:r>
              <w:rPr>
                <w:rFonts w:eastAsia="Times New Roman"/>
                <w:color w:val="000000" w:themeColor="text1"/>
                <w:sz w:val="20"/>
                <w:szCs w:val="20"/>
              </w:rPr>
              <w:t>9-2</w:t>
            </w:r>
          </w:p>
        </w:tc>
        <w:tc>
          <w:tcPr>
            <w:tcW w:w="0" w:type="auto"/>
            <w:shd w:val="clear" w:color="auto" w:fill="auto"/>
            <w:vAlign w:val="center"/>
          </w:tcPr>
          <w:p w14:paraId="0E6695CD" w14:textId="6E532BF8" w:rsidR="00150756" w:rsidRPr="00FB309A" w:rsidRDefault="00150756" w:rsidP="00150756">
            <w:pPr>
              <w:pStyle w:val="Table"/>
              <w:jc w:val="center"/>
              <w:rPr>
                <w:rFonts w:eastAsia="Times New Roman"/>
                <w:color w:val="000000" w:themeColor="text1"/>
                <w:sz w:val="20"/>
                <w:szCs w:val="20"/>
              </w:rPr>
            </w:pPr>
            <w:r>
              <w:rPr>
                <w:color w:val="000000" w:themeColor="text1"/>
                <w:sz w:val="20"/>
                <w:szCs w:val="20"/>
              </w:rPr>
              <w:t>6</w:t>
            </w:r>
          </w:p>
        </w:tc>
        <w:tc>
          <w:tcPr>
            <w:tcW w:w="0" w:type="auto"/>
            <w:shd w:val="clear" w:color="auto" w:fill="auto"/>
            <w:vAlign w:val="center"/>
            <w:hideMark/>
          </w:tcPr>
          <w:p w14:paraId="108D9365" w14:textId="0361EF6A" w:rsidR="00150756" w:rsidRPr="00FB309A" w:rsidRDefault="00150756" w:rsidP="00150756">
            <w:pPr>
              <w:pStyle w:val="Table"/>
              <w:jc w:val="center"/>
              <w:rPr>
                <w:rFonts w:eastAsia="Times New Roman"/>
                <w:color w:val="000000" w:themeColor="text1"/>
                <w:sz w:val="20"/>
                <w:szCs w:val="20"/>
              </w:rPr>
            </w:pPr>
            <w:r w:rsidRPr="008F49CC">
              <w:rPr>
                <w:color w:val="000000" w:themeColor="text1"/>
                <w:sz w:val="20"/>
                <w:szCs w:val="20"/>
              </w:rPr>
              <w:t>No</w:t>
            </w:r>
          </w:p>
        </w:tc>
      </w:tr>
      <w:tr w:rsidR="00150756" w:rsidRPr="00FB309A" w14:paraId="0FDBFBAC" w14:textId="77777777" w:rsidTr="00064FCB">
        <w:trPr>
          <w:trHeight w:val="284"/>
        </w:trPr>
        <w:tc>
          <w:tcPr>
            <w:tcW w:w="0" w:type="auto"/>
            <w:shd w:val="clear" w:color="auto" w:fill="auto"/>
            <w:vAlign w:val="center"/>
          </w:tcPr>
          <w:p w14:paraId="62716589" w14:textId="5F2A5F17" w:rsidR="00150756" w:rsidRPr="00FB309A" w:rsidRDefault="00150756" w:rsidP="00150756">
            <w:pPr>
              <w:pStyle w:val="Table"/>
              <w:jc w:val="center"/>
              <w:rPr>
                <w:color w:val="000000" w:themeColor="text1"/>
                <w:sz w:val="20"/>
                <w:szCs w:val="20"/>
              </w:rPr>
            </w:pPr>
            <w:r>
              <w:rPr>
                <w:color w:val="000000" w:themeColor="text1"/>
                <w:sz w:val="20"/>
                <w:szCs w:val="20"/>
              </w:rPr>
              <w:t>9</w:t>
            </w:r>
          </w:p>
        </w:tc>
        <w:tc>
          <w:tcPr>
            <w:tcW w:w="0" w:type="auto"/>
            <w:shd w:val="clear" w:color="auto" w:fill="auto"/>
            <w:vAlign w:val="center"/>
          </w:tcPr>
          <w:p w14:paraId="49D06A7F" w14:textId="27408621"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-Y Mechanism</w:t>
            </w:r>
          </w:p>
        </w:tc>
        <w:tc>
          <w:tcPr>
            <w:tcW w:w="0" w:type="auto"/>
            <w:shd w:val="clear" w:color="auto" w:fill="auto"/>
            <w:vAlign w:val="center"/>
          </w:tcPr>
          <w:p w14:paraId="5B926A45" w14:textId="1FFCF5E1"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1B03B4A2" w14:textId="467181F1" w:rsidR="00150756" w:rsidRPr="00FB309A" w:rsidRDefault="00150756" w:rsidP="00150756">
            <w:pPr>
              <w:pStyle w:val="Table"/>
              <w:jc w:val="center"/>
              <w:rPr>
                <w:color w:val="000000" w:themeColor="text1"/>
                <w:sz w:val="20"/>
                <w:szCs w:val="20"/>
              </w:rPr>
            </w:pPr>
            <w:r>
              <w:rPr>
                <w:color w:val="000000"/>
                <w:sz w:val="20"/>
                <w:szCs w:val="20"/>
              </w:rPr>
              <w:t>60.8</w:t>
            </w:r>
          </w:p>
        </w:tc>
        <w:tc>
          <w:tcPr>
            <w:tcW w:w="0" w:type="auto"/>
            <w:shd w:val="clear" w:color="auto" w:fill="auto"/>
            <w:vAlign w:val="center"/>
          </w:tcPr>
          <w:p w14:paraId="78355CFA" w14:textId="0B92E627"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noWrap/>
            <w:vAlign w:val="center"/>
          </w:tcPr>
          <w:p w14:paraId="323CD084" w14:textId="1D94135A"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0.8 </w:t>
            </w:r>
          </w:p>
        </w:tc>
        <w:tc>
          <w:tcPr>
            <w:tcW w:w="997" w:type="dxa"/>
            <w:shd w:val="clear" w:color="auto" w:fill="auto"/>
            <w:vAlign w:val="center"/>
          </w:tcPr>
          <w:p w14:paraId="62182ECB" w14:textId="3A7CECFF" w:rsidR="00150756" w:rsidRPr="00FB309A" w:rsidRDefault="00150756" w:rsidP="00150756">
            <w:pPr>
              <w:pStyle w:val="Table"/>
              <w:jc w:val="center"/>
              <w:rPr>
                <w:color w:val="000000" w:themeColor="text1"/>
                <w:sz w:val="20"/>
                <w:szCs w:val="20"/>
              </w:rPr>
            </w:pPr>
            <w:r>
              <w:rPr>
                <w:color w:val="000000" w:themeColor="text1"/>
                <w:sz w:val="20"/>
                <w:szCs w:val="20"/>
              </w:rPr>
              <w:t>10-4</w:t>
            </w:r>
          </w:p>
        </w:tc>
        <w:tc>
          <w:tcPr>
            <w:tcW w:w="0" w:type="auto"/>
            <w:shd w:val="clear" w:color="auto" w:fill="auto"/>
            <w:vAlign w:val="center"/>
          </w:tcPr>
          <w:p w14:paraId="54C80F97" w14:textId="659CCAD3" w:rsidR="00150756" w:rsidRPr="00FB309A" w:rsidRDefault="00150756" w:rsidP="00150756">
            <w:pPr>
              <w:pStyle w:val="Table"/>
              <w:jc w:val="center"/>
              <w:rPr>
                <w:color w:val="000000" w:themeColor="text1"/>
                <w:sz w:val="20"/>
                <w:szCs w:val="20"/>
              </w:rPr>
            </w:pPr>
            <w:r>
              <w:rPr>
                <w:rFonts w:eastAsia="TimesNewRomanPSMT"/>
                <w:color w:val="000000"/>
                <w:sz w:val="20"/>
                <w:szCs w:val="20"/>
              </w:rPr>
              <w:t>10-3</w:t>
            </w:r>
          </w:p>
        </w:tc>
        <w:tc>
          <w:tcPr>
            <w:tcW w:w="0" w:type="auto"/>
            <w:shd w:val="clear" w:color="auto" w:fill="auto"/>
            <w:vAlign w:val="center"/>
          </w:tcPr>
          <w:p w14:paraId="1A0AF8A3" w14:textId="060163BF" w:rsidR="00150756" w:rsidRPr="00FB309A" w:rsidRDefault="00150756" w:rsidP="00150756">
            <w:pPr>
              <w:pStyle w:val="Table"/>
              <w:jc w:val="center"/>
              <w:rPr>
                <w:color w:val="000000" w:themeColor="text1"/>
                <w:sz w:val="20"/>
                <w:szCs w:val="20"/>
              </w:rPr>
            </w:pPr>
            <w:r>
              <w:rPr>
                <w:color w:val="000000" w:themeColor="text1"/>
                <w:sz w:val="20"/>
                <w:szCs w:val="20"/>
              </w:rPr>
              <w:t>12</w:t>
            </w:r>
          </w:p>
        </w:tc>
        <w:tc>
          <w:tcPr>
            <w:tcW w:w="0" w:type="auto"/>
            <w:shd w:val="clear" w:color="auto" w:fill="auto"/>
            <w:vAlign w:val="center"/>
          </w:tcPr>
          <w:p w14:paraId="31F14475" w14:textId="53C944AB" w:rsidR="00150756" w:rsidRPr="00FB309A"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1947342C" w14:textId="77777777" w:rsidTr="00064FCB">
        <w:trPr>
          <w:trHeight w:val="284"/>
        </w:trPr>
        <w:tc>
          <w:tcPr>
            <w:tcW w:w="0" w:type="auto"/>
            <w:shd w:val="clear" w:color="auto" w:fill="auto"/>
            <w:vAlign w:val="center"/>
          </w:tcPr>
          <w:p w14:paraId="0552ADAF" w14:textId="6B5C3B98" w:rsidR="00150756" w:rsidRPr="00FB309A" w:rsidRDefault="00150756" w:rsidP="00150756">
            <w:pPr>
              <w:pStyle w:val="Table"/>
              <w:jc w:val="center"/>
              <w:rPr>
                <w:color w:val="000000" w:themeColor="text1"/>
                <w:sz w:val="20"/>
                <w:szCs w:val="20"/>
              </w:rPr>
            </w:pPr>
            <w:r>
              <w:rPr>
                <w:color w:val="000000" w:themeColor="text1"/>
                <w:sz w:val="20"/>
                <w:szCs w:val="20"/>
              </w:rPr>
              <w:t>10</w:t>
            </w:r>
          </w:p>
        </w:tc>
        <w:tc>
          <w:tcPr>
            <w:tcW w:w="0" w:type="auto"/>
            <w:shd w:val="clear" w:color="auto" w:fill="auto"/>
            <w:vAlign w:val="center"/>
          </w:tcPr>
          <w:p w14:paraId="0B56E323" w14:textId="7E2F674E"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w:t>
            </w:r>
            <w:r w:rsidRPr="00040DF7">
              <w:rPr>
                <w:color w:val="000000" w:themeColor="text1"/>
                <w:sz w:val="20"/>
                <w:szCs w:val="20"/>
              </w:rPr>
              <w:t xml:space="preserve">-Y </w:t>
            </w:r>
            <w:r>
              <w:rPr>
                <w:color w:val="000000" w:themeColor="text1"/>
                <w:sz w:val="20"/>
                <w:szCs w:val="20"/>
              </w:rPr>
              <w:t>Cover</w:t>
            </w:r>
          </w:p>
        </w:tc>
        <w:tc>
          <w:tcPr>
            <w:tcW w:w="0" w:type="auto"/>
            <w:shd w:val="clear" w:color="auto" w:fill="auto"/>
            <w:vAlign w:val="center"/>
          </w:tcPr>
          <w:p w14:paraId="1F54752E" w14:textId="54B72B7A" w:rsidR="00150756" w:rsidRPr="00FB309A" w:rsidRDefault="00150756" w:rsidP="00150756">
            <w:pPr>
              <w:pStyle w:val="Table"/>
              <w:jc w:val="center"/>
              <w:rPr>
                <w:color w:val="000000" w:themeColor="text1"/>
                <w:sz w:val="20"/>
                <w:szCs w:val="20"/>
              </w:rPr>
            </w:pPr>
            <w:r>
              <w:rPr>
                <w:color w:val="000000"/>
                <w:sz w:val="20"/>
                <w:szCs w:val="20"/>
              </w:rPr>
              <w:t>193</w:t>
            </w:r>
          </w:p>
        </w:tc>
        <w:tc>
          <w:tcPr>
            <w:tcW w:w="0" w:type="auto"/>
            <w:shd w:val="clear" w:color="auto" w:fill="auto"/>
            <w:vAlign w:val="center"/>
          </w:tcPr>
          <w:p w14:paraId="062039C9" w14:textId="120BC19D" w:rsidR="00150756" w:rsidRPr="00FB309A" w:rsidRDefault="00150756" w:rsidP="00150756">
            <w:pPr>
              <w:pStyle w:val="Table"/>
              <w:jc w:val="center"/>
              <w:rPr>
                <w:color w:val="000000" w:themeColor="text1"/>
                <w:sz w:val="20"/>
                <w:szCs w:val="20"/>
              </w:rPr>
            </w:pPr>
            <w:r>
              <w:rPr>
                <w:color w:val="000000"/>
                <w:sz w:val="20"/>
                <w:szCs w:val="20"/>
              </w:rPr>
              <w:t>32.9</w:t>
            </w:r>
          </w:p>
        </w:tc>
        <w:tc>
          <w:tcPr>
            <w:tcW w:w="0" w:type="auto"/>
            <w:shd w:val="clear" w:color="auto" w:fill="auto"/>
            <w:vAlign w:val="center"/>
          </w:tcPr>
          <w:p w14:paraId="1D557FDB" w14:textId="680F52CA"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noWrap/>
            <w:vAlign w:val="center"/>
          </w:tcPr>
          <w:p w14:paraId="7416B1FF" w14:textId="2EE7F669"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97" w:type="dxa"/>
            <w:shd w:val="clear" w:color="auto" w:fill="auto"/>
            <w:vAlign w:val="center"/>
          </w:tcPr>
          <w:p w14:paraId="25B781BE" w14:textId="4B1DF8D6" w:rsidR="00150756" w:rsidRPr="00FB309A" w:rsidRDefault="00150756" w:rsidP="00150756">
            <w:pPr>
              <w:pStyle w:val="Table"/>
              <w:jc w:val="center"/>
              <w:rPr>
                <w:color w:val="000000" w:themeColor="text1"/>
                <w:sz w:val="20"/>
                <w:szCs w:val="20"/>
              </w:rPr>
            </w:pPr>
            <w:r>
              <w:rPr>
                <w:color w:val="000000" w:themeColor="text1"/>
                <w:sz w:val="20"/>
                <w:szCs w:val="20"/>
              </w:rPr>
              <w:t>12-1</w:t>
            </w:r>
          </w:p>
        </w:tc>
        <w:tc>
          <w:tcPr>
            <w:tcW w:w="0" w:type="auto"/>
            <w:shd w:val="clear" w:color="auto" w:fill="auto"/>
            <w:vAlign w:val="center"/>
          </w:tcPr>
          <w:p w14:paraId="0BF9247A" w14:textId="57E01111" w:rsidR="00150756" w:rsidRPr="00FB309A" w:rsidRDefault="00150756" w:rsidP="00150756">
            <w:pPr>
              <w:pStyle w:val="Table"/>
              <w:jc w:val="center"/>
              <w:rPr>
                <w:color w:val="000000" w:themeColor="text1"/>
                <w:sz w:val="20"/>
                <w:szCs w:val="20"/>
              </w:rPr>
            </w:pPr>
            <w:r>
              <w:rPr>
                <w:rFonts w:eastAsia="TimesNewRomanPSMT"/>
                <w:color w:val="000000"/>
                <w:sz w:val="20"/>
                <w:szCs w:val="20"/>
              </w:rPr>
              <w:t>12-2</w:t>
            </w:r>
          </w:p>
        </w:tc>
        <w:tc>
          <w:tcPr>
            <w:tcW w:w="0" w:type="auto"/>
            <w:shd w:val="clear" w:color="auto" w:fill="auto"/>
            <w:vAlign w:val="center"/>
          </w:tcPr>
          <w:p w14:paraId="6FF9169D" w14:textId="32ECB317" w:rsidR="00150756" w:rsidRPr="00FB309A" w:rsidRDefault="00150756" w:rsidP="00150756">
            <w:pPr>
              <w:pStyle w:val="Table"/>
              <w:jc w:val="center"/>
              <w:rPr>
                <w:color w:val="000000" w:themeColor="text1"/>
                <w:sz w:val="20"/>
                <w:szCs w:val="20"/>
              </w:rPr>
            </w:pPr>
            <w:r>
              <w:rPr>
                <w:color w:val="000000" w:themeColor="text1"/>
                <w:sz w:val="20"/>
                <w:szCs w:val="20"/>
              </w:rPr>
              <w:t>2</w:t>
            </w:r>
          </w:p>
        </w:tc>
        <w:tc>
          <w:tcPr>
            <w:tcW w:w="0" w:type="auto"/>
            <w:shd w:val="clear" w:color="auto" w:fill="auto"/>
            <w:vAlign w:val="center"/>
          </w:tcPr>
          <w:p w14:paraId="41E56B03" w14:textId="76BA0161" w:rsidR="00150756" w:rsidRPr="00FB309A"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63ABE230" w14:textId="77777777" w:rsidTr="00064FCB">
        <w:trPr>
          <w:trHeight w:val="284"/>
        </w:trPr>
        <w:tc>
          <w:tcPr>
            <w:tcW w:w="0" w:type="auto"/>
            <w:shd w:val="clear" w:color="auto" w:fill="auto"/>
            <w:vAlign w:val="center"/>
          </w:tcPr>
          <w:p w14:paraId="6DEA5A29" w14:textId="0142532F" w:rsidR="00150756" w:rsidRPr="00FB309A" w:rsidRDefault="00150756" w:rsidP="00150756">
            <w:pPr>
              <w:pStyle w:val="Table"/>
              <w:jc w:val="center"/>
              <w:rPr>
                <w:color w:val="000000" w:themeColor="text1"/>
                <w:sz w:val="20"/>
                <w:szCs w:val="20"/>
              </w:rPr>
            </w:pPr>
            <w:r>
              <w:rPr>
                <w:color w:val="000000" w:themeColor="text1"/>
                <w:sz w:val="20"/>
                <w:szCs w:val="20"/>
              </w:rPr>
              <w:t>11</w:t>
            </w:r>
          </w:p>
        </w:tc>
        <w:tc>
          <w:tcPr>
            <w:tcW w:w="0" w:type="auto"/>
            <w:shd w:val="clear" w:color="auto" w:fill="auto"/>
            <w:vAlign w:val="center"/>
          </w:tcPr>
          <w:p w14:paraId="5291C976" w14:textId="05ADAF37" w:rsidR="00150756" w:rsidRPr="00FB309A" w:rsidRDefault="00150756" w:rsidP="00150756">
            <w:pPr>
              <w:pStyle w:val="Table"/>
              <w:jc w:val="center"/>
              <w:rPr>
                <w:color w:val="000000" w:themeColor="text1"/>
                <w:sz w:val="20"/>
                <w:szCs w:val="20"/>
              </w:rPr>
            </w:pPr>
            <w:r w:rsidRPr="00040DF7">
              <w:rPr>
                <w:color w:val="000000" w:themeColor="text1"/>
                <w:sz w:val="20"/>
                <w:szCs w:val="20"/>
              </w:rPr>
              <w:t>Bolt:</w:t>
            </w:r>
            <w:r>
              <w:rPr>
                <w:color w:val="000000" w:themeColor="text1"/>
                <w:sz w:val="20"/>
                <w:szCs w:val="20"/>
              </w:rPr>
              <w:t xml:space="preserve"> +Z Panel</w:t>
            </w:r>
          </w:p>
        </w:tc>
        <w:tc>
          <w:tcPr>
            <w:tcW w:w="0" w:type="auto"/>
            <w:shd w:val="clear" w:color="auto" w:fill="auto"/>
            <w:vAlign w:val="center"/>
          </w:tcPr>
          <w:p w14:paraId="3DEA835E" w14:textId="13E4EA9F"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68BE7C45" w14:textId="50098C62" w:rsidR="00150756" w:rsidRPr="00FB309A" w:rsidRDefault="00150756" w:rsidP="00150756">
            <w:pPr>
              <w:pStyle w:val="Table"/>
              <w:jc w:val="center"/>
              <w:rPr>
                <w:color w:val="000000" w:themeColor="text1"/>
                <w:sz w:val="20"/>
                <w:szCs w:val="20"/>
              </w:rPr>
            </w:pPr>
            <w:r>
              <w:rPr>
                <w:color w:val="000000"/>
                <w:sz w:val="20"/>
                <w:szCs w:val="20"/>
              </w:rPr>
              <w:t>8</w:t>
            </w:r>
          </w:p>
        </w:tc>
        <w:tc>
          <w:tcPr>
            <w:tcW w:w="0" w:type="auto"/>
            <w:shd w:val="clear" w:color="auto" w:fill="auto"/>
            <w:vAlign w:val="center"/>
          </w:tcPr>
          <w:p w14:paraId="6EB25C13" w14:textId="195B7567"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noWrap/>
            <w:vAlign w:val="center"/>
          </w:tcPr>
          <w:p w14:paraId="4B832C27" w14:textId="5D60BA4E"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1.3 </w:t>
            </w:r>
          </w:p>
        </w:tc>
        <w:tc>
          <w:tcPr>
            <w:tcW w:w="997" w:type="dxa"/>
            <w:shd w:val="clear" w:color="auto" w:fill="auto"/>
            <w:vAlign w:val="center"/>
          </w:tcPr>
          <w:p w14:paraId="0241B9B3" w14:textId="49FBA586" w:rsidR="00150756" w:rsidRPr="00FB309A" w:rsidRDefault="00150756" w:rsidP="00150756">
            <w:pPr>
              <w:pStyle w:val="Table"/>
              <w:jc w:val="center"/>
              <w:rPr>
                <w:color w:val="000000" w:themeColor="text1"/>
                <w:sz w:val="20"/>
                <w:szCs w:val="20"/>
              </w:rPr>
            </w:pPr>
            <w:r>
              <w:rPr>
                <w:color w:val="000000" w:themeColor="text1"/>
                <w:sz w:val="20"/>
                <w:szCs w:val="20"/>
              </w:rPr>
              <w:t>1-3</w:t>
            </w:r>
          </w:p>
        </w:tc>
        <w:tc>
          <w:tcPr>
            <w:tcW w:w="0" w:type="auto"/>
            <w:shd w:val="clear" w:color="auto" w:fill="auto"/>
            <w:vAlign w:val="center"/>
          </w:tcPr>
          <w:p w14:paraId="2E7DC03A" w14:textId="5609D22E" w:rsidR="00150756" w:rsidRDefault="00150756" w:rsidP="00150756">
            <w:pPr>
              <w:pStyle w:val="Table"/>
              <w:jc w:val="center"/>
              <w:rPr>
                <w:rFonts w:eastAsia="TimesNewRomanPSMT"/>
                <w:color w:val="000000"/>
                <w:sz w:val="20"/>
                <w:szCs w:val="20"/>
              </w:rPr>
            </w:pPr>
            <w:r>
              <w:rPr>
                <w:rFonts w:eastAsia="TimesNewRomanPSMT"/>
                <w:color w:val="000000"/>
                <w:sz w:val="20"/>
                <w:szCs w:val="20"/>
              </w:rPr>
              <w:t>1-4</w:t>
            </w:r>
          </w:p>
        </w:tc>
        <w:tc>
          <w:tcPr>
            <w:tcW w:w="0" w:type="auto"/>
            <w:shd w:val="clear" w:color="auto" w:fill="auto"/>
            <w:vAlign w:val="center"/>
          </w:tcPr>
          <w:p w14:paraId="29442D64" w14:textId="2464358B" w:rsidR="00150756" w:rsidRDefault="00150756" w:rsidP="00150756">
            <w:pPr>
              <w:pStyle w:val="Table"/>
              <w:jc w:val="center"/>
              <w:rPr>
                <w:color w:val="000000" w:themeColor="text1"/>
                <w:sz w:val="20"/>
                <w:szCs w:val="20"/>
              </w:rPr>
            </w:pPr>
            <w:r>
              <w:rPr>
                <w:color w:val="000000" w:themeColor="text1"/>
                <w:sz w:val="20"/>
                <w:szCs w:val="20"/>
              </w:rPr>
              <w:t>10</w:t>
            </w:r>
          </w:p>
        </w:tc>
        <w:tc>
          <w:tcPr>
            <w:tcW w:w="0" w:type="auto"/>
            <w:shd w:val="clear" w:color="auto" w:fill="auto"/>
            <w:vAlign w:val="center"/>
          </w:tcPr>
          <w:p w14:paraId="378E2846" w14:textId="074D0A88" w:rsidR="00150756" w:rsidRPr="008F49CC"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055CB3C3" w14:textId="77777777" w:rsidTr="00064FCB">
        <w:trPr>
          <w:trHeight w:val="284"/>
        </w:trPr>
        <w:tc>
          <w:tcPr>
            <w:tcW w:w="0" w:type="auto"/>
            <w:shd w:val="clear" w:color="auto" w:fill="auto"/>
            <w:vAlign w:val="center"/>
          </w:tcPr>
          <w:p w14:paraId="5BA94CE8" w14:textId="58D3CC97" w:rsidR="00150756" w:rsidRPr="00FB309A" w:rsidRDefault="00150756" w:rsidP="00150756">
            <w:pPr>
              <w:pStyle w:val="Table"/>
              <w:jc w:val="center"/>
              <w:rPr>
                <w:color w:val="000000" w:themeColor="text1"/>
                <w:sz w:val="20"/>
                <w:szCs w:val="20"/>
              </w:rPr>
            </w:pPr>
            <w:r w:rsidRPr="00FB309A">
              <w:rPr>
                <w:color w:val="000000" w:themeColor="text1"/>
                <w:sz w:val="20"/>
                <w:szCs w:val="20"/>
              </w:rPr>
              <w:t>1</w:t>
            </w:r>
            <w:r>
              <w:rPr>
                <w:color w:val="000000" w:themeColor="text1"/>
                <w:sz w:val="20"/>
                <w:szCs w:val="20"/>
              </w:rPr>
              <w:t>2</w:t>
            </w:r>
          </w:p>
        </w:tc>
        <w:tc>
          <w:tcPr>
            <w:tcW w:w="0" w:type="auto"/>
            <w:shd w:val="clear" w:color="auto" w:fill="auto"/>
            <w:vAlign w:val="center"/>
          </w:tcPr>
          <w:p w14:paraId="36D77D8E" w14:textId="4E398C5D" w:rsidR="00150756" w:rsidRPr="00FB309A" w:rsidRDefault="00150756" w:rsidP="00150756">
            <w:pPr>
              <w:pStyle w:val="Table"/>
              <w:jc w:val="center"/>
              <w:rPr>
                <w:color w:val="000000" w:themeColor="text1"/>
                <w:sz w:val="20"/>
                <w:szCs w:val="20"/>
              </w:rPr>
            </w:pPr>
            <w:r>
              <w:rPr>
                <w:color w:val="000000" w:themeColor="text1"/>
                <w:sz w:val="20"/>
                <w:szCs w:val="20"/>
              </w:rPr>
              <w:t>Bolt: -Z Panel</w:t>
            </w:r>
          </w:p>
        </w:tc>
        <w:tc>
          <w:tcPr>
            <w:tcW w:w="0" w:type="auto"/>
            <w:shd w:val="clear" w:color="auto" w:fill="auto"/>
            <w:vAlign w:val="center"/>
          </w:tcPr>
          <w:p w14:paraId="03F87899" w14:textId="62D839FF"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6E37280C" w14:textId="1C35C88D" w:rsidR="00150756" w:rsidRPr="00FB309A" w:rsidRDefault="00150756" w:rsidP="00150756">
            <w:pPr>
              <w:pStyle w:val="Table"/>
              <w:jc w:val="center"/>
              <w:rPr>
                <w:color w:val="000000" w:themeColor="text1"/>
                <w:sz w:val="20"/>
                <w:szCs w:val="20"/>
              </w:rPr>
            </w:pPr>
            <w:r>
              <w:rPr>
                <w:color w:val="000000"/>
                <w:sz w:val="20"/>
                <w:szCs w:val="20"/>
              </w:rPr>
              <w:t>14.3</w:t>
            </w:r>
          </w:p>
        </w:tc>
        <w:tc>
          <w:tcPr>
            <w:tcW w:w="0" w:type="auto"/>
            <w:shd w:val="clear" w:color="auto" w:fill="auto"/>
            <w:vAlign w:val="center"/>
          </w:tcPr>
          <w:p w14:paraId="5508437A" w14:textId="565B85B0"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noWrap/>
            <w:vAlign w:val="center"/>
          </w:tcPr>
          <w:p w14:paraId="3911878C" w14:textId="68483F4B"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1.2 </w:t>
            </w:r>
          </w:p>
        </w:tc>
        <w:tc>
          <w:tcPr>
            <w:tcW w:w="997" w:type="dxa"/>
            <w:shd w:val="clear" w:color="auto" w:fill="auto"/>
            <w:vAlign w:val="center"/>
          </w:tcPr>
          <w:p w14:paraId="7089D2BC" w14:textId="51D11A02" w:rsidR="00150756" w:rsidRPr="00FB309A" w:rsidRDefault="00150756" w:rsidP="00150756">
            <w:pPr>
              <w:pStyle w:val="Table"/>
              <w:jc w:val="center"/>
              <w:rPr>
                <w:color w:val="000000" w:themeColor="text1"/>
                <w:sz w:val="20"/>
                <w:szCs w:val="20"/>
              </w:rPr>
            </w:pPr>
            <w:r>
              <w:rPr>
                <w:color w:val="000000" w:themeColor="text1"/>
                <w:sz w:val="20"/>
                <w:szCs w:val="20"/>
              </w:rPr>
              <w:t>2-6</w:t>
            </w:r>
          </w:p>
        </w:tc>
        <w:tc>
          <w:tcPr>
            <w:tcW w:w="0" w:type="auto"/>
            <w:shd w:val="clear" w:color="auto" w:fill="auto"/>
            <w:vAlign w:val="center"/>
          </w:tcPr>
          <w:p w14:paraId="72665E12" w14:textId="5DDF9CC3" w:rsidR="00150756" w:rsidRPr="00FB309A" w:rsidRDefault="00150756" w:rsidP="00150756">
            <w:pPr>
              <w:pStyle w:val="Table"/>
              <w:jc w:val="center"/>
              <w:rPr>
                <w:color w:val="000000" w:themeColor="text1"/>
                <w:sz w:val="20"/>
                <w:szCs w:val="20"/>
              </w:rPr>
            </w:pPr>
            <w:r>
              <w:rPr>
                <w:rFonts w:eastAsia="TimesNewRomanPSMT"/>
                <w:color w:val="000000"/>
                <w:sz w:val="20"/>
                <w:szCs w:val="20"/>
              </w:rPr>
              <w:t>2-4</w:t>
            </w:r>
          </w:p>
        </w:tc>
        <w:tc>
          <w:tcPr>
            <w:tcW w:w="0" w:type="auto"/>
            <w:shd w:val="clear" w:color="auto" w:fill="auto"/>
            <w:vAlign w:val="center"/>
          </w:tcPr>
          <w:p w14:paraId="5C33C868" w14:textId="0E7A0D9C" w:rsidR="00150756" w:rsidRPr="00FB309A" w:rsidRDefault="00150756" w:rsidP="00150756">
            <w:pPr>
              <w:pStyle w:val="Table"/>
              <w:jc w:val="center"/>
              <w:rPr>
                <w:color w:val="000000" w:themeColor="text1"/>
                <w:sz w:val="20"/>
                <w:szCs w:val="20"/>
              </w:rPr>
            </w:pPr>
            <w:r>
              <w:rPr>
                <w:color w:val="000000" w:themeColor="text1"/>
                <w:sz w:val="20"/>
                <w:szCs w:val="20"/>
              </w:rPr>
              <w:t>6</w:t>
            </w:r>
          </w:p>
        </w:tc>
        <w:tc>
          <w:tcPr>
            <w:tcW w:w="0" w:type="auto"/>
            <w:shd w:val="clear" w:color="auto" w:fill="auto"/>
            <w:vAlign w:val="center"/>
          </w:tcPr>
          <w:p w14:paraId="499C1EF7" w14:textId="7A4AE9CD" w:rsidR="00150756" w:rsidRPr="00FB309A" w:rsidRDefault="00150756" w:rsidP="00150756">
            <w:pPr>
              <w:pStyle w:val="Table"/>
              <w:jc w:val="center"/>
              <w:rPr>
                <w:color w:val="000000" w:themeColor="text1"/>
                <w:sz w:val="20"/>
                <w:szCs w:val="20"/>
              </w:rPr>
            </w:pPr>
            <w:r w:rsidRPr="008F49CC">
              <w:rPr>
                <w:color w:val="000000" w:themeColor="text1"/>
                <w:sz w:val="20"/>
                <w:szCs w:val="20"/>
              </w:rPr>
              <w:t>No</w:t>
            </w:r>
          </w:p>
        </w:tc>
      </w:tr>
      <w:tr w:rsidR="00150756" w:rsidRPr="00FB309A" w14:paraId="167A5B56" w14:textId="77777777" w:rsidTr="00064FCB">
        <w:trPr>
          <w:trHeight w:val="284"/>
        </w:trPr>
        <w:tc>
          <w:tcPr>
            <w:tcW w:w="0" w:type="auto"/>
            <w:shd w:val="clear" w:color="auto" w:fill="auto"/>
            <w:vAlign w:val="center"/>
          </w:tcPr>
          <w:p w14:paraId="773018EA" w14:textId="475AD889" w:rsidR="00150756" w:rsidRPr="00FB309A" w:rsidRDefault="00150756" w:rsidP="00150756">
            <w:pPr>
              <w:pStyle w:val="Table"/>
              <w:jc w:val="center"/>
              <w:rPr>
                <w:color w:val="000000" w:themeColor="text1"/>
                <w:sz w:val="20"/>
                <w:szCs w:val="20"/>
              </w:rPr>
            </w:pPr>
            <w:r w:rsidRPr="00FB309A">
              <w:rPr>
                <w:color w:val="000000" w:themeColor="text1"/>
                <w:sz w:val="20"/>
                <w:szCs w:val="20"/>
              </w:rPr>
              <w:t>13</w:t>
            </w:r>
          </w:p>
        </w:tc>
        <w:tc>
          <w:tcPr>
            <w:tcW w:w="0" w:type="auto"/>
            <w:shd w:val="clear" w:color="auto" w:fill="auto"/>
            <w:vAlign w:val="center"/>
          </w:tcPr>
          <w:p w14:paraId="0B38C82A" w14:textId="4C099CB9" w:rsidR="00150756" w:rsidRPr="00FB309A" w:rsidRDefault="00150756" w:rsidP="00150756">
            <w:pPr>
              <w:pStyle w:val="Table"/>
              <w:jc w:val="center"/>
              <w:rPr>
                <w:color w:val="000000" w:themeColor="text1"/>
                <w:sz w:val="20"/>
                <w:szCs w:val="20"/>
              </w:rPr>
            </w:pPr>
            <w:r w:rsidRPr="00040DF7">
              <w:rPr>
                <w:color w:val="000000" w:themeColor="text1"/>
                <w:sz w:val="20"/>
                <w:szCs w:val="20"/>
              </w:rPr>
              <w:t>Main Structure</w:t>
            </w:r>
          </w:p>
        </w:tc>
        <w:tc>
          <w:tcPr>
            <w:tcW w:w="0" w:type="auto"/>
            <w:shd w:val="clear" w:color="auto" w:fill="auto"/>
            <w:vAlign w:val="center"/>
          </w:tcPr>
          <w:p w14:paraId="1C63B02D" w14:textId="36B11B6E" w:rsidR="00150756" w:rsidRPr="00FB309A" w:rsidRDefault="00150756" w:rsidP="00150756">
            <w:pPr>
              <w:pStyle w:val="Table"/>
              <w:jc w:val="center"/>
              <w:rPr>
                <w:color w:val="000000" w:themeColor="text1"/>
                <w:sz w:val="20"/>
                <w:szCs w:val="20"/>
              </w:rPr>
            </w:pPr>
            <w:r>
              <w:rPr>
                <w:color w:val="000000"/>
                <w:sz w:val="20"/>
                <w:szCs w:val="20"/>
              </w:rPr>
              <w:t>213</w:t>
            </w:r>
          </w:p>
        </w:tc>
        <w:tc>
          <w:tcPr>
            <w:tcW w:w="0" w:type="auto"/>
            <w:shd w:val="clear" w:color="auto" w:fill="auto"/>
            <w:vAlign w:val="center"/>
          </w:tcPr>
          <w:p w14:paraId="376A7BAD" w14:textId="4376161D" w:rsidR="00150756" w:rsidRPr="00FB309A" w:rsidRDefault="00150756" w:rsidP="00150756">
            <w:pPr>
              <w:pStyle w:val="Table"/>
              <w:jc w:val="center"/>
              <w:rPr>
                <w:color w:val="000000" w:themeColor="text1"/>
                <w:sz w:val="20"/>
                <w:szCs w:val="20"/>
              </w:rPr>
            </w:pPr>
            <w:r>
              <w:rPr>
                <w:color w:val="000000"/>
                <w:sz w:val="20"/>
                <w:szCs w:val="20"/>
              </w:rPr>
              <w:t>89.3</w:t>
            </w:r>
          </w:p>
        </w:tc>
        <w:tc>
          <w:tcPr>
            <w:tcW w:w="0" w:type="auto"/>
            <w:shd w:val="clear" w:color="auto" w:fill="auto"/>
            <w:vAlign w:val="center"/>
          </w:tcPr>
          <w:p w14:paraId="0B1760B6" w14:textId="243B377F" w:rsidR="00150756" w:rsidRPr="00FB309A" w:rsidRDefault="00150756" w:rsidP="00150756">
            <w:pPr>
              <w:pStyle w:val="Table"/>
              <w:jc w:val="center"/>
              <w:rPr>
                <w:color w:val="000000" w:themeColor="text1"/>
                <w:sz w:val="20"/>
                <w:szCs w:val="20"/>
              </w:rPr>
            </w:pPr>
            <w:r>
              <w:rPr>
                <w:color w:val="000000"/>
                <w:sz w:val="20"/>
                <w:szCs w:val="20"/>
              </w:rPr>
              <w:t>505</w:t>
            </w:r>
          </w:p>
        </w:tc>
        <w:tc>
          <w:tcPr>
            <w:tcW w:w="536" w:type="dxa"/>
            <w:shd w:val="clear" w:color="auto" w:fill="auto"/>
            <w:noWrap/>
            <w:vAlign w:val="center"/>
          </w:tcPr>
          <w:p w14:paraId="1AE5D6D3" w14:textId="5EC5B3DC" w:rsidR="00150756" w:rsidRPr="00FB309A" w:rsidRDefault="00150756" w:rsidP="00150756">
            <w:pPr>
              <w:pStyle w:val="Table"/>
              <w:jc w:val="center"/>
              <w:rPr>
                <w:color w:val="000000" w:themeColor="text1"/>
                <w:sz w:val="20"/>
                <w:szCs w:val="20"/>
              </w:rPr>
            </w:pPr>
            <w:r>
              <w:rPr>
                <w:rFonts w:ascii="TimesNewRomanPSMT" w:hAnsi="TimesNewRomanPSMT" w:cs="TimesNewRomanPSMT"/>
                <w:color w:val="000000"/>
                <w:sz w:val="20"/>
                <w:szCs w:val="20"/>
              </w:rPr>
              <w:t xml:space="preserve">0.7 </w:t>
            </w:r>
          </w:p>
        </w:tc>
        <w:tc>
          <w:tcPr>
            <w:tcW w:w="997" w:type="dxa"/>
            <w:shd w:val="clear" w:color="auto" w:fill="auto"/>
            <w:vAlign w:val="center"/>
          </w:tcPr>
          <w:p w14:paraId="7E6F12AC" w14:textId="668DBD1A" w:rsidR="00150756" w:rsidRPr="00FB309A" w:rsidRDefault="00150756" w:rsidP="00150756">
            <w:pPr>
              <w:pStyle w:val="Table"/>
              <w:jc w:val="center"/>
              <w:rPr>
                <w:color w:val="000000" w:themeColor="text1"/>
                <w:sz w:val="20"/>
                <w:szCs w:val="20"/>
              </w:rPr>
            </w:pPr>
            <w:r>
              <w:rPr>
                <w:color w:val="000000" w:themeColor="text1"/>
                <w:sz w:val="20"/>
                <w:szCs w:val="20"/>
              </w:rPr>
              <w:t>13-5</w:t>
            </w:r>
          </w:p>
        </w:tc>
        <w:tc>
          <w:tcPr>
            <w:tcW w:w="0" w:type="auto"/>
            <w:shd w:val="clear" w:color="auto" w:fill="auto"/>
            <w:vAlign w:val="center"/>
          </w:tcPr>
          <w:p w14:paraId="062C4F44" w14:textId="669C8D99" w:rsidR="00150756" w:rsidRPr="00FB309A" w:rsidRDefault="00150756" w:rsidP="00150756">
            <w:pPr>
              <w:pStyle w:val="Table"/>
              <w:jc w:val="center"/>
              <w:rPr>
                <w:color w:val="000000" w:themeColor="text1"/>
                <w:sz w:val="20"/>
                <w:szCs w:val="20"/>
              </w:rPr>
            </w:pPr>
            <w:r>
              <w:rPr>
                <w:rFonts w:eastAsia="TimesNewRomanPSMT"/>
                <w:color w:val="000000"/>
                <w:sz w:val="20"/>
                <w:szCs w:val="20"/>
              </w:rPr>
              <w:t>13-6</w:t>
            </w:r>
          </w:p>
        </w:tc>
        <w:tc>
          <w:tcPr>
            <w:tcW w:w="0" w:type="auto"/>
            <w:shd w:val="clear" w:color="auto" w:fill="auto"/>
            <w:vAlign w:val="center"/>
          </w:tcPr>
          <w:p w14:paraId="6CE9A410" w14:textId="7CEF4F5B" w:rsidR="00150756" w:rsidRPr="00FB309A" w:rsidRDefault="00150756" w:rsidP="00150756">
            <w:pPr>
              <w:pStyle w:val="Table"/>
              <w:jc w:val="center"/>
              <w:rPr>
                <w:color w:val="000000" w:themeColor="text1"/>
                <w:sz w:val="20"/>
                <w:szCs w:val="20"/>
              </w:rPr>
            </w:pPr>
            <w:r>
              <w:rPr>
                <w:color w:val="000000" w:themeColor="text1"/>
                <w:sz w:val="20"/>
                <w:szCs w:val="20"/>
              </w:rPr>
              <w:t>13</w:t>
            </w:r>
          </w:p>
        </w:tc>
        <w:tc>
          <w:tcPr>
            <w:tcW w:w="0" w:type="auto"/>
            <w:shd w:val="clear" w:color="auto" w:fill="auto"/>
            <w:vAlign w:val="center"/>
          </w:tcPr>
          <w:p w14:paraId="5A47FB23" w14:textId="2469DCE7" w:rsidR="00150756" w:rsidRPr="00FB309A" w:rsidRDefault="00150756" w:rsidP="00150756">
            <w:pPr>
              <w:pStyle w:val="Table"/>
              <w:jc w:val="center"/>
              <w:rPr>
                <w:color w:val="000000" w:themeColor="text1"/>
                <w:sz w:val="20"/>
                <w:szCs w:val="20"/>
              </w:rPr>
            </w:pPr>
            <w:r w:rsidRPr="008F49CC">
              <w:rPr>
                <w:color w:val="000000" w:themeColor="text1"/>
                <w:sz w:val="20"/>
                <w:szCs w:val="20"/>
              </w:rPr>
              <w:t>No</w:t>
            </w:r>
          </w:p>
        </w:tc>
      </w:tr>
    </w:tbl>
    <w:p w14:paraId="628752CC" w14:textId="77777777" w:rsidR="00694D70" w:rsidRPr="00E17EF1" w:rsidRDefault="00694D70" w:rsidP="00694D70">
      <w:pPr>
        <w:spacing w:before="60" w:after="60" w:line="276" w:lineRule="auto"/>
        <w:jc w:val="center"/>
        <w:rPr>
          <w:b/>
          <w:bCs/>
          <w:u w:val="single"/>
        </w:rPr>
      </w:pPr>
    </w:p>
    <w:p w14:paraId="2A513696" w14:textId="77777777" w:rsidR="00F11AB3" w:rsidRPr="00E17EF1" w:rsidRDefault="00E9120A" w:rsidP="00E9120A">
      <w:pPr>
        <w:pStyle w:val="1"/>
        <w:numPr>
          <w:ilvl w:val="0"/>
          <w:numId w:val="14"/>
        </w:numPr>
      </w:pPr>
      <w:bookmarkStart w:id="42" w:name="_Toc157444128"/>
      <w:r w:rsidRPr="00E17EF1">
        <w:lastRenderedPageBreak/>
        <w:t>Structure Fracture Control</w:t>
      </w:r>
      <w:bookmarkEnd w:id="42"/>
    </w:p>
    <w:p w14:paraId="07B0DBCA" w14:textId="77777777" w:rsidR="00E9120A" w:rsidRPr="00E17EF1" w:rsidRDefault="00E9120A" w:rsidP="00E9120A">
      <w:pPr>
        <w:pStyle w:val="2"/>
        <w:numPr>
          <w:ilvl w:val="1"/>
          <w:numId w:val="14"/>
        </w:numPr>
      </w:pPr>
      <w:bookmarkStart w:id="43" w:name="_Toc157444129"/>
      <w:r w:rsidRPr="00E17EF1">
        <w:t>Potentially Fracture Critical Parts Identificatio</w:t>
      </w:r>
      <w:r w:rsidR="00565252" w:rsidRPr="00E17EF1">
        <w:t>n</w:t>
      </w:r>
      <w:bookmarkEnd w:id="43"/>
    </w:p>
    <w:p w14:paraId="5E0DF2AB" w14:textId="34BD7425" w:rsidR="00565252" w:rsidRPr="00E17EF1" w:rsidRDefault="00565252" w:rsidP="00C273E4">
      <w:pPr>
        <w:ind w:firstLine="284"/>
      </w:pPr>
      <w:r w:rsidRPr="00E17EF1">
        <w:t xml:space="preserve">Screening of safety-critical structures and fracture control classification is performed in accordance with JMX-2011303E. Safety-critical structures 2U are summarized </w:t>
      </w:r>
      <w:r w:rsidRPr="00FB309A">
        <w:t>in Table 6.1-1</w:t>
      </w:r>
      <w:r w:rsidR="009909BE">
        <w:t xml:space="preserve">. </w:t>
      </w:r>
      <w:r w:rsidRPr="00FB309A">
        <w:t>As shown</w:t>
      </w:r>
      <w:r w:rsidRPr="00E17EF1">
        <w:t xml:space="preserve"> in this table, low-risk fracture parts, contained parts, and fail-safe parts are identified.</w:t>
      </w:r>
    </w:p>
    <w:p w14:paraId="3EA97F41" w14:textId="77777777" w:rsidR="00F57EAA" w:rsidRPr="00E17EF1" w:rsidRDefault="00F57EAA" w:rsidP="00565252"/>
    <w:p w14:paraId="1F8C9771" w14:textId="74A21509" w:rsidR="00565252" w:rsidRPr="00E17EF1" w:rsidRDefault="00565252" w:rsidP="00565252">
      <w:pPr>
        <w:pStyle w:val="3"/>
        <w:numPr>
          <w:ilvl w:val="2"/>
          <w:numId w:val="14"/>
        </w:numPr>
      </w:pPr>
      <w:bookmarkStart w:id="44" w:name="_Toc157444130"/>
      <w:r w:rsidRPr="00E17EF1">
        <w:t>Contained Parts</w:t>
      </w:r>
      <w:bookmarkEnd w:id="44"/>
    </w:p>
    <w:p w14:paraId="2ED2DE19" w14:textId="54A7522C" w:rsidR="00565252" w:rsidRPr="00E17EF1" w:rsidRDefault="00565252" w:rsidP="00C273E4">
      <w:pPr>
        <w:ind w:firstLine="284"/>
      </w:pPr>
      <w:r w:rsidRPr="00E17EF1">
        <w:t xml:space="preserve">All internal parts of </w:t>
      </w:r>
      <w:r w:rsidR="005D31C8">
        <w:t>DRAGONFLY</w:t>
      </w:r>
      <w:r w:rsidRPr="00E17EF1">
        <w:t xml:space="preserve"> are classified as contained parts since they are contained by the most outer structures made of aluminum </w:t>
      </w:r>
      <w:r w:rsidR="00181502">
        <w:t xml:space="preserve">alloy and panels </w:t>
      </w:r>
      <w:r w:rsidR="0010700E">
        <w:t>of FR</w:t>
      </w:r>
      <w:r w:rsidRPr="00E17EF1">
        <w:t xml:space="preserve">4 </w:t>
      </w:r>
      <w:r w:rsidR="00181502">
        <w:t>(</w:t>
      </w:r>
      <w:r w:rsidRPr="00E17EF1">
        <w:t>glass epoxy panels with sufficiently small gaps</w:t>
      </w:r>
      <w:r w:rsidR="00181502">
        <w:t>)</w:t>
      </w:r>
      <w:r w:rsidRPr="00E17EF1">
        <w:t>.</w:t>
      </w:r>
    </w:p>
    <w:p w14:paraId="61A93BED" w14:textId="77777777" w:rsidR="00F57EAA" w:rsidRPr="00E17EF1" w:rsidRDefault="00F57EAA" w:rsidP="00565252"/>
    <w:p w14:paraId="11FD362C" w14:textId="1EFFD86E" w:rsidR="00565252" w:rsidRPr="00E17EF1" w:rsidRDefault="00565252" w:rsidP="00565252">
      <w:pPr>
        <w:pStyle w:val="3"/>
        <w:numPr>
          <w:ilvl w:val="2"/>
          <w:numId w:val="14"/>
        </w:numPr>
      </w:pPr>
      <w:bookmarkStart w:id="45" w:name="_Toc157444131"/>
      <w:r w:rsidRPr="00E17EF1">
        <w:t>Fail-Safe Parts</w:t>
      </w:r>
      <w:bookmarkEnd w:id="45"/>
    </w:p>
    <w:p w14:paraId="46509F78" w14:textId="2CE1996E" w:rsidR="00565252" w:rsidRPr="00E17EF1" w:rsidRDefault="00F83C90" w:rsidP="00C273E4">
      <w:pPr>
        <w:ind w:firstLine="284"/>
      </w:pPr>
      <w:r w:rsidRPr="00956A45">
        <w:rPr>
          <w:rFonts w:eastAsia="ＭＳ ゴシック"/>
          <w:sz w:val="20"/>
          <w:szCs w:val="20"/>
        </w:rPr>
        <w:t>All safety critical bolts are classified as fail-safe parts shown in Table 5.</w:t>
      </w:r>
      <w:r w:rsidR="00093C3B">
        <w:rPr>
          <w:rFonts w:eastAsia="ＭＳ ゴシック"/>
          <w:sz w:val="20"/>
          <w:szCs w:val="20"/>
        </w:rPr>
        <w:t>5</w:t>
      </w:r>
      <w:r w:rsidRPr="00956A45">
        <w:rPr>
          <w:rFonts w:eastAsia="ＭＳ ゴシック"/>
          <w:sz w:val="20"/>
          <w:szCs w:val="20"/>
        </w:rPr>
        <w:t>.3-6 to Table 5.</w:t>
      </w:r>
      <w:r w:rsidR="00093C3B">
        <w:rPr>
          <w:rFonts w:eastAsia="ＭＳ ゴシック"/>
          <w:sz w:val="20"/>
          <w:szCs w:val="20"/>
        </w:rPr>
        <w:t>5</w:t>
      </w:r>
      <w:r w:rsidRPr="00956A45">
        <w:rPr>
          <w:rFonts w:eastAsia="ＭＳ ゴシック"/>
          <w:sz w:val="20"/>
          <w:szCs w:val="20"/>
        </w:rPr>
        <w:t>.3-8, and they are locked by using appropriate liquid –locking compound.</w:t>
      </w:r>
      <w:r w:rsidRPr="00956A45">
        <w:t xml:space="preserve"> </w:t>
      </w:r>
      <w:r w:rsidR="00565252" w:rsidRPr="00E17EF1">
        <w:t>After the vibration test, the torque marks of fasteners other than those that do not correspond to the main load path will be inspected visually.</w:t>
      </w:r>
    </w:p>
    <w:p w14:paraId="1E028913" w14:textId="616F6AEB" w:rsidR="00565252" w:rsidRPr="00E17EF1" w:rsidRDefault="00565252" w:rsidP="00C273E4">
      <w:pPr>
        <w:ind w:firstLine="284"/>
      </w:pPr>
      <w:r w:rsidRPr="00E17EF1">
        <w:t>The four outermost antennas (VHF antennas) are each fixed with two independent wires. For the wire to be used, will perform a strength test to confirm the strength, and we will use the wires that are fully stretched (the results will be included in the wire strength test report). The assembly procedure manages the wiring. As wire control to confirm no break or loosen, a vibration test at flight level will be performed (the results are included in the vibration test report).</w:t>
      </w:r>
    </w:p>
    <w:p w14:paraId="4F0CED31" w14:textId="77777777" w:rsidR="00F57EAA" w:rsidRPr="00E17EF1" w:rsidRDefault="00F57EAA" w:rsidP="00565252"/>
    <w:p w14:paraId="5C6C4428" w14:textId="0F0D0320" w:rsidR="00565252" w:rsidRPr="00E17EF1" w:rsidRDefault="00565252" w:rsidP="00565252">
      <w:pPr>
        <w:pStyle w:val="3"/>
        <w:numPr>
          <w:ilvl w:val="2"/>
          <w:numId w:val="14"/>
        </w:numPr>
      </w:pPr>
      <w:bookmarkStart w:id="46" w:name="_Toc157444132"/>
      <w:r w:rsidRPr="00E17EF1">
        <w:t>Low-Risk Fracture Parts</w:t>
      </w:r>
      <w:bookmarkEnd w:id="46"/>
    </w:p>
    <w:p w14:paraId="070943DD" w14:textId="6191F0BC" w:rsidR="00213590" w:rsidRDefault="00565252" w:rsidP="00C273E4">
      <w:pPr>
        <w:ind w:firstLineChars="150" w:firstLine="315"/>
      </w:pPr>
      <w:r w:rsidRPr="00E17EF1">
        <w:t xml:space="preserve">Low risk fracture parts are listed in Tables </w:t>
      </w:r>
      <w:r w:rsidR="0010700E">
        <w:t>5.5.2-1</w:t>
      </w:r>
      <w:r w:rsidR="00093C3B">
        <w:t xml:space="preserve"> to</w:t>
      </w:r>
      <w:r w:rsidR="0010700E">
        <w:t xml:space="preserve"> 5.5.2-3</w:t>
      </w:r>
      <w:r w:rsidR="0010700E" w:rsidRPr="009909BE">
        <w:t xml:space="preserve">. </w:t>
      </w:r>
      <w:r w:rsidR="00C85EFF" w:rsidRPr="009909BE">
        <w:rPr>
          <w:rFonts w:eastAsia="Times New Roman"/>
        </w:rPr>
        <w:t>The maximum value of Smax/</w:t>
      </w:r>
      <w:proofErr w:type="spellStart"/>
      <w:r w:rsidR="00C85EFF" w:rsidRPr="009909BE">
        <w:rPr>
          <w:rFonts w:eastAsia="Times New Roman"/>
        </w:rPr>
        <w:t>Ftu</w:t>
      </w:r>
      <w:proofErr w:type="spellEnd"/>
      <w:r w:rsidR="00C85EFF" w:rsidRPr="009909BE">
        <w:rPr>
          <w:rFonts w:eastAsia="Times New Roman"/>
        </w:rPr>
        <w:t xml:space="preserve"> evaluated for each part in STA 1 to STA 3 is </w:t>
      </w:r>
      <w:r w:rsidR="004F217D">
        <w:rPr>
          <w:rFonts w:eastAsia="Times New Roman"/>
        </w:rPr>
        <w:t>6.0</w:t>
      </w:r>
      <w:r w:rsidR="00C85EFF" w:rsidRPr="009909BE">
        <w:rPr>
          <w:rFonts w:eastAsia="Times New Roman"/>
        </w:rPr>
        <w:t xml:space="preserve">% which is smaller than 30%. </w:t>
      </w:r>
      <w:r w:rsidRPr="009909BE">
        <w:t>All</w:t>
      </w:r>
      <w:r w:rsidRPr="00E17EF1">
        <w:t xml:space="preserve"> low-risk parts will be conducted for visual inspection at least before assembly</w:t>
      </w:r>
      <w:r w:rsidR="001E775D">
        <w:t>.</w:t>
      </w:r>
      <w:r w:rsidRPr="00E17EF1">
        <w:t xml:space="preserve"> </w:t>
      </w:r>
      <w:r w:rsidR="00213590" w:rsidRPr="00A154D9">
        <w:t xml:space="preserve">After vibration test, a modal survey will be conducted to confirm that the natural frequency of the satellite </w:t>
      </w:r>
      <w:r w:rsidR="00213590">
        <w:t xml:space="preserve">after vibration test </w:t>
      </w:r>
      <w:r w:rsidR="00213590" w:rsidRPr="00A154D9">
        <w:t xml:space="preserve">will not </w:t>
      </w:r>
      <w:r w:rsidR="00213590">
        <w:t>prominently be different</w:t>
      </w:r>
      <w:r w:rsidR="00213590" w:rsidRPr="00A154D9">
        <w:t xml:space="preserve"> </w:t>
      </w:r>
      <w:r w:rsidR="00213590">
        <w:t xml:space="preserve">from the frequency </w:t>
      </w:r>
      <w:r w:rsidR="00213590" w:rsidRPr="00A154D9">
        <w:t xml:space="preserve">before the vibration test. After vibration test, low risk parts that can be checked for appearance will be subjected to visual inspection. </w:t>
      </w:r>
      <w:r w:rsidR="00213590" w:rsidRPr="005E1240">
        <w:t>(The results will be included in Vibration test report)</w:t>
      </w:r>
    </w:p>
    <w:p w14:paraId="2E3B8B08" w14:textId="5E6AC79C" w:rsidR="00565252" w:rsidRPr="00E17EF1" w:rsidRDefault="00213590" w:rsidP="00C273E4">
      <w:pPr>
        <w:ind w:firstLine="0"/>
      </w:pPr>
      <w:r>
        <w:t>*Refer: SSP52005F/5.3.1.4.2.1/C</w:t>
      </w:r>
    </w:p>
    <w:p w14:paraId="1FCAEE76" w14:textId="77777777" w:rsidR="00F57EAA" w:rsidRPr="00E17EF1" w:rsidRDefault="00F57EAA" w:rsidP="00565252"/>
    <w:p w14:paraId="67E08E2D" w14:textId="3C9BFED5" w:rsidR="00565252" w:rsidRPr="00E17EF1" w:rsidRDefault="001E4835" w:rsidP="001E4835">
      <w:pPr>
        <w:pStyle w:val="3"/>
        <w:numPr>
          <w:ilvl w:val="2"/>
          <w:numId w:val="14"/>
        </w:numPr>
      </w:pPr>
      <w:bookmarkStart w:id="47" w:name="_Toc157444133"/>
      <w:r w:rsidRPr="00E17EF1">
        <w:t>Sealed Container</w:t>
      </w:r>
      <w:bookmarkEnd w:id="47"/>
    </w:p>
    <w:p w14:paraId="5F587A64" w14:textId="4AAEA918" w:rsidR="001E4835" w:rsidRPr="00E17EF1" w:rsidRDefault="001E4835" w:rsidP="00C273E4">
      <w:pPr>
        <w:ind w:firstLine="284"/>
      </w:pPr>
      <w:r w:rsidRPr="00E17EF1">
        <w:t>There is no sealed container in this satellite.</w:t>
      </w:r>
    </w:p>
    <w:p w14:paraId="5629E68E" w14:textId="77777777" w:rsidR="00F57EAA" w:rsidRPr="00E17EF1" w:rsidRDefault="00F57EAA" w:rsidP="001E4835"/>
    <w:p w14:paraId="2096B35D" w14:textId="5568B148" w:rsidR="001E4835" w:rsidRPr="00E17EF1" w:rsidRDefault="001E4835" w:rsidP="001E4835">
      <w:pPr>
        <w:pStyle w:val="3"/>
        <w:numPr>
          <w:ilvl w:val="2"/>
          <w:numId w:val="14"/>
        </w:numPr>
      </w:pPr>
      <w:bookmarkStart w:id="48" w:name="_Toc157444134"/>
      <w:r w:rsidRPr="00E17EF1">
        <w:t>Fracture Critical Parts</w:t>
      </w:r>
      <w:bookmarkEnd w:id="48"/>
    </w:p>
    <w:p w14:paraId="70EEF6E2" w14:textId="417891CD" w:rsidR="001E4835" w:rsidRDefault="001E4835" w:rsidP="00C273E4">
      <w:pPr>
        <w:ind w:firstLine="284"/>
      </w:pPr>
      <w:r w:rsidRPr="00E17EF1">
        <w:t>Glasses for solar cells</w:t>
      </w:r>
      <w:r w:rsidR="00464296">
        <w:t>,</w:t>
      </w:r>
      <w:r w:rsidRPr="00E17EF1">
        <w:t xml:space="preserve"> outer panels made of </w:t>
      </w:r>
      <w:proofErr w:type="gramStart"/>
      <w:r w:rsidRPr="00E17EF1">
        <w:t>FR4</w:t>
      </w:r>
      <w:proofErr w:type="gramEnd"/>
      <w:r w:rsidR="00464296">
        <w:t xml:space="preserve"> and antenna deployment </w:t>
      </w:r>
      <w:r w:rsidR="007B5270">
        <w:t>mechanisms made of Teflon</w:t>
      </w:r>
      <w:r w:rsidRPr="00E17EF1">
        <w:t xml:space="preserve"> are classified as fracture-critical parts. As fracture control of these glass parts and non-metal parts, a vibration test at flight level will be performed</w:t>
      </w:r>
      <w:r w:rsidR="002A3206">
        <w:t>.</w:t>
      </w:r>
      <w:r w:rsidR="002A3206" w:rsidRPr="002A3206">
        <w:t xml:space="preserve"> </w:t>
      </w:r>
      <w:r w:rsidR="002A3206">
        <w:t>After the vibration test, detailed visual inspection will adequately be implemented to these parts</w:t>
      </w:r>
      <w:r w:rsidRPr="00E17EF1">
        <w:t xml:space="preserve"> (the results are included in the vibration test report).</w:t>
      </w:r>
    </w:p>
    <w:p w14:paraId="7E2FB9A7" w14:textId="77777777" w:rsidR="00FB309A" w:rsidRPr="00E17EF1" w:rsidRDefault="00FB309A" w:rsidP="001E4835"/>
    <w:p w14:paraId="592A357E" w14:textId="685119A6" w:rsidR="001E4835" w:rsidRPr="00E17EF1" w:rsidRDefault="0010700E" w:rsidP="001E4835">
      <w:pPr>
        <w:pStyle w:val="3"/>
        <w:numPr>
          <w:ilvl w:val="2"/>
          <w:numId w:val="14"/>
        </w:numPr>
      </w:pPr>
      <w:bookmarkStart w:id="49" w:name="_Toc157444135"/>
      <w:r w:rsidRPr="00E17EF1">
        <w:lastRenderedPageBreak/>
        <w:t>Pressurized</w:t>
      </w:r>
      <w:r w:rsidR="001E4835" w:rsidRPr="00E17EF1">
        <w:t xml:space="preserve"> System</w:t>
      </w:r>
      <w:bookmarkEnd w:id="49"/>
    </w:p>
    <w:p w14:paraId="1E9742C1" w14:textId="77777777" w:rsidR="001E4835" w:rsidRPr="00E17EF1" w:rsidRDefault="001E4835" w:rsidP="00C273E4">
      <w:pPr>
        <w:ind w:firstLine="284"/>
      </w:pPr>
      <w:r w:rsidRPr="00E17EF1">
        <w:t>There is no pressure system in this satellite.</w:t>
      </w:r>
    </w:p>
    <w:p w14:paraId="3A4FF56A" w14:textId="77777777" w:rsidR="00F57EAA" w:rsidRPr="00E17EF1" w:rsidRDefault="00F57EAA" w:rsidP="001E4835"/>
    <w:p w14:paraId="38A666A8" w14:textId="40DCAFFC" w:rsidR="001E4835" w:rsidRPr="00E17EF1" w:rsidRDefault="0010700E" w:rsidP="001E4835">
      <w:pPr>
        <w:pStyle w:val="3"/>
        <w:numPr>
          <w:ilvl w:val="2"/>
          <w:numId w:val="14"/>
        </w:numPr>
      </w:pPr>
      <w:bookmarkStart w:id="50" w:name="_Toc157444136"/>
      <w:r w:rsidRPr="00E17EF1">
        <w:t>Pressurized</w:t>
      </w:r>
      <w:r w:rsidR="001E4835" w:rsidRPr="00E17EF1">
        <w:t xml:space="preserve"> vessel</w:t>
      </w:r>
      <w:bookmarkEnd w:id="50"/>
    </w:p>
    <w:p w14:paraId="30FA0940" w14:textId="23C88E59" w:rsidR="001E4835" w:rsidRPr="00E17EF1" w:rsidRDefault="001E4835" w:rsidP="00C273E4">
      <w:pPr>
        <w:ind w:firstLine="284"/>
      </w:pPr>
      <w:r w:rsidRPr="00E17EF1">
        <w:t>There is no pressure vessel in this satellite.</w:t>
      </w:r>
    </w:p>
    <w:p w14:paraId="50801A84" w14:textId="77777777" w:rsidR="00F57EAA" w:rsidRPr="00E17EF1" w:rsidRDefault="00F57EAA" w:rsidP="001E4835"/>
    <w:p w14:paraId="7ACBD21D" w14:textId="54C49758" w:rsidR="001E4835" w:rsidRPr="00E17EF1" w:rsidRDefault="001E4835" w:rsidP="001E4835">
      <w:pPr>
        <w:pStyle w:val="3"/>
        <w:numPr>
          <w:ilvl w:val="2"/>
          <w:numId w:val="14"/>
        </w:numPr>
      </w:pPr>
      <w:bookmarkStart w:id="51" w:name="_Toc157444137"/>
      <w:r w:rsidRPr="00E17EF1">
        <w:t>High Energy Rotating Machinery</w:t>
      </w:r>
      <w:bookmarkEnd w:id="51"/>
    </w:p>
    <w:p w14:paraId="5BC0EC00" w14:textId="77777777" w:rsidR="001E4835" w:rsidRPr="00E17EF1" w:rsidRDefault="001E4835" w:rsidP="00C273E4">
      <w:pPr>
        <w:ind w:firstLine="284"/>
      </w:pPr>
      <w:r w:rsidRPr="00E17EF1">
        <w:t>There is no rotating machinery in this satellite.</w:t>
      </w:r>
    </w:p>
    <w:p w14:paraId="7E66E53F" w14:textId="77777777" w:rsidR="00F57EAA" w:rsidRPr="00E17EF1" w:rsidRDefault="00F57EAA" w:rsidP="001E4835"/>
    <w:p w14:paraId="6B08BED0" w14:textId="07B01E2A" w:rsidR="001E4835" w:rsidRPr="00E17EF1" w:rsidRDefault="001E4835" w:rsidP="001E4835">
      <w:pPr>
        <w:pStyle w:val="2"/>
        <w:numPr>
          <w:ilvl w:val="1"/>
          <w:numId w:val="14"/>
        </w:numPr>
      </w:pPr>
      <w:bookmarkStart w:id="52" w:name="_Toc157444138"/>
      <w:r w:rsidRPr="00E17EF1">
        <w:t>Inspection for Safety Critical Structures</w:t>
      </w:r>
      <w:bookmarkEnd w:id="52"/>
    </w:p>
    <w:p w14:paraId="3F1C91B8" w14:textId="07F234FB" w:rsidR="001E4835" w:rsidRPr="00E17EF1" w:rsidRDefault="001E4835" w:rsidP="00C273E4">
      <w:pPr>
        <w:ind w:firstLine="284"/>
      </w:pPr>
      <w:r w:rsidRPr="00E17EF1">
        <w:t xml:space="preserve">It will be confirmed that there is no non-conformance in the </w:t>
      </w:r>
      <w:r w:rsidR="00291247" w:rsidRPr="00E17EF1">
        <w:t>safety-critical</w:t>
      </w:r>
      <w:r w:rsidRPr="00E17EF1">
        <w:t xml:space="preserve"> structures </w:t>
      </w:r>
      <w:proofErr w:type="gramStart"/>
      <w:r w:rsidRPr="00E17EF1">
        <w:t>as a result of</w:t>
      </w:r>
      <w:proofErr w:type="gramEnd"/>
      <w:r w:rsidRPr="00E17EF1">
        <w:t xml:space="preserve"> the inspection from the part acceptance phase through the assembly phase in accordance with JMX-2011303E.</w:t>
      </w:r>
    </w:p>
    <w:p w14:paraId="586AB795" w14:textId="77777777" w:rsidR="00F57EAA" w:rsidRPr="00E17EF1" w:rsidRDefault="00F57EAA" w:rsidP="001E4835"/>
    <w:p w14:paraId="6DD18A6F" w14:textId="002351AE" w:rsidR="001E4835" w:rsidRPr="00E17EF1" w:rsidRDefault="001E4835" w:rsidP="001E4835">
      <w:pPr>
        <w:pStyle w:val="2"/>
        <w:numPr>
          <w:ilvl w:val="1"/>
          <w:numId w:val="14"/>
        </w:numPr>
      </w:pPr>
      <w:bookmarkStart w:id="53" w:name="_Toc157444139"/>
      <w:r w:rsidRPr="00E17EF1">
        <w:t>Inspection After Test</w:t>
      </w:r>
      <w:bookmarkEnd w:id="53"/>
    </w:p>
    <w:p w14:paraId="4DA18862" w14:textId="48F9E381" w:rsidR="00320A03" w:rsidRPr="00E17EF1" w:rsidRDefault="001E4835" w:rsidP="00C273E4">
      <w:pPr>
        <w:ind w:firstLine="284"/>
      </w:pPr>
      <w:r w:rsidRPr="00E17EF1">
        <w:t xml:space="preserve">After </w:t>
      </w:r>
      <w:r w:rsidR="00291247" w:rsidRPr="00E17EF1">
        <w:t xml:space="preserve">the </w:t>
      </w:r>
      <w:r w:rsidRPr="00E17EF1">
        <w:t xml:space="preserve">vibration test, it will be confirmed that there is no non-conformance in the </w:t>
      </w:r>
      <w:r w:rsidR="00291247" w:rsidRPr="00E17EF1">
        <w:t>safety-critical</w:t>
      </w:r>
      <w:r w:rsidRPr="00E17EF1">
        <w:t xml:space="preserve"> structures </w:t>
      </w:r>
      <w:proofErr w:type="gramStart"/>
      <w:r w:rsidRPr="00E17EF1">
        <w:t>as a result of</w:t>
      </w:r>
      <w:proofErr w:type="gramEnd"/>
      <w:r w:rsidRPr="00E17EF1">
        <w:t xml:space="preserve"> the inspection in accordance with JMX-2011303</w:t>
      </w:r>
      <w:r w:rsidR="00291247" w:rsidRPr="00E17EF1">
        <w:t>E</w:t>
      </w:r>
      <w:r w:rsidR="00320A03" w:rsidRPr="00E17EF1">
        <w:t>.</w:t>
      </w:r>
    </w:p>
    <w:p w14:paraId="6CD12C2B" w14:textId="77777777" w:rsidR="00F57EAA" w:rsidRPr="00E17EF1" w:rsidRDefault="00F57EAA" w:rsidP="00F97638"/>
    <w:p w14:paraId="62799BEE" w14:textId="4ED8B80F" w:rsidR="00320A03" w:rsidRPr="00E17EF1" w:rsidRDefault="00320A03" w:rsidP="00320A03">
      <w:pPr>
        <w:pStyle w:val="1"/>
        <w:numPr>
          <w:ilvl w:val="0"/>
          <w:numId w:val="14"/>
        </w:numPr>
      </w:pPr>
      <w:bookmarkStart w:id="54" w:name="_Toc157444140"/>
      <w:r w:rsidRPr="00E17EF1">
        <w:t>Discrepancy or Anomaly Reports</w:t>
      </w:r>
      <w:bookmarkEnd w:id="54"/>
    </w:p>
    <w:bookmarkEnd w:id="41"/>
    <w:p w14:paraId="5FA19B52" w14:textId="54C82730" w:rsidR="00567C6C" w:rsidRPr="00E17EF1" w:rsidRDefault="00567C6C" w:rsidP="00C273E4">
      <w:pPr>
        <w:ind w:firstLine="284"/>
      </w:pPr>
      <w:r w:rsidRPr="00E17EF1">
        <w:t>No discrepancy or anomaly was identified.</w:t>
      </w:r>
    </w:p>
    <w:p w14:paraId="058EEB45" w14:textId="77777777" w:rsidR="00F57EAA" w:rsidRPr="00E17EF1" w:rsidRDefault="00F57EAA" w:rsidP="00320A03"/>
    <w:p w14:paraId="55D0879B" w14:textId="77777777" w:rsidR="00567C6C" w:rsidRPr="00E17EF1" w:rsidRDefault="00567C6C" w:rsidP="00CE0ABB">
      <w:pPr>
        <w:pStyle w:val="1"/>
        <w:numPr>
          <w:ilvl w:val="0"/>
          <w:numId w:val="14"/>
        </w:numPr>
        <w:spacing w:line="276" w:lineRule="auto"/>
        <w:rPr>
          <w:rFonts w:eastAsia="Times New Roman"/>
          <w:b w:val="0"/>
        </w:rPr>
      </w:pPr>
      <w:bookmarkStart w:id="55" w:name="_heading=h.3tbugp1" w:colFirst="0" w:colLast="0"/>
      <w:bookmarkStart w:id="56" w:name="_Toc157444141"/>
      <w:bookmarkEnd w:id="55"/>
      <w:r w:rsidRPr="00E17EF1">
        <w:rPr>
          <w:rFonts w:eastAsia="Times New Roman"/>
        </w:rPr>
        <w:t>Material Usage Agreements for Stress Corrosion Cracking Material</w:t>
      </w:r>
      <w:bookmarkEnd w:id="56"/>
    </w:p>
    <w:p w14:paraId="63423BAB" w14:textId="398091D3" w:rsidR="00567C6C" w:rsidRPr="00E17EF1" w:rsidRDefault="00567C6C" w:rsidP="00C273E4">
      <w:pPr>
        <w:ind w:firstLine="284"/>
      </w:pPr>
      <w:r w:rsidRPr="00E17EF1">
        <w:t xml:space="preserve">There is no MUA for </w:t>
      </w:r>
      <w:r w:rsidR="005D31C8">
        <w:t>DRAGONFLY</w:t>
      </w:r>
      <w:r w:rsidR="00BD1208" w:rsidRPr="00E17EF1">
        <w:t>.</w:t>
      </w:r>
    </w:p>
    <w:p w14:paraId="116485AF" w14:textId="77777777" w:rsidR="00F57EAA" w:rsidRPr="00E17EF1" w:rsidRDefault="00F57EAA" w:rsidP="00320A03"/>
    <w:p w14:paraId="7EF7F984" w14:textId="77777777" w:rsidR="00567C6C" w:rsidRPr="00E17EF1" w:rsidRDefault="00567C6C" w:rsidP="00CE0ABB">
      <w:pPr>
        <w:pStyle w:val="1"/>
        <w:numPr>
          <w:ilvl w:val="0"/>
          <w:numId w:val="14"/>
        </w:numPr>
        <w:spacing w:line="276" w:lineRule="auto"/>
        <w:rPr>
          <w:rFonts w:eastAsia="Times New Roman"/>
          <w:b w:val="0"/>
        </w:rPr>
      </w:pPr>
      <w:bookmarkStart w:id="57" w:name="_heading=h.28h4qwu" w:colFirst="0" w:colLast="0"/>
      <w:bookmarkStart w:id="58" w:name="_Toc157444142"/>
      <w:bookmarkEnd w:id="57"/>
      <w:r w:rsidRPr="00E17EF1">
        <w:rPr>
          <w:rFonts w:eastAsia="Times New Roman"/>
        </w:rPr>
        <w:t>Conclusions</w:t>
      </w:r>
      <w:bookmarkEnd w:id="58"/>
    </w:p>
    <w:p w14:paraId="0A5DBF4F" w14:textId="537AF6E4" w:rsidR="00876866" w:rsidRDefault="00567C6C" w:rsidP="00025CD9">
      <w:pPr>
        <w:ind w:firstLine="284"/>
      </w:pPr>
      <w:r w:rsidRPr="00E17EF1">
        <w:t xml:space="preserve">The structural analysis of </w:t>
      </w:r>
      <w:r w:rsidR="005D31C8">
        <w:t>DRAGONFLY</w:t>
      </w:r>
      <w:r w:rsidRPr="00E17EF1">
        <w:t xml:space="preserve"> is completed.</w:t>
      </w:r>
      <w:r w:rsidR="00320A03" w:rsidRPr="00E17EF1">
        <w:t xml:space="preserve"> </w:t>
      </w:r>
    </w:p>
    <w:p w14:paraId="1D49BB2F" w14:textId="5651C562" w:rsidR="00567C6C" w:rsidRPr="00E17EF1" w:rsidRDefault="00567C6C" w:rsidP="00C273E4">
      <w:pPr>
        <w:ind w:firstLine="284"/>
      </w:pPr>
      <w:r w:rsidRPr="00E17EF1">
        <w:t xml:space="preserve">All parts </w:t>
      </w:r>
      <w:r w:rsidR="00BD1208" w:rsidRPr="00E17EF1">
        <w:t>meet</w:t>
      </w:r>
      <w:r w:rsidRPr="00E17EF1">
        <w:t xml:space="preserve"> the fracture control requirements to ensure no failures occur throughout the life of the </w:t>
      </w:r>
      <w:r w:rsidR="005D31C8">
        <w:t>DRAGONFLY</w:t>
      </w:r>
      <w:r w:rsidRPr="00E17EF1">
        <w:t xml:space="preserve"> due to fracture.</w:t>
      </w:r>
    </w:p>
    <w:p w14:paraId="46BD0A22" w14:textId="0BDD3600" w:rsidR="00567C6C" w:rsidRPr="00876866" w:rsidRDefault="00567C6C" w:rsidP="00CE0ABB">
      <w:pPr>
        <w:widowControl/>
        <w:spacing w:line="276" w:lineRule="auto"/>
        <w:jc w:val="center"/>
        <w:rPr>
          <w:rFonts w:eastAsia="ＭＳ Ｐゴシック"/>
          <w:b/>
          <w:u w:val="single"/>
        </w:rPr>
        <w:sectPr w:rsidR="00567C6C" w:rsidRPr="00876866" w:rsidSect="00137617">
          <w:footerReference w:type="default" r:id="rId51"/>
          <w:pgSz w:w="11906" w:h="16838"/>
          <w:pgMar w:top="1440" w:right="1440" w:bottom="1440" w:left="1440" w:header="851" w:footer="992" w:gutter="0"/>
          <w:cols w:space="425"/>
          <w:docGrid w:type="lines" w:linePitch="360"/>
        </w:sectPr>
      </w:pPr>
    </w:p>
    <w:p w14:paraId="537D5FF3" w14:textId="761DE2A2" w:rsidR="0090732C" w:rsidRPr="00E17EF1" w:rsidRDefault="0090732C" w:rsidP="00320A03">
      <w:pPr>
        <w:ind w:firstLine="0"/>
        <w:jc w:val="center"/>
        <w:rPr>
          <w:b/>
          <w:bCs/>
          <w:u w:val="single"/>
        </w:rPr>
      </w:pPr>
      <w:r w:rsidRPr="00E17EF1">
        <w:rPr>
          <w:b/>
          <w:bCs/>
          <w:u w:val="single"/>
        </w:rPr>
        <w:lastRenderedPageBreak/>
        <w:t xml:space="preserve">Table </w:t>
      </w:r>
      <w:r w:rsidR="00F57EAA" w:rsidRPr="00E17EF1">
        <w:rPr>
          <w:b/>
          <w:bCs/>
          <w:u w:val="single"/>
        </w:rPr>
        <w:t>6</w:t>
      </w:r>
      <w:r w:rsidR="00512FBD" w:rsidRPr="00E17EF1">
        <w:rPr>
          <w:b/>
          <w:bCs/>
          <w:u w:val="single"/>
        </w:rPr>
        <w:t>.</w:t>
      </w:r>
      <w:r w:rsidRPr="00E17EF1">
        <w:rPr>
          <w:b/>
          <w:bCs/>
          <w:u w:val="single"/>
        </w:rPr>
        <w:t>1-1: Potentially Fracture Critical Parts Identification</w:t>
      </w:r>
      <w:r w:rsidR="00FB309A">
        <w:rPr>
          <w:b/>
          <w:bCs/>
          <w:u w:val="single"/>
        </w:rPr>
        <w:t xml:space="preserve"> </w:t>
      </w:r>
      <w:r w:rsidRPr="00E17EF1">
        <w:rPr>
          <w:b/>
          <w:bCs/>
          <w:u w:val="single"/>
        </w:rPr>
        <w:t>List</w:t>
      </w:r>
    </w:p>
    <w:tbl>
      <w:tblPr>
        <w:tblW w:w="5226"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597"/>
        <w:gridCol w:w="1247"/>
        <w:gridCol w:w="1276"/>
        <w:gridCol w:w="1134"/>
        <w:gridCol w:w="992"/>
        <w:gridCol w:w="992"/>
        <w:gridCol w:w="804"/>
        <w:gridCol w:w="854"/>
        <w:gridCol w:w="610"/>
        <w:gridCol w:w="992"/>
        <w:gridCol w:w="850"/>
        <w:gridCol w:w="992"/>
        <w:gridCol w:w="3991"/>
      </w:tblGrid>
      <w:tr w:rsidR="000F5EF9" w:rsidRPr="000F5EF9" w14:paraId="37EC19B1" w14:textId="77777777" w:rsidTr="00C273E4">
        <w:trPr>
          <w:trHeight w:val="284"/>
          <w:tblHeader/>
        </w:trPr>
        <w:tc>
          <w:tcPr>
            <w:tcW w:w="597" w:type="dxa"/>
            <w:shd w:val="clear" w:color="auto" w:fill="auto"/>
            <w:noWrap/>
            <w:vAlign w:val="center"/>
            <w:hideMark/>
          </w:tcPr>
          <w:p w14:paraId="0BD6DD00" w14:textId="77777777" w:rsidR="00E34077" w:rsidRPr="00C273E4" w:rsidRDefault="00E34077" w:rsidP="00320A03">
            <w:pPr>
              <w:pStyle w:val="Table"/>
              <w:jc w:val="center"/>
              <w:rPr>
                <w:sz w:val="18"/>
                <w:szCs w:val="18"/>
              </w:rPr>
            </w:pPr>
            <w:r w:rsidRPr="00C273E4">
              <w:rPr>
                <w:sz w:val="18"/>
                <w:szCs w:val="18"/>
              </w:rPr>
              <w:t>No</w:t>
            </w:r>
          </w:p>
        </w:tc>
        <w:tc>
          <w:tcPr>
            <w:tcW w:w="1247" w:type="dxa"/>
            <w:shd w:val="clear" w:color="auto" w:fill="auto"/>
            <w:noWrap/>
            <w:vAlign w:val="center"/>
            <w:hideMark/>
          </w:tcPr>
          <w:p w14:paraId="4CE8F5CF" w14:textId="77777777" w:rsidR="00E34077" w:rsidRPr="00C273E4" w:rsidRDefault="00E34077" w:rsidP="00320A03">
            <w:pPr>
              <w:pStyle w:val="Table"/>
              <w:jc w:val="center"/>
              <w:rPr>
                <w:sz w:val="18"/>
                <w:szCs w:val="18"/>
              </w:rPr>
            </w:pPr>
            <w:r w:rsidRPr="00C273E4">
              <w:rPr>
                <w:sz w:val="18"/>
                <w:szCs w:val="18"/>
              </w:rPr>
              <w:t>Part Name</w:t>
            </w:r>
          </w:p>
        </w:tc>
        <w:tc>
          <w:tcPr>
            <w:tcW w:w="1276" w:type="dxa"/>
            <w:shd w:val="clear" w:color="auto" w:fill="auto"/>
            <w:noWrap/>
            <w:vAlign w:val="center"/>
            <w:hideMark/>
          </w:tcPr>
          <w:p w14:paraId="202AD181" w14:textId="77777777" w:rsidR="00E34077" w:rsidRPr="00C273E4" w:rsidRDefault="00E34077" w:rsidP="00320A03">
            <w:pPr>
              <w:pStyle w:val="Table"/>
              <w:jc w:val="center"/>
              <w:rPr>
                <w:sz w:val="18"/>
                <w:szCs w:val="18"/>
              </w:rPr>
            </w:pPr>
            <w:r w:rsidRPr="00C273E4">
              <w:rPr>
                <w:sz w:val="18"/>
                <w:szCs w:val="18"/>
              </w:rPr>
              <w:t>Part No.</w:t>
            </w:r>
          </w:p>
        </w:tc>
        <w:tc>
          <w:tcPr>
            <w:tcW w:w="1134" w:type="dxa"/>
            <w:shd w:val="clear" w:color="auto" w:fill="auto"/>
            <w:noWrap/>
            <w:vAlign w:val="center"/>
            <w:hideMark/>
          </w:tcPr>
          <w:p w14:paraId="25B40A65" w14:textId="77777777" w:rsidR="00E34077" w:rsidRPr="00C273E4" w:rsidRDefault="00E34077" w:rsidP="00320A03">
            <w:pPr>
              <w:pStyle w:val="Table"/>
              <w:jc w:val="center"/>
              <w:rPr>
                <w:sz w:val="18"/>
                <w:szCs w:val="18"/>
              </w:rPr>
            </w:pPr>
            <w:r w:rsidRPr="00C273E4">
              <w:rPr>
                <w:sz w:val="18"/>
                <w:szCs w:val="18"/>
              </w:rPr>
              <w:t>Material</w:t>
            </w:r>
          </w:p>
        </w:tc>
        <w:tc>
          <w:tcPr>
            <w:tcW w:w="992" w:type="dxa"/>
            <w:shd w:val="clear" w:color="auto" w:fill="auto"/>
            <w:noWrap/>
            <w:vAlign w:val="center"/>
            <w:hideMark/>
          </w:tcPr>
          <w:p w14:paraId="06FF97F1" w14:textId="77777777" w:rsidR="00E34077" w:rsidRPr="00C273E4" w:rsidRDefault="00E34077" w:rsidP="00320A03">
            <w:pPr>
              <w:pStyle w:val="Table"/>
              <w:jc w:val="center"/>
              <w:rPr>
                <w:sz w:val="18"/>
                <w:szCs w:val="18"/>
              </w:rPr>
            </w:pPr>
            <w:r w:rsidRPr="00C273E4">
              <w:rPr>
                <w:sz w:val="18"/>
                <w:szCs w:val="18"/>
              </w:rPr>
              <w:t>Function</w:t>
            </w:r>
          </w:p>
        </w:tc>
        <w:tc>
          <w:tcPr>
            <w:tcW w:w="992" w:type="dxa"/>
            <w:shd w:val="clear" w:color="auto" w:fill="auto"/>
            <w:vAlign w:val="center"/>
            <w:hideMark/>
          </w:tcPr>
          <w:p w14:paraId="1674A476" w14:textId="77777777" w:rsidR="00E34077" w:rsidRPr="00C273E4" w:rsidRDefault="00E34077" w:rsidP="00320A03">
            <w:pPr>
              <w:pStyle w:val="Table"/>
              <w:jc w:val="center"/>
              <w:rPr>
                <w:sz w:val="18"/>
                <w:szCs w:val="18"/>
              </w:rPr>
            </w:pPr>
            <w:r w:rsidRPr="00C273E4">
              <w:rPr>
                <w:sz w:val="18"/>
                <w:szCs w:val="18"/>
              </w:rPr>
              <w:t>Failure Mode</w:t>
            </w:r>
          </w:p>
        </w:tc>
        <w:tc>
          <w:tcPr>
            <w:tcW w:w="804" w:type="dxa"/>
            <w:vAlign w:val="center"/>
          </w:tcPr>
          <w:p w14:paraId="13D60748" w14:textId="77777777" w:rsidR="00E34077" w:rsidRPr="00C273E4" w:rsidRDefault="00E34077" w:rsidP="000F5EF9">
            <w:pPr>
              <w:pStyle w:val="Table"/>
              <w:jc w:val="center"/>
              <w:rPr>
                <w:sz w:val="18"/>
                <w:szCs w:val="18"/>
              </w:rPr>
            </w:pPr>
            <w:r w:rsidRPr="00C273E4">
              <w:rPr>
                <w:sz w:val="18"/>
                <w:szCs w:val="18"/>
              </w:rPr>
              <w:t>Effect of Failure*1</w:t>
            </w:r>
          </w:p>
        </w:tc>
        <w:tc>
          <w:tcPr>
            <w:tcW w:w="854" w:type="dxa"/>
            <w:shd w:val="clear" w:color="auto" w:fill="auto"/>
            <w:vAlign w:val="center"/>
            <w:hideMark/>
          </w:tcPr>
          <w:p w14:paraId="14E2026A" w14:textId="6D3B30C0" w:rsidR="00E34077" w:rsidRPr="00C273E4" w:rsidRDefault="00E34077" w:rsidP="000F5EF9">
            <w:pPr>
              <w:pStyle w:val="Table"/>
              <w:jc w:val="center"/>
              <w:rPr>
                <w:sz w:val="18"/>
                <w:szCs w:val="18"/>
              </w:rPr>
            </w:pPr>
            <w:r w:rsidRPr="00C273E4">
              <w:rPr>
                <w:sz w:val="18"/>
                <w:szCs w:val="18"/>
              </w:rPr>
              <w:t>Contained part</w:t>
            </w:r>
          </w:p>
        </w:tc>
        <w:tc>
          <w:tcPr>
            <w:tcW w:w="610" w:type="dxa"/>
            <w:shd w:val="clear" w:color="auto" w:fill="auto"/>
            <w:vAlign w:val="center"/>
            <w:hideMark/>
          </w:tcPr>
          <w:p w14:paraId="3D836B42" w14:textId="33374A83" w:rsidR="00E34077" w:rsidRPr="00C273E4" w:rsidRDefault="00E34077" w:rsidP="000F5EF9">
            <w:pPr>
              <w:pStyle w:val="Table"/>
              <w:jc w:val="center"/>
              <w:rPr>
                <w:sz w:val="18"/>
                <w:szCs w:val="18"/>
              </w:rPr>
            </w:pPr>
            <w:r w:rsidRPr="00C273E4">
              <w:rPr>
                <w:sz w:val="18"/>
                <w:szCs w:val="18"/>
              </w:rPr>
              <w:t>Fail Safe Part</w:t>
            </w:r>
          </w:p>
        </w:tc>
        <w:tc>
          <w:tcPr>
            <w:tcW w:w="992" w:type="dxa"/>
            <w:shd w:val="clear" w:color="auto" w:fill="auto"/>
            <w:vAlign w:val="center"/>
            <w:hideMark/>
          </w:tcPr>
          <w:p w14:paraId="75B69924" w14:textId="6DE7CCC7" w:rsidR="00E34077" w:rsidRPr="00C273E4" w:rsidRDefault="00E34077" w:rsidP="000F5EF9">
            <w:pPr>
              <w:pStyle w:val="Table"/>
              <w:jc w:val="center"/>
              <w:rPr>
                <w:sz w:val="18"/>
                <w:szCs w:val="18"/>
              </w:rPr>
            </w:pPr>
            <w:r w:rsidRPr="00C273E4">
              <w:rPr>
                <w:sz w:val="18"/>
                <w:szCs w:val="18"/>
              </w:rPr>
              <w:t>Low Risk Fracture Part</w:t>
            </w:r>
          </w:p>
        </w:tc>
        <w:tc>
          <w:tcPr>
            <w:tcW w:w="850" w:type="dxa"/>
            <w:shd w:val="clear" w:color="auto" w:fill="auto"/>
            <w:vAlign w:val="center"/>
            <w:hideMark/>
          </w:tcPr>
          <w:p w14:paraId="791DF5EE" w14:textId="77777777" w:rsidR="00E34077" w:rsidRPr="00C273E4" w:rsidRDefault="00E34077" w:rsidP="000F5EF9">
            <w:pPr>
              <w:pStyle w:val="Table"/>
              <w:jc w:val="center"/>
              <w:rPr>
                <w:sz w:val="18"/>
                <w:szCs w:val="18"/>
              </w:rPr>
            </w:pPr>
            <w:r w:rsidRPr="00C273E4">
              <w:rPr>
                <w:sz w:val="18"/>
                <w:szCs w:val="18"/>
              </w:rPr>
              <w:t>Fracture Critical part</w:t>
            </w:r>
          </w:p>
        </w:tc>
        <w:tc>
          <w:tcPr>
            <w:tcW w:w="992" w:type="dxa"/>
            <w:vAlign w:val="center"/>
          </w:tcPr>
          <w:p w14:paraId="381E62C7" w14:textId="44AE4A2B" w:rsidR="00E34077" w:rsidRPr="00C273E4" w:rsidRDefault="00E34077" w:rsidP="000F5EF9">
            <w:pPr>
              <w:pStyle w:val="Table"/>
              <w:jc w:val="center"/>
              <w:rPr>
                <w:sz w:val="18"/>
                <w:szCs w:val="18"/>
              </w:rPr>
            </w:pPr>
            <w:r w:rsidRPr="00C273E4">
              <w:rPr>
                <w:sz w:val="18"/>
                <w:szCs w:val="18"/>
              </w:rPr>
              <w:t>Exempt from Fracture Critical</w:t>
            </w:r>
          </w:p>
        </w:tc>
        <w:tc>
          <w:tcPr>
            <w:tcW w:w="3991" w:type="dxa"/>
            <w:shd w:val="clear" w:color="auto" w:fill="auto"/>
            <w:noWrap/>
            <w:vAlign w:val="center"/>
            <w:hideMark/>
          </w:tcPr>
          <w:p w14:paraId="0D70B568" w14:textId="5B3C6C94" w:rsidR="00E34077" w:rsidRPr="00C273E4" w:rsidRDefault="00E34077" w:rsidP="00320A03">
            <w:pPr>
              <w:pStyle w:val="Table"/>
              <w:jc w:val="center"/>
              <w:rPr>
                <w:sz w:val="18"/>
                <w:szCs w:val="18"/>
              </w:rPr>
            </w:pPr>
            <w:r w:rsidRPr="00C273E4">
              <w:rPr>
                <w:sz w:val="18"/>
                <w:szCs w:val="18"/>
              </w:rPr>
              <w:t>Remarks</w:t>
            </w:r>
          </w:p>
        </w:tc>
      </w:tr>
      <w:tr w:rsidR="000F5EF9" w:rsidRPr="000F5EF9" w14:paraId="6B5FA057" w14:textId="77777777" w:rsidTr="00064FCB">
        <w:trPr>
          <w:trHeight w:val="284"/>
        </w:trPr>
        <w:tc>
          <w:tcPr>
            <w:tcW w:w="597" w:type="dxa"/>
            <w:shd w:val="clear" w:color="auto" w:fill="auto"/>
            <w:noWrap/>
            <w:vAlign w:val="center"/>
            <w:hideMark/>
          </w:tcPr>
          <w:p w14:paraId="77A27D01" w14:textId="7129609C" w:rsidR="00FB0B75" w:rsidRPr="00C273E4" w:rsidRDefault="00FB0B75" w:rsidP="00FB0B75">
            <w:pPr>
              <w:pStyle w:val="Table"/>
              <w:jc w:val="center"/>
              <w:rPr>
                <w:sz w:val="18"/>
                <w:szCs w:val="18"/>
              </w:rPr>
            </w:pPr>
            <w:r w:rsidRPr="00C273E4">
              <w:rPr>
                <w:sz w:val="18"/>
                <w:szCs w:val="18"/>
              </w:rPr>
              <w:t>1</w:t>
            </w:r>
          </w:p>
        </w:tc>
        <w:tc>
          <w:tcPr>
            <w:tcW w:w="1247" w:type="dxa"/>
            <w:shd w:val="clear" w:color="auto" w:fill="auto"/>
            <w:noWrap/>
            <w:vAlign w:val="center"/>
            <w:hideMark/>
          </w:tcPr>
          <w:p w14:paraId="2FA28A2C" w14:textId="640A1739" w:rsidR="00FB0B75" w:rsidRPr="00C273E4" w:rsidRDefault="00FB0B75" w:rsidP="00FB0B75">
            <w:pPr>
              <w:pStyle w:val="Table"/>
              <w:jc w:val="center"/>
              <w:rPr>
                <w:sz w:val="18"/>
                <w:szCs w:val="18"/>
              </w:rPr>
            </w:pPr>
            <w:r w:rsidRPr="00C273E4">
              <w:rPr>
                <w:sz w:val="18"/>
                <w:szCs w:val="18"/>
              </w:rPr>
              <w:t>Frame -Z</w:t>
            </w:r>
          </w:p>
        </w:tc>
        <w:tc>
          <w:tcPr>
            <w:tcW w:w="1276" w:type="dxa"/>
            <w:shd w:val="clear" w:color="auto" w:fill="auto"/>
            <w:noWrap/>
            <w:vAlign w:val="center"/>
            <w:hideMark/>
          </w:tcPr>
          <w:p w14:paraId="099B88BD" w14:textId="484CBC85" w:rsidR="00FB0B75" w:rsidRPr="00C273E4" w:rsidRDefault="00FB0B75" w:rsidP="00FB0B75">
            <w:pPr>
              <w:pStyle w:val="Table"/>
              <w:jc w:val="center"/>
              <w:rPr>
                <w:sz w:val="18"/>
                <w:szCs w:val="18"/>
              </w:rPr>
            </w:pPr>
            <w:r w:rsidRPr="00C273E4">
              <w:rPr>
                <w:sz w:val="18"/>
                <w:szCs w:val="18"/>
              </w:rPr>
              <w:t>Structure-01</w:t>
            </w:r>
          </w:p>
        </w:tc>
        <w:tc>
          <w:tcPr>
            <w:tcW w:w="1134" w:type="dxa"/>
            <w:shd w:val="clear" w:color="auto" w:fill="auto"/>
            <w:noWrap/>
            <w:vAlign w:val="center"/>
          </w:tcPr>
          <w:p w14:paraId="2ED96A77" w14:textId="03DC4704"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65D62CB9"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5A8313D5" w14:textId="77777777" w:rsidR="00FB0B75" w:rsidRPr="00C273E4" w:rsidRDefault="00FB0B75" w:rsidP="00FB0B75">
            <w:pPr>
              <w:pStyle w:val="Table"/>
              <w:jc w:val="center"/>
              <w:rPr>
                <w:sz w:val="18"/>
                <w:szCs w:val="18"/>
              </w:rPr>
            </w:pPr>
            <w:r w:rsidRPr="00C273E4">
              <w:rPr>
                <w:sz w:val="18"/>
                <w:szCs w:val="18"/>
              </w:rPr>
              <w:t>tensile</w:t>
            </w:r>
          </w:p>
          <w:p w14:paraId="647E98B6" w14:textId="719CBF9F"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67B56059"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343E1531"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4CBFD0FE"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75C17218" w14:textId="5D3690D8"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1942EA0C" w14:textId="533B45F9"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67922316" w14:textId="21EB05F7"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3719946B" w14:textId="176C9B5F"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393AC225" w14:textId="77777777" w:rsidTr="00064FCB">
        <w:trPr>
          <w:trHeight w:val="284"/>
        </w:trPr>
        <w:tc>
          <w:tcPr>
            <w:tcW w:w="597" w:type="dxa"/>
            <w:shd w:val="clear" w:color="auto" w:fill="auto"/>
            <w:noWrap/>
            <w:vAlign w:val="center"/>
            <w:hideMark/>
          </w:tcPr>
          <w:p w14:paraId="1E0C59AD" w14:textId="09D9D511" w:rsidR="00FB0B75" w:rsidRPr="00C273E4" w:rsidRDefault="00FB0B75" w:rsidP="00FB0B75">
            <w:pPr>
              <w:pStyle w:val="Table"/>
              <w:jc w:val="center"/>
              <w:rPr>
                <w:sz w:val="18"/>
                <w:szCs w:val="18"/>
              </w:rPr>
            </w:pPr>
            <w:r w:rsidRPr="00C273E4">
              <w:rPr>
                <w:sz w:val="18"/>
                <w:szCs w:val="18"/>
              </w:rPr>
              <w:t>2</w:t>
            </w:r>
          </w:p>
        </w:tc>
        <w:tc>
          <w:tcPr>
            <w:tcW w:w="1247" w:type="dxa"/>
            <w:shd w:val="clear" w:color="auto" w:fill="auto"/>
            <w:vAlign w:val="center"/>
            <w:hideMark/>
          </w:tcPr>
          <w:p w14:paraId="5AD90B33" w14:textId="2DDFA67F" w:rsidR="00FB0B75" w:rsidRPr="00C273E4" w:rsidRDefault="00FB0B75" w:rsidP="00FB0B75">
            <w:pPr>
              <w:pStyle w:val="Table"/>
              <w:jc w:val="center"/>
              <w:rPr>
                <w:sz w:val="18"/>
                <w:szCs w:val="18"/>
              </w:rPr>
            </w:pPr>
            <w:r w:rsidRPr="00C273E4">
              <w:rPr>
                <w:sz w:val="18"/>
                <w:szCs w:val="18"/>
              </w:rPr>
              <w:t>Frame 0Z</w:t>
            </w:r>
          </w:p>
        </w:tc>
        <w:tc>
          <w:tcPr>
            <w:tcW w:w="1276" w:type="dxa"/>
            <w:shd w:val="clear" w:color="auto" w:fill="auto"/>
            <w:noWrap/>
            <w:vAlign w:val="center"/>
            <w:hideMark/>
          </w:tcPr>
          <w:p w14:paraId="538F9D0F" w14:textId="288612D8" w:rsidR="00FB0B75" w:rsidRPr="00C273E4" w:rsidRDefault="00FB0B75" w:rsidP="00FB0B75">
            <w:pPr>
              <w:pStyle w:val="Table"/>
              <w:jc w:val="center"/>
              <w:rPr>
                <w:sz w:val="18"/>
                <w:szCs w:val="18"/>
              </w:rPr>
            </w:pPr>
            <w:r w:rsidRPr="00C273E4">
              <w:rPr>
                <w:sz w:val="18"/>
                <w:szCs w:val="18"/>
              </w:rPr>
              <w:t>Structure-02</w:t>
            </w:r>
          </w:p>
        </w:tc>
        <w:tc>
          <w:tcPr>
            <w:tcW w:w="1134" w:type="dxa"/>
            <w:shd w:val="clear" w:color="auto" w:fill="auto"/>
            <w:noWrap/>
            <w:vAlign w:val="center"/>
          </w:tcPr>
          <w:p w14:paraId="47893A1E" w14:textId="6B362470"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7687596D"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37F86538" w14:textId="77777777" w:rsidR="00FB0B75" w:rsidRPr="00C273E4" w:rsidRDefault="00FB0B75" w:rsidP="00FB0B75">
            <w:pPr>
              <w:pStyle w:val="Table"/>
              <w:jc w:val="center"/>
              <w:rPr>
                <w:sz w:val="18"/>
                <w:szCs w:val="18"/>
              </w:rPr>
            </w:pPr>
            <w:r w:rsidRPr="00C273E4">
              <w:rPr>
                <w:sz w:val="18"/>
                <w:szCs w:val="18"/>
              </w:rPr>
              <w:t>tensile</w:t>
            </w:r>
          </w:p>
          <w:p w14:paraId="417EA435" w14:textId="4F4FD87B"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326E579A"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4E237A53"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421891A7"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439882CB" w14:textId="18E90848"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4CDE7864" w14:textId="45FAA67A"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2C7AE235" w14:textId="5050AA13"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0DBD7B95" w14:textId="3C91558B"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22E01148" w14:textId="77777777" w:rsidTr="00064FCB">
        <w:trPr>
          <w:trHeight w:val="284"/>
        </w:trPr>
        <w:tc>
          <w:tcPr>
            <w:tcW w:w="597" w:type="dxa"/>
            <w:shd w:val="clear" w:color="auto" w:fill="auto"/>
            <w:noWrap/>
            <w:vAlign w:val="center"/>
            <w:hideMark/>
          </w:tcPr>
          <w:p w14:paraId="2603F7D3" w14:textId="6117BBF9" w:rsidR="00FB0B75" w:rsidRPr="00C273E4" w:rsidRDefault="00FB0B75" w:rsidP="00FB0B75">
            <w:pPr>
              <w:pStyle w:val="Table"/>
              <w:jc w:val="center"/>
              <w:rPr>
                <w:sz w:val="18"/>
                <w:szCs w:val="18"/>
              </w:rPr>
            </w:pPr>
            <w:r w:rsidRPr="00C273E4">
              <w:rPr>
                <w:sz w:val="18"/>
                <w:szCs w:val="18"/>
              </w:rPr>
              <w:t>3</w:t>
            </w:r>
          </w:p>
        </w:tc>
        <w:tc>
          <w:tcPr>
            <w:tcW w:w="1247" w:type="dxa"/>
            <w:shd w:val="clear" w:color="auto" w:fill="auto"/>
            <w:vAlign w:val="center"/>
            <w:hideMark/>
          </w:tcPr>
          <w:p w14:paraId="01473059" w14:textId="2E8B7AA8" w:rsidR="00FB0B75" w:rsidRPr="00C273E4" w:rsidRDefault="00FB0B75" w:rsidP="00FB0B75">
            <w:pPr>
              <w:pStyle w:val="Table"/>
              <w:jc w:val="center"/>
              <w:rPr>
                <w:sz w:val="18"/>
                <w:szCs w:val="18"/>
              </w:rPr>
            </w:pPr>
            <w:r w:rsidRPr="00C273E4">
              <w:rPr>
                <w:sz w:val="18"/>
                <w:szCs w:val="18"/>
              </w:rPr>
              <w:t>Frame +Z</w:t>
            </w:r>
          </w:p>
        </w:tc>
        <w:tc>
          <w:tcPr>
            <w:tcW w:w="1276" w:type="dxa"/>
            <w:shd w:val="clear" w:color="auto" w:fill="auto"/>
            <w:noWrap/>
            <w:vAlign w:val="center"/>
            <w:hideMark/>
          </w:tcPr>
          <w:p w14:paraId="23167FE1" w14:textId="0AAD877D" w:rsidR="00FB0B75" w:rsidRPr="00C273E4" w:rsidRDefault="00FB0B75" w:rsidP="00FB0B75">
            <w:pPr>
              <w:pStyle w:val="Table"/>
              <w:jc w:val="center"/>
              <w:rPr>
                <w:sz w:val="18"/>
                <w:szCs w:val="18"/>
              </w:rPr>
            </w:pPr>
            <w:r w:rsidRPr="00C273E4">
              <w:rPr>
                <w:sz w:val="18"/>
                <w:szCs w:val="18"/>
              </w:rPr>
              <w:t>Structure-03</w:t>
            </w:r>
          </w:p>
        </w:tc>
        <w:tc>
          <w:tcPr>
            <w:tcW w:w="1134" w:type="dxa"/>
            <w:shd w:val="clear" w:color="auto" w:fill="auto"/>
            <w:noWrap/>
            <w:vAlign w:val="center"/>
          </w:tcPr>
          <w:p w14:paraId="3134A166" w14:textId="59B215CC"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4B20900C"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4A23B39C" w14:textId="77777777" w:rsidR="00FB0B75" w:rsidRPr="00C273E4" w:rsidRDefault="00FB0B75" w:rsidP="00FB0B75">
            <w:pPr>
              <w:pStyle w:val="Table"/>
              <w:jc w:val="center"/>
              <w:rPr>
                <w:sz w:val="18"/>
                <w:szCs w:val="18"/>
              </w:rPr>
            </w:pPr>
            <w:r w:rsidRPr="00C273E4">
              <w:rPr>
                <w:sz w:val="18"/>
                <w:szCs w:val="18"/>
              </w:rPr>
              <w:t>tensile</w:t>
            </w:r>
          </w:p>
          <w:p w14:paraId="3B42F137" w14:textId="56AE457B"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122CACD7"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56EF701F"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3AAD420F"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23CC0966" w14:textId="04006829"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659160A0" w14:textId="6CB14563"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4B0A1BE8" w14:textId="41997078"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1534BA69" w14:textId="37ED4B9C"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4EC9447D" w14:textId="77777777" w:rsidTr="00064FCB">
        <w:trPr>
          <w:trHeight w:val="284"/>
        </w:trPr>
        <w:tc>
          <w:tcPr>
            <w:tcW w:w="597" w:type="dxa"/>
            <w:shd w:val="clear" w:color="auto" w:fill="auto"/>
            <w:noWrap/>
            <w:vAlign w:val="center"/>
            <w:hideMark/>
          </w:tcPr>
          <w:p w14:paraId="118C20E6" w14:textId="7EB0A67D" w:rsidR="00FB0B75" w:rsidRPr="00C273E4" w:rsidRDefault="00FB0B75" w:rsidP="00FB0B75">
            <w:pPr>
              <w:pStyle w:val="Table"/>
              <w:jc w:val="center"/>
              <w:rPr>
                <w:sz w:val="18"/>
                <w:szCs w:val="18"/>
              </w:rPr>
            </w:pPr>
            <w:r w:rsidRPr="00C273E4">
              <w:rPr>
                <w:sz w:val="18"/>
                <w:szCs w:val="18"/>
              </w:rPr>
              <w:t>4</w:t>
            </w:r>
          </w:p>
        </w:tc>
        <w:tc>
          <w:tcPr>
            <w:tcW w:w="1247" w:type="dxa"/>
            <w:shd w:val="clear" w:color="auto" w:fill="auto"/>
            <w:noWrap/>
            <w:vAlign w:val="center"/>
            <w:hideMark/>
          </w:tcPr>
          <w:p w14:paraId="47D6DA8A" w14:textId="65B99FB8" w:rsidR="00FB0B75" w:rsidRPr="00C273E4" w:rsidRDefault="00FB0B75" w:rsidP="00FB0B75">
            <w:pPr>
              <w:pStyle w:val="Table"/>
              <w:jc w:val="center"/>
              <w:rPr>
                <w:sz w:val="18"/>
                <w:szCs w:val="18"/>
              </w:rPr>
            </w:pPr>
            <w:r w:rsidRPr="00C273E4">
              <w:rPr>
                <w:sz w:val="18"/>
                <w:szCs w:val="18"/>
              </w:rPr>
              <w:t>Rail (-Y/-X)</w:t>
            </w:r>
          </w:p>
        </w:tc>
        <w:tc>
          <w:tcPr>
            <w:tcW w:w="1276" w:type="dxa"/>
            <w:shd w:val="clear" w:color="auto" w:fill="auto"/>
            <w:noWrap/>
            <w:vAlign w:val="center"/>
            <w:hideMark/>
          </w:tcPr>
          <w:p w14:paraId="188AC8CF" w14:textId="0460AE58" w:rsidR="00FB0B75" w:rsidRPr="00C273E4" w:rsidRDefault="00FB0B75" w:rsidP="00FB0B75">
            <w:pPr>
              <w:pStyle w:val="Table"/>
              <w:jc w:val="center"/>
              <w:rPr>
                <w:sz w:val="18"/>
                <w:szCs w:val="18"/>
              </w:rPr>
            </w:pPr>
            <w:r w:rsidRPr="00C273E4">
              <w:rPr>
                <w:sz w:val="18"/>
                <w:szCs w:val="18"/>
              </w:rPr>
              <w:t>Structure-04</w:t>
            </w:r>
          </w:p>
        </w:tc>
        <w:tc>
          <w:tcPr>
            <w:tcW w:w="1134" w:type="dxa"/>
            <w:shd w:val="clear" w:color="auto" w:fill="auto"/>
            <w:noWrap/>
            <w:vAlign w:val="center"/>
          </w:tcPr>
          <w:p w14:paraId="1F467D86" w14:textId="6C4B6AF5"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6E4A4CBA"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3F143951" w14:textId="77777777" w:rsidR="00FB0B75" w:rsidRPr="00C273E4" w:rsidRDefault="00FB0B75" w:rsidP="00FB0B75">
            <w:pPr>
              <w:pStyle w:val="Table"/>
              <w:jc w:val="center"/>
              <w:rPr>
                <w:sz w:val="18"/>
                <w:szCs w:val="18"/>
              </w:rPr>
            </w:pPr>
            <w:r w:rsidRPr="00C273E4">
              <w:rPr>
                <w:sz w:val="18"/>
                <w:szCs w:val="18"/>
              </w:rPr>
              <w:t>tensile</w:t>
            </w:r>
          </w:p>
          <w:p w14:paraId="336E6D9D" w14:textId="05E79DE3"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2E6FE532"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15B87BBE"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616FF3ED"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1EEDA504" w14:textId="47AF9C14"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1DE03CBB" w14:textId="1563379D"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15173FBA" w14:textId="367C9611"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3E86A734" w14:textId="257A6B94"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0A411E06" w14:textId="77777777" w:rsidTr="00064FCB">
        <w:trPr>
          <w:trHeight w:val="284"/>
        </w:trPr>
        <w:tc>
          <w:tcPr>
            <w:tcW w:w="597" w:type="dxa"/>
            <w:shd w:val="clear" w:color="auto" w:fill="auto"/>
            <w:noWrap/>
            <w:vAlign w:val="center"/>
            <w:hideMark/>
          </w:tcPr>
          <w:p w14:paraId="322CC837" w14:textId="23FDC3A9" w:rsidR="00FB0B75" w:rsidRPr="00C273E4" w:rsidRDefault="00FB0B75" w:rsidP="00FB0B75">
            <w:pPr>
              <w:pStyle w:val="Table"/>
              <w:jc w:val="center"/>
              <w:rPr>
                <w:sz w:val="18"/>
                <w:szCs w:val="18"/>
              </w:rPr>
            </w:pPr>
            <w:r w:rsidRPr="00C273E4">
              <w:rPr>
                <w:sz w:val="18"/>
                <w:szCs w:val="18"/>
              </w:rPr>
              <w:t>5</w:t>
            </w:r>
          </w:p>
        </w:tc>
        <w:tc>
          <w:tcPr>
            <w:tcW w:w="1247" w:type="dxa"/>
            <w:shd w:val="clear" w:color="auto" w:fill="auto"/>
            <w:noWrap/>
            <w:vAlign w:val="center"/>
            <w:hideMark/>
          </w:tcPr>
          <w:p w14:paraId="7B09C13D" w14:textId="38450116" w:rsidR="00FB0B75" w:rsidRPr="00C273E4" w:rsidRDefault="00FB0B75" w:rsidP="00FB0B75">
            <w:pPr>
              <w:pStyle w:val="Table"/>
              <w:jc w:val="center"/>
              <w:rPr>
                <w:sz w:val="18"/>
                <w:szCs w:val="18"/>
              </w:rPr>
            </w:pPr>
            <w:r w:rsidRPr="00C273E4">
              <w:rPr>
                <w:sz w:val="18"/>
                <w:szCs w:val="18"/>
              </w:rPr>
              <w:t>Rail (+Y/-X)</w:t>
            </w:r>
          </w:p>
        </w:tc>
        <w:tc>
          <w:tcPr>
            <w:tcW w:w="1276" w:type="dxa"/>
            <w:shd w:val="clear" w:color="auto" w:fill="auto"/>
            <w:noWrap/>
            <w:vAlign w:val="center"/>
            <w:hideMark/>
          </w:tcPr>
          <w:p w14:paraId="40474A81" w14:textId="32147257" w:rsidR="00FB0B75" w:rsidRPr="00C273E4" w:rsidRDefault="00FB0B75" w:rsidP="00FB0B75">
            <w:pPr>
              <w:pStyle w:val="Table"/>
              <w:jc w:val="center"/>
              <w:rPr>
                <w:sz w:val="18"/>
                <w:szCs w:val="18"/>
              </w:rPr>
            </w:pPr>
            <w:r w:rsidRPr="00C273E4">
              <w:rPr>
                <w:sz w:val="18"/>
                <w:szCs w:val="18"/>
              </w:rPr>
              <w:t>Structure-05</w:t>
            </w:r>
          </w:p>
        </w:tc>
        <w:tc>
          <w:tcPr>
            <w:tcW w:w="1134" w:type="dxa"/>
            <w:shd w:val="clear" w:color="auto" w:fill="auto"/>
            <w:noWrap/>
            <w:vAlign w:val="center"/>
          </w:tcPr>
          <w:p w14:paraId="0A020EC2" w14:textId="417216FA"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0BFCDE6E"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52AACBD5" w14:textId="77777777" w:rsidR="00FB0B75" w:rsidRPr="00C273E4" w:rsidRDefault="00FB0B75" w:rsidP="00FB0B75">
            <w:pPr>
              <w:pStyle w:val="Table"/>
              <w:jc w:val="center"/>
              <w:rPr>
                <w:sz w:val="18"/>
                <w:szCs w:val="18"/>
              </w:rPr>
            </w:pPr>
            <w:r w:rsidRPr="00C273E4">
              <w:rPr>
                <w:sz w:val="18"/>
                <w:szCs w:val="18"/>
              </w:rPr>
              <w:t>tensile</w:t>
            </w:r>
          </w:p>
          <w:p w14:paraId="7EEDCD0B" w14:textId="7D5A88DC"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03E009D9"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44E67E35"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59848FD1"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4D8E3997" w14:textId="1CCB71D8"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64442893" w14:textId="101CFC4C"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372DE9DF" w14:textId="6495E849"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25D57DA0" w14:textId="647DC050"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3014ABB3" w14:textId="77777777" w:rsidTr="00064FCB">
        <w:trPr>
          <w:trHeight w:val="284"/>
        </w:trPr>
        <w:tc>
          <w:tcPr>
            <w:tcW w:w="597" w:type="dxa"/>
            <w:shd w:val="clear" w:color="auto" w:fill="auto"/>
            <w:noWrap/>
            <w:vAlign w:val="center"/>
            <w:hideMark/>
          </w:tcPr>
          <w:p w14:paraId="1DC3A131" w14:textId="7B215AEF" w:rsidR="00FB0B75" w:rsidRPr="00C273E4" w:rsidRDefault="00FB0B75" w:rsidP="00FB0B75">
            <w:pPr>
              <w:pStyle w:val="Table"/>
              <w:jc w:val="center"/>
              <w:rPr>
                <w:sz w:val="18"/>
                <w:szCs w:val="18"/>
              </w:rPr>
            </w:pPr>
            <w:r w:rsidRPr="00C273E4">
              <w:rPr>
                <w:sz w:val="18"/>
                <w:szCs w:val="18"/>
              </w:rPr>
              <w:t>6</w:t>
            </w:r>
          </w:p>
        </w:tc>
        <w:tc>
          <w:tcPr>
            <w:tcW w:w="1247" w:type="dxa"/>
            <w:shd w:val="clear" w:color="auto" w:fill="auto"/>
            <w:noWrap/>
            <w:vAlign w:val="center"/>
            <w:hideMark/>
          </w:tcPr>
          <w:p w14:paraId="750BA6EB" w14:textId="2CC21D41" w:rsidR="00FB0B75" w:rsidRPr="00C273E4" w:rsidRDefault="00FB0B75" w:rsidP="00FB0B75">
            <w:pPr>
              <w:pStyle w:val="Table"/>
              <w:jc w:val="center"/>
              <w:rPr>
                <w:sz w:val="18"/>
                <w:szCs w:val="18"/>
              </w:rPr>
            </w:pPr>
            <w:r w:rsidRPr="00C273E4">
              <w:rPr>
                <w:sz w:val="18"/>
                <w:szCs w:val="18"/>
              </w:rPr>
              <w:t>Rail (+Y/+X)</w:t>
            </w:r>
          </w:p>
        </w:tc>
        <w:tc>
          <w:tcPr>
            <w:tcW w:w="1276" w:type="dxa"/>
            <w:shd w:val="clear" w:color="auto" w:fill="auto"/>
            <w:noWrap/>
            <w:vAlign w:val="center"/>
            <w:hideMark/>
          </w:tcPr>
          <w:p w14:paraId="5B0F8892" w14:textId="6301FA26" w:rsidR="00FB0B75" w:rsidRPr="00C273E4" w:rsidRDefault="00FB0B75" w:rsidP="00FB0B75">
            <w:pPr>
              <w:pStyle w:val="Table"/>
              <w:jc w:val="center"/>
              <w:rPr>
                <w:sz w:val="18"/>
                <w:szCs w:val="18"/>
              </w:rPr>
            </w:pPr>
            <w:r w:rsidRPr="00C273E4">
              <w:rPr>
                <w:sz w:val="18"/>
                <w:szCs w:val="18"/>
              </w:rPr>
              <w:t>Structure-06</w:t>
            </w:r>
          </w:p>
        </w:tc>
        <w:tc>
          <w:tcPr>
            <w:tcW w:w="1134" w:type="dxa"/>
            <w:shd w:val="clear" w:color="auto" w:fill="auto"/>
            <w:noWrap/>
            <w:vAlign w:val="center"/>
          </w:tcPr>
          <w:p w14:paraId="7DF724F9" w14:textId="6B1623EE" w:rsidR="00FB0B75" w:rsidRPr="00C273E4" w:rsidRDefault="00FB0B75" w:rsidP="00FB0B75">
            <w:pPr>
              <w:pStyle w:val="Table"/>
              <w:jc w:val="center"/>
              <w:rPr>
                <w:sz w:val="18"/>
                <w:szCs w:val="18"/>
              </w:rPr>
            </w:pPr>
            <w:r w:rsidRPr="00C273E4">
              <w:rPr>
                <w:sz w:val="18"/>
                <w:szCs w:val="18"/>
              </w:rPr>
              <w:t>A6061-T6</w:t>
            </w:r>
          </w:p>
        </w:tc>
        <w:tc>
          <w:tcPr>
            <w:tcW w:w="992" w:type="dxa"/>
            <w:shd w:val="clear" w:color="auto" w:fill="auto"/>
            <w:noWrap/>
            <w:vAlign w:val="center"/>
            <w:hideMark/>
          </w:tcPr>
          <w:p w14:paraId="0D525FCB" w14:textId="77777777" w:rsidR="00FB0B75" w:rsidRPr="00C273E4" w:rsidRDefault="00FB0B75" w:rsidP="00FB0B75">
            <w:pPr>
              <w:pStyle w:val="Table"/>
              <w:jc w:val="center"/>
              <w:rPr>
                <w:sz w:val="18"/>
                <w:szCs w:val="18"/>
              </w:rPr>
            </w:pPr>
            <w:r w:rsidRPr="00C273E4">
              <w:rPr>
                <w:sz w:val="18"/>
                <w:szCs w:val="18"/>
              </w:rPr>
              <w:t>structure</w:t>
            </w:r>
          </w:p>
        </w:tc>
        <w:tc>
          <w:tcPr>
            <w:tcW w:w="992" w:type="dxa"/>
            <w:shd w:val="clear" w:color="auto" w:fill="auto"/>
            <w:noWrap/>
            <w:vAlign w:val="center"/>
            <w:hideMark/>
          </w:tcPr>
          <w:p w14:paraId="497EEA1C" w14:textId="77777777" w:rsidR="00FB0B75" w:rsidRPr="00C273E4" w:rsidRDefault="00FB0B75" w:rsidP="00FB0B75">
            <w:pPr>
              <w:pStyle w:val="Table"/>
              <w:jc w:val="center"/>
              <w:rPr>
                <w:sz w:val="18"/>
                <w:szCs w:val="18"/>
              </w:rPr>
            </w:pPr>
            <w:r w:rsidRPr="00C273E4">
              <w:rPr>
                <w:sz w:val="18"/>
                <w:szCs w:val="18"/>
              </w:rPr>
              <w:t>tensile</w:t>
            </w:r>
          </w:p>
          <w:p w14:paraId="2C31A1A0" w14:textId="24E821CB" w:rsidR="00FB0B75" w:rsidRPr="00C273E4" w:rsidRDefault="00FB0B75" w:rsidP="00FB0B75">
            <w:pPr>
              <w:pStyle w:val="Table"/>
              <w:jc w:val="center"/>
              <w:rPr>
                <w:sz w:val="18"/>
                <w:szCs w:val="18"/>
              </w:rPr>
            </w:pPr>
            <w:r w:rsidRPr="00C273E4">
              <w:rPr>
                <w:sz w:val="18"/>
                <w:szCs w:val="18"/>
              </w:rPr>
              <w:t>bending</w:t>
            </w:r>
          </w:p>
        </w:tc>
        <w:tc>
          <w:tcPr>
            <w:tcW w:w="804" w:type="dxa"/>
            <w:vAlign w:val="center"/>
          </w:tcPr>
          <w:p w14:paraId="0712376B"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60E4B180"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407A6D17" w14:textId="77777777" w:rsidR="00FB0B75" w:rsidRPr="00C273E4" w:rsidRDefault="00FB0B75"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33B7F348" w14:textId="4CBCC7DB" w:rsidR="00FB0B75" w:rsidRPr="00C273E4" w:rsidRDefault="00FB0B75"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32FCE886" w14:textId="4764135B" w:rsidR="00FB0B75" w:rsidRPr="00C273E4" w:rsidRDefault="00FB0B75" w:rsidP="000F5EF9">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652B6423" w14:textId="65FD17C0" w:rsidR="00FB0B75" w:rsidRPr="00C273E4" w:rsidRDefault="00FB0B75"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2B712E94" w14:textId="4747BC11" w:rsidR="00FB0B75" w:rsidRPr="00C273E4" w:rsidRDefault="00FB0B75" w:rsidP="00064FCB">
            <w:pPr>
              <w:pStyle w:val="Table"/>
              <w:rPr>
                <w:rFonts w:eastAsia="ＭＳ Ｐゴシック"/>
                <w:sz w:val="18"/>
                <w:szCs w:val="18"/>
              </w:rPr>
            </w:pPr>
            <w:r w:rsidRPr="00EA7E3E">
              <w:rPr>
                <w:rFonts w:hint="eastAsia"/>
                <w:sz w:val="18"/>
                <w:szCs w:val="18"/>
              </w:rPr>
              <w:t>・</w:t>
            </w:r>
            <w:r w:rsidRPr="00EA7E3E">
              <w:rPr>
                <w:sz w:val="18"/>
                <w:szCs w:val="18"/>
              </w:rPr>
              <w:t>Verified with structural Analysis</w:t>
            </w:r>
          </w:p>
        </w:tc>
      </w:tr>
      <w:tr w:rsidR="000F5EF9" w:rsidRPr="000F5EF9" w14:paraId="0D373CC6" w14:textId="77777777" w:rsidTr="00064FCB">
        <w:trPr>
          <w:trHeight w:val="284"/>
        </w:trPr>
        <w:tc>
          <w:tcPr>
            <w:tcW w:w="597" w:type="dxa"/>
            <w:shd w:val="clear" w:color="auto" w:fill="auto"/>
            <w:noWrap/>
            <w:vAlign w:val="center"/>
            <w:hideMark/>
          </w:tcPr>
          <w:p w14:paraId="55F2E45F" w14:textId="39496221" w:rsidR="00E34077" w:rsidRPr="00C273E4" w:rsidRDefault="00E34077" w:rsidP="00320A03">
            <w:pPr>
              <w:pStyle w:val="Table"/>
              <w:jc w:val="center"/>
              <w:rPr>
                <w:sz w:val="18"/>
                <w:szCs w:val="18"/>
              </w:rPr>
            </w:pPr>
            <w:r w:rsidRPr="00C273E4">
              <w:rPr>
                <w:sz w:val="18"/>
                <w:szCs w:val="18"/>
              </w:rPr>
              <w:t>7</w:t>
            </w:r>
          </w:p>
        </w:tc>
        <w:tc>
          <w:tcPr>
            <w:tcW w:w="1247" w:type="dxa"/>
            <w:shd w:val="clear" w:color="auto" w:fill="auto"/>
            <w:noWrap/>
            <w:vAlign w:val="center"/>
            <w:hideMark/>
          </w:tcPr>
          <w:p w14:paraId="63D3C9A4" w14:textId="5BA05D78" w:rsidR="00E34077" w:rsidRPr="00C273E4" w:rsidRDefault="00E34077" w:rsidP="00320A03">
            <w:pPr>
              <w:pStyle w:val="Table"/>
              <w:jc w:val="center"/>
              <w:rPr>
                <w:sz w:val="18"/>
                <w:szCs w:val="18"/>
              </w:rPr>
            </w:pPr>
            <w:r w:rsidRPr="00C273E4">
              <w:rPr>
                <w:sz w:val="18"/>
                <w:szCs w:val="18"/>
              </w:rPr>
              <w:t>Rail (-Y/+X)</w:t>
            </w:r>
          </w:p>
        </w:tc>
        <w:tc>
          <w:tcPr>
            <w:tcW w:w="1276" w:type="dxa"/>
            <w:shd w:val="clear" w:color="auto" w:fill="auto"/>
            <w:noWrap/>
            <w:vAlign w:val="center"/>
            <w:hideMark/>
          </w:tcPr>
          <w:p w14:paraId="4EEB81DA" w14:textId="446398C2" w:rsidR="00E34077" w:rsidRPr="00C273E4" w:rsidRDefault="00E34077" w:rsidP="00320A03">
            <w:pPr>
              <w:pStyle w:val="Table"/>
              <w:jc w:val="center"/>
              <w:rPr>
                <w:color w:val="000000" w:themeColor="text1"/>
                <w:sz w:val="18"/>
                <w:szCs w:val="18"/>
              </w:rPr>
            </w:pPr>
            <w:r w:rsidRPr="00C273E4">
              <w:rPr>
                <w:sz w:val="18"/>
                <w:szCs w:val="18"/>
              </w:rPr>
              <w:t>Structure-07</w:t>
            </w:r>
          </w:p>
        </w:tc>
        <w:tc>
          <w:tcPr>
            <w:tcW w:w="1134" w:type="dxa"/>
            <w:shd w:val="clear" w:color="auto" w:fill="auto"/>
            <w:noWrap/>
            <w:vAlign w:val="center"/>
            <w:hideMark/>
          </w:tcPr>
          <w:p w14:paraId="3BE169E7" w14:textId="55F68FE1" w:rsidR="00E34077" w:rsidRPr="00C273E4" w:rsidRDefault="00E34077" w:rsidP="00320A03">
            <w:pPr>
              <w:pStyle w:val="Table"/>
              <w:jc w:val="center"/>
              <w:rPr>
                <w:sz w:val="18"/>
                <w:szCs w:val="18"/>
              </w:rPr>
            </w:pPr>
            <w:r w:rsidRPr="00C273E4">
              <w:rPr>
                <w:sz w:val="18"/>
                <w:szCs w:val="18"/>
              </w:rPr>
              <w:t>A6061-T6</w:t>
            </w:r>
          </w:p>
        </w:tc>
        <w:tc>
          <w:tcPr>
            <w:tcW w:w="992" w:type="dxa"/>
            <w:shd w:val="clear" w:color="auto" w:fill="auto"/>
            <w:noWrap/>
            <w:vAlign w:val="center"/>
            <w:hideMark/>
          </w:tcPr>
          <w:p w14:paraId="51A8975D" w14:textId="77777777" w:rsidR="00E34077" w:rsidRPr="00C273E4" w:rsidRDefault="00E34077" w:rsidP="00320A03">
            <w:pPr>
              <w:pStyle w:val="Table"/>
              <w:jc w:val="center"/>
              <w:rPr>
                <w:sz w:val="18"/>
                <w:szCs w:val="18"/>
              </w:rPr>
            </w:pPr>
            <w:r w:rsidRPr="00C273E4">
              <w:rPr>
                <w:sz w:val="18"/>
                <w:szCs w:val="18"/>
              </w:rPr>
              <w:t>structure</w:t>
            </w:r>
          </w:p>
        </w:tc>
        <w:tc>
          <w:tcPr>
            <w:tcW w:w="992" w:type="dxa"/>
            <w:shd w:val="clear" w:color="auto" w:fill="auto"/>
            <w:noWrap/>
            <w:vAlign w:val="center"/>
            <w:hideMark/>
          </w:tcPr>
          <w:p w14:paraId="0252C3E4" w14:textId="77777777" w:rsidR="00E34077" w:rsidRPr="00C273E4" w:rsidRDefault="00E34077" w:rsidP="00320A03">
            <w:pPr>
              <w:pStyle w:val="Table"/>
              <w:jc w:val="center"/>
              <w:rPr>
                <w:sz w:val="18"/>
                <w:szCs w:val="18"/>
              </w:rPr>
            </w:pPr>
            <w:r w:rsidRPr="00C273E4">
              <w:rPr>
                <w:sz w:val="18"/>
                <w:szCs w:val="18"/>
              </w:rPr>
              <w:t>tensile</w:t>
            </w:r>
          </w:p>
          <w:p w14:paraId="4BC39976" w14:textId="3C31A1C0" w:rsidR="00E34077" w:rsidRPr="00C273E4" w:rsidRDefault="00E34077" w:rsidP="00320A03">
            <w:pPr>
              <w:pStyle w:val="Table"/>
              <w:jc w:val="center"/>
              <w:rPr>
                <w:sz w:val="18"/>
                <w:szCs w:val="18"/>
              </w:rPr>
            </w:pPr>
            <w:r w:rsidRPr="00C273E4">
              <w:rPr>
                <w:sz w:val="18"/>
                <w:szCs w:val="18"/>
              </w:rPr>
              <w:t>bending</w:t>
            </w:r>
          </w:p>
        </w:tc>
        <w:tc>
          <w:tcPr>
            <w:tcW w:w="804" w:type="dxa"/>
            <w:vAlign w:val="center"/>
          </w:tcPr>
          <w:p w14:paraId="29E31311"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075F4CCB" w14:textId="3E942D3C"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6E11C483"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3AACBB58" w14:textId="5A55376F" w:rsidR="00E34077" w:rsidRPr="00C273E4" w:rsidRDefault="00E34077" w:rsidP="000F5EF9">
            <w:pPr>
              <w:pStyle w:val="Table"/>
              <w:jc w:val="center"/>
              <w:rPr>
                <w:rFonts w:eastAsia="ＭＳ Ｐゴシック"/>
                <w:sz w:val="18"/>
                <w:szCs w:val="18"/>
              </w:rPr>
            </w:pPr>
            <w:r w:rsidRPr="00C273E4">
              <w:rPr>
                <w:rFonts w:eastAsia="ＭＳ Ｐゴシック"/>
                <w:b/>
                <w:sz w:val="18"/>
                <w:szCs w:val="18"/>
              </w:rPr>
              <w:t>×</w:t>
            </w:r>
          </w:p>
        </w:tc>
        <w:tc>
          <w:tcPr>
            <w:tcW w:w="850" w:type="dxa"/>
            <w:shd w:val="clear" w:color="auto" w:fill="auto"/>
            <w:noWrap/>
            <w:vAlign w:val="center"/>
          </w:tcPr>
          <w:p w14:paraId="0F9BEC39"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992" w:type="dxa"/>
            <w:vAlign w:val="center"/>
          </w:tcPr>
          <w:p w14:paraId="36CAF6FF" w14:textId="39851BC8" w:rsidR="00E34077" w:rsidRPr="00C273E4" w:rsidRDefault="00E34077" w:rsidP="000F5EF9">
            <w:pPr>
              <w:pStyle w:val="Table"/>
              <w:jc w:val="center"/>
              <w:rPr>
                <w:sz w:val="18"/>
                <w:szCs w:val="18"/>
              </w:rPr>
            </w:pPr>
            <w:r w:rsidRPr="00C273E4">
              <w:rPr>
                <w:sz w:val="18"/>
                <w:szCs w:val="18"/>
              </w:rPr>
              <w:t>-</w:t>
            </w:r>
          </w:p>
        </w:tc>
        <w:tc>
          <w:tcPr>
            <w:tcW w:w="3991" w:type="dxa"/>
            <w:shd w:val="clear" w:color="auto" w:fill="auto"/>
            <w:noWrap/>
            <w:vAlign w:val="center"/>
            <w:hideMark/>
          </w:tcPr>
          <w:p w14:paraId="6BC20498" w14:textId="707A7156" w:rsidR="00E34077" w:rsidRPr="00C273E4" w:rsidRDefault="00FB0B75" w:rsidP="00064FCB">
            <w:pPr>
              <w:pStyle w:val="Table"/>
              <w:rPr>
                <w:rFonts w:eastAsia="ＭＳ Ｐゴシック"/>
                <w:sz w:val="18"/>
                <w:szCs w:val="18"/>
              </w:rPr>
            </w:pPr>
            <w:r>
              <w:rPr>
                <w:rFonts w:hint="eastAsia"/>
                <w:sz w:val="18"/>
                <w:szCs w:val="18"/>
              </w:rPr>
              <w:t>・</w:t>
            </w:r>
            <w:r w:rsidR="00E34077" w:rsidRPr="00C273E4">
              <w:rPr>
                <w:sz w:val="18"/>
                <w:szCs w:val="18"/>
              </w:rPr>
              <w:t>Verified with structural Analysis</w:t>
            </w:r>
          </w:p>
        </w:tc>
      </w:tr>
      <w:tr w:rsidR="000F5EF9" w:rsidRPr="000F5EF9" w14:paraId="2EE99461" w14:textId="77777777" w:rsidTr="00C273E4">
        <w:trPr>
          <w:trHeight w:val="284"/>
        </w:trPr>
        <w:tc>
          <w:tcPr>
            <w:tcW w:w="597" w:type="dxa"/>
            <w:shd w:val="clear" w:color="auto" w:fill="auto"/>
            <w:noWrap/>
            <w:vAlign w:val="center"/>
          </w:tcPr>
          <w:p w14:paraId="6C6CB843" w14:textId="1BF950B9" w:rsidR="00E34077" w:rsidRPr="00C273E4" w:rsidRDefault="00E34077" w:rsidP="00320A03">
            <w:pPr>
              <w:pStyle w:val="Table"/>
              <w:jc w:val="center"/>
              <w:rPr>
                <w:sz w:val="18"/>
                <w:szCs w:val="18"/>
              </w:rPr>
            </w:pPr>
            <w:r w:rsidRPr="00C273E4">
              <w:rPr>
                <w:sz w:val="18"/>
                <w:szCs w:val="18"/>
              </w:rPr>
              <w:t>8</w:t>
            </w:r>
          </w:p>
        </w:tc>
        <w:tc>
          <w:tcPr>
            <w:tcW w:w="1247" w:type="dxa"/>
            <w:shd w:val="clear" w:color="auto" w:fill="auto"/>
            <w:noWrap/>
            <w:vAlign w:val="center"/>
          </w:tcPr>
          <w:p w14:paraId="21E5DDF9" w14:textId="33E6E69F" w:rsidR="00E34077" w:rsidRPr="00C273E4" w:rsidRDefault="00E34077" w:rsidP="00320A03">
            <w:pPr>
              <w:pStyle w:val="Table"/>
              <w:jc w:val="center"/>
              <w:rPr>
                <w:sz w:val="18"/>
                <w:szCs w:val="18"/>
              </w:rPr>
            </w:pPr>
            <w:r w:rsidRPr="00C273E4">
              <w:rPr>
                <w:sz w:val="18"/>
                <w:szCs w:val="18"/>
              </w:rPr>
              <w:t>+Z Panel</w:t>
            </w:r>
          </w:p>
        </w:tc>
        <w:tc>
          <w:tcPr>
            <w:tcW w:w="1276" w:type="dxa"/>
            <w:shd w:val="clear" w:color="auto" w:fill="auto"/>
            <w:noWrap/>
            <w:vAlign w:val="center"/>
          </w:tcPr>
          <w:p w14:paraId="0A816836" w14:textId="38ED2F42" w:rsidR="00E34077" w:rsidRPr="00C273E4" w:rsidRDefault="00E34077" w:rsidP="00320A03">
            <w:pPr>
              <w:pStyle w:val="Table"/>
              <w:jc w:val="center"/>
              <w:rPr>
                <w:color w:val="000000" w:themeColor="text1"/>
                <w:sz w:val="18"/>
                <w:szCs w:val="18"/>
              </w:rPr>
            </w:pPr>
            <w:r w:rsidRPr="00C273E4">
              <w:rPr>
                <w:sz w:val="18"/>
                <w:szCs w:val="18"/>
              </w:rPr>
              <w:t>+Z Panel</w:t>
            </w:r>
          </w:p>
        </w:tc>
        <w:tc>
          <w:tcPr>
            <w:tcW w:w="1134" w:type="dxa"/>
            <w:shd w:val="clear" w:color="auto" w:fill="auto"/>
            <w:noWrap/>
            <w:vAlign w:val="center"/>
          </w:tcPr>
          <w:p w14:paraId="21878F6C" w14:textId="32162BD7" w:rsidR="00E34077" w:rsidRPr="00C273E4" w:rsidRDefault="00E34077" w:rsidP="00320A03">
            <w:pPr>
              <w:pStyle w:val="Table"/>
              <w:jc w:val="center"/>
              <w:rPr>
                <w:sz w:val="18"/>
                <w:szCs w:val="18"/>
              </w:rPr>
            </w:pPr>
            <w:r w:rsidRPr="00C273E4">
              <w:rPr>
                <w:sz w:val="18"/>
                <w:szCs w:val="18"/>
              </w:rPr>
              <w:t>FR4</w:t>
            </w:r>
          </w:p>
        </w:tc>
        <w:tc>
          <w:tcPr>
            <w:tcW w:w="992" w:type="dxa"/>
            <w:shd w:val="clear" w:color="auto" w:fill="auto"/>
            <w:noWrap/>
            <w:vAlign w:val="center"/>
          </w:tcPr>
          <w:p w14:paraId="6895F7BA" w14:textId="3CC15790" w:rsidR="00E34077" w:rsidRPr="00C273E4" w:rsidRDefault="00E34077" w:rsidP="00320A03">
            <w:pPr>
              <w:pStyle w:val="Table"/>
              <w:jc w:val="center"/>
              <w:rPr>
                <w:sz w:val="18"/>
                <w:szCs w:val="18"/>
              </w:rPr>
            </w:pPr>
            <w:r w:rsidRPr="00C273E4">
              <w:rPr>
                <w:sz w:val="18"/>
                <w:szCs w:val="18"/>
              </w:rPr>
              <w:t>structure</w:t>
            </w:r>
          </w:p>
        </w:tc>
        <w:tc>
          <w:tcPr>
            <w:tcW w:w="992" w:type="dxa"/>
            <w:shd w:val="clear" w:color="auto" w:fill="auto"/>
            <w:noWrap/>
            <w:vAlign w:val="center"/>
          </w:tcPr>
          <w:p w14:paraId="7791C0A9" w14:textId="77777777" w:rsidR="00E34077" w:rsidRPr="00C273E4" w:rsidRDefault="00E34077" w:rsidP="00320A03">
            <w:pPr>
              <w:pStyle w:val="Table"/>
              <w:jc w:val="center"/>
              <w:rPr>
                <w:sz w:val="18"/>
                <w:szCs w:val="18"/>
              </w:rPr>
            </w:pPr>
            <w:r w:rsidRPr="00C273E4">
              <w:rPr>
                <w:rFonts w:eastAsia="ＭＳ Ｐゴシック"/>
                <w:sz w:val="18"/>
                <w:szCs w:val="18"/>
              </w:rPr>
              <w:t>tensile</w:t>
            </w:r>
          </w:p>
          <w:p w14:paraId="5C4D7E13" w14:textId="2D991313" w:rsidR="00E34077" w:rsidRPr="00C273E4" w:rsidRDefault="00E34077" w:rsidP="00320A03">
            <w:pPr>
              <w:pStyle w:val="Table"/>
              <w:jc w:val="center"/>
              <w:rPr>
                <w:sz w:val="18"/>
                <w:szCs w:val="18"/>
              </w:rPr>
            </w:pPr>
            <w:r w:rsidRPr="00C273E4">
              <w:rPr>
                <w:rFonts w:eastAsia="ＭＳ Ｐゴシック"/>
                <w:sz w:val="18"/>
                <w:szCs w:val="18"/>
              </w:rPr>
              <w:t>shear</w:t>
            </w:r>
          </w:p>
        </w:tc>
        <w:tc>
          <w:tcPr>
            <w:tcW w:w="804" w:type="dxa"/>
            <w:vAlign w:val="center"/>
          </w:tcPr>
          <w:p w14:paraId="23EA8123"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7668D435"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2EA1F3CF" w14:textId="777777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16131E19" w14:textId="556C5570"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850" w:type="dxa"/>
            <w:shd w:val="clear" w:color="auto" w:fill="auto"/>
            <w:noWrap/>
            <w:vAlign w:val="center"/>
          </w:tcPr>
          <w:p w14:paraId="76766D03" w14:textId="3435E916" w:rsidR="00E34077" w:rsidRPr="00C273E4" w:rsidRDefault="00E34077" w:rsidP="000F5EF9">
            <w:pPr>
              <w:pStyle w:val="Table"/>
              <w:jc w:val="center"/>
              <w:rPr>
                <w:rFonts w:eastAsia="ＭＳ Ｐゴシック"/>
                <w:sz w:val="18"/>
                <w:szCs w:val="18"/>
              </w:rPr>
            </w:pPr>
            <w:r w:rsidRPr="00C273E4">
              <w:rPr>
                <w:rFonts w:eastAsia="ＭＳ Ｐゴシック"/>
                <w:b/>
                <w:sz w:val="18"/>
                <w:szCs w:val="18"/>
              </w:rPr>
              <w:t>×</w:t>
            </w:r>
          </w:p>
        </w:tc>
        <w:tc>
          <w:tcPr>
            <w:tcW w:w="992" w:type="dxa"/>
            <w:vAlign w:val="center"/>
          </w:tcPr>
          <w:p w14:paraId="772A99D1" w14:textId="4287AB3C" w:rsidR="00E34077" w:rsidRPr="00C273E4" w:rsidRDefault="00E34077" w:rsidP="000F5EF9">
            <w:pPr>
              <w:pStyle w:val="Table"/>
              <w:jc w:val="center"/>
              <w:rPr>
                <w:sz w:val="18"/>
                <w:szCs w:val="18"/>
              </w:rPr>
            </w:pPr>
            <w:r w:rsidRPr="00C273E4">
              <w:rPr>
                <w:sz w:val="18"/>
                <w:szCs w:val="18"/>
              </w:rPr>
              <w:t>-</w:t>
            </w:r>
          </w:p>
        </w:tc>
        <w:tc>
          <w:tcPr>
            <w:tcW w:w="3991" w:type="dxa"/>
            <w:shd w:val="clear" w:color="auto" w:fill="auto"/>
            <w:noWrap/>
            <w:vAlign w:val="center"/>
          </w:tcPr>
          <w:p w14:paraId="0FAB574C" w14:textId="77777777" w:rsidR="00FB0B75" w:rsidRDefault="00FB0B75" w:rsidP="00C273E4">
            <w:pPr>
              <w:ind w:firstLine="0"/>
              <w:jc w:val="left"/>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3B40C98A" w14:textId="77777777" w:rsidR="00FB0B75" w:rsidRPr="000D6878" w:rsidRDefault="00FB0B75" w:rsidP="00C273E4">
            <w:pPr>
              <w:ind w:firstLine="0"/>
              <w:jc w:val="left"/>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3840F451" w14:textId="2606AD72" w:rsidR="00E34077" w:rsidRPr="00C273E4" w:rsidRDefault="00FB0B75" w:rsidP="00C273E4">
            <w:pPr>
              <w:pStyle w:val="Table"/>
              <w:jc w:val="left"/>
              <w:rPr>
                <w:rFonts w:eastAsia="ＭＳ Ｐゴシック"/>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0F5EF9" w:rsidRPr="000F5EF9" w14:paraId="081A3EF8" w14:textId="77777777" w:rsidTr="00C273E4">
        <w:trPr>
          <w:trHeight w:val="284"/>
        </w:trPr>
        <w:tc>
          <w:tcPr>
            <w:tcW w:w="597" w:type="dxa"/>
            <w:shd w:val="clear" w:color="auto" w:fill="auto"/>
            <w:noWrap/>
            <w:vAlign w:val="center"/>
          </w:tcPr>
          <w:p w14:paraId="5397ABC9" w14:textId="6EA22396" w:rsidR="00E34077" w:rsidRPr="00C273E4" w:rsidRDefault="00E34077" w:rsidP="00320A03">
            <w:pPr>
              <w:pStyle w:val="Table"/>
              <w:jc w:val="center"/>
              <w:rPr>
                <w:sz w:val="18"/>
                <w:szCs w:val="18"/>
              </w:rPr>
            </w:pPr>
            <w:r w:rsidRPr="00C273E4">
              <w:rPr>
                <w:sz w:val="18"/>
                <w:szCs w:val="18"/>
              </w:rPr>
              <w:t>9</w:t>
            </w:r>
          </w:p>
        </w:tc>
        <w:tc>
          <w:tcPr>
            <w:tcW w:w="1247" w:type="dxa"/>
            <w:shd w:val="clear" w:color="auto" w:fill="auto"/>
            <w:noWrap/>
            <w:vAlign w:val="center"/>
          </w:tcPr>
          <w:p w14:paraId="7CA626B1" w14:textId="68C7115C" w:rsidR="00E34077" w:rsidRPr="00C273E4" w:rsidRDefault="00E34077" w:rsidP="00320A03">
            <w:pPr>
              <w:pStyle w:val="Table"/>
              <w:jc w:val="center"/>
              <w:rPr>
                <w:rFonts w:eastAsiaTheme="minorEastAsia"/>
                <w:sz w:val="18"/>
                <w:szCs w:val="18"/>
              </w:rPr>
            </w:pPr>
            <w:r w:rsidRPr="00C273E4">
              <w:rPr>
                <w:sz w:val="18"/>
                <w:szCs w:val="18"/>
              </w:rPr>
              <w:t>-Z Panel</w:t>
            </w:r>
          </w:p>
        </w:tc>
        <w:tc>
          <w:tcPr>
            <w:tcW w:w="1276" w:type="dxa"/>
            <w:shd w:val="clear" w:color="auto" w:fill="auto"/>
            <w:noWrap/>
            <w:vAlign w:val="center"/>
          </w:tcPr>
          <w:p w14:paraId="0D274AFE" w14:textId="537344A4" w:rsidR="00E34077" w:rsidRPr="00C273E4" w:rsidRDefault="00E34077" w:rsidP="00320A03">
            <w:pPr>
              <w:pStyle w:val="Table"/>
              <w:jc w:val="center"/>
              <w:rPr>
                <w:sz w:val="18"/>
                <w:szCs w:val="18"/>
              </w:rPr>
            </w:pPr>
            <w:r w:rsidRPr="00C273E4">
              <w:rPr>
                <w:sz w:val="18"/>
                <w:szCs w:val="18"/>
              </w:rPr>
              <w:t>-Z Panel</w:t>
            </w:r>
          </w:p>
        </w:tc>
        <w:tc>
          <w:tcPr>
            <w:tcW w:w="1134" w:type="dxa"/>
            <w:shd w:val="clear" w:color="auto" w:fill="auto"/>
            <w:noWrap/>
            <w:vAlign w:val="center"/>
          </w:tcPr>
          <w:p w14:paraId="37749AF6" w14:textId="5FD18077" w:rsidR="00E34077" w:rsidRPr="00C273E4" w:rsidRDefault="00E34077" w:rsidP="00320A03">
            <w:pPr>
              <w:pStyle w:val="Table"/>
              <w:jc w:val="center"/>
              <w:rPr>
                <w:sz w:val="18"/>
                <w:szCs w:val="18"/>
              </w:rPr>
            </w:pPr>
            <w:r w:rsidRPr="00C273E4">
              <w:rPr>
                <w:sz w:val="18"/>
                <w:szCs w:val="18"/>
              </w:rPr>
              <w:t>FR4</w:t>
            </w:r>
          </w:p>
        </w:tc>
        <w:tc>
          <w:tcPr>
            <w:tcW w:w="992" w:type="dxa"/>
            <w:shd w:val="clear" w:color="auto" w:fill="auto"/>
            <w:noWrap/>
            <w:vAlign w:val="center"/>
          </w:tcPr>
          <w:p w14:paraId="0F699B0C" w14:textId="6F8DD0CA" w:rsidR="00E34077" w:rsidRPr="00C273E4" w:rsidRDefault="00E34077" w:rsidP="00320A03">
            <w:pPr>
              <w:pStyle w:val="Table"/>
              <w:jc w:val="center"/>
              <w:rPr>
                <w:sz w:val="18"/>
                <w:szCs w:val="18"/>
              </w:rPr>
            </w:pPr>
            <w:r w:rsidRPr="00C273E4">
              <w:rPr>
                <w:sz w:val="18"/>
                <w:szCs w:val="18"/>
              </w:rPr>
              <w:t>structure</w:t>
            </w:r>
          </w:p>
        </w:tc>
        <w:tc>
          <w:tcPr>
            <w:tcW w:w="992" w:type="dxa"/>
            <w:shd w:val="clear" w:color="auto" w:fill="auto"/>
            <w:noWrap/>
            <w:vAlign w:val="center"/>
          </w:tcPr>
          <w:p w14:paraId="677F3F42" w14:textId="77777777" w:rsidR="00E34077" w:rsidRPr="00C273E4" w:rsidRDefault="00E34077" w:rsidP="00320A03">
            <w:pPr>
              <w:pStyle w:val="Table"/>
              <w:jc w:val="center"/>
              <w:rPr>
                <w:sz w:val="18"/>
                <w:szCs w:val="18"/>
              </w:rPr>
            </w:pPr>
            <w:r w:rsidRPr="00C273E4">
              <w:rPr>
                <w:sz w:val="18"/>
                <w:szCs w:val="18"/>
              </w:rPr>
              <w:t>tensile</w:t>
            </w:r>
          </w:p>
          <w:p w14:paraId="616DE05E" w14:textId="17AABF8A" w:rsidR="00E34077" w:rsidRPr="00C273E4" w:rsidRDefault="00E34077" w:rsidP="00320A03">
            <w:pPr>
              <w:pStyle w:val="Table"/>
              <w:jc w:val="center"/>
              <w:rPr>
                <w:rFonts w:eastAsia="ＭＳ Ｐゴシック"/>
                <w:sz w:val="18"/>
                <w:szCs w:val="18"/>
              </w:rPr>
            </w:pPr>
            <w:r w:rsidRPr="00C273E4">
              <w:rPr>
                <w:sz w:val="18"/>
                <w:szCs w:val="18"/>
              </w:rPr>
              <w:t>bending</w:t>
            </w:r>
          </w:p>
        </w:tc>
        <w:tc>
          <w:tcPr>
            <w:tcW w:w="804" w:type="dxa"/>
            <w:vAlign w:val="center"/>
          </w:tcPr>
          <w:p w14:paraId="4F455B27" w14:textId="7AC65B19"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32C6BB50" w14:textId="7EA24177"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0D0CC53B" w14:textId="56C5B56A" w:rsidR="00E34077" w:rsidRPr="00C273E4" w:rsidRDefault="00E34077" w:rsidP="000F5EF9">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3DF721C1" w14:textId="3D90723F" w:rsidR="00E34077" w:rsidRPr="00C273E4" w:rsidRDefault="00E34077" w:rsidP="000F5EF9">
            <w:pPr>
              <w:pStyle w:val="Table"/>
              <w:jc w:val="center"/>
              <w:rPr>
                <w:rFonts w:eastAsia="ＭＳ Ｐゴシック"/>
                <w:b/>
                <w:sz w:val="18"/>
                <w:szCs w:val="18"/>
              </w:rPr>
            </w:pPr>
            <w:r w:rsidRPr="00C273E4">
              <w:rPr>
                <w:rFonts w:eastAsia="ＭＳ Ｐゴシック"/>
                <w:sz w:val="18"/>
                <w:szCs w:val="18"/>
              </w:rPr>
              <w:t>-</w:t>
            </w:r>
          </w:p>
        </w:tc>
        <w:tc>
          <w:tcPr>
            <w:tcW w:w="850" w:type="dxa"/>
            <w:shd w:val="clear" w:color="auto" w:fill="auto"/>
            <w:noWrap/>
            <w:vAlign w:val="center"/>
          </w:tcPr>
          <w:p w14:paraId="4CD6C13A" w14:textId="630C2C9E" w:rsidR="00E34077" w:rsidRPr="00C273E4" w:rsidRDefault="00E34077" w:rsidP="000F5EF9">
            <w:pPr>
              <w:pStyle w:val="Table"/>
              <w:jc w:val="center"/>
              <w:rPr>
                <w:rFonts w:eastAsia="ＭＳ Ｐゴシック"/>
                <w:sz w:val="18"/>
                <w:szCs w:val="18"/>
              </w:rPr>
            </w:pPr>
            <w:r w:rsidRPr="00C273E4">
              <w:rPr>
                <w:rFonts w:eastAsia="ＭＳ Ｐゴシック"/>
                <w:b/>
                <w:sz w:val="18"/>
                <w:szCs w:val="18"/>
              </w:rPr>
              <w:t>×</w:t>
            </w:r>
          </w:p>
        </w:tc>
        <w:tc>
          <w:tcPr>
            <w:tcW w:w="992" w:type="dxa"/>
            <w:vAlign w:val="center"/>
          </w:tcPr>
          <w:p w14:paraId="399EE4A6" w14:textId="69C105FE" w:rsidR="00E34077" w:rsidRPr="00C273E4" w:rsidRDefault="00E34077" w:rsidP="000F5EF9">
            <w:pPr>
              <w:pStyle w:val="Table"/>
              <w:jc w:val="center"/>
              <w:rPr>
                <w:sz w:val="18"/>
                <w:szCs w:val="18"/>
              </w:rPr>
            </w:pPr>
            <w:r w:rsidRPr="00C273E4">
              <w:rPr>
                <w:sz w:val="18"/>
                <w:szCs w:val="18"/>
              </w:rPr>
              <w:t>-</w:t>
            </w:r>
          </w:p>
        </w:tc>
        <w:tc>
          <w:tcPr>
            <w:tcW w:w="3991" w:type="dxa"/>
            <w:shd w:val="clear" w:color="auto" w:fill="auto"/>
            <w:noWrap/>
            <w:vAlign w:val="center"/>
          </w:tcPr>
          <w:p w14:paraId="036216DF" w14:textId="77777777" w:rsidR="00FB0B75" w:rsidRDefault="00FB0B75" w:rsidP="00FB0B75">
            <w:pPr>
              <w:ind w:firstLine="0"/>
              <w:jc w:val="left"/>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65140E66" w14:textId="77777777" w:rsidR="00FB0B75" w:rsidRPr="000D6878" w:rsidRDefault="00FB0B75" w:rsidP="00FB0B75">
            <w:pPr>
              <w:ind w:firstLine="0"/>
              <w:jc w:val="left"/>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65BFBF49" w14:textId="6938BD03" w:rsidR="00E34077" w:rsidRPr="00C273E4" w:rsidRDefault="00FB0B75" w:rsidP="00C273E4">
            <w:pPr>
              <w:pStyle w:val="Table"/>
              <w:jc w:val="left"/>
              <w:rPr>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0F5EF9" w:rsidRPr="009C201F" w14:paraId="442D7FCA" w14:textId="77777777" w:rsidTr="00C273E4">
        <w:trPr>
          <w:trHeight w:val="284"/>
        </w:trPr>
        <w:tc>
          <w:tcPr>
            <w:tcW w:w="597" w:type="dxa"/>
            <w:shd w:val="clear" w:color="auto" w:fill="auto"/>
            <w:noWrap/>
            <w:vAlign w:val="center"/>
          </w:tcPr>
          <w:p w14:paraId="0761CFE5" w14:textId="007AD616" w:rsidR="009C201F" w:rsidRPr="009C201F" w:rsidRDefault="009C201F" w:rsidP="009C201F">
            <w:pPr>
              <w:pStyle w:val="Table"/>
              <w:jc w:val="center"/>
              <w:rPr>
                <w:sz w:val="18"/>
                <w:szCs w:val="18"/>
              </w:rPr>
            </w:pPr>
            <w:r w:rsidRPr="00F6059F">
              <w:rPr>
                <w:sz w:val="18"/>
                <w:szCs w:val="18"/>
              </w:rPr>
              <w:lastRenderedPageBreak/>
              <w:t>10</w:t>
            </w:r>
          </w:p>
        </w:tc>
        <w:tc>
          <w:tcPr>
            <w:tcW w:w="1247" w:type="dxa"/>
            <w:shd w:val="clear" w:color="auto" w:fill="auto"/>
            <w:noWrap/>
            <w:vAlign w:val="center"/>
          </w:tcPr>
          <w:p w14:paraId="0373AF9C" w14:textId="77777777" w:rsidR="009C201F" w:rsidRPr="00F6059F" w:rsidRDefault="009C201F" w:rsidP="009C201F">
            <w:pPr>
              <w:pStyle w:val="Table"/>
              <w:jc w:val="center"/>
              <w:rPr>
                <w:sz w:val="18"/>
                <w:szCs w:val="18"/>
              </w:rPr>
            </w:pPr>
            <w:r w:rsidRPr="00F6059F">
              <w:rPr>
                <w:sz w:val="18"/>
                <w:szCs w:val="18"/>
              </w:rPr>
              <w:t>-Y/-Z Panel</w:t>
            </w:r>
          </w:p>
          <w:p w14:paraId="4E714142" w14:textId="0824AE32" w:rsidR="009C201F" w:rsidRPr="009C201F" w:rsidRDefault="009C201F" w:rsidP="009C201F">
            <w:pPr>
              <w:pStyle w:val="Table"/>
              <w:jc w:val="center"/>
              <w:rPr>
                <w:sz w:val="18"/>
                <w:szCs w:val="18"/>
              </w:rPr>
            </w:pPr>
            <w:r w:rsidRPr="00F6059F">
              <w:rPr>
                <w:sz w:val="18"/>
                <w:szCs w:val="18"/>
              </w:rPr>
              <w:t>(Antenna 1)</w:t>
            </w:r>
          </w:p>
        </w:tc>
        <w:tc>
          <w:tcPr>
            <w:tcW w:w="1276" w:type="dxa"/>
            <w:shd w:val="clear" w:color="auto" w:fill="auto"/>
            <w:noWrap/>
            <w:vAlign w:val="center"/>
          </w:tcPr>
          <w:p w14:paraId="69E15C3D" w14:textId="023B6DD2" w:rsidR="009C201F" w:rsidRPr="009C201F" w:rsidRDefault="009C201F" w:rsidP="009C201F">
            <w:pPr>
              <w:pStyle w:val="Table"/>
              <w:jc w:val="center"/>
              <w:rPr>
                <w:sz w:val="18"/>
                <w:szCs w:val="18"/>
              </w:rPr>
            </w:pPr>
            <w:r w:rsidRPr="00F6059F">
              <w:rPr>
                <w:sz w:val="18"/>
                <w:szCs w:val="18"/>
              </w:rPr>
              <w:t>-Y/-Z Panel</w:t>
            </w:r>
          </w:p>
        </w:tc>
        <w:tc>
          <w:tcPr>
            <w:tcW w:w="1134" w:type="dxa"/>
            <w:shd w:val="clear" w:color="auto" w:fill="auto"/>
            <w:noWrap/>
            <w:vAlign w:val="center"/>
          </w:tcPr>
          <w:p w14:paraId="059C7325" w14:textId="3CF0C798" w:rsidR="009C201F" w:rsidRPr="009C201F" w:rsidRDefault="009C201F" w:rsidP="009C201F">
            <w:pPr>
              <w:pStyle w:val="Table"/>
              <w:jc w:val="center"/>
              <w:rPr>
                <w:sz w:val="18"/>
                <w:szCs w:val="18"/>
              </w:rPr>
            </w:pPr>
            <w:r w:rsidRPr="00F6059F">
              <w:rPr>
                <w:sz w:val="18"/>
                <w:szCs w:val="18"/>
              </w:rPr>
              <w:t>FR4</w:t>
            </w:r>
          </w:p>
        </w:tc>
        <w:tc>
          <w:tcPr>
            <w:tcW w:w="992" w:type="dxa"/>
            <w:shd w:val="clear" w:color="auto" w:fill="auto"/>
            <w:noWrap/>
            <w:vAlign w:val="center"/>
          </w:tcPr>
          <w:p w14:paraId="5DFA03E5" w14:textId="7C25E7FE" w:rsidR="009C201F" w:rsidRPr="009C201F" w:rsidRDefault="009C201F" w:rsidP="009C201F">
            <w:pPr>
              <w:pStyle w:val="Table"/>
              <w:jc w:val="center"/>
              <w:rPr>
                <w:sz w:val="18"/>
                <w:szCs w:val="18"/>
              </w:rPr>
            </w:pPr>
            <w:r w:rsidRPr="00F6059F">
              <w:rPr>
                <w:sz w:val="18"/>
                <w:szCs w:val="18"/>
              </w:rPr>
              <w:t>structure</w:t>
            </w:r>
          </w:p>
        </w:tc>
        <w:tc>
          <w:tcPr>
            <w:tcW w:w="992" w:type="dxa"/>
            <w:shd w:val="clear" w:color="auto" w:fill="auto"/>
            <w:noWrap/>
            <w:vAlign w:val="center"/>
          </w:tcPr>
          <w:p w14:paraId="5541F328" w14:textId="77777777" w:rsidR="009C201F" w:rsidRPr="00F6059F" w:rsidRDefault="009C201F" w:rsidP="009C201F">
            <w:pPr>
              <w:pStyle w:val="Table"/>
              <w:jc w:val="center"/>
              <w:rPr>
                <w:sz w:val="18"/>
                <w:szCs w:val="18"/>
              </w:rPr>
            </w:pPr>
            <w:r w:rsidRPr="00F6059F">
              <w:rPr>
                <w:sz w:val="18"/>
                <w:szCs w:val="18"/>
              </w:rPr>
              <w:t>tensile</w:t>
            </w:r>
          </w:p>
          <w:p w14:paraId="5B743D89" w14:textId="5E1A3759" w:rsidR="009C201F" w:rsidRPr="009C201F" w:rsidRDefault="009C201F" w:rsidP="009C201F">
            <w:pPr>
              <w:pStyle w:val="Table"/>
              <w:jc w:val="center"/>
              <w:rPr>
                <w:sz w:val="18"/>
                <w:szCs w:val="18"/>
              </w:rPr>
            </w:pPr>
            <w:r w:rsidRPr="00F6059F">
              <w:rPr>
                <w:sz w:val="18"/>
                <w:szCs w:val="18"/>
              </w:rPr>
              <w:t>bending</w:t>
            </w:r>
          </w:p>
        </w:tc>
        <w:tc>
          <w:tcPr>
            <w:tcW w:w="804" w:type="dxa"/>
            <w:vAlign w:val="center"/>
          </w:tcPr>
          <w:p w14:paraId="15698657" w14:textId="2ECA27CD"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0C537BB8" w14:textId="1C65AE7A"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79BDF996" w14:textId="03E35158"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081CF518" w14:textId="42B45A56"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59F34819" w14:textId="1BFA6604" w:rsidR="009C201F" w:rsidRPr="009C201F" w:rsidRDefault="009C201F"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6521D1A1" w14:textId="702879F2" w:rsidR="009C201F" w:rsidRPr="009C201F" w:rsidRDefault="009C201F" w:rsidP="000F5EF9">
            <w:pPr>
              <w:pStyle w:val="Table"/>
              <w:jc w:val="center"/>
              <w:rPr>
                <w:sz w:val="18"/>
                <w:szCs w:val="18"/>
              </w:rPr>
            </w:pPr>
            <w:r w:rsidRPr="00F6059F">
              <w:rPr>
                <w:sz w:val="18"/>
                <w:szCs w:val="18"/>
              </w:rPr>
              <w:t>-</w:t>
            </w:r>
          </w:p>
        </w:tc>
        <w:tc>
          <w:tcPr>
            <w:tcW w:w="3991" w:type="dxa"/>
            <w:shd w:val="clear" w:color="auto" w:fill="auto"/>
            <w:noWrap/>
            <w:vAlign w:val="center"/>
          </w:tcPr>
          <w:p w14:paraId="48A58199" w14:textId="77777777" w:rsidR="00FB0B75" w:rsidRDefault="00FB0B75"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1069A313" w14:textId="77777777" w:rsidR="00FB0B75" w:rsidRPr="000D6878" w:rsidRDefault="00FB0B75"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5D73F291" w14:textId="3FA1D73C" w:rsidR="009C201F" w:rsidRPr="00A34993" w:rsidRDefault="00FB0B75" w:rsidP="00C273E4">
            <w:pPr>
              <w:pStyle w:val="Table"/>
              <w:rPr>
                <w:rFonts w:eastAsia="ＭＳ Ｐゴシック"/>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0F5EF9" w:rsidRPr="009C201F" w14:paraId="531AB57F" w14:textId="77777777" w:rsidTr="00C273E4">
        <w:trPr>
          <w:trHeight w:val="284"/>
        </w:trPr>
        <w:tc>
          <w:tcPr>
            <w:tcW w:w="597" w:type="dxa"/>
            <w:shd w:val="clear" w:color="auto" w:fill="auto"/>
            <w:noWrap/>
            <w:vAlign w:val="center"/>
          </w:tcPr>
          <w:p w14:paraId="2056162C" w14:textId="0416E67B" w:rsidR="009C201F" w:rsidRPr="009C201F" w:rsidRDefault="009C201F" w:rsidP="009C201F">
            <w:pPr>
              <w:pStyle w:val="Table"/>
              <w:jc w:val="center"/>
              <w:rPr>
                <w:sz w:val="18"/>
                <w:szCs w:val="18"/>
              </w:rPr>
            </w:pPr>
            <w:r w:rsidRPr="00F6059F">
              <w:rPr>
                <w:sz w:val="18"/>
                <w:szCs w:val="18"/>
              </w:rPr>
              <w:t>11</w:t>
            </w:r>
          </w:p>
        </w:tc>
        <w:tc>
          <w:tcPr>
            <w:tcW w:w="1247" w:type="dxa"/>
            <w:shd w:val="clear" w:color="auto" w:fill="auto"/>
            <w:noWrap/>
            <w:vAlign w:val="center"/>
          </w:tcPr>
          <w:p w14:paraId="219D5F57" w14:textId="7D94A631" w:rsidR="009C201F" w:rsidRPr="009C201F" w:rsidRDefault="009C201F" w:rsidP="009C201F">
            <w:pPr>
              <w:pStyle w:val="Table"/>
              <w:jc w:val="center"/>
              <w:rPr>
                <w:sz w:val="18"/>
                <w:szCs w:val="18"/>
              </w:rPr>
            </w:pPr>
            <w:r w:rsidRPr="00F6059F">
              <w:rPr>
                <w:sz w:val="18"/>
                <w:szCs w:val="18"/>
              </w:rPr>
              <w:t>-Y/+Z Panel</w:t>
            </w:r>
          </w:p>
        </w:tc>
        <w:tc>
          <w:tcPr>
            <w:tcW w:w="1276" w:type="dxa"/>
            <w:shd w:val="clear" w:color="auto" w:fill="auto"/>
            <w:noWrap/>
            <w:vAlign w:val="center"/>
          </w:tcPr>
          <w:p w14:paraId="2D5F5FC7" w14:textId="4AB897C4" w:rsidR="009C201F" w:rsidRPr="009C201F" w:rsidRDefault="009C201F" w:rsidP="009C201F">
            <w:pPr>
              <w:pStyle w:val="Table"/>
              <w:jc w:val="center"/>
              <w:rPr>
                <w:sz w:val="18"/>
                <w:szCs w:val="18"/>
              </w:rPr>
            </w:pPr>
            <w:r w:rsidRPr="00F6059F">
              <w:rPr>
                <w:sz w:val="18"/>
                <w:szCs w:val="18"/>
              </w:rPr>
              <w:t>-Y/+Z Panel</w:t>
            </w:r>
          </w:p>
        </w:tc>
        <w:tc>
          <w:tcPr>
            <w:tcW w:w="1134" w:type="dxa"/>
            <w:shd w:val="clear" w:color="auto" w:fill="auto"/>
            <w:noWrap/>
            <w:vAlign w:val="center"/>
          </w:tcPr>
          <w:p w14:paraId="3EEA2099" w14:textId="26A31EAF" w:rsidR="009C201F" w:rsidRPr="009C201F" w:rsidRDefault="009C201F" w:rsidP="009C201F">
            <w:pPr>
              <w:pStyle w:val="Table"/>
              <w:jc w:val="center"/>
              <w:rPr>
                <w:sz w:val="18"/>
                <w:szCs w:val="18"/>
              </w:rPr>
            </w:pPr>
            <w:r w:rsidRPr="00F6059F">
              <w:rPr>
                <w:sz w:val="18"/>
                <w:szCs w:val="18"/>
              </w:rPr>
              <w:t>FR4</w:t>
            </w:r>
          </w:p>
        </w:tc>
        <w:tc>
          <w:tcPr>
            <w:tcW w:w="992" w:type="dxa"/>
            <w:shd w:val="clear" w:color="auto" w:fill="auto"/>
            <w:noWrap/>
            <w:vAlign w:val="center"/>
          </w:tcPr>
          <w:p w14:paraId="36F1561D" w14:textId="5ADCE94D" w:rsidR="009C201F" w:rsidRPr="009C201F" w:rsidRDefault="009C201F" w:rsidP="009C201F">
            <w:pPr>
              <w:pStyle w:val="Table"/>
              <w:jc w:val="center"/>
              <w:rPr>
                <w:sz w:val="18"/>
                <w:szCs w:val="18"/>
              </w:rPr>
            </w:pPr>
            <w:r w:rsidRPr="00F6059F">
              <w:rPr>
                <w:sz w:val="18"/>
                <w:szCs w:val="18"/>
              </w:rPr>
              <w:t>structure</w:t>
            </w:r>
          </w:p>
        </w:tc>
        <w:tc>
          <w:tcPr>
            <w:tcW w:w="992" w:type="dxa"/>
            <w:shd w:val="clear" w:color="auto" w:fill="auto"/>
            <w:noWrap/>
            <w:vAlign w:val="center"/>
          </w:tcPr>
          <w:p w14:paraId="67EF24FC" w14:textId="77777777" w:rsidR="009C201F" w:rsidRPr="00F6059F" w:rsidRDefault="009C201F" w:rsidP="009C201F">
            <w:pPr>
              <w:pStyle w:val="Table"/>
              <w:jc w:val="center"/>
              <w:rPr>
                <w:sz w:val="18"/>
                <w:szCs w:val="18"/>
              </w:rPr>
            </w:pPr>
            <w:r w:rsidRPr="00F6059F">
              <w:rPr>
                <w:sz w:val="18"/>
                <w:szCs w:val="18"/>
              </w:rPr>
              <w:t>tensile</w:t>
            </w:r>
          </w:p>
          <w:p w14:paraId="638169C7" w14:textId="5C6AB49B" w:rsidR="009C201F" w:rsidRPr="009C201F" w:rsidRDefault="009C201F" w:rsidP="009C201F">
            <w:pPr>
              <w:pStyle w:val="Table"/>
              <w:jc w:val="center"/>
              <w:rPr>
                <w:sz w:val="18"/>
                <w:szCs w:val="18"/>
              </w:rPr>
            </w:pPr>
            <w:r w:rsidRPr="00F6059F">
              <w:rPr>
                <w:sz w:val="18"/>
                <w:szCs w:val="18"/>
              </w:rPr>
              <w:t>bending</w:t>
            </w:r>
          </w:p>
        </w:tc>
        <w:tc>
          <w:tcPr>
            <w:tcW w:w="804" w:type="dxa"/>
            <w:vAlign w:val="center"/>
          </w:tcPr>
          <w:p w14:paraId="76C3EFED" w14:textId="049F8F14"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55D841DF" w14:textId="7840B3E6"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6463DBB4" w14:textId="65428340"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65F08478" w14:textId="43B22277" w:rsidR="009C201F" w:rsidRPr="009C201F" w:rsidRDefault="009C201F"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5716E801" w14:textId="23E0FE82" w:rsidR="009C201F" w:rsidRPr="009C201F" w:rsidRDefault="009C201F"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24CF443C" w14:textId="09907B73" w:rsidR="009C201F" w:rsidRPr="009C201F" w:rsidRDefault="009C201F" w:rsidP="000F5EF9">
            <w:pPr>
              <w:pStyle w:val="Table"/>
              <w:jc w:val="center"/>
              <w:rPr>
                <w:sz w:val="18"/>
                <w:szCs w:val="18"/>
              </w:rPr>
            </w:pPr>
            <w:r w:rsidRPr="00F6059F">
              <w:rPr>
                <w:sz w:val="18"/>
                <w:szCs w:val="18"/>
              </w:rPr>
              <w:t>-</w:t>
            </w:r>
          </w:p>
        </w:tc>
        <w:tc>
          <w:tcPr>
            <w:tcW w:w="3991" w:type="dxa"/>
            <w:shd w:val="clear" w:color="auto" w:fill="auto"/>
            <w:noWrap/>
            <w:vAlign w:val="center"/>
          </w:tcPr>
          <w:p w14:paraId="30E802B3" w14:textId="77777777" w:rsidR="00FB0B75" w:rsidRDefault="00FB0B75"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4FBC613F" w14:textId="77777777" w:rsidR="00FB0B75" w:rsidRPr="000D6878" w:rsidRDefault="00FB0B75"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3E796B6B" w14:textId="08EB8E06" w:rsidR="009C201F" w:rsidRPr="00A34993" w:rsidRDefault="00FB0B75" w:rsidP="00C273E4">
            <w:pPr>
              <w:pStyle w:val="Table"/>
              <w:rPr>
                <w:rFonts w:eastAsia="ＭＳ Ｐゴシック"/>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5C1EF7A3" w14:textId="77777777" w:rsidTr="00C273E4">
        <w:trPr>
          <w:trHeight w:val="284"/>
        </w:trPr>
        <w:tc>
          <w:tcPr>
            <w:tcW w:w="597" w:type="dxa"/>
            <w:shd w:val="clear" w:color="auto" w:fill="auto"/>
            <w:noWrap/>
            <w:vAlign w:val="center"/>
          </w:tcPr>
          <w:p w14:paraId="4DDD898B" w14:textId="01C4E2FF" w:rsidR="000F5EF9" w:rsidRPr="00F6059F" w:rsidRDefault="000F5EF9" w:rsidP="000F5EF9">
            <w:pPr>
              <w:pStyle w:val="Table"/>
              <w:jc w:val="center"/>
              <w:rPr>
                <w:sz w:val="18"/>
                <w:szCs w:val="18"/>
              </w:rPr>
            </w:pPr>
            <w:r w:rsidRPr="00F6059F">
              <w:rPr>
                <w:sz w:val="18"/>
                <w:szCs w:val="18"/>
              </w:rPr>
              <w:t>12</w:t>
            </w:r>
          </w:p>
        </w:tc>
        <w:tc>
          <w:tcPr>
            <w:tcW w:w="1247" w:type="dxa"/>
            <w:shd w:val="clear" w:color="auto" w:fill="auto"/>
            <w:noWrap/>
            <w:vAlign w:val="center"/>
          </w:tcPr>
          <w:p w14:paraId="46F27B0D" w14:textId="7944F7F9" w:rsidR="000F5EF9" w:rsidRPr="00F6059F" w:rsidRDefault="000F5EF9" w:rsidP="000F5EF9">
            <w:pPr>
              <w:pStyle w:val="Table"/>
              <w:jc w:val="center"/>
              <w:rPr>
                <w:sz w:val="18"/>
                <w:szCs w:val="18"/>
              </w:rPr>
            </w:pPr>
            <w:r w:rsidRPr="00F6059F">
              <w:rPr>
                <w:sz w:val="18"/>
                <w:szCs w:val="18"/>
              </w:rPr>
              <w:t>+Y/+Z Panel (Antenna 2)</w:t>
            </w:r>
          </w:p>
        </w:tc>
        <w:tc>
          <w:tcPr>
            <w:tcW w:w="1276" w:type="dxa"/>
            <w:shd w:val="clear" w:color="auto" w:fill="auto"/>
            <w:noWrap/>
            <w:vAlign w:val="center"/>
          </w:tcPr>
          <w:p w14:paraId="5F678E98" w14:textId="65E9F328" w:rsidR="000F5EF9" w:rsidRPr="00F6059F" w:rsidRDefault="000F5EF9" w:rsidP="000F5EF9">
            <w:pPr>
              <w:pStyle w:val="Table"/>
              <w:jc w:val="center"/>
              <w:rPr>
                <w:sz w:val="18"/>
                <w:szCs w:val="18"/>
              </w:rPr>
            </w:pPr>
            <w:r w:rsidRPr="00F6059F">
              <w:rPr>
                <w:sz w:val="18"/>
                <w:szCs w:val="18"/>
              </w:rPr>
              <w:t>+Y/+Z Panel</w:t>
            </w:r>
          </w:p>
        </w:tc>
        <w:tc>
          <w:tcPr>
            <w:tcW w:w="1134" w:type="dxa"/>
            <w:shd w:val="clear" w:color="auto" w:fill="auto"/>
            <w:noWrap/>
            <w:vAlign w:val="center"/>
          </w:tcPr>
          <w:p w14:paraId="22D63423" w14:textId="5B22456F"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0E9AF12B" w14:textId="4CCE8F7C"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2B6371EC" w14:textId="77777777" w:rsidR="000F5EF9" w:rsidRPr="00F6059F" w:rsidRDefault="000F5EF9" w:rsidP="000F5EF9">
            <w:pPr>
              <w:pStyle w:val="Table"/>
              <w:jc w:val="center"/>
              <w:rPr>
                <w:sz w:val="18"/>
                <w:szCs w:val="18"/>
              </w:rPr>
            </w:pPr>
            <w:r w:rsidRPr="00F6059F">
              <w:rPr>
                <w:sz w:val="18"/>
                <w:szCs w:val="18"/>
              </w:rPr>
              <w:t>tensile</w:t>
            </w:r>
          </w:p>
          <w:p w14:paraId="6922B8EA" w14:textId="21163777"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741CCEFB" w14:textId="6C5A83B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103D7B8E" w14:textId="677B886C"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21B9C08B" w14:textId="092D972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6E1C52AF" w14:textId="350BF5E1"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4F9CFAA2" w14:textId="26E47C40"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54480AD1" w14:textId="267F6FFA"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01F7A3AA"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144E5C12"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6AD3D854" w14:textId="1D2ED192" w:rsidR="000F5EF9" w:rsidRDefault="000F5EF9" w:rsidP="00C273E4">
            <w:pPr>
              <w:ind w:firstLine="0"/>
              <w:rPr>
                <w:rFonts w:ascii="ＭＳ 明朝" w:hAnsi="ＭＳ 明朝" w:cs="ＭＳ 明朝"/>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29E9CD6E" w14:textId="77777777" w:rsidTr="00C273E4">
        <w:trPr>
          <w:trHeight w:val="284"/>
        </w:trPr>
        <w:tc>
          <w:tcPr>
            <w:tcW w:w="597" w:type="dxa"/>
            <w:shd w:val="clear" w:color="auto" w:fill="auto"/>
            <w:noWrap/>
            <w:vAlign w:val="center"/>
          </w:tcPr>
          <w:p w14:paraId="35F3EB35" w14:textId="282A8CE8" w:rsidR="000F5EF9" w:rsidRPr="00F6059F" w:rsidRDefault="000F5EF9" w:rsidP="000F5EF9">
            <w:pPr>
              <w:pStyle w:val="Table"/>
              <w:jc w:val="center"/>
              <w:rPr>
                <w:sz w:val="18"/>
                <w:szCs w:val="18"/>
              </w:rPr>
            </w:pPr>
            <w:r w:rsidRPr="00F6059F">
              <w:rPr>
                <w:sz w:val="18"/>
                <w:szCs w:val="18"/>
              </w:rPr>
              <w:t>13</w:t>
            </w:r>
          </w:p>
        </w:tc>
        <w:tc>
          <w:tcPr>
            <w:tcW w:w="1247" w:type="dxa"/>
            <w:shd w:val="clear" w:color="auto" w:fill="auto"/>
            <w:noWrap/>
            <w:vAlign w:val="center"/>
          </w:tcPr>
          <w:p w14:paraId="69930F91" w14:textId="036C62F9" w:rsidR="000F5EF9" w:rsidRPr="00F6059F" w:rsidRDefault="000F5EF9" w:rsidP="000F5EF9">
            <w:pPr>
              <w:pStyle w:val="Table"/>
              <w:jc w:val="center"/>
              <w:rPr>
                <w:sz w:val="18"/>
                <w:szCs w:val="18"/>
              </w:rPr>
            </w:pPr>
            <w:r w:rsidRPr="00F6059F">
              <w:rPr>
                <w:sz w:val="18"/>
                <w:szCs w:val="18"/>
              </w:rPr>
              <w:t>+Y/-Z Panel</w:t>
            </w:r>
          </w:p>
        </w:tc>
        <w:tc>
          <w:tcPr>
            <w:tcW w:w="1276" w:type="dxa"/>
            <w:shd w:val="clear" w:color="auto" w:fill="auto"/>
            <w:noWrap/>
            <w:vAlign w:val="center"/>
          </w:tcPr>
          <w:p w14:paraId="49C91A2C" w14:textId="701D90E5" w:rsidR="000F5EF9" w:rsidRPr="00F6059F" w:rsidRDefault="000F5EF9" w:rsidP="000F5EF9">
            <w:pPr>
              <w:pStyle w:val="Table"/>
              <w:jc w:val="center"/>
              <w:rPr>
                <w:sz w:val="18"/>
                <w:szCs w:val="18"/>
              </w:rPr>
            </w:pPr>
            <w:r w:rsidRPr="00F6059F">
              <w:rPr>
                <w:sz w:val="18"/>
                <w:szCs w:val="18"/>
              </w:rPr>
              <w:t>+Y/-Z Panel</w:t>
            </w:r>
          </w:p>
        </w:tc>
        <w:tc>
          <w:tcPr>
            <w:tcW w:w="1134" w:type="dxa"/>
            <w:shd w:val="clear" w:color="auto" w:fill="auto"/>
            <w:noWrap/>
            <w:vAlign w:val="center"/>
          </w:tcPr>
          <w:p w14:paraId="42FDE46C" w14:textId="394C8200"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2130E64B" w14:textId="4724078D"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4C4285FC" w14:textId="77777777" w:rsidR="000F5EF9" w:rsidRPr="00F6059F" w:rsidRDefault="000F5EF9" w:rsidP="000F5EF9">
            <w:pPr>
              <w:pStyle w:val="Table"/>
              <w:jc w:val="center"/>
              <w:rPr>
                <w:sz w:val="18"/>
                <w:szCs w:val="18"/>
              </w:rPr>
            </w:pPr>
            <w:r w:rsidRPr="00F6059F">
              <w:rPr>
                <w:sz w:val="18"/>
                <w:szCs w:val="18"/>
              </w:rPr>
              <w:t>tensile</w:t>
            </w:r>
          </w:p>
          <w:p w14:paraId="6BFF83AA" w14:textId="2F1B059D"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446B0858" w14:textId="3AB3358C"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592BEDE9" w14:textId="081A09B7"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0552EA9A" w14:textId="69F35A6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58FEB916" w14:textId="37DF8EE9"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3F0F621A" w14:textId="167A5FA8"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4C334281" w14:textId="6FB46FCB"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7831AEB0"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25077E2A"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658B3E81" w14:textId="2B7FDE36" w:rsidR="000F5EF9" w:rsidRDefault="000F5EF9" w:rsidP="00C273E4">
            <w:pPr>
              <w:ind w:firstLine="0"/>
              <w:rPr>
                <w:rFonts w:ascii="ＭＳ 明朝" w:hAnsi="ＭＳ 明朝" w:cs="ＭＳ 明朝"/>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298451BA" w14:textId="77777777" w:rsidTr="00C273E4">
        <w:trPr>
          <w:trHeight w:val="284"/>
        </w:trPr>
        <w:tc>
          <w:tcPr>
            <w:tcW w:w="597" w:type="dxa"/>
            <w:shd w:val="clear" w:color="auto" w:fill="auto"/>
            <w:noWrap/>
            <w:vAlign w:val="center"/>
          </w:tcPr>
          <w:p w14:paraId="7D583BBC" w14:textId="637C85FF" w:rsidR="000F5EF9" w:rsidRPr="00F6059F" w:rsidRDefault="000F5EF9" w:rsidP="000F5EF9">
            <w:pPr>
              <w:pStyle w:val="Table"/>
              <w:jc w:val="center"/>
              <w:rPr>
                <w:sz w:val="18"/>
                <w:szCs w:val="18"/>
              </w:rPr>
            </w:pPr>
            <w:r w:rsidRPr="00F6059F">
              <w:rPr>
                <w:sz w:val="18"/>
                <w:szCs w:val="18"/>
              </w:rPr>
              <w:t>14</w:t>
            </w:r>
          </w:p>
        </w:tc>
        <w:tc>
          <w:tcPr>
            <w:tcW w:w="1247" w:type="dxa"/>
            <w:shd w:val="clear" w:color="auto" w:fill="auto"/>
            <w:noWrap/>
            <w:vAlign w:val="center"/>
          </w:tcPr>
          <w:p w14:paraId="3CF88DB7" w14:textId="3B2D734F" w:rsidR="000F5EF9" w:rsidRPr="00F6059F" w:rsidRDefault="000F5EF9" w:rsidP="000F5EF9">
            <w:pPr>
              <w:pStyle w:val="Table"/>
              <w:jc w:val="center"/>
              <w:rPr>
                <w:sz w:val="18"/>
                <w:szCs w:val="18"/>
              </w:rPr>
            </w:pPr>
            <w:r w:rsidRPr="00F6059F">
              <w:rPr>
                <w:sz w:val="18"/>
                <w:szCs w:val="18"/>
              </w:rPr>
              <w:t>+X Panel</w:t>
            </w:r>
          </w:p>
        </w:tc>
        <w:tc>
          <w:tcPr>
            <w:tcW w:w="1276" w:type="dxa"/>
            <w:shd w:val="clear" w:color="auto" w:fill="auto"/>
            <w:noWrap/>
            <w:vAlign w:val="center"/>
          </w:tcPr>
          <w:p w14:paraId="2661670B" w14:textId="59AD7836" w:rsidR="000F5EF9" w:rsidRPr="00F6059F" w:rsidRDefault="000F5EF9" w:rsidP="000F5EF9">
            <w:pPr>
              <w:pStyle w:val="Table"/>
              <w:jc w:val="center"/>
              <w:rPr>
                <w:sz w:val="18"/>
                <w:szCs w:val="18"/>
              </w:rPr>
            </w:pPr>
            <w:r w:rsidRPr="00F6059F">
              <w:rPr>
                <w:sz w:val="18"/>
                <w:szCs w:val="18"/>
              </w:rPr>
              <w:t>+X Panel</w:t>
            </w:r>
          </w:p>
        </w:tc>
        <w:tc>
          <w:tcPr>
            <w:tcW w:w="1134" w:type="dxa"/>
            <w:shd w:val="clear" w:color="auto" w:fill="auto"/>
            <w:noWrap/>
            <w:vAlign w:val="center"/>
          </w:tcPr>
          <w:p w14:paraId="01BAE85E" w14:textId="6EE999A3"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7A7109AE" w14:textId="12B8033F"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38613345" w14:textId="77777777" w:rsidR="000F5EF9" w:rsidRPr="00F6059F" w:rsidRDefault="000F5EF9" w:rsidP="000F5EF9">
            <w:pPr>
              <w:pStyle w:val="Table"/>
              <w:jc w:val="center"/>
              <w:rPr>
                <w:sz w:val="18"/>
                <w:szCs w:val="18"/>
              </w:rPr>
            </w:pPr>
            <w:r w:rsidRPr="00F6059F">
              <w:rPr>
                <w:sz w:val="18"/>
                <w:szCs w:val="18"/>
              </w:rPr>
              <w:t>tensile</w:t>
            </w:r>
          </w:p>
          <w:p w14:paraId="5D8D4682" w14:textId="03F8BE6E"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0FD6C22B" w14:textId="78AE25B3"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3CE3B666" w14:textId="4BE9368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06D94B8A" w14:textId="4CDD54C6"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5933907F" w14:textId="6209FC3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2A3B4E27" w14:textId="341D53A6"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4031E4DE" w14:textId="641ECB56"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0C6B9FC0"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17DC45BF"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41559FF0" w14:textId="77777777" w:rsidR="000F5EF9"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p w14:paraId="5525E30D" w14:textId="786C5E51" w:rsidR="000F5EF9" w:rsidRDefault="000F5EF9" w:rsidP="00C273E4">
            <w:pPr>
              <w:ind w:firstLine="0"/>
              <w:rPr>
                <w:rFonts w:ascii="ＭＳ 明朝" w:hAnsi="ＭＳ 明朝" w:cs="ＭＳ 明朝"/>
                <w:sz w:val="18"/>
                <w:szCs w:val="18"/>
              </w:rPr>
            </w:pPr>
          </w:p>
        </w:tc>
      </w:tr>
      <w:tr w:rsidR="00C273E4" w:rsidRPr="009C201F" w14:paraId="6AE3A4FF" w14:textId="77777777" w:rsidTr="00C273E4">
        <w:trPr>
          <w:trHeight w:val="284"/>
        </w:trPr>
        <w:tc>
          <w:tcPr>
            <w:tcW w:w="597" w:type="dxa"/>
            <w:shd w:val="clear" w:color="auto" w:fill="auto"/>
            <w:noWrap/>
            <w:vAlign w:val="center"/>
          </w:tcPr>
          <w:p w14:paraId="7C5D6AD7" w14:textId="706B3086" w:rsidR="000F5EF9" w:rsidRPr="00F6059F" w:rsidRDefault="000F5EF9" w:rsidP="000F5EF9">
            <w:pPr>
              <w:pStyle w:val="Table"/>
              <w:jc w:val="center"/>
              <w:rPr>
                <w:sz w:val="18"/>
                <w:szCs w:val="18"/>
              </w:rPr>
            </w:pPr>
            <w:r w:rsidRPr="00F6059F">
              <w:rPr>
                <w:sz w:val="18"/>
                <w:szCs w:val="18"/>
              </w:rPr>
              <w:lastRenderedPageBreak/>
              <w:t>15</w:t>
            </w:r>
          </w:p>
        </w:tc>
        <w:tc>
          <w:tcPr>
            <w:tcW w:w="1247" w:type="dxa"/>
            <w:shd w:val="clear" w:color="auto" w:fill="auto"/>
            <w:noWrap/>
            <w:vAlign w:val="center"/>
          </w:tcPr>
          <w:p w14:paraId="26D8C703" w14:textId="5B31827C" w:rsidR="000F5EF9" w:rsidRPr="00F6059F" w:rsidRDefault="000F5EF9" w:rsidP="000F5EF9">
            <w:pPr>
              <w:pStyle w:val="Table"/>
              <w:jc w:val="center"/>
              <w:rPr>
                <w:sz w:val="18"/>
                <w:szCs w:val="18"/>
              </w:rPr>
            </w:pPr>
            <w:r w:rsidRPr="00F6059F">
              <w:rPr>
                <w:sz w:val="18"/>
                <w:szCs w:val="18"/>
              </w:rPr>
              <w:t>-X Panel</w:t>
            </w:r>
          </w:p>
        </w:tc>
        <w:tc>
          <w:tcPr>
            <w:tcW w:w="1276" w:type="dxa"/>
            <w:shd w:val="clear" w:color="auto" w:fill="auto"/>
            <w:noWrap/>
            <w:vAlign w:val="center"/>
          </w:tcPr>
          <w:p w14:paraId="65577490" w14:textId="1567A7FD" w:rsidR="000F5EF9" w:rsidRPr="00F6059F" w:rsidRDefault="000F5EF9" w:rsidP="000F5EF9">
            <w:pPr>
              <w:pStyle w:val="Table"/>
              <w:jc w:val="center"/>
              <w:rPr>
                <w:sz w:val="18"/>
                <w:szCs w:val="18"/>
              </w:rPr>
            </w:pPr>
            <w:r w:rsidRPr="00F6059F">
              <w:rPr>
                <w:sz w:val="18"/>
                <w:szCs w:val="18"/>
              </w:rPr>
              <w:t>-X Panel</w:t>
            </w:r>
          </w:p>
        </w:tc>
        <w:tc>
          <w:tcPr>
            <w:tcW w:w="1134" w:type="dxa"/>
            <w:shd w:val="clear" w:color="auto" w:fill="auto"/>
            <w:noWrap/>
            <w:vAlign w:val="center"/>
          </w:tcPr>
          <w:p w14:paraId="671F942C" w14:textId="44A45FB0"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41845059" w14:textId="70F7C76A"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6CAA1D99" w14:textId="77777777" w:rsidR="000F5EF9" w:rsidRPr="00F6059F" w:rsidRDefault="000F5EF9" w:rsidP="000F5EF9">
            <w:pPr>
              <w:pStyle w:val="Table"/>
              <w:jc w:val="center"/>
              <w:rPr>
                <w:sz w:val="18"/>
                <w:szCs w:val="18"/>
              </w:rPr>
            </w:pPr>
            <w:r w:rsidRPr="00F6059F">
              <w:rPr>
                <w:sz w:val="18"/>
                <w:szCs w:val="18"/>
              </w:rPr>
              <w:t>tensile</w:t>
            </w:r>
          </w:p>
          <w:p w14:paraId="0C0B438C" w14:textId="553E6C98"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272B03D7" w14:textId="56D8E05B"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383F0880" w14:textId="5923D46E"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6535F595" w14:textId="4E9963D7"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621B4239" w14:textId="6D980DD0"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4AC87087" w14:textId="7D56D52D"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0691D37F" w14:textId="073D1FDA"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4EFBB574"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296CF304"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236B6A8F" w14:textId="53B3AC0E" w:rsidR="000F5EF9" w:rsidRDefault="000F5EF9" w:rsidP="00C273E4">
            <w:pPr>
              <w:ind w:firstLine="0"/>
              <w:rPr>
                <w:rFonts w:ascii="ＭＳ 明朝" w:hAnsi="ＭＳ 明朝" w:cs="ＭＳ 明朝"/>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40F20A09" w14:textId="77777777" w:rsidTr="00C273E4">
        <w:trPr>
          <w:trHeight w:val="284"/>
        </w:trPr>
        <w:tc>
          <w:tcPr>
            <w:tcW w:w="597" w:type="dxa"/>
            <w:shd w:val="clear" w:color="auto" w:fill="auto"/>
            <w:noWrap/>
            <w:vAlign w:val="center"/>
          </w:tcPr>
          <w:p w14:paraId="3E879B2B" w14:textId="2EDC797E" w:rsidR="000F5EF9" w:rsidRPr="00F6059F" w:rsidRDefault="000F5EF9" w:rsidP="000F5EF9">
            <w:pPr>
              <w:pStyle w:val="Table"/>
              <w:jc w:val="center"/>
              <w:rPr>
                <w:sz w:val="18"/>
                <w:szCs w:val="18"/>
              </w:rPr>
            </w:pPr>
            <w:r w:rsidRPr="00F6059F">
              <w:rPr>
                <w:sz w:val="18"/>
                <w:szCs w:val="18"/>
              </w:rPr>
              <w:t>16</w:t>
            </w:r>
          </w:p>
        </w:tc>
        <w:tc>
          <w:tcPr>
            <w:tcW w:w="1247" w:type="dxa"/>
            <w:shd w:val="clear" w:color="auto" w:fill="auto"/>
            <w:noWrap/>
            <w:vAlign w:val="center"/>
          </w:tcPr>
          <w:p w14:paraId="7358A3B6" w14:textId="5B2D9989" w:rsidR="000F5EF9" w:rsidRPr="00F6059F" w:rsidRDefault="000F5EF9" w:rsidP="000F5EF9">
            <w:pPr>
              <w:pStyle w:val="Table"/>
              <w:jc w:val="center"/>
              <w:rPr>
                <w:sz w:val="18"/>
                <w:szCs w:val="18"/>
              </w:rPr>
            </w:pPr>
            <w:r w:rsidRPr="00F6059F">
              <w:rPr>
                <w:sz w:val="18"/>
                <w:szCs w:val="18"/>
              </w:rPr>
              <w:t>-Y Cover</w:t>
            </w:r>
          </w:p>
        </w:tc>
        <w:tc>
          <w:tcPr>
            <w:tcW w:w="1276" w:type="dxa"/>
            <w:shd w:val="clear" w:color="auto" w:fill="auto"/>
            <w:noWrap/>
            <w:vAlign w:val="center"/>
          </w:tcPr>
          <w:p w14:paraId="2A8D729B" w14:textId="7F67F089" w:rsidR="000F5EF9" w:rsidRPr="00F6059F" w:rsidRDefault="000F5EF9" w:rsidP="000F5EF9">
            <w:pPr>
              <w:pStyle w:val="Table"/>
              <w:jc w:val="center"/>
              <w:rPr>
                <w:sz w:val="18"/>
                <w:szCs w:val="18"/>
              </w:rPr>
            </w:pPr>
            <w:r w:rsidRPr="00F6059F">
              <w:rPr>
                <w:sz w:val="18"/>
                <w:szCs w:val="18"/>
              </w:rPr>
              <w:t>-Y Cover</w:t>
            </w:r>
          </w:p>
        </w:tc>
        <w:tc>
          <w:tcPr>
            <w:tcW w:w="1134" w:type="dxa"/>
            <w:shd w:val="clear" w:color="auto" w:fill="auto"/>
            <w:noWrap/>
            <w:vAlign w:val="center"/>
          </w:tcPr>
          <w:p w14:paraId="0F7276F5" w14:textId="5183BAD2"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354A55E5" w14:textId="45A2D84A"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13506C19" w14:textId="77777777" w:rsidR="000F5EF9" w:rsidRPr="00F6059F" w:rsidRDefault="000F5EF9" w:rsidP="000F5EF9">
            <w:pPr>
              <w:pStyle w:val="Table"/>
              <w:jc w:val="center"/>
              <w:rPr>
                <w:sz w:val="18"/>
                <w:szCs w:val="18"/>
              </w:rPr>
            </w:pPr>
            <w:r w:rsidRPr="00F6059F">
              <w:rPr>
                <w:sz w:val="18"/>
                <w:szCs w:val="18"/>
              </w:rPr>
              <w:t>tensile</w:t>
            </w:r>
          </w:p>
          <w:p w14:paraId="7FCDF134" w14:textId="0F4FAD10"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1AAB4EE1" w14:textId="7EAEF83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38FDD24C" w14:textId="1974E857"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7C798F2A" w14:textId="3502186A"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5E762B21" w14:textId="2C6F66F0"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766167FA" w14:textId="48CCC327"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11DEDD9B" w14:textId="72679152"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0A3EF50C"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2C4B8362"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2DE8397C" w14:textId="67FC1F04" w:rsidR="000F5EF9" w:rsidRDefault="000F5EF9" w:rsidP="00C273E4">
            <w:pPr>
              <w:ind w:firstLine="0"/>
              <w:rPr>
                <w:rFonts w:ascii="ＭＳ 明朝" w:hAnsi="ＭＳ 明朝" w:cs="ＭＳ 明朝"/>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7FAB372F" w14:textId="77777777" w:rsidTr="00C273E4">
        <w:trPr>
          <w:trHeight w:val="284"/>
        </w:trPr>
        <w:tc>
          <w:tcPr>
            <w:tcW w:w="597" w:type="dxa"/>
            <w:shd w:val="clear" w:color="auto" w:fill="auto"/>
            <w:noWrap/>
            <w:vAlign w:val="center"/>
          </w:tcPr>
          <w:p w14:paraId="0330B0AF" w14:textId="4E3EC32E" w:rsidR="000F5EF9" w:rsidRPr="00F6059F" w:rsidRDefault="000F5EF9" w:rsidP="000F5EF9">
            <w:pPr>
              <w:pStyle w:val="Table"/>
              <w:jc w:val="center"/>
              <w:rPr>
                <w:sz w:val="18"/>
                <w:szCs w:val="18"/>
              </w:rPr>
            </w:pPr>
            <w:r w:rsidRPr="00F6059F">
              <w:rPr>
                <w:sz w:val="18"/>
                <w:szCs w:val="18"/>
              </w:rPr>
              <w:t>17</w:t>
            </w:r>
          </w:p>
        </w:tc>
        <w:tc>
          <w:tcPr>
            <w:tcW w:w="1247" w:type="dxa"/>
            <w:shd w:val="clear" w:color="auto" w:fill="auto"/>
            <w:noWrap/>
            <w:vAlign w:val="center"/>
          </w:tcPr>
          <w:p w14:paraId="7DF6D614" w14:textId="58D296AC" w:rsidR="000F5EF9" w:rsidRPr="00F6059F" w:rsidRDefault="000F5EF9" w:rsidP="000F5EF9">
            <w:pPr>
              <w:pStyle w:val="Table"/>
              <w:jc w:val="center"/>
              <w:rPr>
                <w:sz w:val="18"/>
                <w:szCs w:val="18"/>
              </w:rPr>
            </w:pPr>
            <w:r w:rsidRPr="00F6059F">
              <w:rPr>
                <w:sz w:val="18"/>
                <w:szCs w:val="18"/>
              </w:rPr>
              <w:t>+Y Cover</w:t>
            </w:r>
          </w:p>
        </w:tc>
        <w:tc>
          <w:tcPr>
            <w:tcW w:w="1276" w:type="dxa"/>
            <w:shd w:val="clear" w:color="auto" w:fill="auto"/>
            <w:noWrap/>
            <w:vAlign w:val="center"/>
          </w:tcPr>
          <w:p w14:paraId="017FB96E" w14:textId="21EB31F5" w:rsidR="000F5EF9" w:rsidRPr="00F6059F" w:rsidRDefault="000F5EF9" w:rsidP="000F5EF9">
            <w:pPr>
              <w:pStyle w:val="Table"/>
              <w:jc w:val="center"/>
              <w:rPr>
                <w:sz w:val="18"/>
                <w:szCs w:val="18"/>
              </w:rPr>
            </w:pPr>
            <w:r w:rsidRPr="00F6059F">
              <w:rPr>
                <w:sz w:val="18"/>
                <w:szCs w:val="18"/>
              </w:rPr>
              <w:t>+Y Cover</w:t>
            </w:r>
          </w:p>
        </w:tc>
        <w:tc>
          <w:tcPr>
            <w:tcW w:w="1134" w:type="dxa"/>
            <w:shd w:val="clear" w:color="auto" w:fill="auto"/>
            <w:noWrap/>
            <w:vAlign w:val="center"/>
          </w:tcPr>
          <w:p w14:paraId="1BF95441" w14:textId="56E845F1" w:rsidR="000F5EF9" w:rsidRPr="00F6059F" w:rsidRDefault="000F5EF9" w:rsidP="000F5EF9">
            <w:pPr>
              <w:pStyle w:val="Table"/>
              <w:jc w:val="center"/>
              <w:rPr>
                <w:sz w:val="18"/>
                <w:szCs w:val="18"/>
              </w:rPr>
            </w:pPr>
            <w:r w:rsidRPr="00F6059F">
              <w:rPr>
                <w:sz w:val="18"/>
                <w:szCs w:val="18"/>
              </w:rPr>
              <w:t>FR4</w:t>
            </w:r>
          </w:p>
        </w:tc>
        <w:tc>
          <w:tcPr>
            <w:tcW w:w="992" w:type="dxa"/>
            <w:shd w:val="clear" w:color="auto" w:fill="auto"/>
            <w:noWrap/>
            <w:vAlign w:val="center"/>
          </w:tcPr>
          <w:p w14:paraId="47220A4B" w14:textId="27D00266"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71F8C058" w14:textId="77777777" w:rsidR="000F5EF9" w:rsidRPr="00F6059F" w:rsidRDefault="000F5EF9" w:rsidP="000F5EF9">
            <w:pPr>
              <w:pStyle w:val="Table"/>
              <w:jc w:val="center"/>
              <w:rPr>
                <w:sz w:val="18"/>
                <w:szCs w:val="18"/>
              </w:rPr>
            </w:pPr>
            <w:r w:rsidRPr="00F6059F">
              <w:rPr>
                <w:sz w:val="18"/>
                <w:szCs w:val="18"/>
              </w:rPr>
              <w:t>tensile</w:t>
            </w:r>
          </w:p>
          <w:p w14:paraId="7FF1CBED" w14:textId="6EF7E022"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7A29422C" w14:textId="365E7568"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1BDC9496" w14:textId="60CAF6C3"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783D090B" w14:textId="65698AD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5890E0EF" w14:textId="1CFFC7C0"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49120711" w14:textId="1B9ED756"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53A5F3A3" w14:textId="37B7B5C4"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1DC4EA89"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26664471" w14:textId="77777777" w:rsidR="000F5EF9" w:rsidRPr="000D6878" w:rsidRDefault="000F5EF9" w:rsidP="00C273E4">
            <w:pPr>
              <w:ind w:firstLine="0"/>
              <w:rPr>
                <w:rFonts w:eastAsia="Times New Roman"/>
                <w:color w:val="000000"/>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 xml:space="preserve">There are many launch records of </w:t>
            </w:r>
            <w:r>
              <w:rPr>
                <w:rFonts w:eastAsia="Times New Roman"/>
                <w:color w:val="000000"/>
                <w:sz w:val="18"/>
                <w:szCs w:val="18"/>
              </w:rPr>
              <w:t>CubeSat</w:t>
            </w:r>
            <w:r w:rsidRPr="000D6878">
              <w:rPr>
                <w:rFonts w:eastAsia="Times New Roman"/>
                <w:color w:val="000000"/>
                <w:sz w:val="18"/>
                <w:szCs w:val="18"/>
              </w:rPr>
              <w:t>s with the FR4 panel as the outermost layer.</w:t>
            </w:r>
          </w:p>
          <w:p w14:paraId="2080939A" w14:textId="3C5C5F25" w:rsidR="000F5EF9" w:rsidRDefault="000F5EF9" w:rsidP="00C273E4">
            <w:pPr>
              <w:ind w:firstLine="0"/>
              <w:rPr>
                <w:rFonts w:ascii="ＭＳ 明朝" w:hAnsi="ＭＳ 明朝" w:cs="ＭＳ 明朝"/>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6BD05126" w14:textId="77777777" w:rsidTr="00C273E4">
        <w:trPr>
          <w:trHeight w:val="284"/>
        </w:trPr>
        <w:tc>
          <w:tcPr>
            <w:tcW w:w="597" w:type="dxa"/>
            <w:shd w:val="clear" w:color="auto" w:fill="auto"/>
            <w:noWrap/>
            <w:vAlign w:val="center"/>
          </w:tcPr>
          <w:p w14:paraId="6AC8DA66" w14:textId="3EBADBD8" w:rsidR="000F5EF9" w:rsidRPr="00F6059F" w:rsidRDefault="000F5EF9" w:rsidP="000F5EF9">
            <w:pPr>
              <w:pStyle w:val="Table"/>
              <w:jc w:val="center"/>
              <w:rPr>
                <w:sz w:val="18"/>
                <w:szCs w:val="18"/>
              </w:rPr>
            </w:pPr>
            <w:r w:rsidRPr="00F6059F">
              <w:rPr>
                <w:sz w:val="18"/>
                <w:szCs w:val="18"/>
              </w:rPr>
              <w:t>18</w:t>
            </w:r>
          </w:p>
        </w:tc>
        <w:tc>
          <w:tcPr>
            <w:tcW w:w="1247" w:type="dxa"/>
            <w:shd w:val="clear" w:color="auto" w:fill="auto"/>
            <w:noWrap/>
            <w:vAlign w:val="center"/>
          </w:tcPr>
          <w:p w14:paraId="366F5D70" w14:textId="2190B94C" w:rsidR="000F5EF9" w:rsidRPr="00F6059F" w:rsidRDefault="000F5EF9" w:rsidP="000F5EF9">
            <w:pPr>
              <w:pStyle w:val="Table"/>
              <w:jc w:val="center"/>
              <w:rPr>
                <w:sz w:val="18"/>
                <w:szCs w:val="18"/>
              </w:rPr>
            </w:pPr>
            <w:r w:rsidRPr="00F6059F">
              <w:rPr>
                <w:sz w:val="18"/>
                <w:szCs w:val="18"/>
              </w:rPr>
              <w:t>Battery</w:t>
            </w:r>
          </w:p>
        </w:tc>
        <w:tc>
          <w:tcPr>
            <w:tcW w:w="1276" w:type="dxa"/>
            <w:shd w:val="clear" w:color="auto" w:fill="auto"/>
            <w:noWrap/>
            <w:vAlign w:val="center"/>
          </w:tcPr>
          <w:p w14:paraId="69605831" w14:textId="48216B8E" w:rsidR="000F5EF9" w:rsidRPr="00F6059F" w:rsidRDefault="000F5EF9" w:rsidP="000F5EF9">
            <w:pPr>
              <w:pStyle w:val="Table"/>
              <w:jc w:val="center"/>
              <w:rPr>
                <w:sz w:val="18"/>
                <w:szCs w:val="18"/>
              </w:rPr>
            </w:pPr>
            <w:r w:rsidRPr="00F6059F">
              <w:rPr>
                <w:sz w:val="18"/>
                <w:szCs w:val="18"/>
              </w:rPr>
              <w:t>Component-01</w:t>
            </w:r>
          </w:p>
        </w:tc>
        <w:tc>
          <w:tcPr>
            <w:tcW w:w="1134" w:type="dxa"/>
            <w:shd w:val="clear" w:color="auto" w:fill="auto"/>
            <w:noWrap/>
            <w:vAlign w:val="center"/>
          </w:tcPr>
          <w:p w14:paraId="30244D15" w14:textId="45280359" w:rsidR="000F5EF9" w:rsidRPr="00F6059F" w:rsidRDefault="000F5EF9" w:rsidP="000F5EF9">
            <w:pPr>
              <w:pStyle w:val="Table"/>
              <w:jc w:val="center"/>
              <w:rPr>
                <w:sz w:val="18"/>
                <w:szCs w:val="18"/>
              </w:rPr>
            </w:pPr>
            <w:r w:rsidRPr="00F6059F">
              <w:rPr>
                <w:sz w:val="18"/>
                <w:szCs w:val="18"/>
              </w:rPr>
              <w:t>NiMH</w:t>
            </w:r>
          </w:p>
        </w:tc>
        <w:tc>
          <w:tcPr>
            <w:tcW w:w="992" w:type="dxa"/>
            <w:shd w:val="clear" w:color="auto" w:fill="auto"/>
            <w:noWrap/>
            <w:vAlign w:val="center"/>
          </w:tcPr>
          <w:p w14:paraId="7BADED13" w14:textId="2B15423A"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5A6CF8EC" w14:textId="699A7D31" w:rsidR="000F5EF9" w:rsidRPr="00F6059F" w:rsidRDefault="000F5EF9" w:rsidP="000F5EF9">
            <w:pPr>
              <w:pStyle w:val="Table"/>
              <w:jc w:val="center"/>
              <w:rPr>
                <w:sz w:val="18"/>
                <w:szCs w:val="18"/>
              </w:rPr>
            </w:pPr>
            <w:r>
              <w:rPr>
                <w:sz w:val="18"/>
                <w:szCs w:val="18"/>
              </w:rPr>
              <w:t>-</w:t>
            </w:r>
          </w:p>
        </w:tc>
        <w:tc>
          <w:tcPr>
            <w:tcW w:w="804" w:type="dxa"/>
            <w:vAlign w:val="center"/>
          </w:tcPr>
          <w:p w14:paraId="21965BDD" w14:textId="66C19DA3" w:rsidR="000F5EF9" w:rsidRPr="00F6059F"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204EF6DE" w14:textId="2CC95214" w:rsidR="000F5EF9" w:rsidRPr="00F6059F"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610" w:type="dxa"/>
            <w:shd w:val="clear" w:color="auto" w:fill="auto"/>
            <w:noWrap/>
            <w:vAlign w:val="center"/>
          </w:tcPr>
          <w:p w14:paraId="1061645D" w14:textId="425E974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035402BB" w14:textId="41DDE8EA"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850" w:type="dxa"/>
            <w:shd w:val="clear" w:color="auto" w:fill="auto"/>
            <w:noWrap/>
            <w:vAlign w:val="center"/>
          </w:tcPr>
          <w:p w14:paraId="48F96339" w14:textId="793D3158"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226070C1" w14:textId="3B9B0317"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68D26DEF" w14:textId="44D26897" w:rsidR="000F5EF9" w:rsidRDefault="000F5EF9" w:rsidP="00C273E4">
            <w:pPr>
              <w:ind w:firstLine="0"/>
              <w:rPr>
                <w:rFonts w:ascii="ＭＳ 明朝" w:hAnsi="ＭＳ 明朝" w:cs="ＭＳ 明朝"/>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3E91CA7E" w14:textId="77777777" w:rsidTr="00C273E4">
        <w:trPr>
          <w:trHeight w:val="284"/>
        </w:trPr>
        <w:tc>
          <w:tcPr>
            <w:tcW w:w="597" w:type="dxa"/>
            <w:shd w:val="clear" w:color="auto" w:fill="auto"/>
            <w:noWrap/>
            <w:vAlign w:val="center"/>
          </w:tcPr>
          <w:p w14:paraId="1E013D9E" w14:textId="57033D86" w:rsidR="000F5EF9" w:rsidRPr="00F6059F" w:rsidRDefault="000F5EF9" w:rsidP="000F5EF9">
            <w:pPr>
              <w:pStyle w:val="Table"/>
              <w:jc w:val="center"/>
              <w:rPr>
                <w:sz w:val="18"/>
                <w:szCs w:val="18"/>
              </w:rPr>
            </w:pPr>
            <w:r w:rsidRPr="00F6059F">
              <w:rPr>
                <w:sz w:val="18"/>
                <w:szCs w:val="18"/>
              </w:rPr>
              <w:t>19</w:t>
            </w:r>
          </w:p>
        </w:tc>
        <w:tc>
          <w:tcPr>
            <w:tcW w:w="1247" w:type="dxa"/>
            <w:shd w:val="clear" w:color="auto" w:fill="auto"/>
            <w:noWrap/>
            <w:vAlign w:val="center"/>
          </w:tcPr>
          <w:p w14:paraId="30A59364" w14:textId="325C2143" w:rsidR="000F5EF9" w:rsidRPr="00F6059F" w:rsidRDefault="000F5EF9" w:rsidP="000F5EF9">
            <w:pPr>
              <w:pStyle w:val="Table"/>
              <w:jc w:val="center"/>
              <w:rPr>
                <w:sz w:val="18"/>
                <w:szCs w:val="18"/>
              </w:rPr>
            </w:pPr>
            <w:r w:rsidRPr="00F6059F">
              <w:rPr>
                <w:sz w:val="18"/>
                <w:szCs w:val="18"/>
              </w:rPr>
              <w:t>Battery Box</w:t>
            </w:r>
          </w:p>
        </w:tc>
        <w:tc>
          <w:tcPr>
            <w:tcW w:w="1276" w:type="dxa"/>
            <w:shd w:val="clear" w:color="auto" w:fill="auto"/>
            <w:noWrap/>
            <w:vAlign w:val="center"/>
          </w:tcPr>
          <w:p w14:paraId="5B14379F" w14:textId="1374CA2E" w:rsidR="000F5EF9" w:rsidRPr="00F6059F" w:rsidRDefault="000F5EF9" w:rsidP="000F5EF9">
            <w:pPr>
              <w:pStyle w:val="Table"/>
              <w:jc w:val="center"/>
              <w:rPr>
                <w:sz w:val="18"/>
                <w:szCs w:val="18"/>
              </w:rPr>
            </w:pPr>
            <w:r w:rsidRPr="00F6059F">
              <w:rPr>
                <w:sz w:val="18"/>
                <w:szCs w:val="18"/>
              </w:rPr>
              <w:t>Component-02</w:t>
            </w:r>
          </w:p>
        </w:tc>
        <w:tc>
          <w:tcPr>
            <w:tcW w:w="1134" w:type="dxa"/>
            <w:shd w:val="clear" w:color="auto" w:fill="auto"/>
            <w:noWrap/>
            <w:vAlign w:val="center"/>
          </w:tcPr>
          <w:p w14:paraId="31A6B5DD" w14:textId="027CFB17" w:rsidR="000F5EF9" w:rsidRPr="00F6059F" w:rsidRDefault="000F5EF9" w:rsidP="000F5EF9">
            <w:pPr>
              <w:pStyle w:val="Table"/>
              <w:jc w:val="center"/>
              <w:rPr>
                <w:sz w:val="18"/>
                <w:szCs w:val="18"/>
              </w:rPr>
            </w:pPr>
            <w:r w:rsidRPr="00F6059F">
              <w:rPr>
                <w:sz w:val="18"/>
                <w:szCs w:val="18"/>
              </w:rPr>
              <w:t>A6061-T6</w:t>
            </w:r>
          </w:p>
        </w:tc>
        <w:tc>
          <w:tcPr>
            <w:tcW w:w="992" w:type="dxa"/>
            <w:shd w:val="clear" w:color="auto" w:fill="auto"/>
            <w:noWrap/>
            <w:vAlign w:val="center"/>
          </w:tcPr>
          <w:p w14:paraId="639BB6BA" w14:textId="0FB95390"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53C76340" w14:textId="77777777" w:rsidR="000F5EF9" w:rsidRPr="00F6059F" w:rsidRDefault="000F5EF9" w:rsidP="000F5EF9">
            <w:pPr>
              <w:pStyle w:val="Table"/>
              <w:jc w:val="center"/>
              <w:rPr>
                <w:sz w:val="18"/>
                <w:szCs w:val="18"/>
              </w:rPr>
            </w:pPr>
            <w:r w:rsidRPr="00F6059F">
              <w:rPr>
                <w:sz w:val="18"/>
                <w:szCs w:val="18"/>
              </w:rPr>
              <w:t>tensile</w:t>
            </w:r>
          </w:p>
          <w:p w14:paraId="67BDD66F" w14:textId="233777FA"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78D84A7F" w14:textId="2202709D"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1CAED2BD" w14:textId="0CEE5498" w:rsidR="000F5EF9" w:rsidRPr="00F6059F" w:rsidRDefault="00C128FB" w:rsidP="000F5EF9">
            <w:pPr>
              <w:pStyle w:val="Table"/>
              <w:jc w:val="center"/>
              <w:rPr>
                <w:rFonts w:eastAsia="ＭＳ Ｐゴシック"/>
                <w:sz w:val="18"/>
                <w:szCs w:val="18"/>
              </w:rPr>
            </w:pPr>
            <w:r w:rsidRPr="00F6059F">
              <w:rPr>
                <w:rFonts w:eastAsia="ＭＳ Ｐゴシック"/>
                <w:b/>
                <w:sz w:val="18"/>
                <w:szCs w:val="18"/>
              </w:rPr>
              <w:t>×</w:t>
            </w:r>
          </w:p>
        </w:tc>
        <w:tc>
          <w:tcPr>
            <w:tcW w:w="610" w:type="dxa"/>
            <w:shd w:val="clear" w:color="auto" w:fill="auto"/>
            <w:noWrap/>
            <w:vAlign w:val="center"/>
          </w:tcPr>
          <w:p w14:paraId="79D76603" w14:textId="69BBA709"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57717A9F" w14:textId="67715127" w:rsidR="000F5EF9" w:rsidRPr="00F6059F" w:rsidRDefault="00C128FB" w:rsidP="000F5EF9">
            <w:pPr>
              <w:pStyle w:val="Table"/>
              <w:jc w:val="center"/>
              <w:rPr>
                <w:rFonts w:eastAsia="ＭＳ Ｐゴシック"/>
                <w:sz w:val="18"/>
                <w:szCs w:val="18"/>
              </w:rPr>
            </w:pPr>
            <w:r>
              <w:rPr>
                <w:rFonts w:eastAsia="ＭＳ Ｐゴシック" w:hint="eastAsia"/>
                <w:sz w:val="18"/>
                <w:szCs w:val="18"/>
              </w:rPr>
              <w:t>-</w:t>
            </w:r>
          </w:p>
        </w:tc>
        <w:tc>
          <w:tcPr>
            <w:tcW w:w="850" w:type="dxa"/>
            <w:shd w:val="clear" w:color="auto" w:fill="auto"/>
            <w:noWrap/>
            <w:vAlign w:val="center"/>
          </w:tcPr>
          <w:p w14:paraId="377A1794" w14:textId="33699E77"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61E75F3B" w14:textId="75F1033C"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043D4BCE" w14:textId="3A1603FE" w:rsidR="000F5EF9" w:rsidRDefault="000F5EF9" w:rsidP="00C273E4">
            <w:pPr>
              <w:ind w:firstLine="0"/>
              <w:rPr>
                <w:rFonts w:ascii="ＭＳ 明朝" w:hAnsi="ＭＳ 明朝" w:cs="ＭＳ 明朝"/>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1E669FBA" w14:textId="77777777" w:rsidTr="00C273E4">
        <w:trPr>
          <w:trHeight w:val="284"/>
        </w:trPr>
        <w:tc>
          <w:tcPr>
            <w:tcW w:w="597" w:type="dxa"/>
            <w:shd w:val="clear" w:color="auto" w:fill="auto"/>
            <w:noWrap/>
            <w:vAlign w:val="center"/>
          </w:tcPr>
          <w:p w14:paraId="297E13EB" w14:textId="79A3F007" w:rsidR="000F5EF9" w:rsidRPr="00F6059F" w:rsidRDefault="000F5EF9" w:rsidP="000F5EF9">
            <w:pPr>
              <w:pStyle w:val="Table"/>
              <w:jc w:val="center"/>
              <w:rPr>
                <w:sz w:val="18"/>
                <w:szCs w:val="18"/>
              </w:rPr>
            </w:pPr>
            <w:r w:rsidRPr="00F6059F">
              <w:rPr>
                <w:sz w:val="18"/>
                <w:szCs w:val="18"/>
              </w:rPr>
              <w:t>20</w:t>
            </w:r>
          </w:p>
        </w:tc>
        <w:tc>
          <w:tcPr>
            <w:tcW w:w="1247" w:type="dxa"/>
            <w:shd w:val="clear" w:color="auto" w:fill="auto"/>
            <w:noWrap/>
            <w:vAlign w:val="center"/>
          </w:tcPr>
          <w:p w14:paraId="213C24B2" w14:textId="77777777" w:rsidR="000F5EF9" w:rsidRPr="00F6059F" w:rsidRDefault="000F5EF9" w:rsidP="000F5EF9">
            <w:pPr>
              <w:pStyle w:val="Table"/>
              <w:jc w:val="center"/>
              <w:rPr>
                <w:sz w:val="18"/>
                <w:szCs w:val="18"/>
              </w:rPr>
            </w:pPr>
            <w:r w:rsidRPr="00F6059F">
              <w:rPr>
                <w:sz w:val="18"/>
                <w:szCs w:val="18"/>
              </w:rPr>
              <w:t xml:space="preserve">Battery </w:t>
            </w:r>
          </w:p>
          <w:p w14:paraId="64CEE853" w14:textId="1B5886B9" w:rsidR="000F5EF9" w:rsidRPr="00F6059F" w:rsidRDefault="000F5EF9" w:rsidP="000F5EF9">
            <w:pPr>
              <w:pStyle w:val="Table"/>
              <w:jc w:val="center"/>
              <w:rPr>
                <w:sz w:val="18"/>
                <w:szCs w:val="18"/>
              </w:rPr>
            </w:pPr>
            <w:r w:rsidRPr="00F6059F">
              <w:rPr>
                <w:sz w:val="18"/>
                <w:szCs w:val="18"/>
              </w:rPr>
              <w:t>Box Cover</w:t>
            </w:r>
          </w:p>
        </w:tc>
        <w:tc>
          <w:tcPr>
            <w:tcW w:w="1276" w:type="dxa"/>
            <w:shd w:val="clear" w:color="auto" w:fill="auto"/>
            <w:noWrap/>
            <w:vAlign w:val="center"/>
          </w:tcPr>
          <w:p w14:paraId="70B39CB4" w14:textId="2E353AAE" w:rsidR="000F5EF9" w:rsidRPr="00F6059F" w:rsidRDefault="000F5EF9" w:rsidP="000F5EF9">
            <w:pPr>
              <w:pStyle w:val="Table"/>
              <w:jc w:val="center"/>
              <w:rPr>
                <w:sz w:val="18"/>
                <w:szCs w:val="18"/>
              </w:rPr>
            </w:pPr>
            <w:r w:rsidRPr="00F6059F">
              <w:rPr>
                <w:sz w:val="18"/>
                <w:szCs w:val="18"/>
              </w:rPr>
              <w:t>Component-03</w:t>
            </w:r>
          </w:p>
        </w:tc>
        <w:tc>
          <w:tcPr>
            <w:tcW w:w="1134" w:type="dxa"/>
            <w:shd w:val="clear" w:color="auto" w:fill="auto"/>
            <w:noWrap/>
            <w:vAlign w:val="center"/>
          </w:tcPr>
          <w:p w14:paraId="358F9C74" w14:textId="4B18E606" w:rsidR="000F5EF9" w:rsidRPr="00F6059F" w:rsidRDefault="000F5EF9" w:rsidP="000F5EF9">
            <w:pPr>
              <w:pStyle w:val="Table"/>
              <w:jc w:val="center"/>
              <w:rPr>
                <w:sz w:val="18"/>
                <w:szCs w:val="18"/>
              </w:rPr>
            </w:pPr>
            <w:r w:rsidRPr="00F6059F">
              <w:rPr>
                <w:sz w:val="18"/>
                <w:szCs w:val="18"/>
              </w:rPr>
              <w:t>A6061-T6</w:t>
            </w:r>
          </w:p>
        </w:tc>
        <w:tc>
          <w:tcPr>
            <w:tcW w:w="992" w:type="dxa"/>
            <w:shd w:val="clear" w:color="auto" w:fill="auto"/>
            <w:noWrap/>
            <w:vAlign w:val="center"/>
          </w:tcPr>
          <w:p w14:paraId="6171D9BE" w14:textId="153D5298"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6C963F99" w14:textId="77777777" w:rsidR="000F5EF9" w:rsidRPr="00F6059F" w:rsidRDefault="000F5EF9" w:rsidP="000F5EF9">
            <w:pPr>
              <w:pStyle w:val="Table"/>
              <w:jc w:val="center"/>
              <w:rPr>
                <w:sz w:val="18"/>
                <w:szCs w:val="18"/>
              </w:rPr>
            </w:pPr>
            <w:r w:rsidRPr="00F6059F">
              <w:rPr>
                <w:sz w:val="18"/>
                <w:szCs w:val="18"/>
              </w:rPr>
              <w:t>tensile</w:t>
            </w:r>
          </w:p>
          <w:p w14:paraId="67BB326D" w14:textId="5B12BB21" w:rsidR="000F5EF9" w:rsidRPr="00F6059F" w:rsidRDefault="000F5EF9" w:rsidP="000F5EF9">
            <w:pPr>
              <w:pStyle w:val="Table"/>
              <w:jc w:val="center"/>
              <w:rPr>
                <w:sz w:val="18"/>
                <w:szCs w:val="18"/>
              </w:rPr>
            </w:pPr>
            <w:r w:rsidRPr="00F6059F">
              <w:rPr>
                <w:sz w:val="18"/>
                <w:szCs w:val="18"/>
              </w:rPr>
              <w:t>bending</w:t>
            </w:r>
          </w:p>
        </w:tc>
        <w:tc>
          <w:tcPr>
            <w:tcW w:w="804" w:type="dxa"/>
            <w:vAlign w:val="center"/>
          </w:tcPr>
          <w:p w14:paraId="138A68BA" w14:textId="78A1C637"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3FE054FA" w14:textId="04E88635" w:rsidR="000F5EF9" w:rsidRPr="00F6059F" w:rsidRDefault="00C128FB" w:rsidP="000F5EF9">
            <w:pPr>
              <w:pStyle w:val="Table"/>
              <w:jc w:val="center"/>
              <w:rPr>
                <w:rFonts w:eastAsia="ＭＳ Ｐゴシック"/>
                <w:sz w:val="18"/>
                <w:szCs w:val="18"/>
              </w:rPr>
            </w:pPr>
            <w:r w:rsidRPr="00F6059F">
              <w:rPr>
                <w:rFonts w:eastAsia="ＭＳ Ｐゴシック"/>
                <w:b/>
                <w:sz w:val="18"/>
                <w:szCs w:val="18"/>
              </w:rPr>
              <w:t>×</w:t>
            </w:r>
          </w:p>
        </w:tc>
        <w:tc>
          <w:tcPr>
            <w:tcW w:w="610" w:type="dxa"/>
            <w:shd w:val="clear" w:color="auto" w:fill="auto"/>
            <w:noWrap/>
            <w:vAlign w:val="center"/>
          </w:tcPr>
          <w:p w14:paraId="1C28D782" w14:textId="75B9A0DB"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65E06426" w14:textId="0CA0E0FF" w:rsidR="000F5EF9" w:rsidRPr="00F6059F" w:rsidRDefault="00C128FB" w:rsidP="000F5EF9">
            <w:pPr>
              <w:pStyle w:val="Table"/>
              <w:jc w:val="center"/>
              <w:rPr>
                <w:rFonts w:eastAsia="ＭＳ Ｐゴシック"/>
                <w:sz w:val="18"/>
                <w:szCs w:val="18"/>
              </w:rPr>
            </w:pPr>
            <w:r>
              <w:rPr>
                <w:rFonts w:eastAsia="ＭＳ Ｐゴシック" w:hint="eastAsia"/>
                <w:sz w:val="18"/>
                <w:szCs w:val="18"/>
              </w:rPr>
              <w:t>-</w:t>
            </w:r>
          </w:p>
        </w:tc>
        <w:tc>
          <w:tcPr>
            <w:tcW w:w="850" w:type="dxa"/>
            <w:shd w:val="clear" w:color="auto" w:fill="auto"/>
            <w:noWrap/>
            <w:vAlign w:val="center"/>
          </w:tcPr>
          <w:p w14:paraId="6C6F0268" w14:textId="1F18B598"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79BC529A" w14:textId="11FB3F4B"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48B9E3D8" w14:textId="6EB7E720" w:rsidR="000F5EF9" w:rsidRDefault="000F5EF9" w:rsidP="00C273E4">
            <w:pPr>
              <w:ind w:firstLine="0"/>
              <w:rPr>
                <w:rFonts w:ascii="ＭＳ 明朝" w:hAnsi="ＭＳ 明朝" w:cs="ＭＳ 明朝"/>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30986575" w14:textId="77777777" w:rsidTr="00C273E4">
        <w:trPr>
          <w:trHeight w:val="284"/>
        </w:trPr>
        <w:tc>
          <w:tcPr>
            <w:tcW w:w="597" w:type="dxa"/>
            <w:shd w:val="clear" w:color="auto" w:fill="auto"/>
            <w:noWrap/>
            <w:vAlign w:val="center"/>
          </w:tcPr>
          <w:p w14:paraId="1AE92836" w14:textId="202AB063" w:rsidR="000F5EF9" w:rsidRPr="00F6059F" w:rsidRDefault="000F5EF9" w:rsidP="000F5EF9">
            <w:pPr>
              <w:pStyle w:val="Table"/>
              <w:jc w:val="center"/>
              <w:rPr>
                <w:sz w:val="18"/>
                <w:szCs w:val="18"/>
              </w:rPr>
            </w:pPr>
            <w:r>
              <w:rPr>
                <w:rFonts w:hint="eastAsia"/>
                <w:sz w:val="18"/>
                <w:szCs w:val="18"/>
              </w:rPr>
              <w:t>2</w:t>
            </w:r>
            <w:r>
              <w:rPr>
                <w:sz w:val="18"/>
                <w:szCs w:val="18"/>
              </w:rPr>
              <w:t>1</w:t>
            </w:r>
          </w:p>
        </w:tc>
        <w:tc>
          <w:tcPr>
            <w:tcW w:w="1247" w:type="dxa"/>
            <w:shd w:val="clear" w:color="auto" w:fill="auto"/>
            <w:noWrap/>
            <w:vAlign w:val="center"/>
          </w:tcPr>
          <w:p w14:paraId="7DB86E37" w14:textId="20BD7FE3" w:rsidR="000F5EF9" w:rsidRPr="00F6059F" w:rsidRDefault="000F5EF9" w:rsidP="000F5EF9">
            <w:pPr>
              <w:pStyle w:val="Table"/>
              <w:jc w:val="center"/>
              <w:rPr>
                <w:sz w:val="18"/>
                <w:szCs w:val="18"/>
              </w:rPr>
            </w:pPr>
            <w:r w:rsidRPr="00F6059F">
              <w:rPr>
                <w:sz w:val="18"/>
                <w:szCs w:val="18"/>
              </w:rPr>
              <w:t>Battery Insulator</w:t>
            </w:r>
          </w:p>
        </w:tc>
        <w:tc>
          <w:tcPr>
            <w:tcW w:w="1276" w:type="dxa"/>
            <w:shd w:val="clear" w:color="auto" w:fill="auto"/>
            <w:noWrap/>
            <w:vAlign w:val="center"/>
          </w:tcPr>
          <w:p w14:paraId="27692294" w14:textId="20DFEA9A" w:rsidR="000F5EF9" w:rsidRPr="00F6059F" w:rsidRDefault="000F5EF9" w:rsidP="000F5EF9">
            <w:pPr>
              <w:pStyle w:val="Table"/>
              <w:jc w:val="center"/>
              <w:rPr>
                <w:sz w:val="18"/>
                <w:szCs w:val="18"/>
              </w:rPr>
            </w:pPr>
            <w:r w:rsidRPr="00F6059F">
              <w:rPr>
                <w:sz w:val="18"/>
                <w:szCs w:val="18"/>
              </w:rPr>
              <w:t>Component-0</w:t>
            </w:r>
            <w:r>
              <w:rPr>
                <w:sz w:val="18"/>
                <w:szCs w:val="18"/>
              </w:rPr>
              <w:t>4</w:t>
            </w:r>
          </w:p>
        </w:tc>
        <w:tc>
          <w:tcPr>
            <w:tcW w:w="1134" w:type="dxa"/>
            <w:shd w:val="clear" w:color="auto" w:fill="auto"/>
            <w:noWrap/>
            <w:vAlign w:val="center"/>
          </w:tcPr>
          <w:p w14:paraId="07603F24" w14:textId="4937E631" w:rsidR="000F5EF9" w:rsidRPr="00F6059F" w:rsidRDefault="000F5EF9" w:rsidP="000F5EF9">
            <w:pPr>
              <w:pStyle w:val="Table"/>
              <w:jc w:val="center"/>
              <w:rPr>
                <w:sz w:val="18"/>
                <w:szCs w:val="18"/>
              </w:rPr>
            </w:pPr>
            <w:r>
              <w:rPr>
                <w:rFonts w:hint="eastAsia"/>
                <w:sz w:val="18"/>
                <w:szCs w:val="18"/>
              </w:rPr>
              <w:t>T</w:t>
            </w:r>
            <w:r>
              <w:rPr>
                <w:sz w:val="18"/>
                <w:szCs w:val="18"/>
              </w:rPr>
              <w:t>eflon</w:t>
            </w:r>
          </w:p>
        </w:tc>
        <w:tc>
          <w:tcPr>
            <w:tcW w:w="992" w:type="dxa"/>
            <w:shd w:val="clear" w:color="auto" w:fill="auto"/>
            <w:noWrap/>
            <w:vAlign w:val="center"/>
          </w:tcPr>
          <w:p w14:paraId="12630479" w14:textId="0086D440"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7BAF58DD" w14:textId="4F8944AF" w:rsidR="000F5EF9" w:rsidRPr="00F6059F" w:rsidRDefault="000F5EF9" w:rsidP="000F5EF9">
            <w:pPr>
              <w:pStyle w:val="Table"/>
              <w:jc w:val="center"/>
              <w:rPr>
                <w:sz w:val="18"/>
                <w:szCs w:val="18"/>
              </w:rPr>
            </w:pPr>
            <w:r>
              <w:rPr>
                <w:sz w:val="18"/>
                <w:szCs w:val="18"/>
              </w:rPr>
              <w:t>-</w:t>
            </w:r>
          </w:p>
        </w:tc>
        <w:tc>
          <w:tcPr>
            <w:tcW w:w="804" w:type="dxa"/>
            <w:vAlign w:val="center"/>
          </w:tcPr>
          <w:p w14:paraId="10F11E5C" w14:textId="601CD892" w:rsidR="000F5EF9" w:rsidRPr="00F6059F"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0D265D82" w14:textId="4DAD4D07" w:rsidR="000F5EF9" w:rsidRPr="00F6059F"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610" w:type="dxa"/>
            <w:shd w:val="clear" w:color="auto" w:fill="auto"/>
            <w:noWrap/>
            <w:vAlign w:val="center"/>
          </w:tcPr>
          <w:p w14:paraId="13DDEC8A" w14:textId="0C70E647" w:rsidR="000F5EF9" w:rsidRPr="00F6059F" w:rsidRDefault="000F5EF9" w:rsidP="000F5EF9">
            <w:pPr>
              <w:pStyle w:val="Table"/>
              <w:jc w:val="center"/>
              <w:rPr>
                <w:rFonts w:eastAsia="ＭＳ Ｐゴシック"/>
                <w:sz w:val="18"/>
                <w:szCs w:val="18"/>
              </w:rPr>
            </w:pPr>
            <w:r w:rsidRPr="00617913">
              <w:rPr>
                <w:rFonts w:eastAsia="ＭＳ Ｐゴシック"/>
                <w:sz w:val="18"/>
                <w:szCs w:val="18"/>
              </w:rPr>
              <w:t>-</w:t>
            </w:r>
          </w:p>
        </w:tc>
        <w:tc>
          <w:tcPr>
            <w:tcW w:w="992" w:type="dxa"/>
            <w:shd w:val="clear" w:color="auto" w:fill="auto"/>
            <w:noWrap/>
            <w:vAlign w:val="center"/>
          </w:tcPr>
          <w:p w14:paraId="43C83955" w14:textId="623EF860" w:rsidR="000F5EF9" w:rsidRPr="00F6059F" w:rsidRDefault="000F5EF9" w:rsidP="000F5EF9">
            <w:pPr>
              <w:pStyle w:val="Table"/>
              <w:jc w:val="center"/>
              <w:rPr>
                <w:rFonts w:eastAsia="ＭＳ Ｐゴシック"/>
                <w:sz w:val="18"/>
                <w:szCs w:val="18"/>
              </w:rPr>
            </w:pPr>
            <w:r w:rsidRPr="00617913">
              <w:rPr>
                <w:rFonts w:eastAsia="ＭＳ Ｐゴシック"/>
                <w:sz w:val="18"/>
                <w:szCs w:val="18"/>
              </w:rPr>
              <w:t>-</w:t>
            </w:r>
          </w:p>
        </w:tc>
        <w:tc>
          <w:tcPr>
            <w:tcW w:w="850" w:type="dxa"/>
            <w:shd w:val="clear" w:color="auto" w:fill="auto"/>
            <w:noWrap/>
            <w:vAlign w:val="center"/>
          </w:tcPr>
          <w:p w14:paraId="734C4B7E" w14:textId="24CB58C3" w:rsidR="000F5EF9" w:rsidRPr="00F6059F" w:rsidRDefault="000F5EF9" w:rsidP="000F5EF9">
            <w:pPr>
              <w:pStyle w:val="Table"/>
              <w:jc w:val="center"/>
              <w:rPr>
                <w:rFonts w:eastAsia="ＭＳ Ｐゴシック"/>
                <w:b/>
                <w:sz w:val="18"/>
                <w:szCs w:val="18"/>
              </w:rPr>
            </w:pPr>
            <w:r w:rsidRPr="00617913">
              <w:rPr>
                <w:rFonts w:eastAsia="ＭＳ Ｐゴシック"/>
                <w:sz w:val="18"/>
                <w:szCs w:val="18"/>
              </w:rPr>
              <w:t>-</w:t>
            </w:r>
          </w:p>
        </w:tc>
        <w:tc>
          <w:tcPr>
            <w:tcW w:w="992" w:type="dxa"/>
            <w:vAlign w:val="center"/>
          </w:tcPr>
          <w:p w14:paraId="50F903E7" w14:textId="2818FB2C" w:rsidR="000F5EF9" w:rsidRPr="00F6059F" w:rsidRDefault="000F5EF9" w:rsidP="000F5EF9">
            <w:pPr>
              <w:pStyle w:val="Table"/>
              <w:jc w:val="center"/>
              <w:rPr>
                <w:sz w:val="18"/>
                <w:szCs w:val="18"/>
              </w:rPr>
            </w:pPr>
            <w:r w:rsidRPr="00617913">
              <w:rPr>
                <w:rFonts w:eastAsia="ＭＳ Ｐゴシック"/>
                <w:sz w:val="18"/>
                <w:szCs w:val="18"/>
              </w:rPr>
              <w:t>-</w:t>
            </w:r>
          </w:p>
        </w:tc>
        <w:tc>
          <w:tcPr>
            <w:tcW w:w="3991" w:type="dxa"/>
            <w:shd w:val="clear" w:color="auto" w:fill="auto"/>
            <w:noWrap/>
            <w:vAlign w:val="center"/>
          </w:tcPr>
          <w:p w14:paraId="7C179ABE" w14:textId="616881A7" w:rsidR="000F5EF9" w:rsidRDefault="000F5EF9" w:rsidP="00C273E4">
            <w:pPr>
              <w:ind w:firstLine="0"/>
              <w:rPr>
                <w:rFonts w:ascii="ＭＳ 明朝" w:hAnsi="ＭＳ 明朝" w:cs="ＭＳ 明朝"/>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4BA1C88A" w14:textId="77777777" w:rsidTr="00C273E4">
        <w:trPr>
          <w:trHeight w:val="284"/>
        </w:trPr>
        <w:tc>
          <w:tcPr>
            <w:tcW w:w="597" w:type="dxa"/>
            <w:shd w:val="clear" w:color="auto" w:fill="auto"/>
            <w:noWrap/>
            <w:vAlign w:val="center"/>
          </w:tcPr>
          <w:p w14:paraId="6C074F1C" w14:textId="06396F1E" w:rsidR="000F5EF9" w:rsidRDefault="000F5EF9" w:rsidP="000F5EF9">
            <w:pPr>
              <w:pStyle w:val="Table"/>
              <w:jc w:val="center"/>
              <w:rPr>
                <w:sz w:val="18"/>
                <w:szCs w:val="18"/>
              </w:rPr>
            </w:pPr>
            <w:r>
              <w:rPr>
                <w:rFonts w:hint="eastAsia"/>
                <w:sz w:val="18"/>
                <w:szCs w:val="18"/>
              </w:rPr>
              <w:t>2</w:t>
            </w:r>
            <w:r>
              <w:rPr>
                <w:sz w:val="18"/>
                <w:szCs w:val="18"/>
              </w:rPr>
              <w:t>2</w:t>
            </w:r>
          </w:p>
        </w:tc>
        <w:tc>
          <w:tcPr>
            <w:tcW w:w="1247" w:type="dxa"/>
            <w:shd w:val="clear" w:color="auto" w:fill="auto"/>
            <w:noWrap/>
            <w:vAlign w:val="center"/>
          </w:tcPr>
          <w:p w14:paraId="6F72D556" w14:textId="6468817A" w:rsidR="000F5EF9" w:rsidRPr="00F6059F" w:rsidRDefault="000F5EF9" w:rsidP="000F5EF9">
            <w:pPr>
              <w:pStyle w:val="Table"/>
              <w:jc w:val="center"/>
              <w:rPr>
                <w:sz w:val="18"/>
                <w:szCs w:val="18"/>
              </w:rPr>
            </w:pPr>
            <w:r w:rsidRPr="00F6059F">
              <w:rPr>
                <w:sz w:val="18"/>
                <w:szCs w:val="18"/>
              </w:rPr>
              <w:t>Stacking Rod</w:t>
            </w:r>
          </w:p>
        </w:tc>
        <w:tc>
          <w:tcPr>
            <w:tcW w:w="1276" w:type="dxa"/>
            <w:shd w:val="clear" w:color="auto" w:fill="auto"/>
            <w:noWrap/>
            <w:vAlign w:val="center"/>
          </w:tcPr>
          <w:p w14:paraId="236F414D" w14:textId="183C0C46" w:rsidR="000F5EF9" w:rsidRPr="00F6059F" w:rsidRDefault="000F5EF9" w:rsidP="000F5EF9">
            <w:pPr>
              <w:pStyle w:val="Table"/>
              <w:jc w:val="center"/>
              <w:rPr>
                <w:sz w:val="18"/>
                <w:szCs w:val="18"/>
              </w:rPr>
            </w:pPr>
            <w:r w:rsidRPr="00F6059F">
              <w:rPr>
                <w:sz w:val="18"/>
                <w:szCs w:val="18"/>
              </w:rPr>
              <w:t>Component-05</w:t>
            </w:r>
          </w:p>
        </w:tc>
        <w:tc>
          <w:tcPr>
            <w:tcW w:w="1134" w:type="dxa"/>
            <w:shd w:val="clear" w:color="auto" w:fill="auto"/>
            <w:noWrap/>
            <w:vAlign w:val="center"/>
          </w:tcPr>
          <w:p w14:paraId="7E28E097" w14:textId="52AFA2EF" w:rsidR="000F5EF9" w:rsidRDefault="000F5EF9" w:rsidP="000F5EF9">
            <w:pPr>
              <w:pStyle w:val="Table"/>
              <w:jc w:val="center"/>
              <w:rPr>
                <w:sz w:val="18"/>
                <w:szCs w:val="18"/>
              </w:rPr>
            </w:pPr>
            <w:r>
              <w:rPr>
                <w:rFonts w:hint="eastAsia"/>
                <w:sz w:val="18"/>
                <w:szCs w:val="18"/>
              </w:rPr>
              <w:t>S</w:t>
            </w:r>
            <w:r>
              <w:rPr>
                <w:sz w:val="18"/>
                <w:szCs w:val="18"/>
              </w:rPr>
              <w:t>US304</w:t>
            </w:r>
          </w:p>
        </w:tc>
        <w:tc>
          <w:tcPr>
            <w:tcW w:w="992" w:type="dxa"/>
            <w:shd w:val="clear" w:color="auto" w:fill="auto"/>
            <w:noWrap/>
            <w:vAlign w:val="center"/>
          </w:tcPr>
          <w:p w14:paraId="013CF4D9" w14:textId="370A8BEF"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2AA712E3" w14:textId="77777777" w:rsidR="000F5EF9" w:rsidRPr="00F6059F" w:rsidRDefault="000F5EF9" w:rsidP="000F5EF9">
            <w:pPr>
              <w:pStyle w:val="Table"/>
              <w:jc w:val="center"/>
              <w:rPr>
                <w:sz w:val="18"/>
                <w:szCs w:val="18"/>
              </w:rPr>
            </w:pPr>
            <w:r w:rsidRPr="00F6059F">
              <w:rPr>
                <w:sz w:val="18"/>
                <w:szCs w:val="18"/>
              </w:rPr>
              <w:t>tensile</w:t>
            </w:r>
          </w:p>
          <w:p w14:paraId="1A89E334" w14:textId="668C57BE" w:rsidR="000F5EF9" w:rsidRDefault="000F5EF9" w:rsidP="000F5EF9">
            <w:pPr>
              <w:pStyle w:val="Table"/>
              <w:jc w:val="center"/>
              <w:rPr>
                <w:sz w:val="18"/>
                <w:szCs w:val="18"/>
              </w:rPr>
            </w:pPr>
            <w:r w:rsidRPr="00F6059F">
              <w:rPr>
                <w:sz w:val="18"/>
                <w:szCs w:val="18"/>
              </w:rPr>
              <w:t>bending</w:t>
            </w:r>
          </w:p>
        </w:tc>
        <w:tc>
          <w:tcPr>
            <w:tcW w:w="804" w:type="dxa"/>
            <w:vAlign w:val="center"/>
          </w:tcPr>
          <w:p w14:paraId="36DE087A" w14:textId="310F0697" w:rsidR="000F5EF9" w:rsidRDefault="000F5EF9" w:rsidP="000F5EF9">
            <w:pPr>
              <w:pStyle w:val="Table"/>
              <w:jc w:val="center"/>
              <w:rPr>
                <w:rFonts w:eastAsia="ＭＳ Ｐゴシック"/>
                <w:sz w:val="18"/>
                <w:szCs w:val="18"/>
              </w:rPr>
            </w:pPr>
            <w:r>
              <w:rPr>
                <w:rFonts w:eastAsia="ＭＳ Ｐゴシック" w:hint="eastAsia"/>
                <w:sz w:val="18"/>
                <w:szCs w:val="18"/>
              </w:rPr>
              <w:t>7</w:t>
            </w:r>
          </w:p>
        </w:tc>
        <w:tc>
          <w:tcPr>
            <w:tcW w:w="854" w:type="dxa"/>
            <w:shd w:val="clear" w:color="auto" w:fill="auto"/>
            <w:noWrap/>
            <w:vAlign w:val="center"/>
          </w:tcPr>
          <w:p w14:paraId="7EF7F357" w14:textId="287C9E48"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610" w:type="dxa"/>
            <w:shd w:val="clear" w:color="auto" w:fill="auto"/>
            <w:noWrap/>
            <w:vAlign w:val="center"/>
          </w:tcPr>
          <w:p w14:paraId="093F4FFD" w14:textId="4FD0F850"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992" w:type="dxa"/>
            <w:shd w:val="clear" w:color="auto" w:fill="auto"/>
            <w:noWrap/>
            <w:vAlign w:val="center"/>
          </w:tcPr>
          <w:p w14:paraId="5CEC484B" w14:textId="1ED2EBD5"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850" w:type="dxa"/>
            <w:shd w:val="clear" w:color="auto" w:fill="auto"/>
            <w:noWrap/>
            <w:vAlign w:val="center"/>
          </w:tcPr>
          <w:p w14:paraId="6F9E459A" w14:textId="1CAE0AE5"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992" w:type="dxa"/>
            <w:vAlign w:val="center"/>
          </w:tcPr>
          <w:p w14:paraId="25E1156A" w14:textId="5BE4B5BA"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3991" w:type="dxa"/>
            <w:shd w:val="clear" w:color="auto" w:fill="auto"/>
            <w:noWrap/>
            <w:vAlign w:val="center"/>
          </w:tcPr>
          <w:p w14:paraId="46FF4FB6" w14:textId="701C85CC" w:rsidR="000F5EF9" w:rsidRDefault="000F5EF9" w:rsidP="00C273E4">
            <w:pPr>
              <w:ind w:firstLine="0"/>
              <w:rPr>
                <w:rFonts w:eastAsia="ＭＳ Ｐゴシック"/>
                <w:sz w:val="18"/>
                <w:szCs w:val="18"/>
              </w:rPr>
            </w:pPr>
            <w:r w:rsidRPr="00A92FA1">
              <w:rPr>
                <w:rFonts w:eastAsia="ＭＳ Ｐゴシック" w:hint="eastAsia"/>
                <w:sz w:val="18"/>
                <w:szCs w:val="18"/>
              </w:rPr>
              <w:t>・</w:t>
            </w:r>
            <w:r w:rsidRPr="00A92FA1">
              <w:rPr>
                <w:rFonts w:eastAsia="ＭＳ Ｐゴシック"/>
                <w:sz w:val="18"/>
                <w:szCs w:val="18"/>
              </w:rPr>
              <w:t xml:space="preserve">Vibration test at flight level will be </w:t>
            </w:r>
            <w:r w:rsidRPr="00A92FA1">
              <w:rPr>
                <w:sz w:val="18"/>
                <w:szCs w:val="18"/>
              </w:rPr>
              <w:t>performed</w:t>
            </w:r>
          </w:p>
        </w:tc>
      </w:tr>
      <w:tr w:rsidR="00C273E4" w:rsidRPr="009C201F" w14:paraId="72061B6A" w14:textId="77777777" w:rsidTr="00C273E4">
        <w:trPr>
          <w:trHeight w:val="284"/>
        </w:trPr>
        <w:tc>
          <w:tcPr>
            <w:tcW w:w="597" w:type="dxa"/>
            <w:shd w:val="clear" w:color="auto" w:fill="auto"/>
            <w:noWrap/>
            <w:vAlign w:val="center"/>
          </w:tcPr>
          <w:p w14:paraId="40B73D53" w14:textId="0AE94502" w:rsidR="000F5EF9" w:rsidRDefault="000F5EF9" w:rsidP="000F5EF9">
            <w:pPr>
              <w:pStyle w:val="Table"/>
              <w:jc w:val="center"/>
              <w:rPr>
                <w:sz w:val="18"/>
                <w:szCs w:val="18"/>
              </w:rPr>
            </w:pPr>
            <w:r>
              <w:rPr>
                <w:rFonts w:hint="eastAsia"/>
                <w:sz w:val="18"/>
                <w:szCs w:val="18"/>
              </w:rPr>
              <w:t>2</w:t>
            </w:r>
            <w:r>
              <w:rPr>
                <w:sz w:val="18"/>
                <w:szCs w:val="18"/>
              </w:rPr>
              <w:t>3</w:t>
            </w:r>
          </w:p>
        </w:tc>
        <w:tc>
          <w:tcPr>
            <w:tcW w:w="1247" w:type="dxa"/>
            <w:shd w:val="clear" w:color="auto" w:fill="auto"/>
            <w:noWrap/>
            <w:vAlign w:val="center"/>
          </w:tcPr>
          <w:p w14:paraId="50B87756" w14:textId="32091ED7" w:rsidR="000F5EF9" w:rsidRPr="00F6059F" w:rsidRDefault="000F5EF9" w:rsidP="000F5EF9">
            <w:pPr>
              <w:pStyle w:val="Table"/>
              <w:jc w:val="center"/>
              <w:rPr>
                <w:sz w:val="18"/>
                <w:szCs w:val="18"/>
              </w:rPr>
            </w:pPr>
            <w:r w:rsidRPr="00F6059F">
              <w:rPr>
                <w:sz w:val="18"/>
                <w:szCs w:val="18"/>
              </w:rPr>
              <w:t>Spacer</w:t>
            </w:r>
          </w:p>
        </w:tc>
        <w:tc>
          <w:tcPr>
            <w:tcW w:w="1276" w:type="dxa"/>
            <w:shd w:val="clear" w:color="auto" w:fill="auto"/>
            <w:noWrap/>
            <w:vAlign w:val="center"/>
          </w:tcPr>
          <w:p w14:paraId="4FC70472" w14:textId="22F0F207" w:rsidR="000F5EF9" w:rsidRPr="00F6059F" w:rsidRDefault="000F5EF9" w:rsidP="000F5EF9">
            <w:pPr>
              <w:pStyle w:val="Table"/>
              <w:jc w:val="center"/>
              <w:rPr>
                <w:sz w:val="18"/>
                <w:szCs w:val="18"/>
              </w:rPr>
            </w:pPr>
            <w:r w:rsidRPr="00F6059F">
              <w:rPr>
                <w:sz w:val="18"/>
                <w:szCs w:val="18"/>
              </w:rPr>
              <w:t>Component-06</w:t>
            </w:r>
          </w:p>
        </w:tc>
        <w:tc>
          <w:tcPr>
            <w:tcW w:w="1134" w:type="dxa"/>
            <w:shd w:val="clear" w:color="auto" w:fill="auto"/>
            <w:noWrap/>
            <w:vAlign w:val="center"/>
          </w:tcPr>
          <w:p w14:paraId="210259F7" w14:textId="1081BACE" w:rsidR="000F5EF9" w:rsidRDefault="000F5EF9" w:rsidP="000F5EF9">
            <w:pPr>
              <w:pStyle w:val="Table"/>
              <w:jc w:val="center"/>
              <w:rPr>
                <w:sz w:val="18"/>
                <w:szCs w:val="18"/>
              </w:rPr>
            </w:pPr>
            <w:r>
              <w:rPr>
                <w:rFonts w:hint="eastAsia"/>
                <w:sz w:val="18"/>
                <w:szCs w:val="18"/>
              </w:rPr>
              <w:t>M</w:t>
            </w:r>
            <w:r>
              <w:rPr>
                <w:sz w:val="18"/>
                <w:szCs w:val="18"/>
              </w:rPr>
              <w:t>C Nylon</w:t>
            </w:r>
          </w:p>
        </w:tc>
        <w:tc>
          <w:tcPr>
            <w:tcW w:w="992" w:type="dxa"/>
            <w:shd w:val="clear" w:color="auto" w:fill="auto"/>
            <w:noWrap/>
            <w:vAlign w:val="center"/>
          </w:tcPr>
          <w:p w14:paraId="72421652" w14:textId="5BE83685"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6C5F2D77" w14:textId="7680634E" w:rsidR="000F5EF9" w:rsidRDefault="000F5EF9" w:rsidP="000F5EF9">
            <w:pPr>
              <w:pStyle w:val="Table"/>
              <w:jc w:val="center"/>
              <w:rPr>
                <w:sz w:val="18"/>
                <w:szCs w:val="18"/>
              </w:rPr>
            </w:pPr>
            <w:r>
              <w:rPr>
                <w:sz w:val="18"/>
                <w:szCs w:val="18"/>
              </w:rPr>
              <w:t>-</w:t>
            </w:r>
          </w:p>
        </w:tc>
        <w:tc>
          <w:tcPr>
            <w:tcW w:w="804" w:type="dxa"/>
            <w:vAlign w:val="center"/>
          </w:tcPr>
          <w:p w14:paraId="1A601ACE" w14:textId="366EA31E" w:rsidR="000F5EF9"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73F10BF4" w14:textId="4D74926F"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610" w:type="dxa"/>
            <w:shd w:val="clear" w:color="auto" w:fill="auto"/>
            <w:noWrap/>
            <w:vAlign w:val="center"/>
          </w:tcPr>
          <w:p w14:paraId="0164758C" w14:textId="0C2292AE"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992" w:type="dxa"/>
            <w:shd w:val="clear" w:color="auto" w:fill="auto"/>
            <w:noWrap/>
            <w:vAlign w:val="center"/>
          </w:tcPr>
          <w:p w14:paraId="05FE308A" w14:textId="2561D556"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850" w:type="dxa"/>
            <w:shd w:val="clear" w:color="auto" w:fill="auto"/>
            <w:noWrap/>
            <w:vAlign w:val="center"/>
          </w:tcPr>
          <w:p w14:paraId="0398C5DA" w14:textId="3541F998"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992" w:type="dxa"/>
            <w:vAlign w:val="center"/>
          </w:tcPr>
          <w:p w14:paraId="16EADF26" w14:textId="3F10FC48" w:rsidR="000F5EF9" w:rsidRPr="00617913" w:rsidRDefault="000F5EF9" w:rsidP="000F5EF9">
            <w:pPr>
              <w:pStyle w:val="Table"/>
              <w:jc w:val="center"/>
              <w:rPr>
                <w:rFonts w:eastAsia="ＭＳ Ｐゴシック"/>
                <w:sz w:val="18"/>
                <w:szCs w:val="18"/>
              </w:rPr>
            </w:pPr>
            <w:r w:rsidRPr="00E20CD5">
              <w:rPr>
                <w:rFonts w:eastAsia="ＭＳ Ｐゴシック"/>
                <w:sz w:val="18"/>
                <w:szCs w:val="18"/>
              </w:rPr>
              <w:t>-</w:t>
            </w:r>
          </w:p>
        </w:tc>
        <w:tc>
          <w:tcPr>
            <w:tcW w:w="3991" w:type="dxa"/>
            <w:shd w:val="clear" w:color="auto" w:fill="auto"/>
            <w:noWrap/>
            <w:vAlign w:val="center"/>
          </w:tcPr>
          <w:p w14:paraId="4B7F69AE" w14:textId="09AB3B9D" w:rsidR="000F5EF9" w:rsidRDefault="000F5EF9" w:rsidP="00C273E4">
            <w:pPr>
              <w:ind w:firstLine="0"/>
              <w:rPr>
                <w:rFonts w:eastAsia="ＭＳ Ｐゴシック"/>
                <w:sz w:val="18"/>
                <w:szCs w:val="18"/>
              </w:rPr>
            </w:pPr>
            <w:r w:rsidRPr="00A92FA1">
              <w:rPr>
                <w:rFonts w:eastAsia="ＭＳ Ｐゴシック" w:hint="eastAsia"/>
                <w:sz w:val="18"/>
                <w:szCs w:val="18"/>
              </w:rPr>
              <w:t>・</w:t>
            </w:r>
            <w:r w:rsidRPr="00A92FA1">
              <w:rPr>
                <w:rFonts w:eastAsia="ＭＳ Ｐゴシック"/>
                <w:sz w:val="18"/>
                <w:szCs w:val="18"/>
              </w:rPr>
              <w:t xml:space="preserve">Vibration test at flight level will be </w:t>
            </w:r>
            <w:r w:rsidRPr="00A92FA1">
              <w:rPr>
                <w:sz w:val="18"/>
                <w:szCs w:val="18"/>
              </w:rPr>
              <w:t>performed</w:t>
            </w:r>
          </w:p>
        </w:tc>
      </w:tr>
      <w:tr w:rsidR="00C273E4" w:rsidRPr="009C201F" w14:paraId="3877F810" w14:textId="77777777" w:rsidTr="00C273E4">
        <w:trPr>
          <w:trHeight w:val="284"/>
        </w:trPr>
        <w:tc>
          <w:tcPr>
            <w:tcW w:w="597" w:type="dxa"/>
            <w:shd w:val="clear" w:color="auto" w:fill="auto"/>
            <w:noWrap/>
            <w:vAlign w:val="center"/>
          </w:tcPr>
          <w:p w14:paraId="26D2B9FE" w14:textId="22F78071" w:rsidR="000F5EF9" w:rsidRDefault="000F5EF9" w:rsidP="000F5EF9">
            <w:pPr>
              <w:pStyle w:val="Table"/>
              <w:jc w:val="center"/>
              <w:rPr>
                <w:sz w:val="18"/>
                <w:szCs w:val="18"/>
              </w:rPr>
            </w:pPr>
            <w:r w:rsidRPr="00F6059F">
              <w:rPr>
                <w:sz w:val="18"/>
                <w:szCs w:val="18"/>
              </w:rPr>
              <w:lastRenderedPageBreak/>
              <w:t>2</w:t>
            </w:r>
            <w:r>
              <w:rPr>
                <w:sz w:val="18"/>
                <w:szCs w:val="18"/>
              </w:rPr>
              <w:t>4</w:t>
            </w:r>
          </w:p>
        </w:tc>
        <w:tc>
          <w:tcPr>
            <w:tcW w:w="1247" w:type="dxa"/>
            <w:shd w:val="clear" w:color="auto" w:fill="auto"/>
            <w:noWrap/>
            <w:vAlign w:val="center"/>
          </w:tcPr>
          <w:p w14:paraId="0C0738EF" w14:textId="77777777" w:rsidR="000F5EF9" w:rsidRPr="00F6059F" w:rsidRDefault="000F5EF9" w:rsidP="000F5EF9">
            <w:pPr>
              <w:pStyle w:val="Table"/>
              <w:jc w:val="center"/>
              <w:rPr>
                <w:sz w:val="18"/>
                <w:szCs w:val="18"/>
              </w:rPr>
            </w:pPr>
            <w:r w:rsidRPr="00F6059F">
              <w:rPr>
                <w:sz w:val="18"/>
                <w:szCs w:val="18"/>
              </w:rPr>
              <w:t xml:space="preserve">Antenna </w:t>
            </w:r>
          </w:p>
          <w:p w14:paraId="7D3602B6" w14:textId="0C1FE00D" w:rsidR="000F5EF9" w:rsidRPr="00F6059F" w:rsidRDefault="000F5EF9" w:rsidP="000F5EF9">
            <w:pPr>
              <w:pStyle w:val="Table"/>
              <w:jc w:val="center"/>
              <w:rPr>
                <w:sz w:val="18"/>
                <w:szCs w:val="18"/>
              </w:rPr>
            </w:pPr>
            <w:r w:rsidRPr="00F6059F">
              <w:rPr>
                <w:sz w:val="18"/>
                <w:szCs w:val="18"/>
              </w:rPr>
              <w:t>deployment mechanism</w:t>
            </w:r>
            <w:r>
              <w:rPr>
                <w:sz w:val="18"/>
                <w:szCs w:val="18"/>
              </w:rPr>
              <w:t xml:space="preserve"> 1</w:t>
            </w:r>
          </w:p>
        </w:tc>
        <w:tc>
          <w:tcPr>
            <w:tcW w:w="1276" w:type="dxa"/>
            <w:shd w:val="clear" w:color="auto" w:fill="auto"/>
            <w:noWrap/>
            <w:vAlign w:val="center"/>
          </w:tcPr>
          <w:p w14:paraId="1C12FE39" w14:textId="3DE3012E" w:rsidR="000F5EF9" w:rsidRPr="00F6059F" w:rsidRDefault="000F5EF9" w:rsidP="000F5EF9">
            <w:pPr>
              <w:pStyle w:val="Table"/>
              <w:jc w:val="center"/>
              <w:rPr>
                <w:sz w:val="18"/>
                <w:szCs w:val="18"/>
              </w:rPr>
            </w:pPr>
            <w:r w:rsidRPr="00F6059F">
              <w:rPr>
                <w:sz w:val="18"/>
                <w:szCs w:val="18"/>
              </w:rPr>
              <w:t>Component-07</w:t>
            </w:r>
          </w:p>
        </w:tc>
        <w:tc>
          <w:tcPr>
            <w:tcW w:w="1134" w:type="dxa"/>
            <w:shd w:val="clear" w:color="auto" w:fill="auto"/>
            <w:noWrap/>
            <w:vAlign w:val="center"/>
          </w:tcPr>
          <w:p w14:paraId="1FAF9F29" w14:textId="48B10CDD" w:rsidR="000F5EF9" w:rsidRDefault="000F5EF9" w:rsidP="000F5EF9">
            <w:pPr>
              <w:pStyle w:val="Table"/>
              <w:jc w:val="center"/>
              <w:rPr>
                <w:sz w:val="18"/>
                <w:szCs w:val="18"/>
              </w:rPr>
            </w:pPr>
            <w:r w:rsidRPr="00F6059F">
              <w:rPr>
                <w:sz w:val="18"/>
                <w:szCs w:val="18"/>
              </w:rPr>
              <w:t>Teflon</w:t>
            </w:r>
          </w:p>
        </w:tc>
        <w:tc>
          <w:tcPr>
            <w:tcW w:w="992" w:type="dxa"/>
            <w:shd w:val="clear" w:color="auto" w:fill="auto"/>
            <w:noWrap/>
            <w:vAlign w:val="center"/>
          </w:tcPr>
          <w:p w14:paraId="2F79A231" w14:textId="4B475B3E"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684FF16A" w14:textId="0B843504" w:rsidR="000F5EF9" w:rsidRDefault="000F5EF9" w:rsidP="000F5EF9">
            <w:pPr>
              <w:pStyle w:val="Table"/>
              <w:jc w:val="center"/>
              <w:rPr>
                <w:sz w:val="18"/>
                <w:szCs w:val="18"/>
              </w:rPr>
            </w:pPr>
            <w:r>
              <w:rPr>
                <w:sz w:val="18"/>
                <w:szCs w:val="18"/>
              </w:rPr>
              <w:t>-</w:t>
            </w:r>
          </w:p>
        </w:tc>
        <w:tc>
          <w:tcPr>
            <w:tcW w:w="804" w:type="dxa"/>
            <w:vAlign w:val="center"/>
          </w:tcPr>
          <w:p w14:paraId="5DED5183" w14:textId="69F2859C" w:rsidR="000F5EF9"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745CFEE8" w14:textId="17FCA37E"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2EABEED6" w14:textId="5218C8E0" w:rsidR="000F5EF9" w:rsidRPr="00617913"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14F65898" w14:textId="1BDF2ABE" w:rsidR="000F5EF9" w:rsidRPr="00617913" w:rsidRDefault="000F5EF9" w:rsidP="000F5EF9">
            <w:pPr>
              <w:pStyle w:val="Table"/>
              <w:jc w:val="center"/>
              <w:rPr>
                <w:rFonts w:eastAsia="ＭＳ Ｐゴシック"/>
                <w:sz w:val="18"/>
                <w:szCs w:val="18"/>
              </w:rPr>
            </w:pPr>
            <w:r>
              <w:rPr>
                <w:rFonts w:eastAsia="ＭＳ Ｐゴシック"/>
                <w:b/>
                <w:sz w:val="18"/>
                <w:szCs w:val="18"/>
              </w:rPr>
              <w:t>-</w:t>
            </w:r>
          </w:p>
        </w:tc>
        <w:tc>
          <w:tcPr>
            <w:tcW w:w="850" w:type="dxa"/>
            <w:shd w:val="clear" w:color="auto" w:fill="auto"/>
            <w:noWrap/>
            <w:vAlign w:val="center"/>
          </w:tcPr>
          <w:p w14:paraId="49B17252" w14:textId="5B778E0B"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vAlign w:val="center"/>
          </w:tcPr>
          <w:p w14:paraId="377B88FC" w14:textId="14911FBB" w:rsidR="000F5EF9" w:rsidRPr="00617913" w:rsidRDefault="000F5EF9" w:rsidP="000F5EF9">
            <w:pPr>
              <w:pStyle w:val="Table"/>
              <w:jc w:val="center"/>
              <w:rPr>
                <w:rFonts w:eastAsia="ＭＳ Ｐゴシック"/>
                <w:sz w:val="18"/>
                <w:szCs w:val="18"/>
              </w:rPr>
            </w:pPr>
            <w:r w:rsidRPr="00F6059F">
              <w:rPr>
                <w:sz w:val="18"/>
                <w:szCs w:val="18"/>
              </w:rPr>
              <w:t>-</w:t>
            </w:r>
          </w:p>
        </w:tc>
        <w:tc>
          <w:tcPr>
            <w:tcW w:w="3991" w:type="dxa"/>
            <w:shd w:val="clear" w:color="auto" w:fill="auto"/>
            <w:noWrap/>
            <w:vAlign w:val="center"/>
          </w:tcPr>
          <w:p w14:paraId="1E7AF358" w14:textId="77777777" w:rsidR="000F5EF9" w:rsidRDefault="000F5EF9" w:rsidP="00C273E4">
            <w:pPr>
              <w:ind w:firstLine="0"/>
              <w:rPr>
                <w:rFonts w:eastAsia="Times New Roman"/>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1942F32E" w14:textId="70CB423D" w:rsidR="000F5EF9" w:rsidRDefault="000F5EF9" w:rsidP="00C128FB">
            <w:pPr>
              <w:ind w:firstLine="0"/>
              <w:rPr>
                <w:rFonts w:eastAsia="ＭＳ Ｐゴシック"/>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C273E4" w:rsidRPr="009C201F" w14:paraId="44AA9F15" w14:textId="77777777" w:rsidTr="00C273E4">
        <w:trPr>
          <w:trHeight w:val="284"/>
        </w:trPr>
        <w:tc>
          <w:tcPr>
            <w:tcW w:w="597" w:type="dxa"/>
            <w:shd w:val="clear" w:color="auto" w:fill="auto"/>
            <w:noWrap/>
            <w:vAlign w:val="center"/>
          </w:tcPr>
          <w:p w14:paraId="1E452D82" w14:textId="6B3F491D" w:rsidR="000F5EF9" w:rsidRDefault="000F5EF9" w:rsidP="000F5EF9">
            <w:pPr>
              <w:pStyle w:val="Table"/>
              <w:jc w:val="center"/>
              <w:rPr>
                <w:sz w:val="18"/>
                <w:szCs w:val="18"/>
              </w:rPr>
            </w:pPr>
            <w:r w:rsidRPr="00F6059F">
              <w:rPr>
                <w:sz w:val="18"/>
                <w:szCs w:val="18"/>
              </w:rPr>
              <w:t>2</w:t>
            </w:r>
            <w:r>
              <w:rPr>
                <w:sz w:val="18"/>
                <w:szCs w:val="18"/>
              </w:rPr>
              <w:t>5</w:t>
            </w:r>
          </w:p>
        </w:tc>
        <w:tc>
          <w:tcPr>
            <w:tcW w:w="1247" w:type="dxa"/>
            <w:shd w:val="clear" w:color="auto" w:fill="auto"/>
            <w:noWrap/>
            <w:vAlign w:val="center"/>
          </w:tcPr>
          <w:p w14:paraId="75E4D3C5" w14:textId="77777777" w:rsidR="000F5EF9" w:rsidRPr="00F6059F" w:rsidRDefault="000F5EF9" w:rsidP="000F5EF9">
            <w:pPr>
              <w:pStyle w:val="Table"/>
              <w:jc w:val="center"/>
              <w:rPr>
                <w:sz w:val="18"/>
                <w:szCs w:val="18"/>
              </w:rPr>
            </w:pPr>
            <w:r w:rsidRPr="00F6059F">
              <w:rPr>
                <w:sz w:val="18"/>
                <w:szCs w:val="18"/>
              </w:rPr>
              <w:t xml:space="preserve">UHF </w:t>
            </w:r>
          </w:p>
          <w:p w14:paraId="5EEF9E2E" w14:textId="669D1EAE" w:rsidR="000F5EF9" w:rsidRPr="00F6059F" w:rsidRDefault="000F5EF9" w:rsidP="000F5EF9">
            <w:pPr>
              <w:pStyle w:val="Table"/>
              <w:jc w:val="center"/>
              <w:rPr>
                <w:sz w:val="18"/>
                <w:szCs w:val="18"/>
              </w:rPr>
            </w:pPr>
            <w:r w:rsidRPr="00F6059F">
              <w:rPr>
                <w:sz w:val="18"/>
                <w:szCs w:val="18"/>
              </w:rPr>
              <w:t>Antenna</w:t>
            </w:r>
          </w:p>
        </w:tc>
        <w:tc>
          <w:tcPr>
            <w:tcW w:w="1276" w:type="dxa"/>
            <w:shd w:val="clear" w:color="auto" w:fill="auto"/>
            <w:noWrap/>
            <w:vAlign w:val="center"/>
          </w:tcPr>
          <w:p w14:paraId="29942F44" w14:textId="34AEEBA1" w:rsidR="000F5EF9" w:rsidRPr="00F6059F" w:rsidRDefault="000F5EF9" w:rsidP="000F5EF9">
            <w:pPr>
              <w:pStyle w:val="Table"/>
              <w:jc w:val="center"/>
              <w:rPr>
                <w:sz w:val="18"/>
                <w:szCs w:val="18"/>
              </w:rPr>
            </w:pPr>
            <w:r w:rsidRPr="00F6059F">
              <w:rPr>
                <w:sz w:val="18"/>
                <w:szCs w:val="18"/>
              </w:rPr>
              <w:t>Component-08</w:t>
            </w:r>
          </w:p>
        </w:tc>
        <w:tc>
          <w:tcPr>
            <w:tcW w:w="1134" w:type="dxa"/>
            <w:shd w:val="clear" w:color="auto" w:fill="auto"/>
            <w:noWrap/>
            <w:vAlign w:val="center"/>
          </w:tcPr>
          <w:p w14:paraId="34E61467" w14:textId="359240FA" w:rsidR="000F5EF9" w:rsidRDefault="000F5EF9" w:rsidP="000F5EF9">
            <w:pPr>
              <w:pStyle w:val="Table"/>
              <w:jc w:val="center"/>
              <w:rPr>
                <w:sz w:val="18"/>
                <w:szCs w:val="18"/>
              </w:rPr>
            </w:pPr>
            <w:r w:rsidRPr="00F6059F">
              <w:rPr>
                <w:sz w:val="18"/>
                <w:szCs w:val="18"/>
              </w:rPr>
              <w:t>SK85</w:t>
            </w:r>
          </w:p>
        </w:tc>
        <w:tc>
          <w:tcPr>
            <w:tcW w:w="992" w:type="dxa"/>
            <w:shd w:val="clear" w:color="auto" w:fill="auto"/>
            <w:noWrap/>
            <w:vAlign w:val="center"/>
          </w:tcPr>
          <w:p w14:paraId="79A97EF1" w14:textId="46D38738"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3BF7455D" w14:textId="77777777" w:rsidR="000F5EF9" w:rsidRPr="00F6059F" w:rsidRDefault="000F5EF9" w:rsidP="000F5EF9">
            <w:pPr>
              <w:pStyle w:val="Table"/>
              <w:jc w:val="center"/>
              <w:rPr>
                <w:sz w:val="18"/>
                <w:szCs w:val="18"/>
              </w:rPr>
            </w:pPr>
            <w:r w:rsidRPr="00F6059F">
              <w:rPr>
                <w:sz w:val="18"/>
                <w:szCs w:val="18"/>
              </w:rPr>
              <w:t>tensile</w:t>
            </w:r>
          </w:p>
          <w:p w14:paraId="7677E759" w14:textId="182CC858" w:rsidR="000F5EF9" w:rsidRDefault="000F5EF9" w:rsidP="000F5EF9">
            <w:pPr>
              <w:pStyle w:val="Table"/>
              <w:jc w:val="center"/>
              <w:rPr>
                <w:sz w:val="18"/>
                <w:szCs w:val="18"/>
              </w:rPr>
            </w:pPr>
            <w:r w:rsidRPr="00F6059F">
              <w:rPr>
                <w:sz w:val="18"/>
                <w:szCs w:val="18"/>
              </w:rPr>
              <w:t>bending</w:t>
            </w:r>
          </w:p>
        </w:tc>
        <w:tc>
          <w:tcPr>
            <w:tcW w:w="804" w:type="dxa"/>
            <w:vAlign w:val="center"/>
          </w:tcPr>
          <w:p w14:paraId="70F32EA6" w14:textId="090E9D5B" w:rsidR="000F5EF9"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3C51971B" w14:textId="10B7672E"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211EC9F1" w14:textId="66FE0F40" w:rsidR="000F5EF9" w:rsidRPr="00617913"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3535E1F1" w14:textId="3B9BE54A"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850" w:type="dxa"/>
            <w:shd w:val="clear" w:color="auto" w:fill="auto"/>
            <w:noWrap/>
            <w:vAlign w:val="center"/>
          </w:tcPr>
          <w:p w14:paraId="6F29A7A6" w14:textId="66B815F5"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vAlign w:val="center"/>
          </w:tcPr>
          <w:p w14:paraId="2C1187FD" w14:textId="3F2F3C2F"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3991" w:type="dxa"/>
            <w:shd w:val="clear" w:color="auto" w:fill="auto"/>
            <w:noWrap/>
            <w:vAlign w:val="center"/>
          </w:tcPr>
          <w:p w14:paraId="379AB1FA" w14:textId="1224AB4C" w:rsidR="000F5EF9" w:rsidRDefault="000F5EF9" w:rsidP="00C273E4">
            <w:pPr>
              <w:ind w:firstLine="0"/>
              <w:rPr>
                <w:rFonts w:eastAsia="ＭＳ Ｐゴシック"/>
                <w:sz w:val="18"/>
                <w:szCs w:val="18"/>
              </w:rPr>
            </w:pPr>
            <w:r w:rsidRPr="00A92FA1">
              <w:rPr>
                <w:rFonts w:eastAsia="ＭＳ Ｐゴシック" w:hint="eastAsia"/>
                <w:sz w:val="18"/>
                <w:szCs w:val="18"/>
              </w:rPr>
              <w:t>・</w:t>
            </w:r>
            <w:r w:rsidRPr="00A92FA1">
              <w:rPr>
                <w:rFonts w:eastAsia="ＭＳ Ｐゴシック"/>
                <w:sz w:val="18"/>
                <w:szCs w:val="18"/>
              </w:rPr>
              <w:t xml:space="preserve">Vibration test at flight level will be </w:t>
            </w:r>
            <w:r w:rsidRPr="00A92FA1">
              <w:rPr>
                <w:sz w:val="18"/>
                <w:szCs w:val="18"/>
              </w:rPr>
              <w:t>performed</w:t>
            </w:r>
          </w:p>
        </w:tc>
      </w:tr>
      <w:tr w:rsidR="00C273E4" w:rsidRPr="009C201F" w14:paraId="23DAC344" w14:textId="77777777" w:rsidTr="00C273E4">
        <w:trPr>
          <w:trHeight w:val="284"/>
        </w:trPr>
        <w:tc>
          <w:tcPr>
            <w:tcW w:w="597" w:type="dxa"/>
            <w:shd w:val="clear" w:color="auto" w:fill="auto"/>
            <w:noWrap/>
            <w:vAlign w:val="center"/>
          </w:tcPr>
          <w:p w14:paraId="12981D91" w14:textId="23CC3C62" w:rsidR="000F5EF9" w:rsidRDefault="000F5EF9" w:rsidP="000F5EF9">
            <w:pPr>
              <w:pStyle w:val="Table"/>
              <w:jc w:val="center"/>
              <w:rPr>
                <w:sz w:val="18"/>
                <w:szCs w:val="18"/>
              </w:rPr>
            </w:pPr>
            <w:r w:rsidRPr="00F6059F">
              <w:rPr>
                <w:sz w:val="18"/>
                <w:szCs w:val="18"/>
              </w:rPr>
              <w:t>2</w:t>
            </w:r>
            <w:r>
              <w:rPr>
                <w:sz w:val="18"/>
                <w:szCs w:val="18"/>
              </w:rPr>
              <w:t>6</w:t>
            </w:r>
          </w:p>
        </w:tc>
        <w:tc>
          <w:tcPr>
            <w:tcW w:w="1247" w:type="dxa"/>
            <w:shd w:val="clear" w:color="auto" w:fill="auto"/>
            <w:noWrap/>
            <w:vAlign w:val="center"/>
          </w:tcPr>
          <w:p w14:paraId="6D3530CC" w14:textId="77777777" w:rsidR="000F5EF9" w:rsidRPr="00F6059F" w:rsidRDefault="000F5EF9" w:rsidP="000F5EF9">
            <w:pPr>
              <w:pStyle w:val="Table"/>
              <w:jc w:val="center"/>
              <w:rPr>
                <w:sz w:val="18"/>
                <w:szCs w:val="18"/>
              </w:rPr>
            </w:pPr>
            <w:r w:rsidRPr="00F6059F">
              <w:rPr>
                <w:sz w:val="18"/>
                <w:szCs w:val="18"/>
              </w:rPr>
              <w:t xml:space="preserve">VHF </w:t>
            </w:r>
          </w:p>
          <w:p w14:paraId="70B30B88" w14:textId="2C9E00F7" w:rsidR="000F5EF9" w:rsidRPr="00F6059F" w:rsidRDefault="000F5EF9" w:rsidP="000F5EF9">
            <w:pPr>
              <w:pStyle w:val="Table"/>
              <w:jc w:val="center"/>
              <w:rPr>
                <w:sz w:val="18"/>
                <w:szCs w:val="18"/>
              </w:rPr>
            </w:pPr>
            <w:r w:rsidRPr="00F6059F">
              <w:rPr>
                <w:sz w:val="18"/>
                <w:szCs w:val="18"/>
              </w:rPr>
              <w:t>Antenna</w:t>
            </w:r>
          </w:p>
        </w:tc>
        <w:tc>
          <w:tcPr>
            <w:tcW w:w="1276" w:type="dxa"/>
            <w:shd w:val="clear" w:color="auto" w:fill="auto"/>
            <w:noWrap/>
            <w:vAlign w:val="center"/>
          </w:tcPr>
          <w:p w14:paraId="1FCE41AA" w14:textId="4497CB23" w:rsidR="000F5EF9" w:rsidRPr="00F6059F" w:rsidRDefault="000F5EF9" w:rsidP="000F5EF9">
            <w:pPr>
              <w:pStyle w:val="Table"/>
              <w:jc w:val="center"/>
              <w:rPr>
                <w:sz w:val="18"/>
                <w:szCs w:val="18"/>
              </w:rPr>
            </w:pPr>
            <w:r w:rsidRPr="00F6059F">
              <w:rPr>
                <w:sz w:val="18"/>
                <w:szCs w:val="18"/>
              </w:rPr>
              <w:t>Component-09</w:t>
            </w:r>
          </w:p>
        </w:tc>
        <w:tc>
          <w:tcPr>
            <w:tcW w:w="1134" w:type="dxa"/>
            <w:shd w:val="clear" w:color="auto" w:fill="auto"/>
            <w:noWrap/>
            <w:vAlign w:val="center"/>
          </w:tcPr>
          <w:p w14:paraId="46B9E7E8" w14:textId="0E58DB87" w:rsidR="000F5EF9" w:rsidRDefault="000F5EF9" w:rsidP="000F5EF9">
            <w:pPr>
              <w:pStyle w:val="Table"/>
              <w:jc w:val="center"/>
              <w:rPr>
                <w:sz w:val="18"/>
                <w:szCs w:val="18"/>
              </w:rPr>
            </w:pPr>
            <w:r w:rsidRPr="00F6059F">
              <w:rPr>
                <w:sz w:val="18"/>
                <w:szCs w:val="18"/>
              </w:rPr>
              <w:t>SK85</w:t>
            </w:r>
          </w:p>
        </w:tc>
        <w:tc>
          <w:tcPr>
            <w:tcW w:w="992" w:type="dxa"/>
            <w:shd w:val="clear" w:color="auto" w:fill="auto"/>
            <w:noWrap/>
            <w:vAlign w:val="center"/>
          </w:tcPr>
          <w:p w14:paraId="65027E41" w14:textId="01EA8D68"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1E3F8D93" w14:textId="77777777" w:rsidR="000F5EF9" w:rsidRPr="00F6059F" w:rsidRDefault="000F5EF9" w:rsidP="000F5EF9">
            <w:pPr>
              <w:pStyle w:val="Table"/>
              <w:jc w:val="center"/>
              <w:rPr>
                <w:sz w:val="18"/>
                <w:szCs w:val="18"/>
              </w:rPr>
            </w:pPr>
            <w:r w:rsidRPr="00F6059F">
              <w:rPr>
                <w:sz w:val="18"/>
                <w:szCs w:val="18"/>
              </w:rPr>
              <w:t>tensile</w:t>
            </w:r>
          </w:p>
          <w:p w14:paraId="2BB26EB0" w14:textId="0726FC20" w:rsidR="000F5EF9" w:rsidRDefault="000F5EF9" w:rsidP="000F5EF9">
            <w:pPr>
              <w:pStyle w:val="Table"/>
              <w:jc w:val="center"/>
              <w:rPr>
                <w:sz w:val="18"/>
                <w:szCs w:val="18"/>
              </w:rPr>
            </w:pPr>
            <w:r w:rsidRPr="00F6059F">
              <w:rPr>
                <w:sz w:val="18"/>
                <w:szCs w:val="18"/>
              </w:rPr>
              <w:t>bending</w:t>
            </w:r>
          </w:p>
        </w:tc>
        <w:tc>
          <w:tcPr>
            <w:tcW w:w="804" w:type="dxa"/>
            <w:vAlign w:val="center"/>
          </w:tcPr>
          <w:p w14:paraId="774D1F11" w14:textId="7DA3192F" w:rsidR="000F5EF9"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64ADB3CD" w14:textId="750A1DCD"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76D7BD93" w14:textId="202639E2" w:rsidR="000F5EF9" w:rsidRPr="00617913"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4D90A524" w14:textId="7587690B"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850" w:type="dxa"/>
            <w:shd w:val="clear" w:color="auto" w:fill="auto"/>
            <w:noWrap/>
            <w:vAlign w:val="center"/>
          </w:tcPr>
          <w:p w14:paraId="411C2FEB" w14:textId="66D5B1F2" w:rsidR="000F5EF9" w:rsidRPr="00617913"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vAlign w:val="center"/>
          </w:tcPr>
          <w:p w14:paraId="71671C0A" w14:textId="2F1880EF"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3991" w:type="dxa"/>
            <w:shd w:val="clear" w:color="auto" w:fill="auto"/>
            <w:noWrap/>
            <w:vAlign w:val="center"/>
          </w:tcPr>
          <w:p w14:paraId="1BABAB63" w14:textId="5A171981" w:rsidR="000F5EF9" w:rsidRDefault="000F5EF9" w:rsidP="00C273E4">
            <w:pPr>
              <w:ind w:firstLine="0"/>
              <w:rPr>
                <w:rFonts w:eastAsia="ＭＳ Ｐゴシック"/>
                <w:sz w:val="18"/>
                <w:szCs w:val="18"/>
              </w:rPr>
            </w:pPr>
            <w:r w:rsidRPr="00A92FA1">
              <w:rPr>
                <w:rFonts w:eastAsia="ＭＳ Ｐゴシック" w:hint="eastAsia"/>
                <w:sz w:val="18"/>
                <w:szCs w:val="18"/>
              </w:rPr>
              <w:t>・</w:t>
            </w:r>
            <w:r w:rsidRPr="00A92FA1">
              <w:rPr>
                <w:rFonts w:eastAsia="ＭＳ Ｐゴシック"/>
                <w:sz w:val="18"/>
                <w:szCs w:val="18"/>
              </w:rPr>
              <w:t xml:space="preserve">Vibration test at flight level will be </w:t>
            </w:r>
            <w:r w:rsidRPr="00A92FA1">
              <w:rPr>
                <w:sz w:val="18"/>
                <w:szCs w:val="18"/>
              </w:rPr>
              <w:t>performed</w:t>
            </w:r>
          </w:p>
        </w:tc>
      </w:tr>
      <w:tr w:rsidR="00C273E4" w:rsidRPr="009C201F" w14:paraId="2E7FD3C9" w14:textId="77777777" w:rsidTr="00C273E4">
        <w:trPr>
          <w:trHeight w:val="284"/>
        </w:trPr>
        <w:tc>
          <w:tcPr>
            <w:tcW w:w="597" w:type="dxa"/>
            <w:shd w:val="clear" w:color="auto" w:fill="auto"/>
            <w:noWrap/>
            <w:vAlign w:val="center"/>
          </w:tcPr>
          <w:p w14:paraId="328D8EC1" w14:textId="010AA283" w:rsidR="000F5EF9" w:rsidRDefault="000F5EF9" w:rsidP="000F5EF9">
            <w:pPr>
              <w:pStyle w:val="Table"/>
              <w:jc w:val="center"/>
              <w:rPr>
                <w:sz w:val="18"/>
                <w:szCs w:val="18"/>
              </w:rPr>
            </w:pPr>
            <w:r>
              <w:rPr>
                <w:rFonts w:hint="eastAsia"/>
                <w:sz w:val="18"/>
                <w:szCs w:val="18"/>
              </w:rPr>
              <w:t>2</w:t>
            </w:r>
            <w:r>
              <w:rPr>
                <w:sz w:val="18"/>
                <w:szCs w:val="18"/>
              </w:rPr>
              <w:t>7</w:t>
            </w:r>
          </w:p>
        </w:tc>
        <w:tc>
          <w:tcPr>
            <w:tcW w:w="1247" w:type="dxa"/>
            <w:shd w:val="clear" w:color="auto" w:fill="auto"/>
            <w:noWrap/>
            <w:vAlign w:val="center"/>
          </w:tcPr>
          <w:p w14:paraId="7BAA5535" w14:textId="10092CF9" w:rsidR="000F5EF9" w:rsidRPr="00F6059F" w:rsidRDefault="000F5EF9" w:rsidP="000F5EF9">
            <w:pPr>
              <w:pStyle w:val="Table"/>
              <w:jc w:val="center"/>
              <w:rPr>
                <w:sz w:val="18"/>
                <w:szCs w:val="18"/>
              </w:rPr>
            </w:pPr>
            <w:r>
              <w:rPr>
                <w:rFonts w:hint="eastAsia"/>
                <w:sz w:val="18"/>
                <w:szCs w:val="18"/>
              </w:rPr>
              <w:t>I</w:t>
            </w:r>
            <w:r>
              <w:rPr>
                <w:sz w:val="18"/>
                <w:szCs w:val="18"/>
              </w:rPr>
              <w:t>nternal components</w:t>
            </w:r>
          </w:p>
        </w:tc>
        <w:tc>
          <w:tcPr>
            <w:tcW w:w="1276" w:type="dxa"/>
            <w:shd w:val="clear" w:color="auto" w:fill="auto"/>
            <w:noWrap/>
            <w:vAlign w:val="center"/>
          </w:tcPr>
          <w:p w14:paraId="4B0EF478" w14:textId="77777777" w:rsidR="000F5EF9" w:rsidRDefault="000F5EF9" w:rsidP="000F5EF9">
            <w:pPr>
              <w:ind w:firstLine="0"/>
              <w:jc w:val="center"/>
              <w:rPr>
                <w:sz w:val="18"/>
                <w:szCs w:val="18"/>
              </w:rPr>
            </w:pPr>
            <w:r>
              <w:rPr>
                <w:rFonts w:hint="eastAsia"/>
                <w:sz w:val="18"/>
                <w:szCs w:val="18"/>
              </w:rPr>
              <w:t>C</w:t>
            </w:r>
            <w:r>
              <w:rPr>
                <w:sz w:val="18"/>
                <w:szCs w:val="18"/>
              </w:rPr>
              <w:t>omponent-10,11,12,13,14,</w:t>
            </w:r>
          </w:p>
          <w:p w14:paraId="17C584CA" w14:textId="77777777" w:rsidR="000F5EF9" w:rsidRDefault="000F5EF9" w:rsidP="000F5EF9">
            <w:pPr>
              <w:ind w:firstLine="0"/>
              <w:jc w:val="center"/>
              <w:rPr>
                <w:sz w:val="18"/>
                <w:szCs w:val="18"/>
              </w:rPr>
            </w:pPr>
            <w:r>
              <w:rPr>
                <w:sz w:val="18"/>
                <w:szCs w:val="18"/>
              </w:rPr>
              <w:t>15,16,17,18,19,</w:t>
            </w:r>
          </w:p>
          <w:p w14:paraId="5093BCF3" w14:textId="0F83E572" w:rsidR="000F5EF9" w:rsidRPr="00F6059F" w:rsidRDefault="000F5EF9" w:rsidP="000F5EF9">
            <w:pPr>
              <w:pStyle w:val="Table"/>
              <w:jc w:val="center"/>
              <w:rPr>
                <w:sz w:val="18"/>
                <w:szCs w:val="18"/>
              </w:rPr>
            </w:pPr>
            <w:r>
              <w:rPr>
                <w:sz w:val="18"/>
                <w:szCs w:val="18"/>
              </w:rPr>
              <w:t>20,21,22</w:t>
            </w:r>
          </w:p>
        </w:tc>
        <w:tc>
          <w:tcPr>
            <w:tcW w:w="1134" w:type="dxa"/>
            <w:shd w:val="clear" w:color="auto" w:fill="auto"/>
            <w:noWrap/>
            <w:vAlign w:val="center"/>
          </w:tcPr>
          <w:p w14:paraId="4EC4A94B" w14:textId="5205F265" w:rsidR="000F5EF9" w:rsidRDefault="000F5EF9" w:rsidP="000F5EF9">
            <w:pPr>
              <w:pStyle w:val="Table"/>
              <w:jc w:val="center"/>
              <w:rPr>
                <w:sz w:val="18"/>
                <w:szCs w:val="18"/>
              </w:rPr>
            </w:pPr>
            <w:r>
              <w:rPr>
                <w:rFonts w:hint="eastAsia"/>
                <w:sz w:val="18"/>
                <w:szCs w:val="18"/>
              </w:rPr>
              <w:t>F</w:t>
            </w:r>
            <w:r>
              <w:rPr>
                <w:sz w:val="18"/>
                <w:szCs w:val="18"/>
              </w:rPr>
              <w:t>R4</w:t>
            </w:r>
          </w:p>
        </w:tc>
        <w:tc>
          <w:tcPr>
            <w:tcW w:w="992" w:type="dxa"/>
            <w:shd w:val="clear" w:color="auto" w:fill="auto"/>
            <w:noWrap/>
            <w:vAlign w:val="center"/>
          </w:tcPr>
          <w:p w14:paraId="699F751D" w14:textId="4930FE6F" w:rsidR="000F5EF9" w:rsidRPr="00F6059F" w:rsidRDefault="000F5EF9" w:rsidP="000F5EF9">
            <w:pPr>
              <w:pStyle w:val="Table"/>
              <w:jc w:val="center"/>
              <w:rPr>
                <w:sz w:val="18"/>
                <w:szCs w:val="18"/>
              </w:rPr>
            </w:pPr>
            <w:r>
              <w:rPr>
                <w:rFonts w:hint="eastAsia"/>
                <w:sz w:val="18"/>
                <w:szCs w:val="18"/>
              </w:rPr>
              <w:t>M</w:t>
            </w:r>
            <w:r>
              <w:rPr>
                <w:sz w:val="18"/>
                <w:szCs w:val="18"/>
              </w:rPr>
              <w:t>ission</w:t>
            </w:r>
          </w:p>
        </w:tc>
        <w:tc>
          <w:tcPr>
            <w:tcW w:w="992" w:type="dxa"/>
            <w:shd w:val="clear" w:color="auto" w:fill="auto"/>
            <w:noWrap/>
            <w:vAlign w:val="center"/>
          </w:tcPr>
          <w:p w14:paraId="255CD5B1" w14:textId="779DB7D2" w:rsidR="000F5EF9" w:rsidRDefault="000F5EF9" w:rsidP="000F5EF9">
            <w:pPr>
              <w:pStyle w:val="Table"/>
              <w:jc w:val="center"/>
              <w:rPr>
                <w:sz w:val="18"/>
                <w:szCs w:val="18"/>
              </w:rPr>
            </w:pPr>
            <w:r>
              <w:rPr>
                <w:rFonts w:hint="eastAsia"/>
                <w:sz w:val="18"/>
                <w:szCs w:val="18"/>
              </w:rPr>
              <w:t>-</w:t>
            </w:r>
          </w:p>
        </w:tc>
        <w:tc>
          <w:tcPr>
            <w:tcW w:w="804" w:type="dxa"/>
            <w:vAlign w:val="center"/>
          </w:tcPr>
          <w:p w14:paraId="757EC050" w14:textId="78A1E8C6" w:rsidR="000F5EF9" w:rsidRDefault="000F5EF9" w:rsidP="000F5EF9">
            <w:pPr>
              <w:pStyle w:val="Table"/>
              <w:jc w:val="center"/>
              <w:rPr>
                <w:rFonts w:eastAsia="ＭＳ Ｐゴシック"/>
                <w:sz w:val="18"/>
                <w:szCs w:val="18"/>
              </w:rPr>
            </w:pPr>
            <w:r>
              <w:rPr>
                <w:rFonts w:eastAsia="ＭＳ Ｐゴシック" w:hint="eastAsia"/>
                <w:sz w:val="18"/>
                <w:szCs w:val="18"/>
              </w:rPr>
              <w:t>2</w:t>
            </w:r>
          </w:p>
        </w:tc>
        <w:tc>
          <w:tcPr>
            <w:tcW w:w="854" w:type="dxa"/>
            <w:shd w:val="clear" w:color="auto" w:fill="auto"/>
            <w:noWrap/>
            <w:vAlign w:val="center"/>
          </w:tcPr>
          <w:p w14:paraId="1AA4B52D" w14:textId="766BECF0"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610" w:type="dxa"/>
            <w:shd w:val="clear" w:color="auto" w:fill="auto"/>
            <w:noWrap/>
            <w:vAlign w:val="center"/>
          </w:tcPr>
          <w:p w14:paraId="3BC7396B" w14:textId="256D9A84" w:rsidR="000F5EF9" w:rsidRPr="00617913" w:rsidRDefault="000F5EF9" w:rsidP="000F5EF9">
            <w:pPr>
              <w:pStyle w:val="Table"/>
              <w:jc w:val="center"/>
              <w:rPr>
                <w:rFonts w:eastAsia="ＭＳ Ｐゴシック"/>
                <w:sz w:val="18"/>
                <w:szCs w:val="18"/>
              </w:rPr>
            </w:pPr>
            <w:r w:rsidRPr="00C8335E">
              <w:rPr>
                <w:rFonts w:eastAsia="ＭＳ Ｐゴシック"/>
                <w:sz w:val="18"/>
                <w:szCs w:val="18"/>
              </w:rPr>
              <w:t>-</w:t>
            </w:r>
          </w:p>
        </w:tc>
        <w:tc>
          <w:tcPr>
            <w:tcW w:w="992" w:type="dxa"/>
            <w:shd w:val="clear" w:color="auto" w:fill="auto"/>
            <w:noWrap/>
            <w:vAlign w:val="center"/>
          </w:tcPr>
          <w:p w14:paraId="64F28EF1" w14:textId="78CD8002" w:rsidR="000F5EF9" w:rsidRPr="00617913" w:rsidRDefault="000F5EF9" w:rsidP="000F5EF9">
            <w:pPr>
              <w:pStyle w:val="Table"/>
              <w:jc w:val="center"/>
              <w:rPr>
                <w:rFonts w:eastAsia="ＭＳ Ｐゴシック"/>
                <w:sz w:val="18"/>
                <w:szCs w:val="18"/>
              </w:rPr>
            </w:pPr>
            <w:r w:rsidRPr="00C8335E">
              <w:rPr>
                <w:rFonts w:eastAsia="ＭＳ Ｐゴシック"/>
                <w:sz w:val="18"/>
                <w:szCs w:val="18"/>
              </w:rPr>
              <w:t>-</w:t>
            </w:r>
          </w:p>
        </w:tc>
        <w:tc>
          <w:tcPr>
            <w:tcW w:w="850" w:type="dxa"/>
            <w:shd w:val="clear" w:color="auto" w:fill="auto"/>
            <w:noWrap/>
            <w:vAlign w:val="center"/>
          </w:tcPr>
          <w:p w14:paraId="4862A1EC" w14:textId="7EB4C68E" w:rsidR="000F5EF9" w:rsidRPr="00617913" w:rsidRDefault="000F5EF9" w:rsidP="000F5EF9">
            <w:pPr>
              <w:pStyle w:val="Table"/>
              <w:jc w:val="center"/>
              <w:rPr>
                <w:rFonts w:eastAsia="ＭＳ Ｐゴシック"/>
                <w:sz w:val="18"/>
                <w:szCs w:val="18"/>
              </w:rPr>
            </w:pPr>
            <w:r w:rsidRPr="00C8335E">
              <w:rPr>
                <w:rFonts w:eastAsia="ＭＳ Ｐゴシック"/>
                <w:sz w:val="18"/>
                <w:szCs w:val="18"/>
              </w:rPr>
              <w:t>-</w:t>
            </w:r>
          </w:p>
        </w:tc>
        <w:tc>
          <w:tcPr>
            <w:tcW w:w="992" w:type="dxa"/>
            <w:vAlign w:val="center"/>
          </w:tcPr>
          <w:p w14:paraId="0AEAA391" w14:textId="78324346" w:rsidR="000F5EF9" w:rsidRPr="00617913" w:rsidRDefault="000F5EF9" w:rsidP="000F5EF9">
            <w:pPr>
              <w:pStyle w:val="Table"/>
              <w:jc w:val="center"/>
              <w:rPr>
                <w:rFonts w:eastAsia="ＭＳ Ｐゴシック"/>
                <w:sz w:val="18"/>
                <w:szCs w:val="18"/>
              </w:rPr>
            </w:pPr>
            <w:r w:rsidRPr="00C8335E">
              <w:rPr>
                <w:rFonts w:eastAsia="ＭＳ Ｐゴシック"/>
                <w:sz w:val="18"/>
                <w:szCs w:val="18"/>
              </w:rPr>
              <w:t>-</w:t>
            </w:r>
          </w:p>
        </w:tc>
        <w:tc>
          <w:tcPr>
            <w:tcW w:w="3991" w:type="dxa"/>
            <w:shd w:val="clear" w:color="auto" w:fill="auto"/>
            <w:noWrap/>
            <w:vAlign w:val="center"/>
          </w:tcPr>
          <w:p w14:paraId="6691BA6E" w14:textId="3B4BC0DA" w:rsidR="000F5EF9" w:rsidRDefault="000F5EF9" w:rsidP="00C273E4">
            <w:pPr>
              <w:ind w:firstLine="0"/>
              <w:rPr>
                <w:rFonts w:eastAsia="ＭＳ Ｐゴシック"/>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3A0BF205" w14:textId="77777777" w:rsidTr="00C273E4">
        <w:trPr>
          <w:trHeight w:val="284"/>
        </w:trPr>
        <w:tc>
          <w:tcPr>
            <w:tcW w:w="597" w:type="dxa"/>
            <w:shd w:val="clear" w:color="auto" w:fill="auto"/>
            <w:noWrap/>
            <w:vAlign w:val="center"/>
          </w:tcPr>
          <w:p w14:paraId="563CEA6F" w14:textId="64323EBD" w:rsidR="000F5EF9" w:rsidRDefault="000F5EF9" w:rsidP="000F5EF9">
            <w:pPr>
              <w:pStyle w:val="Table"/>
              <w:jc w:val="center"/>
              <w:rPr>
                <w:sz w:val="18"/>
                <w:szCs w:val="18"/>
              </w:rPr>
            </w:pPr>
            <w:r w:rsidRPr="00F6059F">
              <w:rPr>
                <w:sz w:val="18"/>
                <w:szCs w:val="18"/>
              </w:rPr>
              <w:t>2</w:t>
            </w:r>
            <w:r>
              <w:rPr>
                <w:sz w:val="18"/>
                <w:szCs w:val="18"/>
              </w:rPr>
              <w:t>8</w:t>
            </w:r>
          </w:p>
        </w:tc>
        <w:tc>
          <w:tcPr>
            <w:tcW w:w="1247" w:type="dxa"/>
            <w:shd w:val="clear" w:color="auto" w:fill="auto"/>
            <w:noWrap/>
            <w:vAlign w:val="center"/>
          </w:tcPr>
          <w:p w14:paraId="79FA84E7" w14:textId="769DC6CD" w:rsidR="000F5EF9" w:rsidRPr="00F6059F" w:rsidRDefault="000F5EF9" w:rsidP="000F5EF9">
            <w:pPr>
              <w:pStyle w:val="Table"/>
              <w:jc w:val="center"/>
              <w:rPr>
                <w:sz w:val="18"/>
                <w:szCs w:val="18"/>
              </w:rPr>
            </w:pPr>
            <w:r w:rsidRPr="00F6059F">
              <w:rPr>
                <w:sz w:val="18"/>
                <w:szCs w:val="18"/>
              </w:rPr>
              <w:t>Solar Cell</w:t>
            </w:r>
          </w:p>
        </w:tc>
        <w:tc>
          <w:tcPr>
            <w:tcW w:w="1276" w:type="dxa"/>
            <w:shd w:val="clear" w:color="auto" w:fill="auto"/>
            <w:noWrap/>
            <w:vAlign w:val="center"/>
          </w:tcPr>
          <w:p w14:paraId="1AC9974B" w14:textId="1DE0A720" w:rsidR="000F5EF9" w:rsidRPr="00F6059F" w:rsidRDefault="000F5EF9" w:rsidP="000F5EF9">
            <w:pPr>
              <w:pStyle w:val="Table"/>
              <w:jc w:val="center"/>
              <w:rPr>
                <w:sz w:val="18"/>
                <w:szCs w:val="18"/>
              </w:rPr>
            </w:pPr>
            <w:r w:rsidRPr="00F6059F">
              <w:rPr>
                <w:sz w:val="18"/>
                <w:szCs w:val="18"/>
              </w:rPr>
              <w:t>Component-23</w:t>
            </w:r>
          </w:p>
        </w:tc>
        <w:tc>
          <w:tcPr>
            <w:tcW w:w="1134" w:type="dxa"/>
            <w:shd w:val="clear" w:color="auto" w:fill="auto"/>
            <w:noWrap/>
            <w:vAlign w:val="center"/>
          </w:tcPr>
          <w:p w14:paraId="42BDD803" w14:textId="4E784BD1" w:rsidR="000F5EF9" w:rsidRDefault="000F5EF9" w:rsidP="000F5EF9">
            <w:pPr>
              <w:pStyle w:val="Table"/>
              <w:jc w:val="center"/>
              <w:rPr>
                <w:sz w:val="18"/>
                <w:szCs w:val="18"/>
              </w:rPr>
            </w:pPr>
            <w:r w:rsidRPr="00F6059F">
              <w:rPr>
                <w:sz w:val="18"/>
                <w:szCs w:val="18"/>
              </w:rPr>
              <w:t>Glass</w:t>
            </w:r>
          </w:p>
        </w:tc>
        <w:tc>
          <w:tcPr>
            <w:tcW w:w="992" w:type="dxa"/>
            <w:shd w:val="clear" w:color="auto" w:fill="auto"/>
            <w:noWrap/>
            <w:vAlign w:val="center"/>
          </w:tcPr>
          <w:p w14:paraId="0814B4AC" w14:textId="78017EEB"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1D63EC33" w14:textId="6C6EF015" w:rsidR="000F5EF9" w:rsidRDefault="000F5EF9" w:rsidP="000F5EF9">
            <w:pPr>
              <w:pStyle w:val="Table"/>
              <w:jc w:val="center"/>
              <w:rPr>
                <w:sz w:val="18"/>
                <w:szCs w:val="18"/>
              </w:rPr>
            </w:pPr>
            <w:r>
              <w:rPr>
                <w:sz w:val="18"/>
                <w:szCs w:val="18"/>
              </w:rPr>
              <w:t>-</w:t>
            </w:r>
          </w:p>
        </w:tc>
        <w:tc>
          <w:tcPr>
            <w:tcW w:w="804" w:type="dxa"/>
            <w:vAlign w:val="center"/>
          </w:tcPr>
          <w:p w14:paraId="1D691F78" w14:textId="76FD596D" w:rsidR="000F5EF9"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64E9083F" w14:textId="705C97EA"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5AEE47EE" w14:textId="2B3CECD0" w:rsidR="000F5EF9" w:rsidRPr="00617913"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992" w:type="dxa"/>
            <w:shd w:val="clear" w:color="auto" w:fill="auto"/>
            <w:noWrap/>
            <w:vAlign w:val="center"/>
          </w:tcPr>
          <w:p w14:paraId="024A56A6" w14:textId="5B55A454"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850" w:type="dxa"/>
            <w:shd w:val="clear" w:color="auto" w:fill="auto"/>
            <w:noWrap/>
            <w:vAlign w:val="center"/>
          </w:tcPr>
          <w:p w14:paraId="78EAC1F8" w14:textId="7F8E1044"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vAlign w:val="center"/>
          </w:tcPr>
          <w:p w14:paraId="6120329E" w14:textId="0812F42C" w:rsidR="000F5EF9" w:rsidRPr="00617913" w:rsidRDefault="000F5EF9" w:rsidP="000F5EF9">
            <w:pPr>
              <w:pStyle w:val="Table"/>
              <w:jc w:val="center"/>
              <w:rPr>
                <w:rFonts w:eastAsia="ＭＳ Ｐゴシック"/>
                <w:sz w:val="18"/>
                <w:szCs w:val="18"/>
              </w:rPr>
            </w:pPr>
            <w:r w:rsidRPr="00F6059F">
              <w:rPr>
                <w:sz w:val="18"/>
                <w:szCs w:val="18"/>
              </w:rPr>
              <w:t>-</w:t>
            </w:r>
          </w:p>
        </w:tc>
        <w:tc>
          <w:tcPr>
            <w:tcW w:w="3991" w:type="dxa"/>
            <w:shd w:val="clear" w:color="auto" w:fill="auto"/>
            <w:noWrap/>
            <w:vAlign w:val="center"/>
          </w:tcPr>
          <w:p w14:paraId="2B42BAFB" w14:textId="5A2DEC03" w:rsidR="000F5EF9" w:rsidRDefault="000F5EF9" w:rsidP="00C273E4">
            <w:pPr>
              <w:ind w:firstLine="0"/>
              <w:rPr>
                <w:rFonts w:eastAsia="ＭＳ Ｐゴシック"/>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0B534A7F" w14:textId="77777777" w:rsidTr="00C273E4">
        <w:trPr>
          <w:trHeight w:val="284"/>
        </w:trPr>
        <w:tc>
          <w:tcPr>
            <w:tcW w:w="597" w:type="dxa"/>
            <w:shd w:val="clear" w:color="auto" w:fill="auto"/>
            <w:noWrap/>
            <w:vAlign w:val="center"/>
          </w:tcPr>
          <w:p w14:paraId="3EC75BB1" w14:textId="2EC4197D" w:rsidR="000F5EF9" w:rsidRDefault="000F5EF9" w:rsidP="000F5EF9">
            <w:pPr>
              <w:pStyle w:val="Table"/>
              <w:jc w:val="center"/>
              <w:rPr>
                <w:sz w:val="18"/>
                <w:szCs w:val="18"/>
              </w:rPr>
            </w:pPr>
            <w:r w:rsidRPr="00F6059F">
              <w:rPr>
                <w:sz w:val="18"/>
                <w:szCs w:val="18"/>
              </w:rPr>
              <w:t>2</w:t>
            </w:r>
            <w:r>
              <w:rPr>
                <w:sz w:val="18"/>
                <w:szCs w:val="18"/>
              </w:rPr>
              <w:t>9</w:t>
            </w:r>
          </w:p>
        </w:tc>
        <w:tc>
          <w:tcPr>
            <w:tcW w:w="1247" w:type="dxa"/>
            <w:shd w:val="clear" w:color="auto" w:fill="auto"/>
            <w:noWrap/>
            <w:vAlign w:val="center"/>
          </w:tcPr>
          <w:p w14:paraId="01157776" w14:textId="3412A78E" w:rsidR="000F5EF9" w:rsidRPr="00F6059F" w:rsidRDefault="000F5EF9" w:rsidP="000F5EF9">
            <w:pPr>
              <w:pStyle w:val="Table"/>
              <w:jc w:val="center"/>
              <w:rPr>
                <w:sz w:val="18"/>
                <w:szCs w:val="18"/>
              </w:rPr>
            </w:pPr>
            <w:r w:rsidRPr="00F6059F">
              <w:rPr>
                <w:sz w:val="18"/>
                <w:szCs w:val="18"/>
              </w:rPr>
              <w:t>Fastener (Screw)</w:t>
            </w:r>
          </w:p>
        </w:tc>
        <w:tc>
          <w:tcPr>
            <w:tcW w:w="1276" w:type="dxa"/>
            <w:shd w:val="clear" w:color="auto" w:fill="auto"/>
            <w:noWrap/>
            <w:vAlign w:val="center"/>
          </w:tcPr>
          <w:p w14:paraId="2F949B65" w14:textId="4AB2AF94" w:rsidR="000F5EF9" w:rsidRPr="00F6059F" w:rsidRDefault="000F5EF9" w:rsidP="000F5EF9">
            <w:pPr>
              <w:pStyle w:val="Table"/>
              <w:jc w:val="center"/>
              <w:rPr>
                <w:sz w:val="18"/>
                <w:szCs w:val="18"/>
              </w:rPr>
            </w:pPr>
            <w:r w:rsidRPr="00F6059F">
              <w:rPr>
                <w:sz w:val="18"/>
                <w:szCs w:val="18"/>
              </w:rPr>
              <w:t>Fastener</w:t>
            </w:r>
            <w:r>
              <w:rPr>
                <w:sz w:val="18"/>
                <w:szCs w:val="18"/>
              </w:rPr>
              <w:t>-01</w:t>
            </w:r>
          </w:p>
        </w:tc>
        <w:tc>
          <w:tcPr>
            <w:tcW w:w="1134" w:type="dxa"/>
            <w:shd w:val="clear" w:color="auto" w:fill="auto"/>
            <w:noWrap/>
            <w:vAlign w:val="center"/>
          </w:tcPr>
          <w:p w14:paraId="731A4E00" w14:textId="4406950F" w:rsidR="000F5EF9" w:rsidRDefault="000F5EF9" w:rsidP="000F5EF9">
            <w:pPr>
              <w:pStyle w:val="Table"/>
              <w:jc w:val="center"/>
              <w:rPr>
                <w:sz w:val="18"/>
                <w:szCs w:val="18"/>
              </w:rPr>
            </w:pPr>
            <w:r w:rsidRPr="00F6059F">
              <w:rPr>
                <w:sz w:val="18"/>
                <w:szCs w:val="18"/>
              </w:rPr>
              <w:t>SUS304</w:t>
            </w:r>
          </w:p>
        </w:tc>
        <w:tc>
          <w:tcPr>
            <w:tcW w:w="992" w:type="dxa"/>
            <w:shd w:val="clear" w:color="auto" w:fill="auto"/>
            <w:noWrap/>
            <w:vAlign w:val="center"/>
          </w:tcPr>
          <w:p w14:paraId="532F5950" w14:textId="4B91478D"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1F72C3AB" w14:textId="77777777" w:rsidR="000F5EF9" w:rsidRPr="00F6059F" w:rsidRDefault="000F5EF9" w:rsidP="000F5EF9">
            <w:pPr>
              <w:pStyle w:val="Table"/>
              <w:jc w:val="center"/>
              <w:rPr>
                <w:sz w:val="18"/>
                <w:szCs w:val="18"/>
              </w:rPr>
            </w:pPr>
            <w:r w:rsidRPr="00F6059F">
              <w:rPr>
                <w:sz w:val="18"/>
                <w:szCs w:val="18"/>
              </w:rPr>
              <w:t>tensile</w:t>
            </w:r>
          </w:p>
          <w:p w14:paraId="5A82254E" w14:textId="10C929A0" w:rsidR="000F5EF9" w:rsidRDefault="000F5EF9" w:rsidP="000F5EF9">
            <w:pPr>
              <w:pStyle w:val="Table"/>
              <w:jc w:val="center"/>
              <w:rPr>
                <w:sz w:val="18"/>
                <w:szCs w:val="18"/>
              </w:rPr>
            </w:pPr>
            <w:r w:rsidRPr="00F6059F">
              <w:rPr>
                <w:sz w:val="18"/>
                <w:szCs w:val="18"/>
              </w:rPr>
              <w:t>bending</w:t>
            </w:r>
          </w:p>
        </w:tc>
        <w:tc>
          <w:tcPr>
            <w:tcW w:w="804" w:type="dxa"/>
            <w:vAlign w:val="center"/>
          </w:tcPr>
          <w:p w14:paraId="4DDE19F8" w14:textId="104EA2F0" w:rsidR="000F5EF9"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5C9729DD" w14:textId="33CD936D"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2E2DFD45" w14:textId="709D85F3"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shd w:val="clear" w:color="auto" w:fill="auto"/>
            <w:noWrap/>
            <w:vAlign w:val="center"/>
          </w:tcPr>
          <w:p w14:paraId="355A0ED1" w14:textId="6628B4CF"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850" w:type="dxa"/>
            <w:shd w:val="clear" w:color="auto" w:fill="auto"/>
            <w:noWrap/>
            <w:vAlign w:val="center"/>
          </w:tcPr>
          <w:p w14:paraId="5AF73E18" w14:textId="42AD5B04"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vAlign w:val="center"/>
          </w:tcPr>
          <w:p w14:paraId="5A15F436" w14:textId="0F897EEC" w:rsidR="000F5EF9" w:rsidRPr="00617913" w:rsidRDefault="000F5EF9" w:rsidP="000F5EF9">
            <w:pPr>
              <w:pStyle w:val="Table"/>
              <w:jc w:val="center"/>
              <w:rPr>
                <w:rFonts w:eastAsia="ＭＳ Ｐゴシック"/>
                <w:sz w:val="18"/>
                <w:szCs w:val="18"/>
              </w:rPr>
            </w:pPr>
            <w:r w:rsidRPr="00F6059F">
              <w:rPr>
                <w:sz w:val="18"/>
                <w:szCs w:val="18"/>
              </w:rPr>
              <w:t>-</w:t>
            </w:r>
          </w:p>
        </w:tc>
        <w:tc>
          <w:tcPr>
            <w:tcW w:w="3991" w:type="dxa"/>
            <w:shd w:val="clear" w:color="auto" w:fill="auto"/>
            <w:noWrap/>
            <w:vAlign w:val="center"/>
          </w:tcPr>
          <w:p w14:paraId="17469F20" w14:textId="28D6EEBD" w:rsidR="000F5EF9" w:rsidRDefault="000F5EF9" w:rsidP="00C273E4">
            <w:pPr>
              <w:ind w:firstLine="0"/>
              <w:rPr>
                <w:rFonts w:eastAsia="ＭＳ Ｐゴシック"/>
                <w:sz w:val="18"/>
                <w:szCs w:val="18"/>
              </w:rPr>
            </w:pPr>
            <w:r>
              <w:rPr>
                <w:rFonts w:hint="eastAsia"/>
                <w:sz w:val="18"/>
                <w:szCs w:val="18"/>
              </w:rPr>
              <w:t>・</w:t>
            </w:r>
            <w:r w:rsidRPr="00F6059F">
              <w:rPr>
                <w:sz w:val="18"/>
                <w:szCs w:val="18"/>
              </w:rPr>
              <w:t>Verified with structural Analysis</w:t>
            </w:r>
          </w:p>
        </w:tc>
      </w:tr>
      <w:tr w:rsidR="00C273E4" w:rsidRPr="009C201F" w14:paraId="11084B5F" w14:textId="77777777" w:rsidTr="00C273E4">
        <w:trPr>
          <w:trHeight w:val="284"/>
        </w:trPr>
        <w:tc>
          <w:tcPr>
            <w:tcW w:w="597" w:type="dxa"/>
            <w:shd w:val="clear" w:color="auto" w:fill="auto"/>
            <w:noWrap/>
            <w:vAlign w:val="center"/>
          </w:tcPr>
          <w:p w14:paraId="1D36FB56" w14:textId="58919BAE" w:rsidR="000F5EF9" w:rsidRDefault="000F5EF9" w:rsidP="000F5EF9">
            <w:pPr>
              <w:pStyle w:val="Table"/>
              <w:jc w:val="center"/>
              <w:rPr>
                <w:sz w:val="18"/>
                <w:szCs w:val="18"/>
              </w:rPr>
            </w:pPr>
            <w:r>
              <w:rPr>
                <w:rFonts w:hint="eastAsia"/>
                <w:sz w:val="18"/>
                <w:szCs w:val="18"/>
              </w:rPr>
              <w:t>3</w:t>
            </w:r>
            <w:r>
              <w:rPr>
                <w:sz w:val="18"/>
                <w:szCs w:val="18"/>
              </w:rPr>
              <w:t>0</w:t>
            </w:r>
          </w:p>
        </w:tc>
        <w:tc>
          <w:tcPr>
            <w:tcW w:w="1247" w:type="dxa"/>
            <w:shd w:val="clear" w:color="auto" w:fill="auto"/>
            <w:noWrap/>
            <w:vAlign w:val="center"/>
          </w:tcPr>
          <w:p w14:paraId="650E45F0" w14:textId="77777777" w:rsidR="000F5EF9" w:rsidRDefault="000F5EF9" w:rsidP="000F5EF9">
            <w:pPr>
              <w:ind w:firstLine="0"/>
              <w:jc w:val="center"/>
              <w:rPr>
                <w:sz w:val="18"/>
                <w:szCs w:val="18"/>
              </w:rPr>
            </w:pPr>
            <w:r>
              <w:rPr>
                <w:rFonts w:hint="eastAsia"/>
                <w:sz w:val="18"/>
                <w:szCs w:val="18"/>
              </w:rPr>
              <w:t>S</w:t>
            </w:r>
            <w:r>
              <w:rPr>
                <w:sz w:val="18"/>
                <w:szCs w:val="18"/>
              </w:rPr>
              <w:t>LBNR3</w:t>
            </w:r>
          </w:p>
          <w:p w14:paraId="6154CBC9" w14:textId="6F9DFF52" w:rsidR="000F5EF9" w:rsidRPr="00F6059F" w:rsidRDefault="000F5EF9" w:rsidP="000F5EF9">
            <w:pPr>
              <w:pStyle w:val="Table"/>
              <w:jc w:val="center"/>
              <w:rPr>
                <w:sz w:val="18"/>
                <w:szCs w:val="18"/>
              </w:rPr>
            </w:pPr>
            <w:r>
              <w:rPr>
                <w:sz w:val="18"/>
                <w:szCs w:val="18"/>
              </w:rPr>
              <w:t>(Nut)</w:t>
            </w:r>
          </w:p>
        </w:tc>
        <w:tc>
          <w:tcPr>
            <w:tcW w:w="1276" w:type="dxa"/>
            <w:shd w:val="clear" w:color="auto" w:fill="auto"/>
            <w:noWrap/>
            <w:vAlign w:val="center"/>
          </w:tcPr>
          <w:p w14:paraId="0D1ACB0B" w14:textId="1B58E5A7" w:rsidR="000F5EF9" w:rsidRPr="00F6059F" w:rsidRDefault="000F5EF9" w:rsidP="000F5EF9">
            <w:pPr>
              <w:pStyle w:val="Table"/>
              <w:jc w:val="center"/>
              <w:rPr>
                <w:sz w:val="18"/>
                <w:szCs w:val="18"/>
              </w:rPr>
            </w:pPr>
            <w:r>
              <w:rPr>
                <w:rFonts w:hint="eastAsia"/>
                <w:sz w:val="18"/>
                <w:szCs w:val="18"/>
              </w:rPr>
              <w:t>F</w:t>
            </w:r>
            <w:r>
              <w:rPr>
                <w:sz w:val="18"/>
                <w:szCs w:val="18"/>
              </w:rPr>
              <w:t>astener-02</w:t>
            </w:r>
          </w:p>
        </w:tc>
        <w:tc>
          <w:tcPr>
            <w:tcW w:w="1134" w:type="dxa"/>
            <w:shd w:val="clear" w:color="auto" w:fill="auto"/>
            <w:noWrap/>
            <w:vAlign w:val="center"/>
          </w:tcPr>
          <w:p w14:paraId="57EC237C" w14:textId="3C6EEAB2" w:rsidR="000F5EF9" w:rsidRDefault="000F5EF9" w:rsidP="000F5EF9">
            <w:pPr>
              <w:pStyle w:val="Table"/>
              <w:jc w:val="center"/>
              <w:rPr>
                <w:sz w:val="18"/>
                <w:szCs w:val="18"/>
              </w:rPr>
            </w:pPr>
            <w:r>
              <w:rPr>
                <w:rFonts w:hint="eastAsia"/>
                <w:sz w:val="18"/>
                <w:szCs w:val="18"/>
              </w:rPr>
              <w:t>S</w:t>
            </w:r>
            <w:r>
              <w:rPr>
                <w:sz w:val="18"/>
                <w:szCs w:val="18"/>
              </w:rPr>
              <w:t>US304</w:t>
            </w:r>
          </w:p>
        </w:tc>
        <w:tc>
          <w:tcPr>
            <w:tcW w:w="992" w:type="dxa"/>
            <w:shd w:val="clear" w:color="auto" w:fill="auto"/>
            <w:noWrap/>
            <w:vAlign w:val="center"/>
          </w:tcPr>
          <w:p w14:paraId="191A389F" w14:textId="062E7CE5"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407A0295" w14:textId="77777777" w:rsidR="000F5EF9" w:rsidRPr="00F6059F" w:rsidRDefault="000F5EF9" w:rsidP="000F5EF9">
            <w:pPr>
              <w:pStyle w:val="Table"/>
              <w:jc w:val="center"/>
              <w:rPr>
                <w:sz w:val="18"/>
                <w:szCs w:val="18"/>
              </w:rPr>
            </w:pPr>
            <w:r w:rsidRPr="00F6059F">
              <w:rPr>
                <w:sz w:val="18"/>
                <w:szCs w:val="18"/>
              </w:rPr>
              <w:t>tensile</w:t>
            </w:r>
          </w:p>
          <w:p w14:paraId="1DFAE6CF" w14:textId="23C1DA1C" w:rsidR="000F5EF9" w:rsidRDefault="000F5EF9" w:rsidP="000F5EF9">
            <w:pPr>
              <w:pStyle w:val="Table"/>
              <w:jc w:val="center"/>
              <w:rPr>
                <w:sz w:val="18"/>
                <w:szCs w:val="18"/>
              </w:rPr>
            </w:pPr>
            <w:r w:rsidRPr="00F6059F">
              <w:rPr>
                <w:sz w:val="18"/>
                <w:szCs w:val="18"/>
              </w:rPr>
              <w:t>bending</w:t>
            </w:r>
          </w:p>
        </w:tc>
        <w:tc>
          <w:tcPr>
            <w:tcW w:w="804" w:type="dxa"/>
            <w:vAlign w:val="center"/>
          </w:tcPr>
          <w:p w14:paraId="3D754BC5" w14:textId="5ED91EB0" w:rsidR="000F5EF9" w:rsidRDefault="000F5EF9" w:rsidP="000F5EF9">
            <w:pPr>
              <w:pStyle w:val="Table"/>
              <w:jc w:val="center"/>
              <w:rPr>
                <w:rFonts w:eastAsia="ＭＳ Ｐゴシック"/>
                <w:sz w:val="18"/>
                <w:szCs w:val="18"/>
              </w:rPr>
            </w:pPr>
            <w:r>
              <w:rPr>
                <w:rFonts w:eastAsia="ＭＳ Ｐゴシック" w:hint="eastAsia"/>
                <w:sz w:val="18"/>
                <w:szCs w:val="18"/>
              </w:rPr>
              <w:t>7</w:t>
            </w:r>
          </w:p>
        </w:tc>
        <w:tc>
          <w:tcPr>
            <w:tcW w:w="854" w:type="dxa"/>
            <w:shd w:val="clear" w:color="auto" w:fill="auto"/>
            <w:noWrap/>
            <w:vAlign w:val="center"/>
          </w:tcPr>
          <w:p w14:paraId="57E8A3B9" w14:textId="4A7B40D2"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610" w:type="dxa"/>
            <w:shd w:val="clear" w:color="auto" w:fill="auto"/>
            <w:noWrap/>
            <w:vAlign w:val="center"/>
          </w:tcPr>
          <w:p w14:paraId="12DDE446" w14:textId="75728DEE" w:rsidR="000F5EF9" w:rsidRPr="00617913" w:rsidRDefault="000F5EF9" w:rsidP="000F5EF9">
            <w:pPr>
              <w:pStyle w:val="Table"/>
              <w:jc w:val="center"/>
              <w:rPr>
                <w:rFonts w:eastAsia="ＭＳ Ｐゴシック"/>
                <w:sz w:val="18"/>
                <w:szCs w:val="18"/>
              </w:rPr>
            </w:pPr>
            <w:r>
              <w:rPr>
                <w:rFonts w:eastAsia="ＭＳ Ｐゴシック" w:hint="eastAsia"/>
                <w:b/>
                <w:sz w:val="18"/>
                <w:szCs w:val="18"/>
              </w:rPr>
              <w:t>-</w:t>
            </w:r>
          </w:p>
        </w:tc>
        <w:tc>
          <w:tcPr>
            <w:tcW w:w="992" w:type="dxa"/>
            <w:shd w:val="clear" w:color="auto" w:fill="auto"/>
            <w:noWrap/>
            <w:vAlign w:val="center"/>
          </w:tcPr>
          <w:p w14:paraId="658B12C4" w14:textId="46BBD4E7" w:rsidR="000F5EF9" w:rsidRPr="00617913" w:rsidRDefault="000F5EF9" w:rsidP="000F5EF9">
            <w:pPr>
              <w:pStyle w:val="Table"/>
              <w:jc w:val="center"/>
              <w:rPr>
                <w:rFonts w:eastAsia="ＭＳ Ｐゴシック"/>
                <w:sz w:val="18"/>
                <w:szCs w:val="18"/>
              </w:rPr>
            </w:pPr>
            <w:r w:rsidRPr="003C0CE4">
              <w:rPr>
                <w:rFonts w:eastAsia="ＭＳ Ｐゴシック"/>
                <w:b/>
                <w:sz w:val="18"/>
                <w:szCs w:val="18"/>
              </w:rPr>
              <w:t>-</w:t>
            </w:r>
          </w:p>
        </w:tc>
        <w:tc>
          <w:tcPr>
            <w:tcW w:w="850" w:type="dxa"/>
            <w:shd w:val="clear" w:color="auto" w:fill="auto"/>
            <w:noWrap/>
            <w:vAlign w:val="center"/>
          </w:tcPr>
          <w:p w14:paraId="235BD208" w14:textId="2EE37C0F" w:rsidR="000F5EF9" w:rsidRPr="00617913" w:rsidRDefault="000F5EF9" w:rsidP="000F5EF9">
            <w:pPr>
              <w:pStyle w:val="Table"/>
              <w:jc w:val="center"/>
              <w:rPr>
                <w:rFonts w:eastAsia="ＭＳ Ｐゴシック"/>
                <w:sz w:val="18"/>
                <w:szCs w:val="18"/>
              </w:rPr>
            </w:pPr>
            <w:r w:rsidRPr="003C0CE4">
              <w:rPr>
                <w:rFonts w:eastAsia="ＭＳ Ｐゴシック"/>
                <w:b/>
                <w:sz w:val="18"/>
                <w:szCs w:val="18"/>
              </w:rPr>
              <w:t>-</w:t>
            </w:r>
          </w:p>
        </w:tc>
        <w:tc>
          <w:tcPr>
            <w:tcW w:w="992" w:type="dxa"/>
            <w:vAlign w:val="center"/>
          </w:tcPr>
          <w:p w14:paraId="149534CE" w14:textId="681B12A1" w:rsidR="000F5EF9" w:rsidRPr="00617913" w:rsidRDefault="000F5EF9" w:rsidP="000F5EF9">
            <w:pPr>
              <w:pStyle w:val="Table"/>
              <w:jc w:val="center"/>
              <w:rPr>
                <w:rFonts w:eastAsia="ＭＳ Ｐゴシック"/>
                <w:sz w:val="18"/>
                <w:szCs w:val="18"/>
              </w:rPr>
            </w:pPr>
            <w:r w:rsidRPr="003C0CE4">
              <w:rPr>
                <w:rFonts w:eastAsia="ＭＳ Ｐゴシック"/>
                <w:b/>
                <w:sz w:val="18"/>
                <w:szCs w:val="18"/>
              </w:rPr>
              <w:t>-</w:t>
            </w:r>
          </w:p>
        </w:tc>
        <w:tc>
          <w:tcPr>
            <w:tcW w:w="3991" w:type="dxa"/>
            <w:shd w:val="clear" w:color="auto" w:fill="auto"/>
            <w:noWrap/>
            <w:vAlign w:val="center"/>
          </w:tcPr>
          <w:p w14:paraId="3B1789A5" w14:textId="71A699C1" w:rsidR="000F5EF9" w:rsidRDefault="000F5EF9" w:rsidP="00C273E4">
            <w:pPr>
              <w:ind w:firstLine="0"/>
              <w:rPr>
                <w:rFonts w:eastAsia="ＭＳ Ｐゴシック"/>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C273E4" w:rsidRPr="009C201F" w14:paraId="7240B72E" w14:textId="77777777" w:rsidTr="00C273E4">
        <w:trPr>
          <w:trHeight w:val="284"/>
        </w:trPr>
        <w:tc>
          <w:tcPr>
            <w:tcW w:w="597" w:type="dxa"/>
            <w:shd w:val="clear" w:color="auto" w:fill="auto"/>
            <w:noWrap/>
            <w:vAlign w:val="center"/>
          </w:tcPr>
          <w:p w14:paraId="7518D0D3" w14:textId="1F657734" w:rsidR="000F5EF9" w:rsidRDefault="000F5EF9" w:rsidP="000F5EF9">
            <w:pPr>
              <w:pStyle w:val="Table"/>
              <w:jc w:val="center"/>
              <w:rPr>
                <w:sz w:val="18"/>
                <w:szCs w:val="18"/>
              </w:rPr>
            </w:pPr>
            <w:r>
              <w:rPr>
                <w:sz w:val="18"/>
                <w:szCs w:val="18"/>
              </w:rPr>
              <w:t>31</w:t>
            </w:r>
          </w:p>
        </w:tc>
        <w:tc>
          <w:tcPr>
            <w:tcW w:w="1247" w:type="dxa"/>
            <w:shd w:val="clear" w:color="auto" w:fill="auto"/>
            <w:noWrap/>
            <w:vAlign w:val="center"/>
          </w:tcPr>
          <w:p w14:paraId="54101335" w14:textId="129AC38F" w:rsidR="000F5EF9" w:rsidRPr="00F6059F" w:rsidRDefault="000F5EF9" w:rsidP="000F5EF9">
            <w:pPr>
              <w:pStyle w:val="Table"/>
              <w:jc w:val="center"/>
              <w:rPr>
                <w:sz w:val="18"/>
                <w:szCs w:val="18"/>
              </w:rPr>
            </w:pPr>
            <w:r w:rsidRPr="00F6059F">
              <w:rPr>
                <w:sz w:val="18"/>
                <w:szCs w:val="18"/>
              </w:rPr>
              <w:t>Fishing Wire</w:t>
            </w:r>
          </w:p>
        </w:tc>
        <w:tc>
          <w:tcPr>
            <w:tcW w:w="1276" w:type="dxa"/>
            <w:shd w:val="clear" w:color="auto" w:fill="auto"/>
            <w:noWrap/>
            <w:vAlign w:val="center"/>
          </w:tcPr>
          <w:p w14:paraId="07BDA91B" w14:textId="564D0B3B" w:rsidR="000F5EF9" w:rsidRPr="00F6059F" w:rsidRDefault="000F5EF9" w:rsidP="000F5EF9">
            <w:pPr>
              <w:pStyle w:val="Table"/>
              <w:jc w:val="center"/>
              <w:rPr>
                <w:sz w:val="18"/>
                <w:szCs w:val="18"/>
              </w:rPr>
            </w:pPr>
            <w:r w:rsidRPr="00F6059F">
              <w:rPr>
                <w:sz w:val="18"/>
                <w:szCs w:val="18"/>
              </w:rPr>
              <w:t>Wire</w:t>
            </w:r>
          </w:p>
        </w:tc>
        <w:tc>
          <w:tcPr>
            <w:tcW w:w="1134" w:type="dxa"/>
            <w:shd w:val="clear" w:color="auto" w:fill="auto"/>
            <w:noWrap/>
            <w:vAlign w:val="center"/>
          </w:tcPr>
          <w:p w14:paraId="120D23EA" w14:textId="3E7D19FD" w:rsidR="000F5EF9" w:rsidRDefault="00064FCB" w:rsidP="000F5EF9">
            <w:pPr>
              <w:pStyle w:val="Table"/>
              <w:jc w:val="center"/>
              <w:rPr>
                <w:sz w:val="18"/>
                <w:szCs w:val="18"/>
              </w:rPr>
            </w:pPr>
            <w:r>
              <w:rPr>
                <w:sz w:val="18"/>
                <w:szCs w:val="18"/>
              </w:rPr>
              <w:t>PE line</w:t>
            </w:r>
          </w:p>
        </w:tc>
        <w:tc>
          <w:tcPr>
            <w:tcW w:w="992" w:type="dxa"/>
            <w:shd w:val="clear" w:color="auto" w:fill="auto"/>
            <w:noWrap/>
            <w:vAlign w:val="center"/>
          </w:tcPr>
          <w:p w14:paraId="1D2776D7" w14:textId="0508E604"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0E06DDBE" w14:textId="416CE0A0" w:rsidR="000F5EF9" w:rsidRDefault="000F5EF9" w:rsidP="000F5EF9">
            <w:pPr>
              <w:pStyle w:val="Table"/>
              <w:jc w:val="center"/>
              <w:rPr>
                <w:sz w:val="18"/>
                <w:szCs w:val="18"/>
              </w:rPr>
            </w:pPr>
            <w:r>
              <w:rPr>
                <w:sz w:val="18"/>
                <w:szCs w:val="18"/>
              </w:rPr>
              <w:t>-</w:t>
            </w:r>
          </w:p>
        </w:tc>
        <w:tc>
          <w:tcPr>
            <w:tcW w:w="804" w:type="dxa"/>
            <w:vAlign w:val="center"/>
          </w:tcPr>
          <w:p w14:paraId="38756803" w14:textId="08F2244F" w:rsidR="000F5EF9" w:rsidRDefault="000F5EF9" w:rsidP="000F5EF9">
            <w:pPr>
              <w:pStyle w:val="Table"/>
              <w:jc w:val="center"/>
              <w:rPr>
                <w:rFonts w:eastAsia="ＭＳ Ｐゴシック"/>
                <w:sz w:val="18"/>
                <w:szCs w:val="18"/>
              </w:rPr>
            </w:pPr>
            <w:r w:rsidRPr="00F6059F">
              <w:rPr>
                <w:rFonts w:eastAsia="ＭＳ Ｐゴシック"/>
                <w:sz w:val="18"/>
                <w:szCs w:val="18"/>
              </w:rPr>
              <w:t>7</w:t>
            </w:r>
          </w:p>
        </w:tc>
        <w:tc>
          <w:tcPr>
            <w:tcW w:w="854" w:type="dxa"/>
            <w:shd w:val="clear" w:color="auto" w:fill="auto"/>
            <w:noWrap/>
            <w:vAlign w:val="center"/>
          </w:tcPr>
          <w:p w14:paraId="0B241874" w14:textId="4C67976E"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610" w:type="dxa"/>
            <w:shd w:val="clear" w:color="auto" w:fill="auto"/>
            <w:noWrap/>
            <w:vAlign w:val="center"/>
          </w:tcPr>
          <w:p w14:paraId="02CADA0F" w14:textId="3D2941A9"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shd w:val="clear" w:color="auto" w:fill="auto"/>
            <w:noWrap/>
            <w:vAlign w:val="center"/>
          </w:tcPr>
          <w:p w14:paraId="3B1C229A" w14:textId="72C8BD0B"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850" w:type="dxa"/>
            <w:shd w:val="clear" w:color="auto" w:fill="auto"/>
            <w:noWrap/>
            <w:vAlign w:val="center"/>
          </w:tcPr>
          <w:p w14:paraId="41684DC8" w14:textId="1A09483C" w:rsidR="000F5EF9" w:rsidRPr="00617913" w:rsidRDefault="000F5EF9" w:rsidP="000F5EF9">
            <w:pPr>
              <w:pStyle w:val="Table"/>
              <w:jc w:val="center"/>
              <w:rPr>
                <w:rFonts w:eastAsia="ＭＳ Ｐゴシック"/>
                <w:sz w:val="18"/>
                <w:szCs w:val="18"/>
              </w:rPr>
            </w:pPr>
            <w:r w:rsidRPr="00F6059F">
              <w:rPr>
                <w:rFonts w:eastAsia="ＭＳ Ｐゴシック"/>
                <w:b/>
                <w:sz w:val="18"/>
                <w:szCs w:val="18"/>
              </w:rPr>
              <w:t>-</w:t>
            </w:r>
          </w:p>
        </w:tc>
        <w:tc>
          <w:tcPr>
            <w:tcW w:w="992" w:type="dxa"/>
            <w:vAlign w:val="center"/>
          </w:tcPr>
          <w:p w14:paraId="597CC859" w14:textId="7124D560" w:rsidR="000F5EF9" w:rsidRPr="00617913" w:rsidRDefault="000F5EF9" w:rsidP="000F5EF9">
            <w:pPr>
              <w:pStyle w:val="Table"/>
              <w:jc w:val="center"/>
              <w:rPr>
                <w:rFonts w:eastAsia="ＭＳ Ｐゴシック"/>
                <w:sz w:val="18"/>
                <w:szCs w:val="18"/>
              </w:rPr>
            </w:pPr>
            <w:r w:rsidRPr="00F6059F">
              <w:rPr>
                <w:sz w:val="18"/>
                <w:szCs w:val="18"/>
              </w:rPr>
              <w:t>-</w:t>
            </w:r>
          </w:p>
        </w:tc>
        <w:tc>
          <w:tcPr>
            <w:tcW w:w="3991" w:type="dxa"/>
            <w:shd w:val="clear" w:color="auto" w:fill="auto"/>
            <w:noWrap/>
            <w:vAlign w:val="center"/>
          </w:tcPr>
          <w:p w14:paraId="231EDE3E" w14:textId="2D1AAAD4" w:rsidR="000F5EF9" w:rsidRDefault="000F5EF9" w:rsidP="00C273E4">
            <w:pPr>
              <w:ind w:firstLine="0"/>
              <w:rPr>
                <w:rFonts w:eastAsia="ＭＳ Ｐゴシック"/>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0F5EF9" w:rsidRPr="009C201F" w14:paraId="7F50BA7C" w14:textId="77777777" w:rsidTr="00C273E4">
        <w:trPr>
          <w:trHeight w:val="284"/>
        </w:trPr>
        <w:tc>
          <w:tcPr>
            <w:tcW w:w="597" w:type="dxa"/>
            <w:shd w:val="clear" w:color="auto" w:fill="auto"/>
            <w:noWrap/>
            <w:vAlign w:val="center"/>
          </w:tcPr>
          <w:p w14:paraId="20559701" w14:textId="7D1A69A0" w:rsidR="000F5EF9" w:rsidRDefault="000F5EF9" w:rsidP="000F5EF9">
            <w:pPr>
              <w:pStyle w:val="Table"/>
              <w:jc w:val="center"/>
              <w:rPr>
                <w:sz w:val="18"/>
                <w:szCs w:val="18"/>
              </w:rPr>
            </w:pPr>
            <w:r>
              <w:rPr>
                <w:sz w:val="18"/>
                <w:szCs w:val="18"/>
              </w:rPr>
              <w:t>32</w:t>
            </w:r>
          </w:p>
        </w:tc>
        <w:tc>
          <w:tcPr>
            <w:tcW w:w="1247" w:type="dxa"/>
            <w:shd w:val="clear" w:color="auto" w:fill="auto"/>
            <w:noWrap/>
            <w:vAlign w:val="center"/>
          </w:tcPr>
          <w:p w14:paraId="0E8EC7A6" w14:textId="79530A32" w:rsidR="000F5EF9" w:rsidRPr="00F6059F" w:rsidRDefault="000F5EF9" w:rsidP="000F5EF9">
            <w:pPr>
              <w:pStyle w:val="Table"/>
              <w:jc w:val="center"/>
              <w:rPr>
                <w:sz w:val="18"/>
                <w:szCs w:val="18"/>
              </w:rPr>
            </w:pPr>
            <w:r>
              <w:rPr>
                <w:sz w:val="18"/>
                <w:szCs w:val="18"/>
              </w:rPr>
              <w:t>Heat cutter</w:t>
            </w:r>
          </w:p>
        </w:tc>
        <w:tc>
          <w:tcPr>
            <w:tcW w:w="1276" w:type="dxa"/>
            <w:shd w:val="clear" w:color="auto" w:fill="auto"/>
            <w:noWrap/>
            <w:vAlign w:val="center"/>
          </w:tcPr>
          <w:p w14:paraId="168DED52" w14:textId="01BB0FBD" w:rsidR="000F5EF9" w:rsidRPr="00F6059F" w:rsidRDefault="000F5EF9" w:rsidP="000F5EF9">
            <w:pPr>
              <w:pStyle w:val="Table"/>
              <w:jc w:val="center"/>
              <w:rPr>
                <w:sz w:val="18"/>
                <w:szCs w:val="18"/>
              </w:rPr>
            </w:pPr>
            <w:r>
              <w:rPr>
                <w:sz w:val="18"/>
                <w:szCs w:val="18"/>
              </w:rPr>
              <w:t>Heat cutter</w:t>
            </w:r>
          </w:p>
        </w:tc>
        <w:tc>
          <w:tcPr>
            <w:tcW w:w="1134" w:type="dxa"/>
            <w:shd w:val="clear" w:color="auto" w:fill="auto"/>
            <w:noWrap/>
            <w:vAlign w:val="center"/>
          </w:tcPr>
          <w:p w14:paraId="5DD6173D" w14:textId="0057649C" w:rsidR="000F5EF9" w:rsidRPr="00F6059F" w:rsidRDefault="000F5EF9" w:rsidP="000F5EF9">
            <w:pPr>
              <w:pStyle w:val="Table"/>
              <w:jc w:val="center"/>
              <w:rPr>
                <w:sz w:val="18"/>
                <w:szCs w:val="18"/>
              </w:rPr>
            </w:pPr>
            <w:r>
              <w:rPr>
                <w:sz w:val="18"/>
                <w:szCs w:val="18"/>
              </w:rPr>
              <w:t>Nichrome</w:t>
            </w:r>
          </w:p>
        </w:tc>
        <w:tc>
          <w:tcPr>
            <w:tcW w:w="992" w:type="dxa"/>
            <w:shd w:val="clear" w:color="auto" w:fill="auto"/>
            <w:noWrap/>
            <w:vAlign w:val="center"/>
          </w:tcPr>
          <w:p w14:paraId="79465EB1" w14:textId="33BB68D3" w:rsidR="000F5EF9" w:rsidRPr="00F6059F" w:rsidRDefault="000F5EF9" w:rsidP="000F5EF9">
            <w:pPr>
              <w:pStyle w:val="Table"/>
              <w:jc w:val="center"/>
              <w:rPr>
                <w:sz w:val="18"/>
                <w:szCs w:val="18"/>
              </w:rPr>
            </w:pPr>
            <w:r w:rsidRPr="00F6059F">
              <w:rPr>
                <w:sz w:val="18"/>
                <w:szCs w:val="18"/>
              </w:rPr>
              <w:t>Mission</w:t>
            </w:r>
          </w:p>
        </w:tc>
        <w:tc>
          <w:tcPr>
            <w:tcW w:w="992" w:type="dxa"/>
            <w:shd w:val="clear" w:color="auto" w:fill="auto"/>
            <w:noWrap/>
            <w:vAlign w:val="center"/>
          </w:tcPr>
          <w:p w14:paraId="37B14150" w14:textId="77777777" w:rsidR="000F5EF9" w:rsidRPr="00F6059F" w:rsidRDefault="000F5EF9" w:rsidP="000F5EF9">
            <w:pPr>
              <w:pStyle w:val="Table"/>
              <w:jc w:val="center"/>
              <w:rPr>
                <w:sz w:val="18"/>
                <w:szCs w:val="18"/>
              </w:rPr>
            </w:pPr>
            <w:r w:rsidRPr="00F6059F">
              <w:rPr>
                <w:sz w:val="18"/>
                <w:szCs w:val="18"/>
              </w:rPr>
              <w:t>tensile</w:t>
            </w:r>
          </w:p>
          <w:p w14:paraId="1BAB9CD8" w14:textId="26235B67" w:rsidR="000F5EF9" w:rsidRDefault="000F5EF9" w:rsidP="000F5EF9">
            <w:pPr>
              <w:pStyle w:val="Table"/>
              <w:jc w:val="center"/>
              <w:rPr>
                <w:sz w:val="18"/>
                <w:szCs w:val="18"/>
              </w:rPr>
            </w:pPr>
            <w:r w:rsidRPr="00F6059F">
              <w:rPr>
                <w:sz w:val="18"/>
                <w:szCs w:val="18"/>
              </w:rPr>
              <w:t>bending</w:t>
            </w:r>
          </w:p>
        </w:tc>
        <w:tc>
          <w:tcPr>
            <w:tcW w:w="804" w:type="dxa"/>
            <w:vAlign w:val="center"/>
          </w:tcPr>
          <w:p w14:paraId="21ACDDB7" w14:textId="357640E1"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2</w:t>
            </w:r>
          </w:p>
        </w:tc>
        <w:tc>
          <w:tcPr>
            <w:tcW w:w="854" w:type="dxa"/>
            <w:shd w:val="clear" w:color="auto" w:fill="auto"/>
            <w:noWrap/>
            <w:vAlign w:val="center"/>
          </w:tcPr>
          <w:p w14:paraId="7FC287C0" w14:textId="14A3D600" w:rsidR="000F5EF9" w:rsidRPr="00F6059F" w:rsidRDefault="000F5EF9" w:rsidP="000F5EF9">
            <w:pPr>
              <w:pStyle w:val="Table"/>
              <w:jc w:val="center"/>
              <w:rPr>
                <w:rFonts w:eastAsia="ＭＳ Ｐゴシック"/>
                <w:sz w:val="18"/>
                <w:szCs w:val="18"/>
              </w:rPr>
            </w:pPr>
            <w:r>
              <w:rPr>
                <w:rFonts w:eastAsia="ＭＳ Ｐゴシック"/>
                <w:b/>
                <w:sz w:val="18"/>
                <w:szCs w:val="18"/>
              </w:rPr>
              <w:t>-</w:t>
            </w:r>
          </w:p>
        </w:tc>
        <w:tc>
          <w:tcPr>
            <w:tcW w:w="610" w:type="dxa"/>
            <w:shd w:val="clear" w:color="auto" w:fill="auto"/>
            <w:noWrap/>
            <w:vAlign w:val="center"/>
          </w:tcPr>
          <w:p w14:paraId="64DEBB85" w14:textId="6C5584CE"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992" w:type="dxa"/>
            <w:shd w:val="clear" w:color="auto" w:fill="auto"/>
            <w:noWrap/>
            <w:vAlign w:val="center"/>
          </w:tcPr>
          <w:p w14:paraId="4FCCD760" w14:textId="27D4C5A1"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850" w:type="dxa"/>
            <w:shd w:val="clear" w:color="auto" w:fill="auto"/>
            <w:noWrap/>
            <w:vAlign w:val="center"/>
          </w:tcPr>
          <w:p w14:paraId="006F5399" w14:textId="28AE6F75"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49E6C044" w14:textId="46F6974C" w:rsidR="000F5EF9" w:rsidRPr="00F6059F" w:rsidRDefault="000F5EF9" w:rsidP="000F5EF9">
            <w:pPr>
              <w:pStyle w:val="Table"/>
              <w:jc w:val="center"/>
              <w:rPr>
                <w:sz w:val="18"/>
                <w:szCs w:val="18"/>
              </w:rPr>
            </w:pPr>
            <w:r w:rsidRPr="00F6059F">
              <w:rPr>
                <w:rFonts w:eastAsia="ＭＳ Ｐゴシック"/>
                <w:b/>
                <w:sz w:val="18"/>
                <w:szCs w:val="18"/>
              </w:rPr>
              <w:t>×</w:t>
            </w:r>
          </w:p>
        </w:tc>
        <w:tc>
          <w:tcPr>
            <w:tcW w:w="3991" w:type="dxa"/>
            <w:shd w:val="clear" w:color="auto" w:fill="auto"/>
            <w:noWrap/>
            <w:vAlign w:val="center"/>
          </w:tcPr>
          <w:p w14:paraId="346AC693" w14:textId="7D17167F" w:rsidR="000F5EF9" w:rsidRDefault="000F5EF9" w:rsidP="00C273E4">
            <w:pPr>
              <w:ind w:firstLine="0"/>
              <w:rPr>
                <w:rFonts w:eastAsia="ＭＳ Ｐゴシック"/>
                <w:sz w:val="18"/>
                <w:szCs w:val="18"/>
              </w:rPr>
            </w:pPr>
            <w:r>
              <w:rPr>
                <w:rFonts w:eastAsia="ＭＳ Ｐゴシック" w:hint="eastAsia"/>
                <w:sz w:val="18"/>
                <w:szCs w:val="18"/>
              </w:rPr>
              <w:t>・</w:t>
            </w:r>
            <w:r w:rsidRPr="003464D1">
              <w:rPr>
                <w:rFonts w:eastAsia="ＭＳ Ｐゴシック"/>
                <w:sz w:val="18"/>
                <w:szCs w:val="18"/>
              </w:rPr>
              <w:t xml:space="preserve">Vibration test at flight level will be </w:t>
            </w:r>
            <w:r w:rsidRPr="003464D1">
              <w:rPr>
                <w:sz w:val="18"/>
                <w:szCs w:val="18"/>
              </w:rPr>
              <w:t>performed</w:t>
            </w:r>
          </w:p>
        </w:tc>
      </w:tr>
      <w:tr w:rsidR="000F5EF9" w:rsidRPr="009C201F" w14:paraId="018527D0" w14:textId="77777777" w:rsidTr="00C273E4">
        <w:trPr>
          <w:trHeight w:val="284"/>
        </w:trPr>
        <w:tc>
          <w:tcPr>
            <w:tcW w:w="597" w:type="dxa"/>
            <w:shd w:val="clear" w:color="auto" w:fill="auto"/>
            <w:noWrap/>
            <w:vAlign w:val="center"/>
          </w:tcPr>
          <w:p w14:paraId="72873B27" w14:textId="79C708CF" w:rsidR="000F5EF9" w:rsidRDefault="000F5EF9" w:rsidP="000F5EF9">
            <w:pPr>
              <w:pStyle w:val="Table"/>
              <w:jc w:val="center"/>
              <w:rPr>
                <w:sz w:val="18"/>
                <w:szCs w:val="18"/>
              </w:rPr>
            </w:pPr>
            <w:r>
              <w:rPr>
                <w:rFonts w:hint="eastAsia"/>
                <w:sz w:val="18"/>
                <w:szCs w:val="18"/>
              </w:rPr>
              <w:t>3</w:t>
            </w:r>
            <w:r>
              <w:rPr>
                <w:sz w:val="18"/>
                <w:szCs w:val="18"/>
              </w:rPr>
              <w:t>3</w:t>
            </w:r>
          </w:p>
        </w:tc>
        <w:tc>
          <w:tcPr>
            <w:tcW w:w="1247" w:type="dxa"/>
            <w:shd w:val="clear" w:color="auto" w:fill="auto"/>
            <w:noWrap/>
            <w:vAlign w:val="center"/>
          </w:tcPr>
          <w:p w14:paraId="63A9E502" w14:textId="77777777" w:rsidR="000F5EF9" w:rsidRPr="00F6059F" w:rsidRDefault="000F5EF9" w:rsidP="000F5EF9">
            <w:pPr>
              <w:pStyle w:val="Table"/>
              <w:jc w:val="center"/>
              <w:rPr>
                <w:sz w:val="18"/>
                <w:szCs w:val="18"/>
              </w:rPr>
            </w:pPr>
            <w:r w:rsidRPr="00F6059F">
              <w:rPr>
                <w:sz w:val="18"/>
                <w:szCs w:val="18"/>
              </w:rPr>
              <w:t xml:space="preserve">Antenna </w:t>
            </w:r>
          </w:p>
          <w:p w14:paraId="48F52D72" w14:textId="07C368A7" w:rsidR="000F5EF9" w:rsidRPr="00F6059F" w:rsidRDefault="000F5EF9" w:rsidP="000F5EF9">
            <w:pPr>
              <w:pStyle w:val="Table"/>
              <w:jc w:val="center"/>
              <w:rPr>
                <w:sz w:val="18"/>
                <w:szCs w:val="18"/>
              </w:rPr>
            </w:pPr>
            <w:r w:rsidRPr="00F6059F">
              <w:rPr>
                <w:sz w:val="18"/>
                <w:szCs w:val="18"/>
              </w:rPr>
              <w:t>deployment mechanism</w:t>
            </w:r>
            <w:r>
              <w:rPr>
                <w:sz w:val="18"/>
                <w:szCs w:val="18"/>
              </w:rPr>
              <w:t xml:space="preserve"> 2</w:t>
            </w:r>
          </w:p>
        </w:tc>
        <w:tc>
          <w:tcPr>
            <w:tcW w:w="1276" w:type="dxa"/>
            <w:shd w:val="clear" w:color="auto" w:fill="auto"/>
            <w:noWrap/>
            <w:vAlign w:val="center"/>
          </w:tcPr>
          <w:p w14:paraId="00DD4602" w14:textId="6E9289DC" w:rsidR="000F5EF9" w:rsidRPr="00F6059F" w:rsidRDefault="000F5EF9" w:rsidP="000F5EF9">
            <w:pPr>
              <w:pStyle w:val="Table"/>
              <w:jc w:val="center"/>
              <w:rPr>
                <w:sz w:val="18"/>
                <w:szCs w:val="18"/>
              </w:rPr>
            </w:pPr>
            <w:r w:rsidRPr="00F6059F">
              <w:rPr>
                <w:sz w:val="18"/>
                <w:szCs w:val="18"/>
              </w:rPr>
              <w:t>Component-</w:t>
            </w:r>
            <w:r>
              <w:rPr>
                <w:sz w:val="18"/>
                <w:szCs w:val="18"/>
              </w:rPr>
              <w:t>24</w:t>
            </w:r>
          </w:p>
        </w:tc>
        <w:tc>
          <w:tcPr>
            <w:tcW w:w="1134" w:type="dxa"/>
            <w:shd w:val="clear" w:color="auto" w:fill="auto"/>
            <w:noWrap/>
            <w:vAlign w:val="center"/>
          </w:tcPr>
          <w:p w14:paraId="43D37B2A" w14:textId="06BFA9CC" w:rsidR="000F5EF9" w:rsidRPr="00F6059F" w:rsidRDefault="000F5EF9" w:rsidP="000F5EF9">
            <w:pPr>
              <w:pStyle w:val="Table"/>
              <w:jc w:val="center"/>
              <w:rPr>
                <w:sz w:val="18"/>
                <w:szCs w:val="18"/>
              </w:rPr>
            </w:pPr>
            <w:r w:rsidRPr="00F6059F">
              <w:rPr>
                <w:sz w:val="18"/>
                <w:szCs w:val="18"/>
              </w:rPr>
              <w:t>Teflon</w:t>
            </w:r>
          </w:p>
        </w:tc>
        <w:tc>
          <w:tcPr>
            <w:tcW w:w="992" w:type="dxa"/>
            <w:shd w:val="clear" w:color="auto" w:fill="auto"/>
            <w:noWrap/>
            <w:vAlign w:val="center"/>
          </w:tcPr>
          <w:p w14:paraId="2328DC31" w14:textId="01E1A7BE" w:rsidR="000F5EF9" w:rsidRPr="00F6059F" w:rsidRDefault="000F5EF9" w:rsidP="000F5EF9">
            <w:pPr>
              <w:pStyle w:val="Table"/>
              <w:jc w:val="center"/>
              <w:rPr>
                <w:sz w:val="18"/>
                <w:szCs w:val="18"/>
              </w:rPr>
            </w:pPr>
            <w:r w:rsidRPr="00F6059F">
              <w:rPr>
                <w:sz w:val="18"/>
                <w:szCs w:val="18"/>
              </w:rPr>
              <w:t>structure</w:t>
            </w:r>
          </w:p>
        </w:tc>
        <w:tc>
          <w:tcPr>
            <w:tcW w:w="992" w:type="dxa"/>
            <w:shd w:val="clear" w:color="auto" w:fill="auto"/>
            <w:noWrap/>
            <w:vAlign w:val="center"/>
          </w:tcPr>
          <w:p w14:paraId="7194123F" w14:textId="48ECD314" w:rsidR="000F5EF9" w:rsidRDefault="000F5EF9" w:rsidP="000F5EF9">
            <w:pPr>
              <w:pStyle w:val="Table"/>
              <w:jc w:val="center"/>
              <w:rPr>
                <w:sz w:val="18"/>
                <w:szCs w:val="18"/>
              </w:rPr>
            </w:pPr>
            <w:r>
              <w:rPr>
                <w:sz w:val="18"/>
                <w:szCs w:val="18"/>
              </w:rPr>
              <w:t>-</w:t>
            </w:r>
          </w:p>
        </w:tc>
        <w:tc>
          <w:tcPr>
            <w:tcW w:w="804" w:type="dxa"/>
            <w:vAlign w:val="center"/>
          </w:tcPr>
          <w:p w14:paraId="588D01E8" w14:textId="406A82CE" w:rsidR="000F5EF9" w:rsidRPr="00F6059F" w:rsidRDefault="000F5EF9" w:rsidP="000F5EF9">
            <w:pPr>
              <w:pStyle w:val="Table"/>
              <w:jc w:val="center"/>
              <w:rPr>
                <w:rFonts w:eastAsia="ＭＳ Ｐゴシック"/>
                <w:sz w:val="18"/>
                <w:szCs w:val="18"/>
              </w:rPr>
            </w:pPr>
            <w:r>
              <w:rPr>
                <w:rFonts w:eastAsia="ＭＳ Ｐゴシック"/>
                <w:sz w:val="18"/>
                <w:szCs w:val="18"/>
              </w:rPr>
              <w:t>2</w:t>
            </w:r>
          </w:p>
        </w:tc>
        <w:tc>
          <w:tcPr>
            <w:tcW w:w="854" w:type="dxa"/>
            <w:shd w:val="clear" w:color="auto" w:fill="auto"/>
            <w:noWrap/>
            <w:vAlign w:val="center"/>
          </w:tcPr>
          <w:p w14:paraId="348F0769" w14:textId="5128EFD4" w:rsidR="000F5EF9" w:rsidRPr="00F6059F" w:rsidRDefault="000F5EF9" w:rsidP="000F5EF9">
            <w:pPr>
              <w:pStyle w:val="Table"/>
              <w:jc w:val="center"/>
              <w:rPr>
                <w:rFonts w:eastAsia="ＭＳ Ｐゴシック"/>
                <w:sz w:val="18"/>
                <w:szCs w:val="18"/>
              </w:rPr>
            </w:pPr>
            <w:r w:rsidRPr="00F6059F">
              <w:rPr>
                <w:rFonts w:eastAsia="ＭＳ Ｐゴシック"/>
                <w:sz w:val="18"/>
                <w:szCs w:val="18"/>
              </w:rPr>
              <w:t>-</w:t>
            </w:r>
          </w:p>
        </w:tc>
        <w:tc>
          <w:tcPr>
            <w:tcW w:w="610" w:type="dxa"/>
            <w:shd w:val="clear" w:color="auto" w:fill="auto"/>
            <w:noWrap/>
            <w:vAlign w:val="center"/>
          </w:tcPr>
          <w:p w14:paraId="6E1C10B9" w14:textId="2A856D6F" w:rsidR="000F5EF9" w:rsidRPr="00F6059F" w:rsidRDefault="000F5EF9" w:rsidP="000F5EF9">
            <w:pPr>
              <w:pStyle w:val="Table"/>
              <w:jc w:val="center"/>
              <w:rPr>
                <w:rFonts w:eastAsia="ＭＳ Ｐゴシック"/>
                <w:b/>
                <w:sz w:val="18"/>
                <w:szCs w:val="18"/>
              </w:rPr>
            </w:pPr>
            <w:r w:rsidRPr="00F6059F">
              <w:rPr>
                <w:rFonts w:eastAsia="ＭＳ Ｐゴシック"/>
                <w:sz w:val="18"/>
                <w:szCs w:val="18"/>
              </w:rPr>
              <w:t>-</w:t>
            </w:r>
          </w:p>
        </w:tc>
        <w:tc>
          <w:tcPr>
            <w:tcW w:w="992" w:type="dxa"/>
            <w:shd w:val="clear" w:color="auto" w:fill="auto"/>
            <w:noWrap/>
            <w:vAlign w:val="center"/>
          </w:tcPr>
          <w:p w14:paraId="45BA7148" w14:textId="5BC417DC" w:rsidR="000F5EF9" w:rsidRPr="00F6059F" w:rsidRDefault="000F5EF9" w:rsidP="000F5EF9">
            <w:pPr>
              <w:pStyle w:val="Table"/>
              <w:jc w:val="center"/>
              <w:rPr>
                <w:rFonts w:eastAsia="ＭＳ Ｐゴシック"/>
                <w:b/>
                <w:sz w:val="18"/>
                <w:szCs w:val="18"/>
              </w:rPr>
            </w:pPr>
            <w:r>
              <w:rPr>
                <w:rFonts w:eastAsia="ＭＳ Ｐゴシック"/>
                <w:b/>
                <w:sz w:val="18"/>
                <w:szCs w:val="18"/>
              </w:rPr>
              <w:t>-</w:t>
            </w:r>
          </w:p>
        </w:tc>
        <w:tc>
          <w:tcPr>
            <w:tcW w:w="850" w:type="dxa"/>
            <w:shd w:val="clear" w:color="auto" w:fill="auto"/>
            <w:noWrap/>
            <w:vAlign w:val="center"/>
          </w:tcPr>
          <w:p w14:paraId="1C98BC89" w14:textId="0CD43947" w:rsidR="000F5EF9" w:rsidRPr="00F6059F" w:rsidRDefault="000F5EF9" w:rsidP="000F5EF9">
            <w:pPr>
              <w:pStyle w:val="Table"/>
              <w:jc w:val="center"/>
              <w:rPr>
                <w:rFonts w:eastAsia="ＭＳ Ｐゴシック"/>
                <w:b/>
                <w:sz w:val="18"/>
                <w:szCs w:val="18"/>
              </w:rPr>
            </w:pPr>
            <w:r w:rsidRPr="00F6059F">
              <w:rPr>
                <w:rFonts w:eastAsia="ＭＳ Ｐゴシック"/>
                <w:b/>
                <w:sz w:val="18"/>
                <w:szCs w:val="18"/>
              </w:rPr>
              <w:t>×</w:t>
            </w:r>
          </w:p>
        </w:tc>
        <w:tc>
          <w:tcPr>
            <w:tcW w:w="992" w:type="dxa"/>
            <w:vAlign w:val="center"/>
          </w:tcPr>
          <w:p w14:paraId="2A85A465" w14:textId="44A610EA" w:rsidR="000F5EF9" w:rsidRPr="00F6059F" w:rsidRDefault="000F5EF9" w:rsidP="000F5EF9">
            <w:pPr>
              <w:pStyle w:val="Table"/>
              <w:jc w:val="center"/>
              <w:rPr>
                <w:sz w:val="18"/>
                <w:szCs w:val="18"/>
              </w:rPr>
            </w:pPr>
            <w:r w:rsidRPr="00F6059F">
              <w:rPr>
                <w:sz w:val="18"/>
                <w:szCs w:val="18"/>
              </w:rPr>
              <w:t>-</w:t>
            </w:r>
          </w:p>
        </w:tc>
        <w:tc>
          <w:tcPr>
            <w:tcW w:w="3991" w:type="dxa"/>
            <w:shd w:val="clear" w:color="auto" w:fill="auto"/>
            <w:noWrap/>
            <w:vAlign w:val="center"/>
          </w:tcPr>
          <w:p w14:paraId="08CBC546" w14:textId="54043942" w:rsidR="000F5EF9" w:rsidRPr="00C128FB" w:rsidRDefault="000F5EF9" w:rsidP="00C273E4">
            <w:pPr>
              <w:ind w:firstLine="0"/>
              <w:rPr>
                <w:rFonts w:eastAsiaTheme="minorEastAsia"/>
                <w:sz w:val="18"/>
                <w:szCs w:val="18"/>
              </w:rPr>
            </w:pPr>
            <w:r>
              <w:rPr>
                <w:rFonts w:ascii="ＭＳ 明朝" w:hAnsi="ＭＳ 明朝" w:cs="ＭＳ 明朝" w:hint="eastAsia"/>
                <w:sz w:val="18"/>
                <w:szCs w:val="18"/>
              </w:rPr>
              <w:t>・</w:t>
            </w:r>
            <w:r>
              <w:rPr>
                <w:rFonts w:eastAsia="Times New Roman"/>
                <w:sz w:val="18"/>
                <w:szCs w:val="18"/>
              </w:rPr>
              <w:t>Vibration test at flight level will be performed.</w:t>
            </w:r>
          </w:p>
          <w:p w14:paraId="64007B40" w14:textId="0C5BCD86" w:rsidR="000F5EF9" w:rsidRDefault="000F5EF9" w:rsidP="00C273E4">
            <w:pPr>
              <w:ind w:firstLine="0"/>
              <w:rPr>
                <w:rFonts w:eastAsia="ＭＳ Ｐゴシック"/>
                <w:sz w:val="18"/>
                <w:szCs w:val="18"/>
              </w:rPr>
            </w:pPr>
            <w:r>
              <w:rPr>
                <w:rFonts w:ascii="ＭＳ 明朝" w:hAnsi="ＭＳ 明朝" w:cs="ＭＳ 明朝" w:hint="eastAsia"/>
                <w:color w:val="000000"/>
                <w:sz w:val="18"/>
                <w:szCs w:val="18"/>
              </w:rPr>
              <w:t>・</w:t>
            </w:r>
            <w:r w:rsidRPr="000D6878">
              <w:rPr>
                <w:rFonts w:eastAsia="Times New Roman"/>
                <w:color w:val="000000"/>
                <w:sz w:val="18"/>
                <w:szCs w:val="18"/>
              </w:rPr>
              <w:t>MS is large based on the results of structural analysis. Stress generated is extremely small compared to material strength.</w:t>
            </w:r>
          </w:p>
        </w:tc>
      </w:tr>
      <w:tr w:rsidR="004006FA" w:rsidRPr="009C201F" w14:paraId="43358D22" w14:textId="77777777" w:rsidTr="00064FCB">
        <w:trPr>
          <w:trHeight w:val="284"/>
        </w:trPr>
        <w:tc>
          <w:tcPr>
            <w:tcW w:w="597" w:type="dxa"/>
            <w:shd w:val="clear" w:color="auto" w:fill="auto"/>
            <w:noWrap/>
            <w:vAlign w:val="center"/>
          </w:tcPr>
          <w:p w14:paraId="7DC74EFB" w14:textId="21B357F6" w:rsidR="004006FA" w:rsidRDefault="004006FA" w:rsidP="004006FA">
            <w:pPr>
              <w:pStyle w:val="Table"/>
              <w:jc w:val="center"/>
              <w:rPr>
                <w:sz w:val="18"/>
                <w:szCs w:val="18"/>
              </w:rPr>
            </w:pPr>
            <w:r>
              <w:rPr>
                <w:rFonts w:hint="eastAsia"/>
                <w:sz w:val="18"/>
                <w:szCs w:val="18"/>
              </w:rPr>
              <w:t>3</w:t>
            </w:r>
            <w:r>
              <w:rPr>
                <w:sz w:val="18"/>
                <w:szCs w:val="18"/>
              </w:rPr>
              <w:t>4</w:t>
            </w:r>
          </w:p>
        </w:tc>
        <w:tc>
          <w:tcPr>
            <w:tcW w:w="1247" w:type="dxa"/>
            <w:shd w:val="clear" w:color="auto" w:fill="auto"/>
            <w:noWrap/>
            <w:vAlign w:val="center"/>
          </w:tcPr>
          <w:p w14:paraId="622DDE08" w14:textId="3163C22F" w:rsidR="004006FA" w:rsidRPr="00F6059F" w:rsidRDefault="004006FA" w:rsidP="004006FA">
            <w:pPr>
              <w:pStyle w:val="Table"/>
              <w:jc w:val="center"/>
              <w:rPr>
                <w:sz w:val="18"/>
                <w:szCs w:val="18"/>
              </w:rPr>
            </w:pPr>
            <w:r>
              <w:rPr>
                <w:rFonts w:hint="eastAsia"/>
                <w:sz w:val="18"/>
                <w:szCs w:val="18"/>
              </w:rPr>
              <w:t>D</w:t>
            </w:r>
            <w:r>
              <w:rPr>
                <w:sz w:val="18"/>
                <w:szCs w:val="18"/>
              </w:rPr>
              <w:t>eployment Switch Cover (L-shape)</w:t>
            </w:r>
          </w:p>
        </w:tc>
        <w:tc>
          <w:tcPr>
            <w:tcW w:w="1276" w:type="dxa"/>
            <w:shd w:val="clear" w:color="auto" w:fill="auto"/>
            <w:noWrap/>
            <w:vAlign w:val="center"/>
          </w:tcPr>
          <w:p w14:paraId="14ABB3A6" w14:textId="47800CBC" w:rsidR="004006FA" w:rsidRPr="004006FA" w:rsidRDefault="004006FA" w:rsidP="004006FA">
            <w:pPr>
              <w:pStyle w:val="Table"/>
              <w:jc w:val="center"/>
              <w:rPr>
                <w:sz w:val="18"/>
                <w:szCs w:val="18"/>
              </w:rPr>
            </w:pPr>
            <w:r>
              <w:rPr>
                <w:sz w:val="18"/>
                <w:szCs w:val="18"/>
              </w:rPr>
              <w:t>Structure-08</w:t>
            </w:r>
          </w:p>
        </w:tc>
        <w:tc>
          <w:tcPr>
            <w:tcW w:w="1134" w:type="dxa"/>
            <w:shd w:val="clear" w:color="auto" w:fill="auto"/>
            <w:noWrap/>
            <w:vAlign w:val="center"/>
          </w:tcPr>
          <w:p w14:paraId="1A179982" w14:textId="179CD921" w:rsidR="004006FA" w:rsidRPr="00F6059F" w:rsidRDefault="004006FA" w:rsidP="004006FA">
            <w:pPr>
              <w:pStyle w:val="Table"/>
              <w:jc w:val="center"/>
              <w:rPr>
                <w:sz w:val="18"/>
                <w:szCs w:val="18"/>
              </w:rPr>
            </w:pPr>
            <w:r>
              <w:rPr>
                <w:rFonts w:hint="eastAsia"/>
                <w:sz w:val="18"/>
                <w:szCs w:val="18"/>
              </w:rPr>
              <w:t>A</w:t>
            </w:r>
            <w:r>
              <w:rPr>
                <w:sz w:val="18"/>
                <w:szCs w:val="18"/>
              </w:rPr>
              <w:t>6061-T6</w:t>
            </w:r>
          </w:p>
        </w:tc>
        <w:tc>
          <w:tcPr>
            <w:tcW w:w="992" w:type="dxa"/>
            <w:shd w:val="clear" w:color="auto" w:fill="auto"/>
            <w:noWrap/>
            <w:vAlign w:val="center"/>
          </w:tcPr>
          <w:p w14:paraId="1668DE88" w14:textId="1BDBB60E" w:rsidR="004006FA" w:rsidRPr="00F6059F" w:rsidRDefault="004006FA" w:rsidP="004006FA">
            <w:pPr>
              <w:pStyle w:val="Table"/>
              <w:jc w:val="center"/>
              <w:rPr>
                <w:sz w:val="18"/>
                <w:szCs w:val="18"/>
              </w:rPr>
            </w:pPr>
            <w:r w:rsidRPr="00F6059F">
              <w:rPr>
                <w:sz w:val="18"/>
                <w:szCs w:val="18"/>
              </w:rPr>
              <w:t>structure</w:t>
            </w:r>
          </w:p>
        </w:tc>
        <w:tc>
          <w:tcPr>
            <w:tcW w:w="992" w:type="dxa"/>
            <w:shd w:val="clear" w:color="auto" w:fill="auto"/>
            <w:noWrap/>
            <w:vAlign w:val="center"/>
          </w:tcPr>
          <w:p w14:paraId="27505311" w14:textId="77777777" w:rsidR="004006FA" w:rsidRPr="00F6059F" w:rsidRDefault="004006FA" w:rsidP="004006FA">
            <w:pPr>
              <w:pStyle w:val="Table"/>
              <w:jc w:val="center"/>
              <w:rPr>
                <w:sz w:val="18"/>
                <w:szCs w:val="18"/>
              </w:rPr>
            </w:pPr>
            <w:r w:rsidRPr="00F6059F">
              <w:rPr>
                <w:sz w:val="18"/>
                <w:szCs w:val="18"/>
              </w:rPr>
              <w:t>tensile</w:t>
            </w:r>
          </w:p>
          <w:p w14:paraId="502DB3C3" w14:textId="4F8F70C4" w:rsidR="004006FA" w:rsidRDefault="004006FA" w:rsidP="004006FA">
            <w:pPr>
              <w:pStyle w:val="Table"/>
              <w:jc w:val="center"/>
              <w:rPr>
                <w:sz w:val="18"/>
                <w:szCs w:val="18"/>
              </w:rPr>
            </w:pPr>
            <w:r w:rsidRPr="00F6059F">
              <w:rPr>
                <w:sz w:val="18"/>
                <w:szCs w:val="18"/>
              </w:rPr>
              <w:t>bending</w:t>
            </w:r>
          </w:p>
        </w:tc>
        <w:tc>
          <w:tcPr>
            <w:tcW w:w="804" w:type="dxa"/>
            <w:vAlign w:val="center"/>
          </w:tcPr>
          <w:p w14:paraId="04562E10" w14:textId="70324C26" w:rsidR="004006FA" w:rsidRDefault="004006FA" w:rsidP="004006FA">
            <w:pPr>
              <w:pStyle w:val="Table"/>
              <w:jc w:val="center"/>
              <w:rPr>
                <w:rFonts w:eastAsia="ＭＳ Ｐゴシック"/>
                <w:sz w:val="18"/>
                <w:szCs w:val="18"/>
              </w:rPr>
            </w:pPr>
            <w:r w:rsidRPr="00C273E4">
              <w:rPr>
                <w:rFonts w:eastAsia="ＭＳ Ｐゴシック"/>
                <w:sz w:val="18"/>
                <w:szCs w:val="18"/>
              </w:rPr>
              <w:t>7</w:t>
            </w:r>
          </w:p>
        </w:tc>
        <w:tc>
          <w:tcPr>
            <w:tcW w:w="854" w:type="dxa"/>
            <w:shd w:val="clear" w:color="auto" w:fill="auto"/>
            <w:noWrap/>
            <w:vAlign w:val="center"/>
          </w:tcPr>
          <w:p w14:paraId="7931D6B4" w14:textId="54A03A26" w:rsidR="004006FA" w:rsidRPr="00F6059F" w:rsidRDefault="004006FA" w:rsidP="004006FA">
            <w:pPr>
              <w:pStyle w:val="Table"/>
              <w:jc w:val="center"/>
              <w:rPr>
                <w:rFonts w:eastAsia="ＭＳ Ｐゴシック"/>
                <w:sz w:val="18"/>
                <w:szCs w:val="18"/>
              </w:rPr>
            </w:pPr>
            <w:r w:rsidRPr="00C273E4">
              <w:rPr>
                <w:rFonts w:eastAsia="ＭＳ Ｐゴシック"/>
                <w:sz w:val="18"/>
                <w:szCs w:val="18"/>
              </w:rPr>
              <w:t>-</w:t>
            </w:r>
          </w:p>
        </w:tc>
        <w:tc>
          <w:tcPr>
            <w:tcW w:w="610" w:type="dxa"/>
            <w:shd w:val="clear" w:color="auto" w:fill="auto"/>
            <w:noWrap/>
            <w:vAlign w:val="center"/>
          </w:tcPr>
          <w:p w14:paraId="0806AEC1" w14:textId="21E3B6D2" w:rsidR="004006FA" w:rsidRPr="00F6059F" w:rsidRDefault="004006FA" w:rsidP="004006FA">
            <w:pPr>
              <w:pStyle w:val="Table"/>
              <w:jc w:val="center"/>
              <w:rPr>
                <w:rFonts w:eastAsia="ＭＳ Ｐゴシック"/>
                <w:sz w:val="18"/>
                <w:szCs w:val="18"/>
              </w:rPr>
            </w:pPr>
            <w:r w:rsidRPr="00C273E4">
              <w:rPr>
                <w:rFonts w:eastAsia="ＭＳ Ｐゴシック"/>
                <w:sz w:val="18"/>
                <w:szCs w:val="18"/>
              </w:rPr>
              <w:t>-</w:t>
            </w:r>
          </w:p>
        </w:tc>
        <w:tc>
          <w:tcPr>
            <w:tcW w:w="992" w:type="dxa"/>
            <w:shd w:val="clear" w:color="auto" w:fill="auto"/>
            <w:noWrap/>
            <w:vAlign w:val="center"/>
          </w:tcPr>
          <w:p w14:paraId="036AE33B" w14:textId="37E96929" w:rsidR="004006FA" w:rsidRDefault="004006FA" w:rsidP="004006FA">
            <w:pPr>
              <w:pStyle w:val="Table"/>
              <w:jc w:val="center"/>
              <w:rPr>
                <w:rFonts w:eastAsia="ＭＳ Ｐゴシック"/>
                <w:b/>
                <w:sz w:val="18"/>
                <w:szCs w:val="18"/>
              </w:rPr>
            </w:pPr>
            <w:r w:rsidRPr="00C273E4">
              <w:rPr>
                <w:rFonts w:eastAsia="ＭＳ Ｐゴシック"/>
                <w:b/>
                <w:sz w:val="18"/>
                <w:szCs w:val="18"/>
              </w:rPr>
              <w:t>×</w:t>
            </w:r>
          </w:p>
        </w:tc>
        <w:tc>
          <w:tcPr>
            <w:tcW w:w="850" w:type="dxa"/>
            <w:shd w:val="clear" w:color="auto" w:fill="auto"/>
            <w:noWrap/>
            <w:vAlign w:val="center"/>
          </w:tcPr>
          <w:p w14:paraId="369BFBFE" w14:textId="10741FB1" w:rsidR="004006FA" w:rsidRPr="00F6059F" w:rsidRDefault="004006FA" w:rsidP="004006FA">
            <w:pPr>
              <w:pStyle w:val="Table"/>
              <w:jc w:val="center"/>
              <w:rPr>
                <w:rFonts w:eastAsia="ＭＳ Ｐゴシック"/>
                <w:b/>
                <w:sz w:val="18"/>
                <w:szCs w:val="18"/>
              </w:rPr>
            </w:pPr>
            <w:r w:rsidRPr="00C273E4">
              <w:rPr>
                <w:rFonts w:eastAsia="ＭＳ Ｐゴシック"/>
                <w:b/>
                <w:sz w:val="18"/>
                <w:szCs w:val="18"/>
              </w:rPr>
              <w:t>-</w:t>
            </w:r>
          </w:p>
        </w:tc>
        <w:tc>
          <w:tcPr>
            <w:tcW w:w="992" w:type="dxa"/>
            <w:vAlign w:val="center"/>
          </w:tcPr>
          <w:p w14:paraId="191F0389" w14:textId="51F07BF4" w:rsidR="004006FA" w:rsidRPr="00F6059F" w:rsidRDefault="004006FA" w:rsidP="004006FA">
            <w:pPr>
              <w:pStyle w:val="Table"/>
              <w:jc w:val="center"/>
              <w:rPr>
                <w:sz w:val="18"/>
                <w:szCs w:val="18"/>
              </w:rPr>
            </w:pPr>
            <w:r w:rsidRPr="00C273E4">
              <w:rPr>
                <w:sz w:val="18"/>
                <w:szCs w:val="18"/>
              </w:rPr>
              <w:t>-</w:t>
            </w:r>
          </w:p>
        </w:tc>
        <w:tc>
          <w:tcPr>
            <w:tcW w:w="3991" w:type="dxa"/>
            <w:shd w:val="clear" w:color="auto" w:fill="auto"/>
            <w:noWrap/>
            <w:vAlign w:val="center"/>
          </w:tcPr>
          <w:p w14:paraId="55D76474" w14:textId="11D01164" w:rsidR="004006FA" w:rsidRDefault="004006FA" w:rsidP="004006FA">
            <w:pPr>
              <w:ind w:firstLine="0"/>
              <w:rPr>
                <w:rFonts w:ascii="ＭＳ 明朝" w:hAnsi="ＭＳ 明朝" w:cs="ＭＳ 明朝"/>
                <w:sz w:val="18"/>
                <w:szCs w:val="18"/>
              </w:rPr>
            </w:pPr>
            <w:r w:rsidRPr="00EA7E3E">
              <w:rPr>
                <w:rFonts w:hint="eastAsia"/>
                <w:sz w:val="18"/>
                <w:szCs w:val="18"/>
              </w:rPr>
              <w:t>・</w:t>
            </w:r>
            <w:r w:rsidRPr="00EA7E3E">
              <w:rPr>
                <w:sz w:val="18"/>
                <w:szCs w:val="18"/>
              </w:rPr>
              <w:t>Verified with structural Analysis</w:t>
            </w:r>
          </w:p>
        </w:tc>
      </w:tr>
      <w:tr w:rsidR="009D3A5D" w:rsidRPr="009C201F" w14:paraId="3D5A0051" w14:textId="77777777" w:rsidTr="00064FCB">
        <w:trPr>
          <w:trHeight w:val="284"/>
        </w:trPr>
        <w:tc>
          <w:tcPr>
            <w:tcW w:w="597" w:type="dxa"/>
            <w:shd w:val="clear" w:color="auto" w:fill="auto"/>
            <w:noWrap/>
            <w:vAlign w:val="center"/>
          </w:tcPr>
          <w:p w14:paraId="64BF732D" w14:textId="4452032C" w:rsidR="009D3A5D" w:rsidRDefault="009D3A5D" w:rsidP="004006FA">
            <w:pPr>
              <w:pStyle w:val="Table"/>
              <w:jc w:val="center"/>
              <w:rPr>
                <w:sz w:val="18"/>
                <w:szCs w:val="18"/>
              </w:rPr>
            </w:pPr>
            <w:r>
              <w:rPr>
                <w:sz w:val="18"/>
                <w:szCs w:val="18"/>
              </w:rPr>
              <w:lastRenderedPageBreak/>
              <w:t>35</w:t>
            </w:r>
          </w:p>
        </w:tc>
        <w:tc>
          <w:tcPr>
            <w:tcW w:w="1247" w:type="dxa"/>
            <w:shd w:val="clear" w:color="auto" w:fill="auto"/>
            <w:noWrap/>
            <w:vAlign w:val="center"/>
          </w:tcPr>
          <w:p w14:paraId="1FB2652F" w14:textId="37DF4A13" w:rsidR="009D3A5D" w:rsidRDefault="00C70634" w:rsidP="004006FA">
            <w:pPr>
              <w:pStyle w:val="Table"/>
              <w:jc w:val="center"/>
              <w:rPr>
                <w:sz w:val="18"/>
                <w:szCs w:val="18"/>
              </w:rPr>
            </w:pPr>
            <w:r>
              <w:rPr>
                <w:sz w:val="18"/>
                <w:szCs w:val="18"/>
              </w:rPr>
              <w:t>Hexagonal Nut M2</w:t>
            </w:r>
          </w:p>
        </w:tc>
        <w:tc>
          <w:tcPr>
            <w:tcW w:w="1276" w:type="dxa"/>
            <w:shd w:val="clear" w:color="auto" w:fill="auto"/>
            <w:noWrap/>
            <w:vAlign w:val="center"/>
          </w:tcPr>
          <w:p w14:paraId="19E07BC4" w14:textId="093565C8" w:rsidR="009D3A5D" w:rsidRDefault="00C70634" w:rsidP="004006FA">
            <w:pPr>
              <w:pStyle w:val="Table"/>
              <w:jc w:val="center"/>
              <w:rPr>
                <w:sz w:val="18"/>
                <w:szCs w:val="18"/>
              </w:rPr>
            </w:pPr>
            <w:r>
              <w:rPr>
                <w:rFonts w:hint="eastAsia"/>
                <w:sz w:val="18"/>
                <w:szCs w:val="18"/>
              </w:rPr>
              <w:t>F</w:t>
            </w:r>
            <w:r>
              <w:rPr>
                <w:sz w:val="18"/>
                <w:szCs w:val="18"/>
              </w:rPr>
              <w:t>astener-03</w:t>
            </w:r>
          </w:p>
        </w:tc>
        <w:tc>
          <w:tcPr>
            <w:tcW w:w="1134" w:type="dxa"/>
            <w:shd w:val="clear" w:color="auto" w:fill="auto"/>
            <w:noWrap/>
            <w:vAlign w:val="center"/>
          </w:tcPr>
          <w:p w14:paraId="53F8D0D0" w14:textId="3375E84E" w:rsidR="009D3A5D" w:rsidRDefault="00C70634" w:rsidP="004006FA">
            <w:pPr>
              <w:pStyle w:val="Table"/>
              <w:jc w:val="center"/>
              <w:rPr>
                <w:sz w:val="18"/>
                <w:szCs w:val="18"/>
              </w:rPr>
            </w:pPr>
            <w:r>
              <w:rPr>
                <w:rFonts w:hint="eastAsia"/>
                <w:sz w:val="18"/>
                <w:szCs w:val="18"/>
              </w:rPr>
              <w:t>S</w:t>
            </w:r>
            <w:r>
              <w:rPr>
                <w:sz w:val="18"/>
                <w:szCs w:val="18"/>
              </w:rPr>
              <w:t>US304</w:t>
            </w:r>
          </w:p>
        </w:tc>
        <w:tc>
          <w:tcPr>
            <w:tcW w:w="992" w:type="dxa"/>
            <w:shd w:val="clear" w:color="auto" w:fill="auto"/>
            <w:noWrap/>
            <w:vAlign w:val="center"/>
          </w:tcPr>
          <w:p w14:paraId="0B6FA7C3" w14:textId="6F9069AF" w:rsidR="009D3A5D" w:rsidRPr="00F6059F" w:rsidRDefault="00C70634" w:rsidP="004006FA">
            <w:pPr>
              <w:pStyle w:val="Table"/>
              <w:jc w:val="center"/>
              <w:rPr>
                <w:sz w:val="18"/>
                <w:szCs w:val="18"/>
              </w:rPr>
            </w:pPr>
            <w:r>
              <w:rPr>
                <w:sz w:val="18"/>
                <w:szCs w:val="18"/>
              </w:rPr>
              <w:t>Structure</w:t>
            </w:r>
          </w:p>
        </w:tc>
        <w:tc>
          <w:tcPr>
            <w:tcW w:w="992" w:type="dxa"/>
            <w:shd w:val="clear" w:color="auto" w:fill="auto"/>
            <w:noWrap/>
            <w:vAlign w:val="center"/>
          </w:tcPr>
          <w:p w14:paraId="180D3E9B" w14:textId="77777777" w:rsidR="00C70634" w:rsidRPr="00F6059F" w:rsidRDefault="00C70634" w:rsidP="00C70634">
            <w:pPr>
              <w:pStyle w:val="Table"/>
              <w:jc w:val="center"/>
              <w:rPr>
                <w:sz w:val="18"/>
                <w:szCs w:val="18"/>
              </w:rPr>
            </w:pPr>
            <w:r w:rsidRPr="00F6059F">
              <w:rPr>
                <w:sz w:val="18"/>
                <w:szCs w:val="18"/>
              </w:rPr>
              <w:t>tensile</w:t>
            </w:r>
          </w:p>
          <w:p w14:paraId="5583A267" w14:textId="4F27810C" w:rsidR="009D3A5D" w:rsidRPr="00F6059F" w:rsidRDefault="00C70634" w:rsidP="00C70634">
            <w:pPr>
              <w:pStyle w:val="Table"/>
              <w:jc w:val="center"/>
              <w:rPr>
                <w:sz w:val="18"/>
                <w:szCs w:val="18"/>
              </w:rPr>
            </w:pPr>
            <w:r w:rsidRPr="00F6059F">
              <w:rPr>
                <w:sz w:val="18"/>
                <w:szCs w:val="18"/>
              </w:rPr>
              <w:t>bending</w:t>
            </w:r>
          </w:p>
        </w:tc>
        <w:tc>
          <w:tcPr>
            <w:tcW w:w="804" w:type="dxa"/>
            <w:vAlign w:val="center"/>
          </w:tcPr>
          <w:p w14:paraId="35FA3CF5" w14:textId="751B6AD9" w:rsidR="009D3A5D" w:rsidRPr="00C273E4" w:rsidRDefault="00C70634" w:rsidP="004006FA">
            <w:pPr>
              <w:pStyle w:val="Table"/>
              <w:jc w:val="center"/>
              <w:rPr>
                <w:rFonts w:eastAsia="ＭＳ Ｐゴシック"/>
                <w:sz w:val="18"/>
                <w:szCs w:val="18"/>
              </w:rPr>
            </w:pPr>
            <w:r>
              <w:rPr>
                <w:rFonts w:eastAsia="ＭＳ Ｐゴシック"/>
                <w:sz w:val="18"/>
                <w:szCs w:val="18"/>
              </w:rPr>
              <w:t>7</w:t>
            </w:r>
          </w:p>
        </w:tc>
        <w:tc>
          <w:tcPr>
            <w:tcW w:w="854" w:type="dxa"/>
            <w:shd w:val="clear" w:color="auto" w:fill="auto"/>
            <w:noWrap/>
            <w:vAlign w:val="center"/>
          </w:tcPr>
          <w:p w14:paraId="5C01604A" w14:textId="69E30548" w:rsidR="009D3A5D" w:rsidRPr="00C273E4" w:rsidRDefault="00C70634" w:rsidP="004006FA">
            <w:pPr>
              <w:pStyle w:val="Table"/>
              <w:jc w:val="center"/>
              <w:rPr>
                <w:rFonts w:eastAsia="ＭＳ Ｐゴシック"/>
                <w:sz w:val="18"/>
                <w:szCs w:val="18"/>
              </w:rPr>
            </w:pPr>
            <w:r>
              <w:rPr>
                <w:rFonts w:eastAsia="ＭＳ Ｐゴシック"/>
                <w:sz w:val="18"/>
                <w:szCs w:val="18"/>
              </w:rPr>
              <w:t>-</w:t>
            </w:r>
          </w:p>
        </w:tc>
        <w:tc>
          <w:tcPr>
            <w:tcW w:w="610" w:type="dxa"/>
            <w:shd w:val="clear" w:color="auto" w:fill="auto"/>
            <w:noWrap/>
            <w:vAlign w:val="center"/>
          </w:tcPr>
          <w:p w14:paraId="3BD7D631" w14:textId="454E99A3" w:rsidR="009D3A5D" w:rsidRPr="00C273E4" w:rsidRDefault="00C70634" w:rsidP="004006FA">
            <w:pPr>
              <w:pStyle w:val="Table"/>
              <w:jc w:val="center"/>
              <w:rPr>
                <w:rFonts w:eastAsia="ＭＳ Ｐゴシック"/>
                <w:sz w:val="18"/>
                <w:szCs w:val="18"/>
              </w:rPr>
            </w:pPr>
            <w:r>
              <w:rPr>
                <w:rFonts w:eastAsia="ＭＳ Ｐゴシック"/>
                <w:sz w:val="18"/>
                <w:szCs w:val="18"/>
              </w:rPr>
              <w:t>x</w:t>
            </w:r>
          </w:p>
        </w:tc>
        <w:tc>
          <w:tcPr>
            <w:tcW w:w="992" w:type="dxa"/>
            <w:shd w:val="clear" w:color="auto" w:fill="auto"/>
            <w:noWrap/>
            <w:vAlign w:val="center"/>
          </w:tcPr>
          <w:p w14:paraId="6240F170" w14:textId="3ECD735B" w:rsidR="009D3A5D" w:rsidRPr="00C273E4" w:rsidRDefault="00461E72" w:rsidP="004006FA">
            <w:pPr>
              <w:pStyle w:val="Table"/>
              <w:jc w:val="center"/>
              <w:rPr>
                <w:rFonts w:eastAsia="ＭＳ Ｐゴシック"/>
                <w:b/>
                <w:sz w:val="18"/>
                <w:szCs w:val="18"/>
              </w:rPr>
            </w:pPr>
            <w:r>
              <w:rPr>
                <w:rFonts w:eastAsia="ＭＳ Ｐゴシック"/>
                <w:b/>
                <w:sz w:val="18"/>
                <w:szCs w:val="18"/>
              </w:rPr>
              <w:t>-</w:t>
            </w:r>
          </w:p>
        </w:tc>
        <w:tc>
          <w:tcPr>
            <w:tcW w:w="850" w:type="dxa"/>
            <w:shd w:val="clear" w:color="auto" w:fill="auto"/>
            <w:noWrap/>
            <w:vAlign w:val="center"/>
          </w:tcPr>
          <w:p w14:paraId="707B3525" w14:textId="6ACF3522" w:rsidR="009D3A5D" w:rsidRPr="00C273E4" w:rsidRDefault="00461E72" w:rsidP="004006FA">
            <w:pPr>
              <w:pStyle w:val="Table"/>
              <w:jc w:val="center"/>
              <w:rPr>
                <w:rFonts w:eastAsia="ＭＳ Ｐゴシック"/>
                <w:b/>
                <w:sz w:val="18"/>
                <w:szCs w:val="18"/>
              </w:rPr>
            </w:pPr>
            <w:r>
              <w:rPr>
                <w:rFonts w:eastAsia="ＭＳ Ｐゴシック"/>
                <w:b/>
                <w:sz w:val="18"/>
                <w:szCs w:val="18"/>
              </w:rPr>
              <w:t>-</w:t>
            </w:r>
          </w:p>
        </w:tc>
        <w:tc>
          <w:tcPr>
            <w:tcW w:w="992" w:type="dxa"/>
            <w:vAlign w:val="center"/>
          </w:tcPr>
          <w:p w14:paraId="41B2B604" w14:textId="2A3659B5" w:rsidR="009D3A5D" w:rsidRPr="00C273E4" w:rsidRDefault="00461E72" w:rsidP="004006FA">
            <w:pPr>
              <w:pStyle w:val="Table"/>
              <w:jc w:val="center"/>
              <w:rPr>
                <w:sz w:val="18"/>
                <w:szCs w:val="18"/>
              </w:rPr>
            </w:pPr>
            <w:r>
              <w:rPr>
                <w:sz w:val="18"/>
                <w:szCs w:val="18"/>
              </w:rPr>
              <w:t>-</w:t>
            </w:r>
          </w:p>
        </w:tc>
        <w:tc>
          <w:tcPr>
            <w:tcW w:w="3991" w:type="dxa"/>
            <w:shd w:val="clear" w:color="auto" w:fill="auto"/>
            <w:noWrap/>
            <w:vAlign w:val="center"/>
          </w:tcPr>
          <w:p w14:paraId="184595EF" w14:textId="77777777" w:rsidR="009D3A5D" w:rsidRDefault="00461E72" w:rsidP="004006FA">
            <w:pPr>
              <w:ind w:firstLine="0"/>
              <w:rPr>
                <w:sz w:val="18"/>
                <w:szCs w:val="18"/>
              </w:rPr>
            </w:pPr>
            <w:r w:rsidRPr="00F6059F">
              <w:rPr>
                <w:sz w:val="18"/>
                <w:szCs w:val="18"/>
              </w:rPr>
              <w:t xml:space="preserve">Verified with structural </w:t>
            </w:r>
            <w:proofErr w:type="gramStart"/>
            <w:r w:rsidRPr="00F6059F">
              <w:rPr>
                <w:sz w:val="18"/>
                <w:szCs w:val="18"/>
              </w:rPr>
              <w:t>Analysis</w:t>
            </w:r>
            <w:proofErr w:type="gramEnd"/>
          </w:p>
          <w:p w14:paraId="7FFD8EBE" w14:textId="40959EC8" w:rsidR="00461E72" w:rsidRPr="00EA7E3E" w:rsidRDefault="00461E72" w:rsidP="004006FA">
            <w:pPr>
              <w:ind w:firstLine="0"/>
              <w:rPr>
                <w:sz w:val="18"/>
                <w:szCs w:val="18"/>
              </w:rPr>
            </w:pPr>
            <w:r w:rsidRPr="003464D1">
              <w:rPr>
                <w:rFonts w:eastAsia="ＭＳ Ｐゴシック"/>
                <w:sz w:val="18"/>
                <w:szCs w:val="18"/>
              </w:rPr>
              <w:t xml:space="preserve">Vibration test at flight level will be </w:t>
            </w:r>
            <w:r w:rsidRPr="003464D1">
              <w:rPr>
                <w:sz w:val="18"/>
                <w:szCs w:val="18"/>
              </w:rPr>
              <w:t>performed</w:t>
            </w:r>
          </w:p>
        </w:tc>
      </w:tr>
    </w:tbl>
    <w:p w14:paraId="6FE45C92" w14:textId="653D6633" w:rsidR="0090732C" w:rsidRPr="00E17EF1" w:rsidRDefault="0090732C" w:rsidP="00CE0ABB">
      <w:pPr>
        <w:spacing w:line="276" w:lineRule="auto"/>
        <w:rPr>
          <w:sz w:val="20"/>
          <w:szCs w:val="18"/>
        </w:rPr>
      </w:pPr>
      <w:r w:rsidRPr="00E17EF1">
        <w:rPr>
          <w:sz w:val="20"/>
          <w:szCs w:val="18"/>
        </w:rPr>
        <w:t xml:space="preserve">*1: </w:t>
      </w:r>
      <w:r w:rsidR="00320A03" w:rsidRPr="00E17EF1">
        <w:rPr>
          <w:sz w:val="20"/>
          <w:szCs w:val="18"/>
        </w:rPr>
        <w:t>The effect</w:t>
      </w:r>
      <w:r w:rsidRPr="00E17EF1">
        <w:rPr>
          <w:sz w:val="20"/>
          <w:szCs w:val="18"/>
        </w:rPr>
        <w:t xml:space="preserve"> of failure is specified from the number listed below.</w:t>
      </w:r>
    </w:p>
    <w:p w14:paraId="26C02DA0" w14:textId="4598AF78" w:rsidR="0090732C" w:rsidRPr="00E17EF1" w:rsidRDefault="0090732C" w:rsidP="00CE0ABB">
      <w:pPr>
        <w:spacing w:line="276" w:lineRule="auto"/>
        <w:ind w:leftChars="200" w:left="420"/>
        <w:rPr>
          <w:sz w:val="20"/>
          <w:szCs w:val="18"/>
        </w:rPr>
      </w:pPr>
      <w:r w:rsidRPr="00E17EF1">
        <w:rPr>
          <w:sz w:val="20"/>
          <w:szCs w:val="18"/>
        </w:rPr>
        <w:t>1. Hazardous to personnel</w:t>
      </w:r>
      <w:r w:rsidR="008A7AAE" w:rsidRPr="00E17EF1">
        <w:rPr>
          <w:sz w:val="20"/>
          <w:szCs w:val="18"/>
        </w:rPr>
        <w:tab/>
      </w:r>
      <w:r w:rsidR="008A7AAE" w:rsidRPr="00E17EF1">
        <w:rPr>
          <w:sz w:val="20"/>
          <w:szCs w:val="18"/>
        </w:rPr>
        <w:tab/>
      </w:r>
      <w:r w:rsidRPr="00E17EF1">
        <w:rPr>
          <w:sz w:val="20"/>
          <w:szCs w:val="18"/>
        </w:rPr>
        <w:t>2. Hazardous to Flight Crew</w:t>
      </w:r>
      <w:r w:rsidR="008A7AAE" w:rsidRPr="00E17EF1">
        <w:rPr>
          <w:sz w:val="20"/>
          <w:szCs w:val="18"/>
        </w:rPr>
        <w:tab/>
      </w:r>
      <w:r w:rsidR="008A7AAE" w:rsidRPr="00E17EF1">
        <w:rPr>
          <w:sz w:val="20"/>
          <w:szCs w:val="18"/>
        </w:rPr>
        <w:tab/>
      </w:r>
      <w:r w:rsidRPr="00E17EF1">
        <w:rPr>
          <w:sz w:val="20"/>
          <w:szCs w:val="18"/>
        </w:rPr>
        <w:t>3. Hazardous to GSE</w:t>
      </w:r>
      <w:r w:rsidR="008A7AAE" w:rsidRPr="00E17EF1">
        <w:rPr>
          <w:sz w:val="20"/>
          <w:szCs w:val="18"/>
        </w:rPr>
        <w:tab/>
      </w:r>
      <w:r w:rsidRPr="00E17EF1">
        <w:rPr>
          <w:sz w:val="20"/>
          <w:szCs w:val="18"/>
        </w:rPr>
        <w:t xml:space="preserve">4. Hazardous to J-SSOD </w:t>
      </w:r>
    </w:p>
    <w:p w14:paraId="028324EF" w14:textId="40B80AAF" w:rsidR="00320A03" w:rsidRPr="00E17EF1" w:rsidRDefault="0090732C" w:rsidP="00C273E4">
      <w:pPr>
        <w:spacing w:line="276" w:lineRule="auto"/>
        <w:ind w:leftChars="200" w:left="420"/>
        <w:rPr>
          <w:b/>
          <w:bCs/>
          <w:u w:val="single"/>
        </w:rPr>
      </w:pPr>
      <w:r w:rsidRPr="00E17EF1">
        <w:rPr>
          <w:sz w:val="20"/>
          <w:szCs w:val="18"/>
        </w:rPr>
        <w:t>5. Hazardous to HTV</w:t>
      </w:r>
      <w:r w:rsidR="008A7AAE" w:rsidRPr="00E17EF1">
        <w:rPr>
          <w:sz w:val="20"/>
          <w:szCs w:val="18"/>
        </w:rPr>
        <w:tab/>
      </w:r>
      <w:r w:rsidR="008A7AAE" w:rsidRPr="00E17EF1">
        <w:rPr>
          <w:sz w:val="20"/>
          <w:szCs w:val="18"/>
        </w:rPr>
        <w:tab/>
      </w:r>
      <w:r w:rsidRPr="00E17EF1">
        <w:rPr>
          <w:sz w:val="20"/>
          <w:szCs w:val="18"/>
        </w:rPr>
        <w:t>6. Hazardous to JEM</w:t>
      </w:r>
      <w:r w:rsidR="008A7AAE" w:rsidRPr="00E17EF1">
        <w:rPr>
          <w:sz w:val="20"/>
          <w:szCs w:val="18"/>
        </w:rPr>
        <w:tab/>
      </w:r>
      <w:r w:rsidR="008A7AAE" w:rsidRPr="00E17EF1">
        <w:rPr>
          <w:sz w:val="20"/>
          <w:szCs w:val="18"/>
        </w:rPr>
        <w:tab/>
      </w:r>
      <w:r w:rsidRPr="00E17EF1">
        <w:rPr>
          <w:sz w:val="20"/>
          <w:szCs w:val="18"/>
        </w:rPr>
        <w:t>7. Hazardous to ISS</w:t>
      </w:r>
    </w:p>
    <w:p w14:paraId="508B8C9A" w14:textId="77777777" w:rsidR="000F1E3D" w:rsidRPr="00D70939" w:rsidRDefault="000F1E3D" w:rsidP="00C273E4">
      <w:pPr>
        <w:ind w:firstLine="0"/>
        <w:jc w:val="center"/>
        <w:rPr>
          <w:rFonts w:eastAsia="ＭＳ Ｐゴシック"/>
          <w:b/>
          <w:u w:val="single"/>
        </w:rPr>
      </w:pPr>
    </w:p>
    <w:sectPr w:rsidR="000F1E3D" w:rsidRPr="00D70939" w:rsidSect="00137617">
      <w:pgSz w:w="16838" w:h="11906" w:orient="landscape"/>
      <w:pgMar w:top="1440" w:right="1080" w:bottom="1440" w:left="1080"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9BE28" w14:textId="77777777" w:rsidR="007429F8" w:rsidRDefault="007429F8" w:rsidP="00AF40F0">
      <w:r>
        <w:separator/>
      </w:r>
    </w:p>
  </w:endnote>
  <w:endnote w:type="continuationSeparator" w:id="0">
    <w:p w14:paraId="79BC9E66" w14:textId="77777777" w:rsidR="007429F8" w:rsidRDefault="007429F8" w:rsidP="00AF4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0"/>
    <w:family w:val="decorative"/>
    <w:pitch w:val="variable"/>
    <w:sig w:usb0="00000003" w:usb1="00000000" w:usb2="00000000" w:usb3="00000000" w:csb0="80000001"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imesNewRomanPSMT">
    <w:altName w:val="Times New Roman"/>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A3E3" w14:textId="3EECFEE1" w:rsidR="002F236A" w:rsidRDefault="002F236A">
    <w:pPr>
      <w:pStyle w:val="a5"/>
      <w:jc w:val="center"/>
    </w:pPr>
  </w:p>
  <w:p w14:paraId="1D7FF83C" w14:textId="77777777" w:rsidR="002F236A" w:rsidRDefault="002F236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304099"/>
      <w:docPartObj>
        <w:docPartGallery w:val="Page Numbers (Bottom of Page)"/>
        <w:docPartUnique/>
      </w:docPartObj>
    </w:sdtPr>
    <w:sdtEndPr>
      <w:rPr>
        <w:noProof/>
      </w:rPr>
    </w:sdtEndPr>
    <w:sdtContent>
      <w:p w14:paraId="5C53D113" w14:textId="1791D588" w:rsidR="00AB4BD6" w:rsidRDefault="00AB4BD6">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3AB83D7D" w14:textId="77777777" w:rsidR="002F236A" w:rsidRDefault="002F236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01979"/>
      <w:docPartObj>
        <w:docPartGallery w:val="Page Numbers (Bottom of Page)"/>
        <w:docPartUnique/>
      </w:docPartObj>
    </w:sdtPr>
    <w:sdtEndPr>
      <w:rPr>
        <w:noProof/>
      </w:rPr>
    </w:sdtEndPr>
    <w:sdtContent>
      <w:p w14:paraId="47C615C7" w14:textId="50B074DB" w:rsidR="002F236A" w:rsidRDefault="002F236A">
        <w:pPr>
          <w:pStyle w:val="a5"/>
          <w:jc w:val="center"/>
        </w:pPr>
        <w:r>
          <w:fldChar w:fldCharType="begin"/>
        </w:r>
        <w:r>
          <w:instrText xml:space="preserve"> PAGE   \* MERGEFORMAT </w:instrText>
        </w:r>
        <w:r>
          <w:fldChar w:fldCharType="separate"/>
        </w:r>
        <w:r>
          <w:rPr>
            <w:noProof/>
          </w:rPr>
          <w:t>19</w:t>
        </w:r>
        <w:r>
          <w:rPr>
            <w:noProof/>
          </w:rPr>
          <w:fldChar w:fldCharType="end"/>
        </w:r>
      </w:p>
    </w:sdtContent>
  </w:sdt>
  <w:p w14:paraId="153E40EC" w14:textId="77777777" w:rsidR="002F236A" w:rsidRDefault="002F236A">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30A34" w14:textId="77777777" w:rsidR="007429F8" w:rsidRDefault="007429F8" w:rsidP="00AF40F0">
      <w:r>
        <w:separator/>
      </w:r>
    </w:p>
  </w:footnote>
  <w:footnote w:type="continuationSeparator" w:id="0">
    <w:p w14:paraId="2720AA22" w14:textId="77777777" w:rsidR="007429F8" w:rsidRDefault="007429F8" w:rsidP="00AF40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C4A5" w14:textId="300A4E6D" w:rsidR="002F236A" w:rsidRDefault="002F236A" w:rsidP="0090732C">
    <w:pPr>
      <w:pStyle w:val="a3"/>
      <w:wordWrap w:val="0"/>
      <w:jc w:val="right"/>
      <w:rPr>
        <w:rFonts w:ascii="Times New Roman" w:hAnsi="Times New Roman"/>
      </w:rPr>
    </w:pPr>
    <w:r w:rsidRPr="00A826E2">
      <w:rPr>
        <w:rFonts w:ascii="Times New Roman" w:hAnsi="Times New Roman"/>
        <w:highlight w:val="yellow"/>
      </w:rPr>
      <w:t xml:space="preserve"> </w:t>
    </w:r>
    <w:r w:rsidR="008A2C35">
      <w:rPr>
        <w:rFonts w:ascii="Times New Roman" w:hAnsi="Times New Roman"/>
      </w:rPr>
      <w:t>BIRDSX</w:t>
    </w:r>
    <w:r w:rsidR="00931417">
      <w:rPr>
        <w:rFonts w:ascii="Times New Roman" w:hAnsi="Times New Roman"/>
      </w:rPr>
      <w:t>-SR-01</w:t>
    </w:r>
  </w:p>
  <w:p w14:paraId="6853E3CD" w14:textId="77777777" w:rsidR="002F236A" w:rsidRPr="00E05DA7" w:rsidRDefault="002F236A" w:rsidP="0090732C">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8A62A" w14:textId="7E396E25" w:rsidR="002F236A" w:rsidRPr="003D0B52" w:rsidRDefault="00CF6983" w:rsidP="0090732C">
    <w:pPr>
      <w:pStyle w:val="a3"/>
      <w:jc w:val="right"/>
    </w:pPr>
    <w:r>
      <w:rPr>
        <w:rFonts w:ascii="Times New Roman" w:hAnsi="Times New Roman"/>
      </w:rPr>
      <w:t>BIRDSX</w:t>
    </w:r>
    <w:r w:rsidR="008236BF">
      <w:rPr>
        <w:rFonts w:ascii="Times New Roman" w:hAnsi="Times New Roman"/>
      </w:rPr>
      <w:t>-SR-01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0754"/>
    <w:multiLevelType w:val="hybridMultilevel"/>
    <w:tmpl w:val="2062D57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62D22BC"/>
    <w:multiLevelType w:val="multilevel"/>
    <w:tmpl w:val="8C0AF732"/>
    <w:lvl w:ilvl="0">
      <w:start w:val="1"/>
      <w:numFmt w:val="decimal"/>
      <w:lvlText w:val="(%1)"/>
      <w:lvlJc w:val="left"/>
      <w:pPr>
        <w:ind w:left="420" w:hanging="42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2" w15:restartNumberingAfterBreak="0">
    <w:nsid w:val="0F653EFB"/>
    <w:multiLevelType w:val="multilevel"/>
    <w:tmpl w:val="C0CE30D0"/>
    <w:lvl w:ilvl="0">
      <w:start w:val="1"/>
      <w:numFmt w:val="decimal"/>
      <w:lvlText w:val="%1."/>
      <w:lvlJc w:val="left"/>
      <w:pPr>
        <w:ind w:left="992" w:hanging="425"/>
      </w:pPr>
      <w:rPr>
        <w:rFonts w:ascii="Times New Roman" w:eastAsia="Times New Roman" w:hAnsi="Times New Roman" w:cs="Times New Roman"/>
        <w:b/>
        <w:sz w:val="24"/>
        <w:szCs w:val="24"/>
      </w:rPr>
    </w:lvl>
    <w:lvl w:ilvl="1">
      <w:start w:val="1"/>
      <w:numFmt w:val="decimal"/>
      <w:lvlText w:val="%1.%2"/>
      <w:lvlJc w:val="left"/>
      <w:pPr>
        <w:ind w:left="992" w:hanging="567"/>
      </w:pPr>
    </w:lvl>
    <w:lvl w:ilvl="2">
      <w:start w:val="1"/>
      <w:numFmt w:val="decimal"/>
      <w:lvlText w:val="%1.%2.%3"/>
      <w:lvlJc w:val="left"/>
      <w:pPr>
        <w:ind w:left="1418" w:hanging="566"/>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BE241B"/>
    <w:multiLevelType w:val="hybridMultilevel"/>
    <w:tmpl w:val="627CA75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10314AAC"/>
    <w:multiLevelType w:val="hybridMultilevel"/>
    <w:tmpl w:val="2062D57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1AEC0892"/>
    <w:multiLevelType w:val="hybridMultilevel"/>
    <w:tmpl w:val="D7880CE4"/>
    <w:lvl w:ilvl="0" w:tplc="E17CF5C4">
      <w:numFmt w:val="bullet"/>
      <w:lvlText w:val="-"/>
      <w:lvlJc w:val="left"/>
      <w:pPr>
        <w:ind w:left="630" w:hanging="420"/>
      </w:pPr>
      <w:rPr>
        <w:rFonts w:ascii="Tahoma" w:hAnsi="Tahoma"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6" w15:restartNumberingAfterBreak="0">
    <w:nsid w:val="26B221D8"/>
    <w:multiLevelType w:val="hybridMultilevel"/>
    <w:tmpl w:val="4A7E1A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136"/>
    <w:multiLevelType w:val="hybridMultilevel"/>
    <w:tmpl w:val="2062D57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303349C8"/>
    <w:multiLevelType w:val="hybridMultilevel"/>
    <w:tmpl w:val="C3924DAC"/>
    <w:lvl w:ilvl="0" w:tplc="B3E63346">
      <w:start w:val="1"/>
      <w:numFmt w:val="decimal"/>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9" w15:restartNumberingAfterBreak="0">
    <w:nsid w:val="329A7052"/>
    <w:multiLevelType w:val="hybridMultilevel"/>
    <w:tmpl w:val="8832517A"/>
    <w:lvl w:ilvl="0" w:tplc="78782D9C">
      <w:start w:val="1"/>
      <w:numFmt w:val="low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0" w15:restartNumberingAfterBreak="0">
    <w:nsid w:val="36EC46D5"/>
    <w:multiLevelType w:val="hybridMultilevel"/>
    <w:tmpl w:val="2062D57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1" w15:restartNumberingAfterBreak="0">
    <w:nsid w:val="42F03FF1"/>
    <w:multiLevelType w:val="hybridMultilevel"/>
    <w:tmpl w:val="AB4024A0"/>
    <w:lvl w:ilvl="0" w:tplc="B3507A50">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44400FE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4425031"/>
    <w:multiLevelType w:val="hybridMultilevel"/>
    <w:tmpl w:val="472829C8"/>
    <w:lvl w:ilvl="0" w:tplc="E9DE83D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620047E"/>
    <w:multiLevelType w:val="hybridMultilevel"/>
    <w:tmpl w:val="1DDE44EC"/>
    <w:lvl w:ilvl="0" w:tplc="44E0D57E">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2B3ABD"/>
    <w:multiLevelType w:val="hybridMultilevel"/>
    <w:tmpl w:val="39DE881A"/>
    <w:lvl w:ilvl="0" w:tplc="E17CF5C4">
      <w:numFmt w:val="bullet"/>
      <w:lvlText w:val="-"/>
      <w:lvlJc w:val="left"/>
      <w:pPr>
        <w:ind w:left="630" w:hanging="420"/>
      </w:pPr>
      <w:rPr>
        <w:rFonts w:ascii="Tahoma" w:hAnsi="Tahoma"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6" w15:restartNumberingAfterBreak="0">
    <w:nsid w:val="50482850"/>
    <w:multiLevelType w:val="hybridMultilevel"/>
    <w:tmpl w:val="B740AEDE"/>
    <w:lvl w:ilvl="0" w:tplc="D8B0854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51C374CC"/>
    <w:multiLevelType w:val="hybridMultilevel"/>
    <w:tmpl w:val="F55C7ACE"/>
    <w:lvl w:ilvl="0" w:tplc="EA820454">
      <w:start w:val="1"/>
      <w:numFmt w:val="bullet"/>
      <w:lvlText w:val="・"/>
      <w:lvlJc w:val="left"/>
      <w:pPr>
        <w:ind w:left="630" w:hanging="420"/>
      </w:pPr>
      <w:rPr>
        <w:rFonts w:ascii="ＭＳ 明朝" w:eastAsia="ＭＳ 明朝" w:hAnsi="ＭＳ 明朝" w:cs="Arial"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8" w15:restartNumberingAfterBreak="0">
    <w:nsid w:val="52055562"/>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53D44500"/>
    <w:multiLevelType w:val="hybridMultilevel"/>
    <w:tmpl w:val="E096799C"/>
    <w:lvl w:ilvl="0" w:tplc="8E7804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B5447"/>
    <w:multiLevelType w:val="hybridMultilevel"/>
    <w:tmpl w:val="219CAA6A"/>
    <w:lvl w:ilvl="0" w:tplc="CB04CFCC">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1" w15:restartNumberingAfterBreak="0">
    <w:nsid w:val="5CC95B81"/>
    <w:multiLevelType w:val="hybridMultilevel"/>
    <w:tmpl w:val="7AE04C1A"/>
    <w:lvl w:ilvl="0" w:tplc="0409000F">
      <w:start w:val="1"/>
      <w:numFmt w:val="decimal"/>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2" w15:restartNumberingAfterBreak="0">
    <w:nsid w:val="5DBC4A97"/>
    <w:multiLevelType w:val="hybridMultilevel"/>
    <w:tmpl w:val="92FEAB6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18B5F86"/>
    <w:multiLevelType w:val="hybridMultilevel"/>
    <w:tmpl w:val="E494C8C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7101123"/>
    <w:multiLevelType w:val="hybridMultilevel"/>
    <w:tmpl w:val="3F00604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69023B61"/>
    <w:multiLevelType w:val="hybridMultilevel"/>
    <w:tmpl w:val="895CF8BE"/>
    <w:lvl w:ilvl="0" w:tplc="F0BCDC6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A161DF5"/>
    <w:multiLevelType w:val="multilevel"/>
    <w:tmpl w:val="EBB06DDC"/>
    <w:lvl w:ilvl="0">
      <w:start w:val="1"/>
      <w:numFmt w:val="lowerLetter"/>
      <w:lvlText w:val="%1)"/>
      <w:lvlJc w:val="left"/>
      <w:pPr>
        <w:ind w:left="420" w:hanging="420"/>
      </w:pPr>
      <w:rPr>
        <w:rFonts w:ascii="Times New Roman" w:eastAsia="Times New Roman" w:hAnsi="Times New Roman" w:cs="Times New Roman"/>
      </w:r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27" w15:restartNumberingAfterBreak="0">
    <w:nsid w:val="6BD17F6E"/>
    <w:multiLevelType w:val="hybridMultilevel"/>
    <w:tmpl w:val="0D1C5708"/>
    <w:lvl w:ilvl="0" w:tplc="0996204A">
      <w:start w:val="4"/>
      <w:numFmt w:val="bullet"/>
      <w:lvlText w:val="-"/>
      <w:lvlJc w:val="left"/>
      <w:pPr>
        <w:ind w:left="720" w:hanging="360"/>
      </w:pPr>
      <w:rPr>
        <w:rFonts w:ascii="Times New Roman" w:eastAsia="ＭＳ 明朝"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EC53A2"/>
    <w:multiLevelType w:val="multilevel"/>
    <w:tmpl w:val="BC50DC6E"/>
    <w:lvl w:ilvl="0">
      <w:start w:val="1"/>
      <w:numFmt w:val="decimal"/>
      <w:lvlText w:val="%1."/>
      <w:lvlJc w:val="left"/>
      <w:pPr>
        <w:ind w:left="425" w:hanging="425"/>
      </w:pPr>
      <w:rPr>
        <w:b/>
        <w:bCs/>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7405421F"/>
    <w:multiLevelType w:val="hybridMultilevel"/>
    <w:tmpl w:val="9CA6FC0C"/>
    <w:lvl w:ilvl="0" w:tplc="E17CF5C4">
      <w:numFmt w:val="bullet"/>
      <w:lvlText w:val="-"/>
      <w:lvlJc w:val="left"/>
      <w:pPr>
        <w:ind w:left="420" w:hanging="420"/>
      </w:pPr>
      <w:rPr>
        <w:rFonts w:ascii="Tahoma" w:hAnsi="Tahom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64A512D"/>
    <w:multiLevelType w:val="hybridMultilevel"/>
    <w:tmpl w:val="58BEFD1E"/>
    <w:lvl w:ilvl="0" w:tplc="D81AD5FA">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6880A58"/>
    <w:multiLevelType w:val="hybridMultilevel"/>
    <w:tmpl w:val="627CA758"/>
    <w:lvl w:ilvl="0" w:tplc="E1DE980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2" w15:restartNumberingAfterBreak="0">
    <w:nsid w:val="77E569C4"/>
    <w:multiLevelType w:val="hybridMultilevel"/>
    <w:tmpl w:val="8B969D36"/>
    <w:lvl w:ilvl="0" w:tplc="E17CF5C4">
      <w:numFmt w:val="bullet"/>
      <w:lvlText w:val="-"/>
      <w:lvlJc w:val="left"/>
      <w:pPr>
        <w:ind w:left="420" w:hanging="420"/>
      </w:pPr>
      <w:rPr>
        <w:rFonts w:ascii="Tahoma" w:hAnsi="Tahom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B09556B"/>
    <w:multiLevelType w:val="hybridMultilevel"/>
    <w:tmpl w:val="4E72FC08"/>
    <w:lvl w:ilvl="0" w:tplc="DDDE4B98">
      <w:start w:val="1"/>
      <w:numFmt w:val="decimal"/>
      <w:lvlText w:val="(%1)"/>
      <w:lvlJc w:val="left"/>
      <w:pPr>
        <w:ind w:left="630" w:hanging="420"/>
      </w:pPr>
      <w:rPr>
        <w:rFonts w:hint="default"/>
        <w:lang w:eastAsia="ja-JP"/>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4" w15:restartNumberingAfterBreak="0">
    <w:nsid w:val="7E0D1B0D"/>
    <w:multiLevelType w:val="hybridMultilevel"/>
    <w:tmpl w:val="0C149C82"/>
    <w:lvl w:ilvl="0" w:tplc="78782D9C">
      <w:start w:val="1"/>
      <w:numFmt w:val="lowerLetter"/>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num w:numId="1" w16cid:durableId="734742702">
    <w:abstractNumId w:val="18"/>
  </w:num>
  <w:num w:numId="2" w16cid:durableId="240256748">
    <w:abstractNumId w:val="33"/>
  </w:num>
  <w:num w:numId="3" w16cid:durableId="1256403078">
    <w:abstractNumId w:val="31"/>
  </w:num>
  <w:num w:numId="4" w16cid:durableId="2057194128">
    <w:abstractNumId w:val="9"/>
  </w:num>
  <w:num w:numId="5" w16cid:durableId="1382558807">
    <w:abstractNumId w:val="34"/>
  </w:num>
  <w:num w:numId="6" w16cid:durableId="334266114">
    <w:abstractNumId w:val="3"/>
  </w:num>
  <w:num w:numId="7" w16cid:durableId="421141775">
    <w:abstractNumId w:val="7"/>
  </w:num>
  <w:num w:numId="8" w16cid:durableId="540485284">
    <w:abstractNumId w:val="17"/>
  </w:num>
  <w:num w:numId="9" w16cid:durableId="653415820">
    <w:abstractNumId w:val="20"/>
  </w:num>
  <w:num w:numId="10" w16cid:durableId="812987566">
    <w:abstractNumId w:val="0"/>
  </w:num>
  <w:num w:numId="11" w16cid:durableId="1760174941">
    <w:abstractNumId w:val="4"/>
  </w:num>
  <w:num w:numId="12" w16cid:durableId="328749309">
    <w:abstractNumId w:val="10"/>
  </w:num>
  <w:num w:numId="13" w16cid:durableId="1217624772">
    <w:abstractNumId w:val="25"/>
  </w:num>
  <w:num w:numId="14" w16cid:durableId="2045445526">
    <w:abstractNumId w:val="28"/>
  </w:num>
  <w:num w:numId="15" w16cid:durableId="987247215">
    <w:abstractNumId w:val="30"/>
  </w:num>
  <w:num w:numId="16" w16cid:durableId="1275022475">
    <w:abstractNumId w:val="19"/>
  </w:num>
  <w:num w:numId="17" w16cid:durableId="165172604">
    <w:abstractNumId w:val="6"/>
  </w:num>
  <w:num w:numId="18" w16cid:durableId="1216619521">
    <w:abstractNumId w:val="5"/>
  </w:num>
  <w:num w:numId="19" w16cid:durableId="1125008426">
    <w:abstractNumId w:val="15"/>
  </w:num>
  <w:num w:numId="20" w16cid:durableId="1814057270">
    <w:abstractNumId w:val="12"/>
  </w:num>
  <w:num w:numId="21" w16cid:durableId="773864879">
    <w:abstractNumId w:val="21"/>
  </w:num>
  <w:num w:numId="22" w16cid:durableId="1288312199">
    <w:abstractNumId w:val="8"/>
  </w:num>
  <w:num w:numId="23" w16cid:durableId="1469007216">
    <w:abstractNumId w:val="22"/>
  </w:num>
  <w:num w:numId="24" w16cid:durableId="291133331">
    <w:abstractNumId w:val="13"/>
  </w:num>
  <w:num w:numId="25" w16cid:durableId="185557062">
    <w:abstractNumId w:val="14"/>
  </w:num>
  <w:num w:numId="26" w16cid:durableId="689793824">
    <w:abstractNumId w:val="29"/>
  </w:num>
  <w:num w:numId="27" w16cid:durableId="703410486">
    <w:abstractNumId w:val="24"/>
  </w:num>
  <w:num w:numId="28" w16cid:durableId="150097267">
    <w:abstractNumId w:val="23"/>
  </w:num>
  <w:num w:numId="29" w16cid:durableId="557016876">
    <w:abstractNumId w:val="32"/>
  </w:num>
  <w:num w:numId="30" w16cid:durableId="1049501303">
    <w:abstractNumId w:val="27"/>
  </w:num>
  <w:num w:numId="31" w16cid:durableId="1738824669">
    <w:abstractNumId w:val="26"/>
  </w:num>
  <w:num w:numId="32" w16cid:durableId="185364473">
    <w:abstractNumId w:val="2"/>
  </w:num>
  <w:num w:numId="33" w16cid:durableId="1596667245">
    <w:abstractNumId w:val="1"/>
  </w:num>
  <w:num w:numId="34" w16cid:durableId="853035419">
    <w:abstractNumId w:val="11"/>
  </w:num>
  <w:num w:numId="35" w16cid:durableId="1945838209">
    <w:abstractNumId w:val="1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dai Etsunaga">
    <w15:presenceInfo w15:providerId="AD" w15:userId="S::etsunaga.yudai294@mail.kyutech.jp::2433c0a4-b129-479f-be53-914eef1308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bordersDoNotSurroundHeader/>
  <w:bordersDoNotSurroundFooter/>
  <w:proofState w:spelling="clean" w:grammar="clean"/>
  <w:defaultTabStop w:val="840"/>
  <w:drawingGridHorizontalSpacing w:val="105"/>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0F0"/>
    <w:rsid w:val="00000081"/>
    <w:rsid w:val="00001438"/>
    <w:rsid w:val="00003F7F"/>
    <w:rsid w:val="000064EE"/>
    <w:rsid w:val="0000659B"/>
    <w:rsid w:val="00010A24"/>
    <w:rsid w:val="00011A3D"/>
    <w:rsid w:val="00011A7D"/>
    <w:rsid w:val="00012DF4"/>
    <w:rsid w:val="000132C2"/>
    <w:rsid w:val="000144EB"/>
    <w:rsid w:val="00014AEA"/>
    <w:rsid w:val="0001519F"/>
    <w:rsid w:val="00020000"/>
    <w:rsid w:val="000200B3"/>
    <w:rsid w:val="00020AF9"/>
    <w:rsid w:val="00021E30"/>
    <w:rsid w:val="00022E77"/>
    <w:rsid w:val="00023C9F"/>
    <w:rsid w:val="00024C93"/>
    <w:rsid w:val="00025CD9"/>
    <w:rsid w:val="00026422"/>
    <w:rsid w:val="000266DD"/>
    <w:rsid w:val="00027112"/>
    <w:rsid w:val="00027B85"/>
    <w:rsid w:val="000311AB"/>
    <w:rsid w:val="00031C28"/>
    <w:rsid w:val="00032235"/>
    <w:rsid w:val="00032593"/>
    <w:rsid w:val="00036D99"/>
    <w:rsid w:val="000374F3"/>
    <w:rsid w:val="00037915"/>
    <w:rsid w:val="000409FB"/>
    <w:rsid w:val="00040DF7"/>
    <w:rsid w:val="00041EFC"/>
    <w:rsid w:val="00045336"/>
    <w:rsid w:val="00045358"/>
    <w:rsid w:val="00046718"/>
    <w:rsid w:val="00050DCD"/>
    <w:rsid w:val="00053A56"/>
    <w:rsid w:val="000540C9"/>
    <w:rsid w:val="000557E5"/>
    <w:rsid w:val="00056738"/>
    <w:rsid w:val="00057B1A"/>
    <w:rsid w:val="0006057B"/>
    <w:rsid w:val="00060BBC"/>
    <w:rsid w:val="00060D41"/>
    <w:rsid w:val="0006164D"/>
    <w:rsid w:val="00064FCB"/>
    <w:rsid w:val="000659F9"/>
    <w:rsid w:val="00066FC0"/>
    <w:rsid w:val="0007042E"/>
    <w:rsid w:val="00070477"/>
    <w:rsid w:val="00071205"/>
    <w:rsid w:val="0008333A"/>
    <w:rsid w:val="00086641"/>
    <w:rsid w:val="0009032E"/>
    <w:rsid w:val="00093C3B"/>
    <w:rsid w:val="0009435A"/>
    <w:rsid w:val="00094F67"/>
    <w:rsid w:val="000977C5"/>
    <w:rsid w:val="000A086B"/>
    <w:rsid w:val="000A1D99"/>
    <w:rsid w:val="000A3104"/>
    <w:rsid w:val="000A6961"/>
    <w:rsid w:val="000B11B3"/>
    <w:rsid w:val="000B12BF"/>
    <w:rsid w:val="000B160B"/>
    <w:rsid w:val="000B207D"/>
    <w:rsid w:val="000B4112"/>
    <w:rsid w:val="000B444D"/>
    <w:rsid w:val="000B596F"/>
    <w:rsid w:val="000B62A6"/>
    <w:rsid w:val="000C0C70"/>
    <w:rsid w:val="000C1205"/>
    <w:rsid w:val="000C1C6C"/>
    <w:rsid w:val="000C34C0"/>
    <w:rsid w:val="000C3569"/>
    <w:rsid w:val="000C3F78"/>
    <w:rsid w:val="000C4264"/>
    <w:rsid w:val="000C642A"/>
    <w:rsid w:val="000D0665"/>
    <w:rsid w:val="000D1424"/>
    <w:rsid w:val="000D29E2"/>
    <w:rsid w:val="000D2ECC"/>
    <w:rsid w:val="000D300D"/>
    <w:rsid w:val="000D7617"/>
    <w:rsid w:val="000E2143"/>
    <w:rsid w:val="000E4733"/>
    <w:rsid w:val="000E4898"/>
    <w:rsid w:val="000E54F2"/>
    <w:rsid w:val="000E60FD"/>
    <w:rsid w:val="000E6CF9"/>
    <w:rsid w:val="000F00DF"/>
    <w:rsid w:val="000F1B90"/>
    <w:rsid w:val="000F1E3D"/>
    <w:rsid w:val="000F2B08"/>
    <w:rsid w:val="000F3D40"/>
    <w:rsid w:val="000F3F88"/>
    <w:rsid w:val="000F4176"/>
    <w:rsid w:val="000F5EF9"/>
    <w:rsid w:val="000F6002"/>
    <w:rsid w:val="000F766D"/>
    <w:rsid w:val="00100A51"/>
    <w:rsid w:val="00102376"/>
    <w:rsid w:val="00103EC7"/>
    <w:rsid w:val="0010700E"/>
    <w:rsid w:val="00110562"/>
    <w:rsid w:val="001107F4"/>
    <w:rsid w:val="00111A47"/>
    <w:rsid w:val="00113369"/>
    <w:rsid w:val="0011737E"/>
    <w:rsid w:val="00120E99"/>
    <w:rsid w:val="0012140E"/>
    <w:rsid w:val="00124E0B"/>
    <w:rsid w:val="001314FD"/>
    <w:rsid w:val="00132324"/>
    <w:rsid w:val="00134480"/>
    <w:rsid w:val="00134B24"/>
    <w:rsid w:val="00135BFE"/>
    <w:rsid w:val="00137617"/>
    <w:rsid w:val="0014076C"/>
    <w:rsid w:val="00140B13"/>
    <w:rsid w:val="00141DA4"/>
    <w:rsid w:val="00141EDF"/>
    <w:rsid w:val="00142125"/>
    <w:rsid w:val="00143453"/>
    <w:rsid w:val="00145C25"/>
    <w:rsid w:val="00146209"/>
    <w:rsid w:val="0015018E"/>
    <w:rsid w:val="00150756"/>
    <w:rsid w:val="00150C4F"/>
    <w:rsid w:val="00150EB3"/>
    <w:rsid w:val="00151BC3"/>
    <w:rsid w:val="00152FA2"/>
    <w:rsid w:val="00154FDD"/>
    <w:rsid w:val="00157FAC"/>
    <w:rsid w:val="00161544"/>
    <w:rsid w:val="001631E9"/>
    <w:rsid w:val="0016461F"/>
    <w:rsid w:val="00165A2C"/>
    <w:rsid w:val="00166ACC"/>
    <w:rsid w:val="001711D7"/>
    <w:rsid w:val="001721B7"/>
    <w:rsid w:val="00176EBF"/>
    <w:rsid w:val="00177D08"/>
    <w:rsid w:val="00180A17"/>
    <w:rsid w:val="00181502"/>
    <w:rsid w:val="00187F16"/>
    <w:rsid w:val="0019115A"/>
    <w:rsid w:val="00191651"/>
    <w:rsid w:val="00191F61"/>
    <w:rsid w:val="00193877"/>
    <w:rsid w:val="00196A4B"/>
    <w:rsid w:val="00196FCA"/>
    <w:rsid w:val="001A1BF1"/>
    <w:rsid w:val="001A46E6"/>
    <w:rsid w:val="001A4BFA"/>
    <w:rsid w:val="001A5195"/>
    <w:rsid w:val="001A5EB5"/>
    <w:rsid w:val="001B016C"/>
    <w:rsid w:val="001B0846"/>
    <w:rsid w:val="001B295E"/>
    <w:rsid w:val="001B3590"/>
    <w:rsid w:val="001B7C56"/>
    <w:rsid w:val="001C0086"/>
    <w:rsid w:val="001C0D31"/>
    <w:rsid w:val="001C13E6"/>
    <w:rsid w:val="001C17C8"/>
    <w:rsid w:val="001C2AA6"/>
    <w:rsid w:val="001C2D92"/>
    <w:rsid w:val="001C301B"/>
    <w:rsid w:val="001C4CE8"/>
    <w:rsid w:val="001C6581"/>
    <w:rsid w:val="001D26A3"/>
    <w:rsid w:val="001D6030"/>
    <w:rsid w:val="001D783F"/>
    <w:rsid w:val="001E11B2"/>
    <w:rsid w:val="001E370A"/>
    <w:rsid w:val="001E4835"/>
    <w:rsid w:val="001E775D"/>
    <w:rsid w:val="001F0BF7"/>
    <w:rsid w:val="001F1212"/>
    <w:rsid w:val="001F1A42"/>
    <w:rsid w:val="001F4647"/>
    <w:rsid w:val="001F5328"/>
    <w:rsid w:val="001F75FE"/>
    <w:rsid w:val="00200459"/>
    <w:rsid w:val="00202564"/>
    <w:rsid w:val="00202607"/>
    <w:rsid w:val="002046B8"/>
    <w:rsid w:val="00212140"/>
    <w:rsid w:val="00213590"/>
    <w:rsid w:val="00214723"/>
    <w:rsid w:val="00217BB7"/>
    <w:rsid w:val="0022170A"/>
    <w:rsid w:val="002235B3"/>
    <w:rsid w:val="002247D8"/>
    <w:rsid w:val="00224A06"/>
    <w:rsid w:val="002268D8"/>
    <w:rsid w:val="00231216"/>
    <w:rsid w:val="0023178A"/>
    <w:rsid w:val="00234D91"/>
    <w:rsid w:val="00236ABC"/>
    <w:rsid w:val="00236D83"/>
    <w:rsid w:val="002428B3"/>
    <w:rsid w:val="002429AB"/>
    <w:rsid w:val="00244072"/>
    <w:rsid w:val="002449E6"/>
    <w:rsid w:val="0024684A"/>
    <w:rsid w:val="00247A6E"/>
    <w:rsid w:val="00253E5E"/>
    <w:rsid w:val="002545D6"/>
    <w:rsid w:val="00261A2D"/>
    <w:rsid w:val="002634E1"/>
    <w:rsid w:val="00264286"/>
    <w:rsid w:val="00264B64"/>
    <w:rsid w:val="0026648A"/>
    <w:rsid w:val="00266613"/>
    <w:rsid w:val="002721AA"/>
    <w:rsid w:val="002737BA"/>
    <w:rsid w:val="00274CC7"/>
    <w:rsid w:val="0027726A"/>
    <w:rsid w:val="00280849"/>
    <w:rsid w:val="0028371A"/>
    <w:rsid w:val="00284F5B"/>
    <w:rsid w:val="0028720B"/>
    <w:rsid w:val="002877D5"/>
    <w:rsid w:val="00291247"/>
    <w:rsid w:val="00292185"/>
    <w:rsid w:val="00293ECA"/>
    <w:rsid w:val="002955D3"/>
    <w:rsid w:val="00295753"/>
    <w:rsid w:val="002975DF"/>
    <w:rsid w:val="00297617"/>
    <w:rsid w:val="002A2873"/>
    <w:rsid w:val="002A3206"/>
    <w:rsid w:val="002A3B21"/>
    <w:rsid w:val="002A5039"/>
    <w:rsid w:val="002A526E"/>
    <w:rsid w:val="002A5A77"/>
    <w:rsid w:val="002A63B4"/>
    <w:rsid w:val="002A771E"/>
    <w:rsid w:val="002B3818"/>
    <w:rsid w:val="002B403B"/>
    <w:rsid w:val="002B540D"/>
    <w:rsid w:val="002B78DA"/>
    <w:rsid w:val="002C0801"/>
    <w:rsid w:val="002C504D"/>
    <w:rsid w:val="002C5CB9"/>
    <w:rsid w:val="002C62ED"/>
    <w:rsid w:val="002D135D"/>
    <w:rsid w:val="002D59CC"/>
    <w:rsid w:val="002D6DEA"/>
    <w:rsid w:val="002E0D6C"/>
    <w:rsid w:val="002E1008"/>
    <w:rsid w:val="002E38E4"/>
    <w:rsid w:val="002E4903"/>
    <w:rsid w:val="002E525B"/>
    <w:rsid w:val="002E757F"/>
    <w:rsid w:val="002E7B84"/>
    <w:rsid w:val="002F1942"/>
    <w:rsid w:val="002F1D05"/>
    <w:rsid w:val="002F236A"/>
    <w:rsid w:val="002F5EBC"/>
    <w:rsid w:val="003018CC"/>
    <w:rsid w:val="0030206F"/>
    <w:rsid w:val="00303559"/>
    <w:rsid w:val="00303924"/>
    <w:rsid w:val="003056B2"/>
    <w:rsid w:val="00310BD0"/>
    <w:rsid w:val="00311B14"/>
    <w:rsid w:val="00312853"/>
    <w:rsid w:val="0031521E"/>
    <w:rsid w:val="00315519"/>
    <w:rsid w:val="00315D25"/>
    <w:rsid w:val="00316C89"/>
    <w:rsid w:val="00320A03"/>
    <w:rsid w:val="00323623"/>
    <w:rsid w:val="00324EC4"/>
    <w:rsid w:val="003252FD"/>
    <w:rsid w:val="00327DF9"/>
    <w:rsid w:val="00327E88"/>
    <w:rsid w:val="00332C88"/>
    <w:rsid w:val="003331CB"/>
    <w:rsid w:val="003358C6"/>
    <w:rsid w:val="00335DD1"/>
    <w:rsid w:val="00337D2B"/>
    <w:rsid w:val="00337E1C"/>
    <w:rsid w:val="00341CC9"/>
    <w:rsid w:val="00341F2F"/>
    <w:rsid w:val="00342F25"/>
    <w:rsid w:val="0034661C"/>
    <w:rsid w:val="00347D56"/>
    <w:rsid w:val="00347FFA"/>
    <w:rsid w:val="0035071E"/>
    <w:rsid w:val="00350721"/>
    <w:rsid w:val="00351AAD"/>
    <w:rsid w:val="003529AE"/>
    <w:rsid w:val="00353DC6"/>
    <w:rsid w:val="003562C2"/>
    <w:rsid w:val="00356E46"/>
    <w:rsid w:val="00360B5C"/>
    <w:rsid w:val="00366122"/>
    <w:rsid w:val="00372B80"/>
    <w:rsid w:val="00372CEC"/>
    <w:rsid w:val="00374374"/>
    <w:rsid w:val="00374A92"/>
    <w:rsid w:val="00374F80"/>
    <w:rsid w:val="00377076"/>
    <w:rsid w:val="00380CDF"/>
    <w:rsid w:val="00380FF3"/>
    <w:rsid w:val="00382066"/>
    <w:rsid w:val="00382A1F"/>
    <w:rsid w:val="0038508A"/>
    <w:rsid w:val="003860B8"/>
    <w:rsid w:val="0038659E"/>
    <w:rsid w:val="00387A3C"/>
    <w:rsid w:val="00391928"/>
    <w:rsid w:val="0039282D"/>
    <w:rsid w:val="00392C6B"/>
    <w:rsid w:val="00395B10"/>
    <w:rsid w:val="003A1B37"/>
    <w:rsid w:val="003A271C"/>
    <w:rsid w:val="003A726F"/>
    <w:rsid w:val="003B162A"/>
    <w:rsid w:val="003B504D"/>
    <w:rsid w:val="003B6DBB"/>
    <w:rsid w:val="003B7BFE"/>
    <w:rsid w:val="003C0BB9"/>
    <w:rsid w:val="003C2E98"/>
    <w:rsid w:val="003C5689"/>
    <w:rsid w:val="003C5E10"/>
    <w:rsid w:val="003D2D40"/>
    <w:rsid w:val="003D3158"/>
    <w:rsid w:val="003E1985"/>
    <w:rsid w:val="003E2493"/>
    <w:rsid w:val="003E330F"/>
    <w:rsid w:val="003E4417"/>
    <w:rsid w:val="003E4703"/>
    <w:rsid w:val="003E4EED"/>
    <w:rsid w:val="003E770A"/>
    <w:rsid w:val="003E790A"/>
    <w:rsid w:val="003F1C0A"/>
    <w:rsid w:val="003F3E49"/>
    <w:rsid w:val="003F5B3C"/>
    <w:rsid w:val="003F5C22"/>
    <w:rsid w:val="003F5CF5"/>
    <w:rsid w:val="003F659B"/>
    <w:rsid w:val="003F6745"/>
    <w:rsid w:val="003F6E92"/>
    <w:rsid w:val="003F79B5"/>
    <w:rsid w:val="004006FA"/>
    <w:rsid w:val="004009F5"/>
    <w:rsid w:val="004017C2"/>
    <w:rsid w:val="00401BD5"/>
    <w:rsid w:val="00402A93"/>
    <w:rsid w:val="00402E02"/>
    <w:rsid w:val="00404348"/>
    <w:rsid w:val="00404A1C"/>
    <w:rsid w:val="00404F35"/>
    <w:rsid w:val="0040551A"/>
    <w:rsid w:val="004058E7"/>
    <w:rsid w:val="004058F9"/>
    <w:rsid w:val="00406FEA"/>
    <w:rsid w:val="00410372"/>
    <w:rsid w:val="00410DA6"/>
    <w:rsid w:val="00412C01"/>
    <w:rsid w:val="00412D5E"/>
    <w:rsid w:val="004151AA"/>
    <w:rsid w:val="00415CFF"/>
    <w:rsid w:val="0042253A"/>
    <w:rsid w:val="00425F3A"/>
    <w:rsid w:val="004268AB"/>
    <w:rsid w:val="004275D9"/>
    <w:rsid w:val="00432AA5"/>
    <w:rsid w:val="0043306F"/>
    <w:rsid w:val="00436A07"/>
    <w:rsid w:val="00441E73"/>
    <w:rsid w:val="00442941"/>
    <w:rsid w:val="0044750B"/>
    <w:rsid w:val="0044772F"/>
    <w:rsid w:val="0045113E"/>
    <w:rsid w:val="00452CEF"/>
    <w:rsid w:val="0045764C"/>
    <w:rsid w:val="004577FE"/>
    <w:rsid w:val="00460C22"/>
    <w:rsid w:val="00461C9A"/>
    <w:rsid w:val="00461E72"/>
    <w:rsid w:val="00462255"/>
    <w:rsid w:val="00462F20"/>
    <w:rsid w:val="00464296"/>
    <w:rsid w:val="004646B1"/>
    <w:rsid w:val="00464CDF"/>
    <w:rsid w:val="00467B02"/>
    <w:rsid w:val="00467F56"/>
    <w:rsid w:val="00470D53"/>
    <w:rsid w:val="0047179B"/>
    <w:rsid w:val="004718FE"/>
    <w:rsid w:val="00471C44"/>
    <w:rsid w:val="0047200F"/>
    <w:rsid w:val="004721C4"/>
    <w:rsid w:val="0047574C"/>
    <w:rsid w:val="00475E4B"/>
    <w:rsid w:val="00477675"/>
    <w:rsid w:val="00480289"/>
    <w:rsid w:val="00480C02"/>
    <w:rsid w:val="0048121E"/>
    <w:rsid w:val="004823E0"/>
    <w:rsid w:val="00482B73"/>
    <w:rsid w:val="00491153"/>
    <w:rsid w:val="00496098"/>
    <w:rsid w:val="004A194E"/>
    <w:rsid w:val="004A2B2E"/>
    <w:rsid w:val="004A494E"/>
    <w:rsid w:val="004A5F0C"/>
    <w:rsid w:val="004A6E62"/>
    <w:rsid w:val="004B70A9"/>
    <w:rsid w:val="004B78A5"/>
    <w:rsid w:val="004C3FC4"/>
    <w:rsid w:val="004C40E4"/>
    <w:rsid w:val="004C7291"/>
    <w:rsid w:val="004C75FB"/>
    <w:rsid w:val="004D0B70"/>
    <w:rsid w:val="004D162C"/>
    <w:rsid w:val="004D3832"/>
    <w:rsid w:val="004D40C1"/>
    <w:rsid w:val="004D49E9"/>
    <w:rsid w:val="004D4D81"/>
    <w:rsid w:val="004D4E9A"/>
    <w:rsid w:val="004D619B"/>
    <w:rsid w:val="004D61B5"/>
    <w:rsid w:val="004E054A"/>
    <w:rsid w:val="004E48C5"/>
    <w:rsid w:val="004E5B8F"/>
    <w:rsid w:val="004E71E5"/>
    <w:rsid w:val="004E7C66"/>
    <w:rsid w:val="004F10FD"/>
    <w:rsid w:val="004F138F"/>
    <w:rsid w:val="004F2062"/>
    <w:rsid w:val="004F217D"/>
    <w:rsid w:val="004F586C"/>
    <w:rsid w:val="004F6759"/>
    <w:rsid w:val="00500EBA"/>
    <w:rsid w:val="00502C3A"/>
    <w:rsid w:val="00502EF0"/>
    <w:rsid w:val="00503863"/>
    <w:rsid w:val="00510097"/>
    <w:rsid w:val="005103A7"/>
    <w:rsid w:val="005122BE"/>
    <w:rsid w:val="00512A77"/>
    <w:rsid w:val="00512FBD"/>
    <w:rsid w:val="00513162"/>
    <w:rsid w:val="005142B4"/>
    <w:rsid w:val="0051653E"/>
    <w:rsid w:val="005169DF"/>
    <w:rsid w:val="00517688"/>
    <w:rsid w:val="00517B21"/>
    <w:rsid w:val="00517E9F"/>
    <w:rsid w:val="005237FB"/>
    <w:rsid w:val="005243FA"/>
    <w:rsid w:val="005252FD"/>
    <w:rsid w:val="00530EFE"/>
    <w:rsid w:val="00531313"/>
    <w:rsid w:val="005334B6"/>
    <w:rsid w:val="00537A89"/>
    <w:rsid w:val="00540D47"/>
    <w:rsid w:val="00540EA2"/>
    <w:rsid w:val="00545956"/>
    <w:rsid w:val="00546950"/>
    <w:rsid w:val="005560AF"/>
    <w:rsid w:val="0055647A"/>
    <w:rsid w:val="005569BD"/>
    <w:rsid w:val="0055791E"/>
    <w:rsid w:val="00561503"/>
    <w:rsid w:val="0056332B"/>
    <w:rsid w:val="00563893"/>
    <w:rsid w:val="00564878"/>
    <w:rsid w:val="005651B4"/>
    <w:rsid w:val="00565252"/>
    <w:rsid w:val="00567C6C"/>
    <w:rsid w:val="0057020F"/>
    <w:rsid w:val="00571592"/>
    <w:rsid w:val="005730C7"/>
    <w:rsid w:val="00575C3E"/>
    <w:rsid w:val="005778D3"/>
    <w:rsid w:val="00577F85"/>
    <w:rsid w:val="00582456"/>
    <w:rsid w:val="00585118"/>
    <w:rsid w:val="00591B29"/>
    <w:rsid w:val="0059388F"/>
    <w:rsid w:val="005968A5"/>
    <w:rsid w:val="00597B51"/>
    <w:rsid w:val="00597E11"/>
    <w:rsid w:val="005A294E"/>
    <w:rsid w:val="005A54C7"/>
    <w:rsid w:val="005A70BB"/>
    <w:rsid w:val="005A74E5"/>
    <w:rsid w:val="005B267A"/>
    <w:rsid w:val="005B2DDB"/>
    <w:rsid w:val="005B4814"/>
    <w:rsid w:val="005C0DEE"/>
    <w:rsid w:val="005C299C"/>
    <w:rsid w:val="005C5CE4"/>
    <w:rsid w:val="005C64BC"/>
    <w:rsid w:val="005C67A4"/>
    <w:rsid w:val="005C7EF8"/>
    <w:rsid w:val="005D0B69"/>
    <w:rsid w:val="005D0EAD"/>
    <w:rsid w:val="005D1505"/>
    <w:rsid w:val="005D169E"/>
    <w:rsid w:val="005D26C7"/>
    <w:rsid w:val="005D2D54"/>
    <w:rsid w:val="005D31C8"/>
    <w:rsid w:val="005D545C"/>
    <w:rsid w:val="005D5D96"/>
    <w:rsid w:val="005D7FA1"/>
    <w:rsid w:val="005E078C"/>
    <w:rsid w:val="005E3A60"/>
    <w:rsid w:val="005E459A"/>
    <w:rsid w:val="005E4BA1"/>
    <w:rsid w:val="005E4E3D"/>
    <w:rsid w:val="005E52B6"/>
    <w:rsid w:val="005E7B80"/>
    <w:rsid w:val="005F0A4E"/>
    <w:rsid w:val="005F12F8"/>
    <w:rsid w:val="005F44DE"/>
    <w:rsid w:val="005F5005"/>
    <w:rsid w:val="005F7543"/>
    <w:rsid w:val="005F7975"/>
    <w:rsid w:val="006042BA"/>
    <w:rsid w:val="00605549"/>
    <w:rsid w:val="00605D1F"/>
    <w:rsid w:val="0061182A"/>
    <w:rsid w:val="00614A78"/>
    <w:rsid w:val="006222A5"/>
    <w:rsid w:val="006225E0"/>
    <w:rsid w:val="0062537D"/>
    <w:rsid w:val="00627515"/>
    <w:rsid w:val="0062785E"/>
    <w:rsid w:val="00631120"/>
    <w:rsid w:val="00633846"/>
    <w:rsid w:val="00633EB5"/>
    <w:rsid w:val="00636DF0"/>
    <w:rsid w:val="006428BB"/>
    <w:rsid w:val="00642E0D"/>
    <w:rsid w:val="00647AE7"/>
    <w:rsid w:val="00651E49"/>
    <w:rsid w:val="00654A12"/>
    <w:rsid w:val="006578A8"/>
    <w:rsid w:val="006627C9"/>
    <w:rsid w:val="00665017"/>
    <w:rsid w:val="0066552E"/>
    <w:rsid w:val="0066558C"/>
    <w:rsid w:val="006675DE"/>
    <w:rsid w:val="006729C5"/>
    <w:rsid w:val="00674EE9"/>
    <w:rsid w:val="0067654A"/>
    <w:rsid w:val="006772B3"/>
    <w:rsid w:val="00677668"/>
    <w:rsid w:val="00680852"/>
    <w:rsid w:val="00684405"/>
    <w:rsid w:val="00684E97"/>
    <w:rsid w:val="00686535"/>
    <w:rsid w:val="00686B5C"/>
    <w:rsid w:val="00691EC6"/>
    <w:rsid w:val="0069312E"/>
    <w:rsid w:val="00693A9D"/>
    <w:rsid w:val="00694D70"/>
    <w:rsid w:val="00694F6E"/>
    <w:rsid w:val="006A0971"/>
    <w:rsid w:val="006A3449"/>
    <w:rsid w:val="006A48C1"/>
    <w:rsid w:val="006A4B4B"/>
    <w:rsid w:val="006A7F9A"/>
    <w:rsid w:val="006B0681"/>
    <w:rsid w:val="006B0F3F"/>
    <w:rsid w:val="006B1578"/>
    <w:rsid w:val="006B272E"/>
    <w:rsid w:val="006B397D"/>
    <w:rsid w:val="006B435C"/>
    <w:rsid w:val="006B67A7"/>
    <w:rsid w:val="006C15CB"/>
    <w:rsid w:val="006C1CF4"/>
    <w:rsid w:val="006C3837"/>
    <w:rsid w:val="006C3F7F"/>
    <w:rsid w:val="006C4375"/>
    <w:rsid w:val="006C579E"/>
    <w:rsid w:val="006D0A4F"/>
    <w:rsid w:val="006D2834"/>
    <w:rsid w:val="006D43D8"/>
    <w:rsid w:val="006D7A6F"/>
    <w:rsid w:val="006D7B9D"/>
    <w:rsid w:val="006E1C8E"/>
    <w:rsid w:val="006E45D4"/>
    <w:rsid w:val="006E4D1B"/>
    <w:rsid w:val="006E50C0"/>
    <w:rsid w:val="006E5D18"/>
    <w:rsid w:val="006F0887"/>
    <w:rsid w:val="006F0CE4"/>
    <w:rsid w:val="006F277D"/>
    <w:rsid w:val="006F430E"/>
    <w:rsid w:val="006F5F1B"/>
    <w:rsid w:val="006F69A7"/>
    <w:rsid w:val="007008CD"/>
    <w:rsid w:val="00702D58"/>
    <w:rsid w:val="007035FD"/>
    <w:rsid w:val="0070592F"/>
    <w:rsid w:val="0070625C"/>
    <w:rsid w:val="00706A3D"/>
    <w:rsid w:val="00707795"/>
    <w:rsid w:val="007115F3"/>
    <w:rsid w:val="00711DD9"/>
    <w:rsid w:val="00713B26"/>
    <w:rsid w:val="00722539"/>
    <w:rsid w:val="00723CE3"/>
    <w:rsid w:val="007250ED"/>
    <w:rsid w:val="00725B9B"/>
    <w:rsid w:val="00727F90"/>
    <w:rsid w:val="007311AC"/>
    <w:rsid w:val="007330E5"/>
    <w:rsid w:val="007340BF"/>
    <w:rsid w:val="0073675E"/>
    <w:rsid w:val="00737148"/>
    <w:rsid w:val="00737CE1"/>
    <w:rsid w:val="00740F5F"/>
    <w:rsid w:val="007429F8"/>
    <w:rsid w:val="00746DC1"/>
    <w:rsid w:val="00747211"/>
    <w:rsid w:val="00752F6C"/>
    <w:rsid w:val="00753A0B"/>
    <w:rsid w:val="0075685B"/>
    <w:rsid w:val="00756F1C"/>
    <w:rsid w:val="00757381"/>
    <w:rsid w:val="00757667"/>
    <w:rsid w:val="00757F4A"/>
    <w:rsid w:val="00761DF7"/>
    <w:rsid w:val="007626A1"/>
    <w:rsid w:val="00763655"/>
    <w:rsid w:val="00763E60"/>
    <w:rsid w:val="007649ED"/>
    <w:rsid w:val="0077120D"/>
    <w:rsid w:val="007714C9"/>
    <w:rsid w:val="00771A5B"/>
    <w:rsid w:val="007733B9"/>
    <w:rsid w:val="00776A28"/>
    <w:rsid w:val="0078276E"/>
    <w:rsid w:val="00783ADD"/>
    <w:rsid w:val="00784F05"/>
    <w:rsid w:val="007872E3"/>
    <w:rsid w:val="007876EC"/>
    <w:rsid w:val="007904B1"/>
    <w:rsid w:val="007909F7"/>
    <w:rsid w:val="00792DE5"/>
    <w:rsid w:val="00795330"/>
    <w:rsid w:val="00797832"/>
    <w:rsid w:val="007A03BB"/>
    <w:rsid w:val="007A0C56"/>
    <w:rsid w:val="007A5724"/>
    <w:rsid w:val="007A5AD3"/>
    <w:rsid w:val="007A658C"/>
    <w:rsid w:val="007B0780"/>
    <w:rsid w:val="007B4911"/>
    <w:rsid w:val="007B498D"/>
    <w:rsid w:val="007B5270"/>
    <w:rsid w:val="007B5EE4"/>
    <w:rsid w:val="007B62B8"/>
    <w:rsid w:val="007B6DB8"/>
    <w:rsid w:val="007C0414"/>
    <w:rsid w:val="007C1509"/>
    <w:rsid w:val="007C1925"/>
    <w:rsid w:val="007C5E47"/>
    <w:rsid w:val="007C6252"/>
    <w:rsid w:val="007D2436"/>
    <w:rsid w:val="007D3A79"/>
    <w:rsid w:val="007D4064"/>
    <w:rsid w:val="007D69A6"/>
    <w:rsid w:val="007D7C80"/>
    <w:rsid w:val="007E276D"/>
    <w:rsid w:val="007E3EE7"/>
    <w:rsid w:val="007E558E"/>
    <w:rsid w:val="007E5E3D"/>
    <w:rsid w:val="007E5F19"/>
    <w:rsid w:val="007E6243"/>
    <w:rsid w:val="007E75C8"/>
    <w:rsid w:val="007F085E"/>
    <w:rsid w:val="007F3128"/>
    <w:rsid w:val="00800C6F"/>
    <w:rsid w:val="008017F1"/>
    <w:rsid w:val="00804712"/>
    <w:rsid w:val="00805EC4"/>
    <w:rsid w:val="00810FF3"/>
    <w:rsid w:val="00812AF0"/>
    <w:rsid w:val="00812E40"/>
    <w:rsid w:val="008137BA"/>
    <w:rsid w:val="00816AC6"/>
    <w:rsid w:val="00820921"/>
    <w:rsid w:val="00820A8F"/>
    <w:rsid w:val="008236BF"/>
    <w:rsid w:val="0082529F"/>
    <w:rsid w:val="00825AD0"/>
    <w:rsid w:val="00826141"/>
    <w:rsid w:val="008263C9"/>
    <w:rsid w:val="0082742F"/>
    <w:rsid w:val="008303DC"/>
    <w:rsid w:val="00830BC9"/>
    <w:rsid w:val="008369D1"/>
    <w:rsid w:val="0084151A"/>
    <w:rsid w:val="00845A41"/>
    <w:rsid w:val="00851CD0"/>
    <w:rsid w:val="00852CB1"/>
    <w:rsid w:val="0085594E"/>
    <w:rsid w:val="00862C78"/>
    <w:rsid w:val="00863B73"/>
    <w:rsid w:val="008679F0"/>
    <w:rsid w:val="008734D6"/>
    <w:rsid w:val="008738D1"/>
    <w:rsid w:val="00874A84"/>
    <w:rsid w:val="00876048"/>
    <w:rsid w:val="00876866"/>
    <w:rsid w:val="0087700B"/>
    <w:rsid w:val="0088027C"/>
    <w:rsid w:val="0088158A"/>
    <w:rsid w:val="008825F3"/>
    <w:rsid w:val="00884565"/>
    <w:rsid w:val="008873D6"/>
    <w:rsid w:val="008955B5"/>
    <w:rsid w:val="0089704F"/>
    <w:rsid w:val="0089785E"/>
    <w:rsid w:val="00897FAB"/>
    <w:rsid w:val="008A03E8"/>
    <w:rsid w:val="008A2C35"/>
    <w:rsid w:val="008A76BC"/>
    <w:rsid w:val="008A7AAE"/>
    <w:rsid w:val="008A7F75"/>
    <w:rsid w:val="008B07DD"/>
    <w:rsid w:val="008B080F"/>
    <w:rsid w:val="008B43ED"/>
    <w:rsid w:val="008B4DA0"/>
    <w:rsid w:val="008B67DB"/>
    <w:rsid w:val="008B69FD"/>
    <w:rsid w:val="008C4388"/>
    <w:rsid w:val="008C449E"/>
    <w:rsid w:val="008C52DC"/>
    <w:rsid w:val="008C64FF"/>
    <w:rsid w:val="008D5859"/>
    <w:rsid w:val="008D5A02"/>
    <w:rsid w:val="008D5EB2"/>
    <w:rsid w:val="008D7B14"/>
    <w:rsid w:val="008E1E7A"/>
    <w:rsid w:val="008E6742"/>
    <w:rsid w:val="008E69D6"/>
    <w:rsid w:val="008E6A43"/>
    <w:rsid w:val="008E777F"/>
    <w:rsid w:val="008F6493"/>
    <w:rsid w:val="00903BF8"/>
    <w:rsid w:val="00905494"/>
    <w:rsid w:val="009057DE"/>
    <w:rsid w:val="00906A8C"/>
    <w:rsid w:val="00906FE9"/>
    <w:rsid w:val="0090732C"/>
    <w:rsid w:val="00911111"/>
    <w:rsid w:val="00911B8F"/>
    <w:rsid w:val="0091298B"/>
    <w:rsid w:val="00913464"/>
    <w:rsid w:val="00913B4D"/>
    <w:rsid w:val="00914C4E"/>
    <w:rsid w:val="00914E7F"/>
    <w:rsid w:val="009222D1"/>
    <w:rsid w:val="00922652"/>
    <w:rsid w:val="00922CCF"/>
    <w:rsid w:val="00926127"/>
    <w:rsid w:val="00926975"/>
    <w:rsid w:val="00926BCF"/>
    <w:rsid w:val="0092703C"/>
    <w:rsid w:val="00927831"/>
    <w:rsid w:val="0093018B"/>
    <w:rsid w:val="00931223"/>
    <w:rsid w:val="00931417"/>
    <w:rsid w:val="00934AD6"/>
    <w:rsid w:val="00935E36"/>
    <w:rsid w:val="00941492"/>
    <w:rsid w:val="0094227A"/>
    <w:rsid w:val="00942CE1"/>
    <w:rsid w:val="00946971"/>
    <w:rsid w:val="00947A24"/>
    <w:rsid w:val="009519F0"/>
    <w:rsid w:val="00954F0E"/>
    <w:rsid w:val="00955EAC"/>
    <w:rsid w:val="00955F66"/>
    <w:rsid w:val="00961BEF"/>
    <w:rsid w:val="00965691"/>
    <w:rsid w:val="0096732C"/>
    <w:rsid w:val="009675B9"/>
    <w:rsid w:val="009702FF"/>
    <w:rsid w:val="00972118"/>
    <w:rsid w:val="0097382E"/>
    <w:rsid w:val="00973D4F"/>
    <w:rsid w:val="0097422C"/>
    <w:rsid w:val="00974CC9"/>
    <w:rsid w:val="00974CE7"/>
    <w:rsid w:val="00975D74"/>
    <w:rsid w:val="009760EE"/>
    <w:rsid w:val="00977D1D"/>
    <w:rsid w:val="009826F4"/>
    <w:rsid w:val="00983E52"/>
    <w:rsid w:val="00984AD8"/>
    <w:rsid w:val="009909BE"/>
    <w:rsid w:val="00997816"/>
    <w:rsid w:val="00997FA6"/>
    <w:rsid w:val="009A20CD"/>
    <w:rsid w:val="009A4B5D"/>
    <w:rsid w:val="009A5EC3"/>
    <w:rsid w:val="009B0DD3"/>
    <w:rsid w:val="009B2085"/>
    <w:rsid w:val="009B4DDF"/>
    <w:rsid w:val="009C029A"/>
    <w:rsid w:val="009C201F"/>
    <w:rsid w:val="009C3D6F"/>
    <w:rsid w:val="009C3E45"/>
    <w:rsid w:val="009D0456"/>
    <w:rsid w:val="009D0620"/>
    <w:rsid w:val="009D3A3F"/>
    <w:rsid w:val="009D3A5D"/>
    <w:rsid w:val="009D3A82"/>
    <w:rsid w:val="009D6995"/>
    <w:rsid w:val="009D73D8"/>
    <w:rsid w:val="009D7FCE"/>
    <w:rsid w:val="009E123D"/>
    <w:rsid w:val="009E18F9"/>
    <w:rsid w:val="009E270F"/>
    <w:rsid w:val="009E58C2"/>
    <w:rsid w:val="009E5D22"/>
    <w:rsid w:val="009E5F60"/>
    <w:rsid w:val="009E62A9"/>
    <w:rsid w:val="009F16CC"/>
    <w:rsid w:val="009F1A92"/>
    <w:rsid w:val="009F5F2B"/>
    <w:rsid w:val="009F77AE"/>
    <w:rsid w:val="009F7A57"/>
    <w:rsid w:val="00A0248D"/>
    <w:rsid w:val="00A03175"/>
    <w:rsid w:val="00A03E58"/>
    <w:rsid w:val="00A0428A"/>
    <w:rsid w:val="00A07D67"/>
    <w:rsid w:val="00A07EE2"/>
    <w:rsid w:val="00A10C16"/>
    <w:rsid w:val="00A10D7D"/>
    <w:rsid w:val="00A1133D"/>
    <w:rsid w:val="00A14CF8"/>
    <w:rsid w:val="00A15062"/>
    <w:rsid w:val="00A1701B"/>
    <w:rsid w:val="00A201B0"/>
    <w:rsid w:val="00A21095"/>
    <w:rsid w:val="00A27453"/>
    <w:rsid w:val="00A27B3E"/>
    <w:rsid w:val="00A3086E"/>
    <w:rsid w:val="00A3156A"/>
    <w:rsid w:val="00A321B8"/>
    <w:rsid w:val="00A4266A"/>
    <w:rsid w:val="00A42A4B"/>
    <w:rsid w:val="00A4420B"/>
    <w:rsid w:val="00A459EF"/>
    <w:rsid w:val="00A46328"/>
    <w:rsid w:val="00A52032"/>
    <w:rsid w:val="00A52AE9"/>
    <w:rsid w:val="00A537D0"/>
    <w:rsid w:val="00A55A27"/>
    <w:rsid w:val="00A62B5C"/>
    <w:rsid w:val="00A63295"/>
    <w:rsid w:val="00A64B36"/>
    <w:rsid w:val="00A65ECC"/>
    <w:rsid w:val="00A6792E"/>
    <w:rsid w:val="00A67C79"/>
    <w:rsid w:val="00A70C28"/>
    <w:rsid w:val="00A72AE3"/>
    <w:rsid w:val="00A76997"/>
    <w:rsid w:val="00A778B8"/>
    <w:rsid w:val="00A80485"/>
    <w:rsid w:val="00A80ECC"/>
    <w:rsid w:val="00A83F32"/>
    <w:rsid w:val="00A90D0A"/>
    <w:rsid w:val="00A90DF2"/>
    <w:rsid w:val="00A910D4"/>
    <w:rsid w:val="00A9570E"/>
    <w:rsid w:val="00A95B09"/>
    <w:rsid w:val="00A966CA"/>
    <w:rsid w:val="00A970BC"/>
    <w:rsid w:val="00AA002D"/>
    <w:rsid w:val="00AA1688"/>
    <w:rsid w:val="00AA1A28"/>
    <w:rsid w:val="00AA45D4"/>
    <w:rsid w:val="00AB2A14"/>
    <w:rsid w:val="00AB35CC"/>
    <w:rsid w:val="00AB4B77"/>
    <w:rsid w:val="00AB4BD6"/>
    <w:rsid w:val="00AC57BF"/>
    <w:rsid w:val="00AC5B35"/>
    <w:rsid w:val="00AD7950"/>
    <w:rsid w:val="00AD7D62"/>
    <w:rsid w:val="00AE07C6"/>
    <w:rsid w:val="00AE09D0"/>
    <w:rsid w:val="00AE21B7"/>
    <w:rsid w:val="00AE2D50"/>
    <w:rsid w:val="00AE330F"/>
    <w:rsid w:val="00AE4E2E"/>
    <w:rsid w:val="00AE687C"/>
    <w:rsid w:val="00AE6BA4"/>
    <w:rsid w:val="00AE6FC4"/>
    <w:rsid w:val="00AE7723"/>
    <w:rsid w:val="00AF36A4"/>
    <w:rsid w:val="00AF3714"/>
    <w:rsid w:val="00AF40F0"/>
    <w:rsid w:val="00AF4616"/>
    <w:rsid w:val="00AF5964"/>
    <w:rsid w:val="00AF73A9"/>
    <w:rsid w:val="00B07661"/>
    <w:rsid w:val="00B10958"/>
    <w:rsid w:val="00B11B1A"/>
    <w:rsid w:val="00B134FD"/>
    <w:rsid w:val="00B13CD8"/>
    <w:rsid w:val="00B13F4C"/>
    <w:rsid w:val="00B15E0A"/>
    <w:rsid w:val="00B17C84"/>
    <w:rsid w:val="00B22172"/>
    <w:rsid w:val="00B24D9E"/>
    <w:rsid w:val="00B259CD"/>
    <w:rsid w:val="00B30A16"/>
    <w:rsid w:val="00B343EB"/>
    <w:rsid w:val="00B34444"/>
    <w:rsid w:val="00B34A19"/>
    <w:rsid w:val="00B35BD3"/>
    <w:rsid w:val="00B376AB"/>
    <w:rsid w:val="00B37F7E"/>
    <w:rsid w:val="00B37F98"/>
    <w:rsid w:val="00B47DEF"/>
    <w:rsid w:val="00B50A0F"/>
    <w:rsid w:val="00B50C89"/>
    <w:rsid w:val="00B525FA"/>
    <w:rsid w:val="00B527FB"/>
    <w:rsid w:val="00B53F86"/>
    <w:rsid w:val="00B54917"/>
    <w:rsid w:val="00B54AF4"/>
    <w:rsid w:val="00B5582A"/>
    <w:rsid w:val="00B562CD"/>
    <w:rsid w:val="00B6063F"/>
    <w:rsid w:val="00B6132A"/>
    <w:rsid w:val="00B63E87"/>
    <w:rsid w:val="00B64E33"/>
    <w:rsid w:val="00B66774"/>
    <w:rsid w:val="00B703EF"/>
    <w:rsid w:val="00B719E1"/>
    <w:rsid w:val="00B73303"/>
    <w:rsid w:val="00B772BA"/>
    <w:rsid w:val="00B778AB"/>
    <w:rsid w:val="00B82051"/>
    <w:rsid w:val="00B8324A"/>
    <w:rsid w:val="00B86B4C"/>
    <w:rsid w:val="00B87192"/>
    <w:rsid w:val="00B905DF"/>
    <w:rsid w:val="00B9145F"/>
    <w:rsid w:val="00B92650"/>
    <w:rsid w:val="00B92F56"/>
    <w:rsid w:val="00B9303E"/>
    <w:rsid w:val="00B9546D"/>
    <w:rsid w:val="00BA0DC0"/>
    <w:rsid w:val="00BA14E6"/>
    <w:rsid w:val="00BA1A0D"/>
    <w:rsid w:val="00BA2D46"/>
    <w:rsid w:val="00BB1FF9"/>
    <w:rsid w:val="00BB3E29"/>
    <w:rsid w:val="00BB3F9C"/>
    <w:rsid w:val="00BB40E9"/>
    <w:rsid w:val="00BC1B4B"/>
    <w:rsid w:val="00BC26B0"/>
    <w:rsid w:val="00BC5D08"/>
    <w:rsid w:val="00BC6C78"/>
    <w:rsid w:val="00BD1208"/>
    <w:rsid w:val="00BE016D"/>
    <w:rsid w:val="00BE09DD"/>
    <w:rsid w:val="00BE0A4C"/>
    <w:rsid w:val="00BE2887"/>
    <w:rsid w:val="00BE4E72"/>
    <w:rsid w:val="00BE6EF6"/>
    <w:rsid w:val="00BE7FAD"/>
    <w:rsid w:val="00BF0428"/>
    <w:rsid w:val="00BF2324"/>
    <w:rsid w:val="00BF28FF"/>
    <w:rsid w:val="00BF5375"/>
    <w:rsid w:val="00C0171B"/>
    <w:rsid w:val="00C01F37"/>
    <w:rsid w:val="00C02D81"/>
    <w:rsid w:val="00C06288"/>
    <w:rsid w:val="00C06A06"/>
    <w:rsid w:val="00C072D1"/>
    <w:rsid w:val="00C07527"/>
    <w:rsid w:val="00C11A87"/>
    <w:rsid w:val="00C128FB"/>
    <w:rsid w:val="00C13810"/>
    <w:rsid w:val="00C15077"/>
    <w:rsid w:val="00C17600"/>
    <w:rsid w:val="00C224B5"/>
    <w:rsid w:val="00C25A98"/>
    <w:rsid w:val="00C25FD3"/>
    <w:rsid w:val="00C273E4"/>
    <w:rsid w:val="00C27543"/>
    <w:rsid w:val="00C34E0B"/>
    <w:rsid w:val="00C36C4D"/>
    <w:rsid w:val="00C3717D"/>
    <w:rsid w:val="00C42F52"/>
    <w:rsid w:val="00C441DB"/>
    <w:rsid w:val="00C4650F"/>
    <w:rsid w:val="00C47286"/>
    <w:rsid w:val="00C475AE"/>
    <w:rsid w:val="00C519E8"/>
    <w:rsid w:val="00C51BBE"/>
    <w:rsid w:val="00C51BC7"/>
    <w:rsid w:val="00C52713"/>
    <w:rsid w:val="00C54146"/>
    <w:rsid w:val="00C54F3E"/>
    <w:rsid w:val="00C5524A"/>
    <w:rsid w:val="00C57194"/>
    <w:rsid w:val="00C630D8"/>
    <w:rsid w:val="00C66C43"/>
    <w:rsid w:val="00C67E18"/>
    <w:rsid w:val="00C70634"/>
    <w:rsid w:val="00C70C99"/>
    <w:rsid w:val="00C72000"/>
    <w:rsid w:val="00C72756"/>
    <w:rsid w:val="00C739B8"/>
    <w:rsid w:val="00C73D86"/>
    <w:rsid w:val="00C76B97"/>
    <w:rsid w:val="00C80718"/>
    <w:rsid w:val="00C81539"/>
    <w:rsid w:val="00C81E1E"/>
    <w:rsid w:val="00C85EFF"/>
    <w:rsid w:val="00C90909"/>
    <w:rsid w:val="00C917F7"/>
    <w:rsid w:val="00C92519"/>
    <w:rsid w:val="00C929C0"/>
    <w:rsid w:val="00C95F0B"/>
    <w:rsid w:val="00CA2564"/>
    <w:rsid w:val="00CA3B19"/>
    <w:rsid w:val="00CA6296"/>
    <w:rsid w:val="00CA68EC"/>
    <w:rsid w:val="00CA6BC5"/>
    <w:rsid w:val="00CA6C7E"/>
    <w:rsid w:val="00CA7573"/>
    <w:rsid w:val="00CB0BC7"/>
    <w:rsid w:val="00CB255A"/>
    <w:rsid w:val="00CB54F6"/>
    <w:rsid w:val="00CB5C7E"/>
    <w:rsid w:val="00CB7C38"/>
    <w:rsid w:val="00CC08E2"/>
    <w:rsid w:val="00CC1C82"/>
    <w:rsid w:val="00CC2CBD"/>
    <w:rsid w:val="00CC3CBE"/>
    <w:rsid w:val="00CC4624"/>
    <w:rsid w:val="00CC4DE5"/>
    <w:rsid w:val="00CD146C"/>
    <w:rsid w:val="00CD1C2A"/>
    <w:rsid w:val="00CD5001"/>
    <w:rsid w:val="00CD5061"/>
    <w:rsid w:val="00CD67FB"/>
    <w:rsid w:val="00CD6C17"/>
    <w:rsid w:val="00CD746F"/>
    <w:rsid w:val="00CD7C11"/>
    <w:rsid w:val="00CE0ABB"/>
    <w:rsid w:val="00CE2B4D"/>
    <w:rsid w:val="00CE7390"/>
    <w:rsid w:val="00CF068C"/>
    <w:rsid w:val="00CF097D"/>
    <w:rsid w:val="00CF20D4"/>
    <w:rsid w:val="00CF2163"/>
    <w:rsid w:val="00CF6983"/>
    <w:rsid w:val="00CF7551"/>
    <w:rsid w:val="00D010B9"/>
    <w:rsid w:val="00D011C2"/>
    <w:rsid w:val="00D04F80"/>
    <w:rsid w:val="00D06ADF"/>
    <w:rsid w:val="00D079A5"/>
    <w:rsid w:val="00D111C5"/>
    <w:rsid w:val="00D12999"/>
    <w:rsid w:val="00D13B39"/>
    <w:rsid w:val="00D141BF"/>
    <w:rsid w:val="00D16070"/>
    <w:rsid w:val="00D20D61"/>
    <w:rsid w:val="00D21BF1"/>
    <w:rsid w:val="00D21E30"/>
    <w:rsid w:val="00D22043"/>
    <w:rsid w:val="00D27981"/>
    <w:rsid w:val="00D355F0"/>
    <w:rsid w:val="00D36987"/>
    <w:rsid w:val="00D40ED3"/>
    <w:rsid w:val="00D42E3C"/>
    <w:rsid w:val="00D43CD5"/>
    <w:rsid w:val="00D454B2"/>
    <w:rsid w:val="00D5136F"/>
    <w:rsid w:val="00D5396C"/>
    <w:rsid w:val="00D64145"/>
    <w:rsid w:val="00D642A3"/>
    <w:rsid w:val="00D665AA"/>
    <w:rsid w:val="00D66662"/>
    <w:rsid w:val="00D71260"/>
    <w:rsid w:val="00D721FE"/>
    <w:rsid w:val="00D73D39"/>
    <w:rsid w:val="00D75B7F"/>
    <w:rsid w:val="00D778C1"/>
    <w:rsid w:val="00D77C88"/>
    <w:rsid w:val="00D80EC9"/>
    <w:rsid w:val="00D81495"/>
    <w:rsid w:val="00D81D79"/>
    <w:rsid w:val="00D8215E"/>
    <w:rsid w:val="00D83013"/>
    <w:rsid w:val="00D83164"/>
    <w:rsid w:val="00D8403A"/>
    <w:rsid w:val="00D8409C"/>
    <w:rsid w:val="00D86204"/>
    <w:rsid w:val="00D869BF"/>
    <w:rsid w:val="00D9057F"/>
    <w:rsid w:val="00D9104C"/>
    <w:rsid w:val="00D928B8"/>
    <w:rsid w:val="00D9302A"/>
    <w:rsid w:val="00DA014C"/>
    <w:rsid w:val="00DA0AD1"/>
    <w:rsid w:val="00DA1377"/>
    <w:rsid w:val="00DA16F3"/>
    <w:rsid w:val="00DA231D"/>
    <w:rsid w:val="00DA4942"/>
    <w:rsid w:val="00DB1874"/>
    <w:rsid w:val="00DB3C0D"/>
    <w:rsid w:val="00DB41AA"/>
    <w:rsid w:val="00DB6343"/>
    <w:rsid w:val="00DC2072"/>
    <w:rsid w:val="00DC44F7"/>
    <w:rsid w:val="00DC4A4F"/>
    <w:rsid w:val="00DD1D3D"/>
    <w:rsid w:val="00DD252C"/>
    <w:rsid w:val="00DD2736"/>
    <w:rsid w:val="00DD4849"/>
    <w:rsid w:val="00DD612E"/>
    <w:rsid w:val="00DD65C9"/>
    <w:rsid w:val="00DD6F0E"/>
    <w:rsid w:val="00DE1C9D"/>
    <w:rsid w:val="00DE358E"/>
    <w:rsid w:val="00DE53D5"/>
    <w:rsid w:val="00DE6450"/>
    <w:rsid w:val="00DF0996"/>
    <w:rsid w:val="00DF1B43"/>
    <w:rsid w:val="00DF33AF"/>
    <w:rsid w:val="00DF6928"/>
    <w:rsid w:val="00E008DC"/>
    <w:rsid w:val="00E01E53"/>
    <w:rsid w:val="00E02923"/>
    <w:rsid w:val="00E03491"/>
    <w:rsid w:val="00E04779"/>
    <w:rsid w:val="00E05E5F"/>
    <w:rsid w:val="00E07894"/>
    <w:rsid w:val="00E11498"/>
    <w:rsid w:val="00E1405D"/>
    <w:rsid w:val="00E146C7"/>
    <w:rsid w:val="00E15CC3"/>
    <w:rsid w:val="00E17EF1"/>
    <w:rsid w:val="00E20080"/>
    <w:rsid w:val="00E235CE"/>
    <w:rsid w:val="00E25B5E"/>
    <w:rsid w:val="00E26295"/>
    <w:rsid w:val="00E27EF7"/>
    <w:rsid w:val="00E30970"/>
    <w:rsid w:val="00E33697"/>
    <w:rsid w:val="00E34077"/>
    <w:rsid w:val="00E34A90"/>
    <w:rsid w:val="00E406BA"/>
    <w:rsid w:val="00E414E1"/>
    <w:rsid w:val="00E41634"/>
    <w:rsid w:val="00E43B08"/>
    <w:rsid w:val="00E520BA"/>
    <w:rsid w:val="00E53EA3"/>
    <w:rsid w:val="00E53FA7"/>
    <w:rsid w:val="00E55E13"/>
    <w:rsid w:val="00E55F3C"/>
    <w:rsid w:val="00E60DA6"/>
    <w:rsid w:val="00E60F71"/>
    <w:rsid w:val="00E6184A"/>
    <w:rsid w:val="00E62313"/>
    <w:rsid w:val="00E677ED"/>
    <w:rsid w:val="00E73AD0"/>
    <w:rsid w:val="00E7746E"/>
    <w:rsid w:val="00E77CA2"/>
    <w:rsid w:val="00E77F47"/>
    <w:rsid w:val="00E82C61"/>
    <w:rsid w:val="00E8396D"/>
    <w:rsid w:val="00E840AC"/>
    <w:rsid w:val="00E84362"/>
    <w:rsid w:val="00E8484A"/>
    <w:rsid w:val="00E853DD"/>
    <w:rsid w:val="00E85DCB"/>
    <w:rsid w:val="00E8723E"/>
    <w:rsid w:val="00E90733"/>
    <w:rsid w:val="00E9120A"/>
    <w:rsid w:val="00E91883"/>
    <w:rsid w:val="00E963B0"/>
    <w:rsid w:val="00EA17E3"/>
    <w:rsid w:val="00EA1ED0"/>
    <w:rsid w:val="00EA75B4"/>
    <w:rsid w:val="00EB0301"/>
    <w:rsid w:val="00EB0450"/>
    <w:rsid w:val="00EB365E"/>
    <w:rsid w:val="00EB751A"/>
    <w:rsid w:val="00EC0537"/>
    <w:rsid w:val="00EC2783"/>
    <w:rsid w:val="00EC32C0"/>
    <w:rsid w:val="00EC3ECD"/>
    <w:rsid w:val="00EC5B07"/>
    <w:rsid w:val="00EC682E"/>
    <w:rsid w:val="00EC6929"/>
    <w:rsid w:val="00EC7120"/>
    <w:rsid w:val="00EC7450"/>
    <w:rsid w:val="00ED17F8"/>
    <w:rsid w:val="00ED2517"/>
    <w:rsid w:val="00ED35C6"/>
    <w:rsid w:val="00ED55FB"/>
    <w:rsid w:val="00ED616D"/>
    <w:rsid w:val="00EE0F69"/>
    <w:rsid w:val="00EE2A4A"/>
    <w:rsid w:val="00EE4891"/>
    <w:rsid w:val="00EE6191"/>
    <w:rsid w:val="00EE664A"/>
    <w:rsid w:val="00EF29F1"/>
    <w:rsid w:val="00EF5B68"/>
    <w:rsid w:val="00EF6025"/>
    <w:rsid w:val="00F04921"/>
    <w:rsid w:val="00F0629C"/>
    <w:rsid w:val="00F10422"/>
    <w:rsid w:val="00F11AB3"/>
    <w:rsid w:val="00F14E56"/>
    <w:rsid w:val="00F150DE"/>
    <w:rsid w:val="00F16258"/>
    <w:rsid w:val="00F17AA6"/>
    <w:rsid w:val="00F20B10"/>
    <w:rsid w:val="00F217B9"/>
    <w:rsid w:val="00F21B13"/>
    <w:rsid w:val="00F2427B"/>
    <w:rsid w:val="00F25294"/>
    <w:rsid w:val="00F26674"/>
    <w:rsid w:val="00F27892"/>
    <w:rsid w:val="00F279B1"/>
    <w:rsid w:val="00F3279B"/>
    <w:rsid w:val="00F32C0F"/>
    <w:rsid w:val="00F32DA2"/>
    <w:rsid w:val="00F33494"/>
    <w:rsid w:val="00F33C6D"/>
    <w:rsid w:val="00F36178"/>
    <w:rsid w:val="00F36615"/>
    <w:rsid w:val="00F367FB"/>
    <w:rsid w:val="00F41B22"/>
    <w:rsid w:val="00F435CF"/>
    <w:rsid w:val="00F448E6"/>
    <w:rsid w:val="00F44A6C"/>
    <w:rsid w:val="00F46937"/>
    <w:rsid w:val="00F46B1B"/>
    <w:rsid w:val="00F46BCB"/>
    <w:rsid w:val="00F50092"/>
    <w:rsid w:val="00F503F7"/>
    <w:rsid w:val="00F52305"/>
    <w:rsid w:val="00F57EAA"/>
    <w:rsid w:val="00F60CC5"/>
    <w:rsid w:val="00F64813"/>
    <w:rsid w:val="00F67899"/>
    <w:rsid w:val="00F714BC"/>
    <w:rsid w:val="00F7266D"/>
    <w:rsid w:val="00F749A3"/>
    <w:rsid w:val="00F7559B"/>
    <w:rsid w:val="00F75A79"/>
    <w:rsid w:val="00F81970"/>
    <w:rsid w:val="00F837A2"/>
    <w:rsid w:val="00F83C90"/>
    <w:rsid w:val="00F85219"/>
    <w:rsid w:val="00F86366"/>
    <w:rsid w:val="00F93014"/>
    <w:rsid w:val="00F93653"/>
    <w:rsid w:val="00F97638"/>
    <w:rsid w:val="00FA096D"/>
    <w:rsid w:val="00FA0D40"/>
    <w:rsid w:val="00FA1BFD"/>
    <w:rsid w:val="00FA4788"/>
    <w:rsid w:val="00FA68B5"/>
    <w:rsid w:val="00FB0960"/>
    <w:rsid w:val="00FB0B75"/>
    <w:rsid w:val="00FB12DF"/>
    <w:rsid w:val="00FB2176"/>
    <w:rsid w:val="00FB309A"/>
    <w:rsid w:val="00FB47C6"/>
    <w:rsid w:val="00FB48A0"/>
    <w:rsid w:val="00FB72F2"/>
    <w:rsid w:val="00FC0E68"/>
    <w:rsid w:val="00FC2BAE"/>
    <w:rsid w:val="00FC3260"/>
    <w:rsid w:val="00FC43C0"/>
    <w:rsid w:val="00FC493E"/>
    <w:rsid w:val="00FC673A"/>
    <w:rsid w:val="00FC6A1F"/>
    <w:rsid w:val="00FD09EF"/>
    <w:rsid w:val="00FD101F"/>
    <w:rsid w:val="00FD2D1B"/>
    <w:rsid w:val="00FD334E"/>
    <w:rsid w:val="00FD4CB6"/>
    <w:rsid w:val="00FD561D"/>
    <w:rsid w:val="00FE0CB8"/>
    <w:rsid w:val="00FE138E"/>
    <w:rsid w:val="00FE2905"/>
    <w:rsid w:val="00FE2FD6"/>
    <w:rsid w:val="00FE632A"/>
    <w:rsid w:val="00FE7082"/>
    <w:rsid w:val="00FE7C4B"/>
    <w:rsid w:val="00FF648F"/>
    <w:rsid w:val="00FF7A07"/>
    <w:rsid w:val="0589155D"/>
    <w:rsid w:val="06218D65"/>
    <w:rsid w:val="091E623B"/>
    <w:rsid w:val="15E3BCE6"/>
    <w:rsid w:val="1EC434C5"/>
    <w:rsid w:val="2330394B"/>
    <w:rsid w:val="2D83C827"/>
    <w:rsid w:val="2F625FAF"/>
    <w:rsid w:val="3D2D5B2F"/>
    <w:rsid w:val="446A907F"/>
    <w:rsid w:val="46526DD1"/>
    <w:rsid w:val="5250D257"/>
    <w:rsid w:val="5257A5B0"/>
    <w:rsid w:val="528573A0"/>
    <w:rsid w:val="64EE60B8"/>
    <w:rsid w:val="659C5008"/>
    <w:rsid w:val="6788FD32"/>
    <w:rsid w:val="67DD8C8C"/>
    <w:rsid w:val="6D09F8D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868DD34"/>
  <w15:docId w15:val="{AEAA7D11-8398-492D-8E5D-807E3C847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527"/>
    <w:pPr>
      <w:widowControl w:val="0"/>
      <w:adjustRightInd w:val="0"/>
      <w:ind w:firstLine="595"/>
      <w:jc w:val="both"/>
    </w:pPr>
    <w:rPr>
      <w:rFonts w:ascii="Times New Roman" w:eastAsia="ＭＳ 明朝" w:hAnsi="Times New Roman" w:cs="Times New Roman"/>
      <w:szCs w:val="24"/>
    </w:rPr>
  </w:style>
  <w:style w:type="paragraph" w:styleId="1">
    <w:name w:val="heading 1"/>
    <w:basedOn w:val="a"/>
    <w:next w:val="a"/>
    <w:link w:val="10"/>
    <w:qFormat/>
    <w:rsid w:val="000F4176"/>
    <w:pPr>
      <w:keepNext/>
      <w:outlineLvl w:val="0"/>
    </w:pPr>
    <w:rPr>
      <w:rFonts w:eastAsia="ＭＳ ゴシック"/>
      <w:b/>
      <w:sz w:val="24"/>
    </w:rPr>
  </w:style>
  <w:style w:type="paragraph" w:styleId="2">
    <w:name w:val="heading 2"/>
    <w:basedOn w:val="a"/>
    <w:next w:val="a"/>
    <w:link w:val="20"/>
    <w:qFormat/>
    <w:rsid w:val="009E18F9"/>
    <w:pPr>
      <w:keepNext/>
      <w:outlineLvl w:val="1"/>
    </w:pPr>
    <w:rPr>
      <w:rFonts w:eastAsia="ＭＳ ゴシック"/>
      <w:b/>
      <w:sz w:val="24"/>
    </w:rPr>
  </w:style>
  <w:style w:type="paragraph" w:styleId="3">
    <w:name w:val="heading 3"/>
    <w:basedOn w:val="a"/>
    <w:next w:val="a"/>
    <w:link w:val="32"/>
    <w:qFormat/>
    <w:rsid w:val="000F4176"/>
    <w:pPr>
      <w:keepNext/>
      <w:outlineLvl w:val="2"/>
    </w:pPr>
    <w:rPr>
      <w:rFonts w:eastAsia="ＭＳ ゴシック"/>
      <w:b/>
      <w:sz w:val="24"/>
    </w:rPr>
  </w:style>
  <w:style w:type="paragraph" w:styleId="4">
    <w:name w:val="heading 4"/>
    <w:basedOn w:val="a"/>
    <w:next w:val="a"/>
    <w:link w:val="42"/>
    <w:qFormat/>
    <w:rsid w:val="00AF40F0"/>
    <w:pPr>
      <w:keepNext/>
      <w:outlineLvl w:val="3"/>
    </w:pPr>
    <w:rPr>
      <w:rFonts w:ascii="Arial" w:eastAsia="ＭＳ ゴシック" w:hAnsi="Arial"/>
      <w:bCs/>
    </w:rPr>
  </w:style>
  <w:style w:type="paragraph" w:styleId="5">
    <w:name w:val="heading 5"/>
    <w:basedOn w:val="a"/>
    <w:next w:val="a"/>
    <w:link w:val="52"/>
    <w:qFormat/>
    <w:rsid w:val="00AF40F0"/>
    <w:pPr>
      <w:keepNext/>
      <w:outlineLvl w:val="4"/>
    </w:pPr>
    <w:rPr>
      <w:rFonts w:ascii="Arial" w:eastAsia="ＭＳ ゴシック" w:hAnsi="Arial"/>
    </w:rPr>
  </w:style>
  <w:style w:type="paragraph" w:styleId="6">
    <w:name w:val="heading 6"/>
    <w:basedOn w:val="a"/>
    <w:next w:val="a"/>
    <w:link w:val="60"/>
    <w:qFormat/>
    <w:rsid w:val="0090732C"/>
    <w:pPr>
      <w:keepNext/>
      <w:jc w:val="center"/>
      <w:outlineLvl w:val="5"/>
    </w:pPr>
    <w:rPr>
      <w:rFonts w:eastAsia="ＭＳ Ｐゴシック"/>
      <w:b/>
      <w:bCs/>
      <w:sz w:val="24"/>
    </w:rPr>
  </w:style>
  <w:style w:type="paragraph" w:styleId="7">
    <w:name w:val="heading 7"/>
    <w:basedOn w:val="a"/>
    <w:next w:val="a"/>
    <w:link w:val="70"/>
    <w:qFormat/>
    <w:rsid w:val="0090732C"/>
    <w:pPr>
      <w:keepNext/>
      <w:spacing w:line="240" w:lineRule="exact"/>
      <w:jc w:val="center"/>
      <w:outlineLvl w:val="6"/>
    </w:pPr>
    <w:rPr>
      <w:rFonts w:ascii="Arial" w:eastAsia="ＭＳ Ｐゴシック"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0F4176"/>
    <w:rPr>
      <w:rFonts w:ascii="Times New Roman" w:eastAsia="ＭＳ ゴシック" w:hAnsi="Times New Roman" w:cs="Times New Roman"/>
      <w:b/>
      <w:sz w:val="24"/>
      <w:szCs w:val="24"/>
    </w:rPr>
  </w:style>
  <w:style w:type="character" w:customStyle="1" w:styleId="20">
    <w:name w:val="見出し 2 (文字)"/>
    <w:basedOn w:val="a0"/>
    <w:link w:val="2"/>
    <w:rsid w:val="009E18F9"/>
    <w:rPr>
      <w:rFonts w:ascii="Times New Roman" w:eastAsia="ＭＳ ゴシック" w:hAnsi="Times New Roman" w:cs="Times New Roman"/>
      <w:b/>
      <w:sz w:val="24"/>
      <w:szCs w:val="24"/>
    </w:rPr>
  </w:style>
  <w:style w:type="character" w:customStyle="1" w:styleId="32">
    <w:name w:val="見出し 3 (文字)2"/>
    <w:basedOn w:val="a0"/>
    <w:link w:val="3"/>
    <w:rsid w:val="000F4176"/>
    <w:rPr>
      <w:rFonts w:ascii="Times New Roman" w:eastAsia="ＭＳ ゴシック" w:hAnsi="Times New Roman" w:cs="Times New Roman"/>
      <w:b/>
      <w:sz w:val="24"/>
      <w:szCs w:val="24"/>
    </w:rPr>
  </w:style>
  <w:style w:type="character" w:customStyle="1" w:styleId="42">
    <w:name w:val="見出し 4 (文字)2"/>
    <w:basedOn w:val="a0"/>
    <w:link w:val="4"/>
    <w:rsid w:val="00AF40F0"/>
    <w:rPr>
      <w:rFonts w:ascii="Arial" w:eastAsia="ＭＳ ゴシック" w:hAnsi="Arial" w:cs="Times New Roman"/>
      <w:bCs/>
      <w:szCs w:val="24"/>
    </w:rPr>
  </w:style>
  <w:style w:type="character" w:customStyle="1" w:styleId="52">
    <w:name w:val="見出し 5 (文字)2"/>
    <w:basedOn w:val="a0"/>
    <w:link w:val="5"/>
    <w:rsid w:val="00AF40F0"/>
    <w:rPr>
      <w:rFonts w:ascii="Arial" w:eastAsia="ＭＳ ゴシック" w:hAnsi="Arial" w:cs="Times New Roman"/>
      <w:szCs w:val="24"/>
    </w:rPr>
  </w:style>
  <w:style w:type="paragraph" w:styleId="a3">
    <w:name w:val="header"/>
    <w:basedOn w:val="a"/>
    <w:link w:val="a4"/>
    <w:rsid w:val="00AF40F0"/>
    <w:pPr>
      <w:tabs>
        <w:tab w:val="center" w:pos="4252"/>
        <w:tab w:val="right" w:pos="8504"/>
      </w:tabs>
      <w:snapToGrid w:val="0"/>
    </w:pPr>
    <w:rPr>
      <w:rFonts w:ascii="Century" w:hAnsi="Century"/>
    </w:rPr>
  </w:style>
  <w:style w:type="character" w:customStyle="1" w:styleId="a4">
    <w:name w:val="ヘッダー (文字)"/>
    <w:basedOn w:val="a0"/>
    <w:link w:val="a3"/>
    <w:rsid w:val="00AF40F0"/>
    <w:rPr>
      <w:rFonts w:ascii="Century" w:eastAsia="ＭＳ 明朝" w:hAnsi="Century" w:cs="Times New Roman"/>
      <w:szCs w:val="24"/>
    </w:rPr>
  </w:style>
  <w:style w:type="paragraph" w:styleId="a5">
    <w:name w:val="footer"/>
    <w:basedOn w:val="a"/>
    <w:link w:val="a6"/>
    <w:uiPriority w:val="99"/>
    <w:rsid w:val="00AF40F0"/>
    <w:pPr>
      <w:tabs>
        <w:tab w:val="center" w:pos="4252"/>
        <w:tab w:val="right" w:pos="8504"/>
      </w:tabs>
      <w:snapToGrid w:val="0"/>
    </w:pPr>
  </w:style>
  <w:style w:type="character" w:customStyle="1" w:styleId="a6">
    <w:name w:val="フッター (文字)"/>
    <w:basedOn w:val="a0"/>
    <w:link w:val="a5"/>
    <w:uiPriority w:val="99"/>
    <w:rsid w:val="00AF40F0"/>
    <w:rPr>
      <w:rFonts w:ascii="Times New Roman" w:eastAsia="ＭＳ 明朝" w:hAnsi="Times New Roman" w:cs="Times New Roman"/>
      <w:szCs w:val="24"/>
    </w:rPr>
  </w:style>
  <w:style w:type="character" w:styleId="a7">
    <w:name w:val="page number"/>
    <w:basedOn w:val="a0"/>
    <w:rsid w:val="00AF40F0"/>
  </w:style>
  <w:style w:type="paragraph" w:styleId="11">
    <w:name w:val="toc 1"/>
    <w:basedOn w:val="a"/>
    <w:next w:val="a"/>
    <w:autoRedefine/>
    <w:uiPriority w:val="39"/>
    <w:qFormat/>
    <w:rsid w:val="00AB4BD6"/>
    <w:pPr>
      <w:tabs>
        <w:tab w:val="left" w:pos="440"/>
        <w:tab w:val="left" w:pos="1050"/>
        <w:tab w:val="right" w:leader="dot" w:pos="8494"/>
      </w:tabs>
    </w:pPr>
    <w:rPr>
      <w:rFonts w:ascii="Arial" w:eastAsia="ＭＳ Ｐゴシック" w:hAnsi="Arial"/>
    </w:rPr>
  </w:style>
  <w:style w:type="paragraph" w:styleId="21">
    <w:name w:val="toc 2"/>
    <w:basedOn w:val="a"/>
    <w:next w:val="a"/>
    <w:autoRedefine/>
    <w:uiPriority w:val="39"/>
    <w:qFormat/>
    <w:rsid w:val="00913B4D"/>
    <w:pPr>
      <w:tabs>
        <w:tab w:val="left" w:pos="1470"/>
        <w:tab w:val="right" w:leader="dot" w:pos="8494"/>
      </w:tabs>
      <w:ind w:leftChars="100" w:left="210"/>
    </w:pPr>
    <w:rPr>
      <w:rFonts w:ascii="Arial" w:eastAsia="ＭＳ Ｐゴシック" w:hAnsi="Arial"/>
    </w:rPr>
  </w:style>
  <w:style w:type="paragraph" w:styleId="30">
    <w:name w:val="toc 3"/>
    <w:basedOn w:val="a"/>
    <w:next w:val="a"/>
    <w:autoRedefine/>
    <w:uiPriority w:val="39"/>
    <w:qFormat/>
    <w:rsid w:val="00AF40F0"/>
    <w:pPr>
      <w:ind w:leftChars="200" w:left="420"/>
    </w:pPr>
    <w:rPr>
      <w:rFonts w:ascii="Arial" w:eastAsia="ＭＳ Ｐゴシック" w:hAnsi="Arial"/>
    </w:rPr>
  </w:style>
  <w:style w:type="character" w:styleId="a8">
    <w:name w:val="Hyperlink"/>
    <w:basedOn w:val="a0"/>
    <w:uiPriority w:val="99"/>
    <w:rsid w:val="00AF40F0"/>
    <w:rPr>
      <w:color w:val="0000FF"/>
      <w:u w:val="single"/>
    </w:rPr>
  </w:style>
  <w:style w:type="paragraph" w:styleId="40">
    <w:name w:val="toc 4"/>
    <w:basedOn w:val="a"/>
    <w:next w:val="a"/>
    <w:autoRedefine/>
    <w:uiPriority w:val="39"/>
    <w:rsid w:val="00AF40F0"/>
    <w:pPr>
      <w:ind w:leftChars="300" w:left="630"/>
    </w:pPr>
    <w:rPr>
      <w:rFonts w:ascii="Arial" w:eastAsia="ＭＳ Ｐゴシック" w:hAnsi="Arial"/>
    </w:rPr>
  </w:style>
  <w:style w:type="paragraph" w:styleId="a9">
    <w:name w:val="footnote text"/>
    <w:basedOn w:val="a"/>
    <w:link w:val="22"/>
    <w:semiHidden/>
    <w:rsid w:val="00AF40F0"/>
    <w:pPr>
      <w:snapToGrid w:val="0"/>
      <w:jc w:val="left"/>
    </w:pPr>
    <w:rPr>
      <w:sz w:val="18"/>
    </w:rPr>
  </w:style>
  <w:style w:type="character" w:customStyle="1" w:styleId="22">
    <w:name w:val="脚注文字列 (文字)2"/>
    <w:basedOn w:val="a0"/>
    <w:link w:val="a9"/>
    <w:semiHidden/>
    <w:rsid w:val="00AF40F0"/>
    <w:rPr>
      <w:rFonts w:ascii="Times New Roman" w:eastAsia="ＭＳ 明朝" w:hAnsi="Times New Roman" w:cs="Times New Roman"/>
      <w:sz w:val="18"/>
      <w:szCs w:val="24"/>
    </w:rPr>
  </w:style>
  <w:style w:type="character" w:styleId="aa">
    <w:name w:val="footnote reference"/>
    <w:basedOn w:val="a0"/>
    <w:semiHidden/>
    <w:rsid w:val="00AF40F0"/>
    <w:rPr>
      <w:vertAlign w:val="superscript"/>
    </w:rPr>
  </w:style>
  <w:style w:type="table" w:styleId="ab">
    <w:name w:val="Table Grid"/>
    <w:basedOn w:val="a1"/>
    <w:uiPriority w:val="39"/>
    <w:rsid w:val="00AF40F0"/>
    <w:pPr>
      <w:widowControl w:val="0"/>
      <w:jc w:val="both"/>
    </w:pPr>
    <w:rPr>
      <w:rFonts w:ascii="Century" w:eastAsia="ＭＳ 明朝" w:hAnsi="Century"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AF40F0"/>
    <w:pPr>
      <w:ind w:leftChars="400" w:left="840"/>
    </w:pPr>
  </w:style>
  <w:style w:type="paragraph" w:styleId="ad">
    <w:name w:val="Balloon Text"/>
    <w:basedOn w:val="a"/>
    <w:link w:val="ae"/>
    <w:semiHidden/>
    <w:unhideWhenUsed/>
    <w:rsid w:val="0039282D"/>
    <w:rPr>
      <w:rFonts w:asciiTheme="majorHAnsi" w:eastAsiaTheme="majorEastAsia" w:hAnsiTheme="majorHAnsi" w:cstheme="majorBidi"/>
      <w:sz w:val="18"/>
      <w:szCs w:val="18"/>
    </w:rPr>
  </w:style>
  <w:style w:type="character" w:customStyle="1" w:styleId="ae">
    <w:name w:val="吹き出し (文字)"/>
    <w:basedOn w:val="a0"/>
    <w:link w:val="ad"/>
    <w:semiHidden/>
    <w:rsid w:val="0039282D"/>
    <w:rPr>
      <w:rFonts w:asciiTheme="majorHAnsi" w:eastAsiaTheme="majorEastAsia" w:hAnsiTheme="majorHAnsi" w:cstheme="majorBidi"/>
      <w:sz w:val="18"/>
      <w:szCs w:val="18"/>
    </w:rPr>
  </w:style>
  <w:style w:type="paragraph" w:styleId="af">
    <w:name w:val="Closing"/>
    <w:basedOn w:val="a"/>
    <w:link w:val="23"/>
    <w:unhideWhenUsed/>
    <w:rsid w:val="00310BD0"/>
    <w:pPr>
      <w:jc w:val="right"/>
    </w:pPr>
    <w:rPr>
      <w:rFonts w:ascii="ＭＳ Ｐゴシック" w:eastAsia="ＭＳ Ｐゴシック" w:hAnsi="ＭＳ Ｐゴシック" w:cs="Arial"/>
    </w:rPr>
  </w:style>
  <w:style w:type="character" w:customStyle="1" w:styleId="23">
    <w:name w:val="結語 (文字)2"/>
    <w:basedOn w:val="a0"/>
    <w:link w:val="af"/>
    <w:rsid w:val="00310BD0"/>
    <w:rPr>
      <w:rFonts w:ascii="ＭＳ Ｐゴシック" w:eastAsia="ＭＳ Ｐゴシック" w:hAnsi="ＭＳ Ｐゴシック" w:cs="Arial"/>
      <w:szCs w:val="24"/>
    </w:rPr>
  </w:style>
  <w:style w:type="paragraph" w:styleId="af0">
    <w:name w:val="Revision"/>
    <w:hidden/>
    <w:semiHidden/>
    <w:rsid w:val="00C76B97"/>
    <w:rPr>
      <w:rFonts w:ascii="Times New Roman" w:eastAsia="ＭＳ 明朝" w:hAnsi="Times New Roman" w:cs="Times New Roman"/>
      <w:szCs w:val="24"/>
    </w:rPr>
  </w:style>
  <w:style w:type="paragraph" w:customStyle="1" w:styleId="ListATyped">
    <w:name w:val="List A Typed"/>
    <w:rsid w:val="00F2427B"/>
    <w:pPr>
      <w:tabs>
        <w:tab w:val="left" w:pos="720"/>
      </w:tabs>
      <w:spacing w:before="60" w:after="60"/>
      <w:ind w:left="720" w:hanging="720"/>
    </w:pPr>
    <w:rPr>
      <w:rFonts w:ascii="Times New Roman" w:hAnsi="Times New Roman" w:cs="Times New Roman"/>
      <w:kern w:val="0"/>
      <w:sz w:val="24"/>
      <w:szCs w:val="20"/>
      <w:lang w:eastAsia="en-US"/>
    </w:rPr>
  </w:style>
  <w:style w:type="character" w:styleId="af1">
    <w:name w:val="annotation reference"/>
    <w:basedOn w:val="a0"/>
    <w:uiPriority w:val="99"/>
    <w:semiHidden/>
    <w:unhideWhenUsed/>
    <w:rsid w:val="00152FA2"/>
    <w:rPr>
      <w:sz w:val="18"/>
      <w:szCs w:val="18"/>
    </w:rPr>
  </w:style>
  <w:style w:type="paragraph" w:styleId="af2">
    <w:name w:val="annotation text"/>
    <w:basedOn w:val="a"/>
    <w:link w:val="af3"/>
    <w:uiPriority w:val="99"/>
    <w:unhideWhenUsed/>
    <w:rsid w:val="00152FA2"/>
    <w:pPr>
      <w:jc w:val="left"/>
    </w:pPr>
  </w:style>
  <w:style w:type="character" w:customStyle="1" w:styleId="af3">
    <w:name w:val="コメント文字列 (文字)"/>
    <w:basedOn w:val="a0"/>
    <w:link w:val="af2"/>
    <w:uiPriority w:val="99"/>
    <w:rsid w:val="00152FA2"/>
    <w:rPr>
      <w:rFonts w:ascii="Times New Roman" w:eastAsia="ＭＳ 明朝" w:hAnsi="Times New Roman" w:cs="Times New Roman"/>
      <w:szCs w:val="24"/>
    </w:rPr>
  </w:style>
  <w:style w:type="paragraph" w:styleId="af4">
    <w:name w:val="annotation subject"/>
    <w:basedOn w:val="af2"/>
    <w:next w:val="af2"/>
    <w:link w:val="af5"/>
    <w:uiPriority w:val="99"/>
    <w:semiHidden/>
    <w:unhideWhenUsed/>
    <w:rsid w:val="00152FA2"/>
    <w:rPr>
      <w:b/>
      <w:bCs/>
    </w:rPr>
  </w:style>
  <w:style w:type="character" w:customStyle="1" w:styleId="af5">
    <w:name w:val="コメント内容 (文字)"/>
    <w:basedOn w:val="af3"/>
    <w:link w:val="af4"/>
    <w:uiPriority w:val="99"/>
    <w:semiHidden/>
    <w:rsid w:val="00152FA2"/>
    <w:rPr>
      <w:rFonts w:ascii="Times New Roman" w:eastAsia="ＭＳ 明朝" w:hAnsi="Times New Roman" w:cs="Times New Roman"/>
      <w:b/>
      <w:bCs/>
      <w:szCs w:val="24"/>
    </w:rPr>
  </w:style>
  <w:style w:type="paragraph" w:styleId="af6">
    <w:name w:val="TOC Heading"/>
    <w:basedOn w:val="1"/>
    <w:next w:val="a"/>
    <w:uiPriority w:val="39"/>
    <w:unhideWhenUsed/>
    <w:qFormat/>
    <w:rsid w:val="0090732C"/>
    <w:pPr>
      <w:outlineLvl w:val="9"/>
    </w:pPr>
    <w:rPr>
      <w:rFonts w:asciiTheme="majorHAnsi" w:eastAsiaTheme="majorEastAsia" w:hAnsiTheme="majorHAnsi" w:cstheme="majorBidi"/>
    </w:rPr>
  </w:style>
  <w:style w:type="character" w:customStyle="1" w:styleId="60">
    <w:name w:val="見出し 6 (文字)"/>
    <w:basedOn w:val="a0"/>
    <w:link w:val="6"/>
    <w:rsid w:val="0090732C"/>
    <w:rPr>
      <w:rFonts w:ascii="Times New Roman" w:eastAsia="ＭＳ Ｐゴシック" w:hAnsi="Times New Roman" w:cs="Times New Roman"/>
      <w:b/>
      <w:bCs/>
      <w:sz w:val="24"/>
      <w:szCs w:val="24"/>
    </w:rPr>
  </w:style>
  <w:style w:type="character" w:customStyle="1" w:styleId="70">
    <w:name w:val="見出し 7 (文字)"/>
    <w:basedOn w:val="a0"/>
    <w:link w:val="7"/>
    <w:rsid w:val="0090732C"/>
    <w:rPr>
      <w:rFonts w:ascii="Arial" w:eastAsia="ＭＳ Ｐゴシック" w:hAnsi="Arial" w:cs="Arial"/>
      <w:b/>
      <w:bCs/>
      <w:szCs w:val="24"/>
    </w:rPr>
  </w:style>
  <w:style w:type="paragraph" w:customStyle="1" w:styleId="Default">
    <w:name w:val="Default"/>
    <w:rsid w:val="0090732C"/>
    <w:pPr>
      <w:widowControl w:val="0"/>
      <w:autoSpaceDE w:val="0"/>
      <w:autoSpaceDN w:val="0"/>
      <w:adjustRightInd w:val="0"/>
    </w:pPr>
    <w:rPr>
      <w:rFonts w:ascii="Century" w:eastAsia="ＭＳ 明朝" w:hAnsi="Century" w:cs="Century"/>
      <w:color w:val="000000"/>
      <w:kern w:val="0"/>
      <w:sz w:val="24"/>
      <w:szCs w:val="24"/>
    </w:rPr>
  </w:style>
  <w:style w:type="character" w:styleId="af7">
    <w:name w:val="Placeholder Text"/>
    <w:basedOn w:val="a0"/>
    <w:uiPriority w:val="99"/>
    <w:semiHidden/>
    <w:rsid w:val="0090732C"/>
    <w:rPr>
      <w:color w:val="808080"/>
    </w:rPr>
  </w:style>
  <w:style w:type="character" w:styleId="af8">
    <w:name w:val="Strong"/>
    <w:basedOn w:val="a0"/>
    <w:uiPriority w:val="22"/>
    <w:qFormat/>
    <w:rsid w:val="0090732C"/>
    <w:rPr>
      <w:b/>
      <w:bCs/>
    </w:rPr>
  </w:style>
  <w:style w:type="character" w:customStyle="1" w:styleId="110">
    <w:name w:val="見出し 1 (文字)1"/>
    <w:basedOn w:val="a0"/>
    <w:rsid w:val="0090732C"/>
    <w:rPr>
      <w:rFonts w:ascii="Arial" w:eastAsia="ＭＳ ゴシック" w:hAnsi="Arial" w:cs="Times New Roman"/>
      <w:kern w:val="2"/>
      <w:sz w:val="24"/>
      <w:szCs w:val="24"/>
    </w:rPr>
  </w:style>
  <w:style w:type="character" w:customStyle="1" w:styleId="210">
    <w:name w:val="見出し 2 (文字)1"/>
    <w:basedOn w:val="a0"/>
    <w:rsid w:val="0090732C"/>
    <w:rPr>
      <w:rFonts w:ascii="Arial" w:eastAsia="ＭＳ ゴシック" w:hAnsi="Arial" w:cs="Times New Roman"/>
      <w:kern w:val="2"/>
      <w:sz w:val="21"/>
      <w:szCs w:val="24"/>
    </w:rPr>
  </w:style>
  <w:style w:type="character" w:customStyle="1" w:styleId="31">
    <w:name w:val="見出し 3 (文字)1"/>
    <w:basedOn w:val="a0"/>
    <w:rsid w:val="0090732C"/>
    <w:rPr>
      <w:rFonts w:ascii="Arial" w:eastAsia="ＭＳ ゴシック" w:hAnsi="Arial" w:cs="Times New Roman"/>
      <w:szCs w:val="24"/>
    </w:rPr>
  </w:style>
  <w:style w:type="character" w:customStyle="1" w:styleId="41">
    <w:name w:val="見出し 4 (文字)1"/>
    <w:basedOn w:val="a0"/>
    <w:rsid w:val="0090732C"/>
    <w:rPr>
      <w:rFonts w:ascii="Arial" w:eastAsia="ＭＳ ゴシック" w:hAnsi="Arial" w:cs="Times New Roman"/>
      <w:bCs/>
      <w:szCs w:val="24"/>
    </w:rPr>
  </w:style>
  <w:style w:type="character" w:customStyle="1" w:styleId="51">
    <w:name w:val="見出し 5 (文字)1"/>
    <w:basedOn w:val="a0"/>
    <w:rsid w:val="0090732C"/>
    <w:rPr>
      <w:rFonts w:ascii="Arial" w:eastAsia="ＭＳ ゴシック" w:hAnsi="Arial" w:cs="Times New Roman"/>
      <w:szCs w:val="24"/>
    </w:rPr>
  </w:style>
  <w:style w:type="numbering" w:customStyle="1" w:styleId="NoList1">
    <w:name w:val="No List1"/>
    <w:next w:val="a2"/>
    <w:uiPriority w:val="99"/>
    <w:semiHidden/>
    <w:unhideWhenUsed/>
    <w:rsid w:val="0090732C"/>
  </w:style>
  <w:style w:type="character" w:customStyle="1" w:styleId="12">
    <w:name w:val="ヘッダー (文字)1"/>
    <w:basedOn w:val="a0"/>
    <w:rsid w:val="0090732C"/>
    <w:rPr>
      <w:rFonts w:ascii="Century" w:eastAsia="ＭＳ 明朝" w:hAnsi="Century" w:cs="Times New Roman"/>
      <w:kern w:val="2"/>
      <w:sz w:val="21"/>
      <w:szCs w:val="24"/>
    </w:rPr>
  </w:style>
  <w:style w:type="character" w:customStyle="1" w:styleId="13">
    <w:name w:val="フッター (文字)1"/>
    <w:basedOn w:val="a0"/>
    <w:uiPriority w:val="99"/>
    <w:rsid w:val="0090732C"/>
    <w:rPr>
      <w:rFonts w:ascii="Times New Roman" w:eastAsia="ＭＳ 明朝" w:hAnsi="Times New Roman" w:cs="Times New Roman"/>
      <w:kern w:val="2"/>
      <w:sz w:val="21"/>
      <w:szCs w:val="24"/>
    </w:rPr>
  </w:style>
  <w:style w:type="character" w:customStyle="1" w:styleId="14">
    <w:name w:val="脚注文字列 (文字)1"/>
    <w:basedOn w:val="a0"/>
    <w:semiHidden/>
    <w:rsid w:val="0090732C"/>
    <w:rPr>
      <w:rFonts w:ascii="Times New Roman" w:eastAsia="ＭＳ 明朝" w:hAnsi="Times New Roman" w:cs="Times New Roman"/>
      <w:sz w:val="18"/>
      <w:szCs w:val="24"/>
    </w:rPr>
  </w:style>
  <w:style w:type="character" w:customStyle="1" w:styleId="15">
    <w:name w:val="吹き出し (文字)1"/>
    <w:basedOn w:val="a0"/>
    <w:semiHidden/>
    <w:rsid w:val="0090732C"/>
    <w:rPr>
      <w:rFonts w:ascii="Arial" w:eastAsia="ＭＳ ゴシック" w:hAnsi="Arial" w:cs="Times New Roman"/>
      <w:kern w:val="2"/>
      <w:sz w:val="18"/>
      <w:szCs w:val="18"/>
    </w:rPr>
  </w:style>
  <w:style w:type="character" w:customStyle="1" w:styleId="16">
    <w:name w:val="結語 (文字)1"/>
    <w:basedOn w:val="a0"/>
    <w:semiHidden/>
    <w:rsid w:val="0090732C"/>
    <w:rPr>
      <w:rFonts w:ascii="ＭＳ Ｐゴシック" w:eastAsia="ＭＳ Ｐゴシック" w:hAnsi="ＭＳ Ｐゴシック" w:cs="Arial"/>
      <w:szCs w:val="24"/>
    </w:rPr>
  </w:style>
  <w:style w:type="paragraph" w:customStyle="1" w:styleId="Revision1">
    <w:name w:val="Revision1"/>
    <w:hidden/>
    <w:rsid w:val="0090732C"/>
    <w:rPr>
      <w:rFonts w:ascii="Times New Roman" w:eastAsia="ＭＳ 明朝" w:hAnsi="Times New Roman" w:cs="Times New Roman"/>
      <w:szCs w:val="24"/>
    </w:rPr>
  </w:style>
  <w:style w:type="paragraph" w:styleId="af9">
    <w:name w:val="Body Text"/>
    <w:basedOn w:val="a"/>
    <w:link w:val="afa"/>
    <w:semiHidden/>
    <w:rsid w:val="0090732C"/>
    <w:pPr>
      <w:spacing w:line="300" w:lineRule="exact"/>
      <w:jc w:val="left"/>
    </w:pPr>
    <w:rPr>
      <w:rFonts w:ascii="Arial" w:eastAsia="ＭＳ Ｐゴシック" w:hAnsi="Arial" w:cs="Arial"/>
      <w:bCs/>
      <w:sz w:val="32"/>
    </w:rPr>
  </w:style>
  <w:style w:type="character" w:customStyle="1" w:styleId="afa">
    <w:name w:val="本文 (文字)"/>
    <w:basedOn w:val="a0"/>
    <w:link w:val="af9"/>
    <w:semiHidden/>
    <w:rsid w:val="0090732C"/>
    <w:rPr>
      <w:rFonts w:ascii="Arial" w:eastAsia="ＭＳ Ｐゴシック" w:hAnsi="Arial" w:cs="Arial"/>
      <w:bCs/>
      <w:sz w:val="32"/>
      <w:szCs w:val="24"/>
    </w:rPr>
  </w:style>
  <w:style w:type="character" w:styleId="afb">
    <w:name w:val="FollowedHyperlink"/>
    <w:basedOn w:val="a0"/>
    <w:uiPriority w:val="99"/>
    <w:semiHidden/>
    <w:rsid w:val="0090732C"/>
    <w:rPr>
      <w:color w:val="800080"/>
      <w:u w:val="single"/>
    </w:rPr>
  </w:style>
  <w:style w:type="paragraph" w:styleId="afc">
    <w:name w:val="Body Text Indent"/>
    <w:basedOn w:val="a"/>
    <w:link w:val="afd"/>
    <w:semiHidden/>
    <w:rsid w:val="0090732C"/>
    <w:pPr>
      <w:ind w:left="630"/>
    </w:pPr>
    <w:rPr>
      <w:rFonts w:ascii="Arial" w:eastAsia="ＭＳ Ｐゴシック" w:hAnsi="Arial" w:cs="Arial"/>
      <w:sz w:val="20"/>
      <w:szCs w:val="18"/>
    </w:rPr>
  </w:style>
  <w:style w:type="character" w:customStyle="1" w:styleId="afd">
    <w:name w:val="本文インデント (文字)"/>
    <w:basedOn w:val="a0"/>
    <w:link w:val="afc"/>
    <w:semiHidden/>
    <w:rsid w:val="0090732C"/>
    <w:rPr>
      <w:rFonts w:ascii="Arial" w:eastAsia="ＭＳ Ｐゴシック" w:hAnsi="Arial" w:cs="Arial"/>
      <w:sz w:val="20"/>
      <w:szCs w:val="18"/>
    </w:rPr>
  </w:style>
  <w:style w:type="paragraph" w:styleId="afe">
    <w:name w:val="Title"/>
    <w:basedOn w:val="a"/>
    <w:link w:val="aff"/>
    <w:qFormat/>
    <w:rsid w:val="0090732C"/>
    <w:pPr>
      <w:widowControl/>
      <w:spacing w:before="240" w:after="120"/>
      <w:jc w:val="center"/>
      <w:outlineLvl w:val="0"/>
    </w:pPr>
    <w:rPr>
      <w:rFonts w:ascii="ＭＳ Ｐゴシック" w:eastAsia="ＭＳ Ｐゴシック" w:hAnsi="Arial" w:cs="Arial"/>
      <w:kern w:val="0"/>
      <w:sz w:val="32"/>
      <w:szCs w:val="32"/>
    </w:rPr>
  </w:style>
  <w:style w:type="character" w:customStyle="1" w:styleId="aff">
    <w:name w:val="表題 (文字)"/>
    <w:basedOn w:val="a0"/>
    <w:link w:val="afe"/>
    <w:rsid w:val="0090732C"/>
    <w:rPr>
      <w:rFonts w:ascii="ＭＳ Ｐゴシック" w:eastAsia="ＭＳ Ｐゴシック" w:hAnsi="Arial" w:cs="Arial"/>
      <w:kern w:val="0"/>
      <w:sz w:val="32"/>
      <w:szCs w:val="32"/>
    </w:rPr>
  </w:style>
  <w:style w:type="paragraph" w:styleId="aff0">
    <w:name w:val="caption"/>
    <w:basedOn w:val="a"/>
    <w:next w:val="a"/>
    <w:uiPriority w:val="35"/>
    <w:unhideWhenUsed/>
    <w:qFormat/>
    <w:rsid w:val="0090732C"/>
    <w:pPr>
      <w:widowControl/>
      <w:spacing w:after="200"/>
      <w:jc w:val="left"/>
    </w:pPr>
    <w:rPr>
      <w:rFonts w:asciiTheme="minorHAnsi" w:eastAsiaTheme="minorEastAsia" w:hAnsiTheme="minorHAnsi" w:cstheme="minorBidi"/>
      <w:i/>
      <w:iCs/>
      <w:color w:val="1F497D" w:themeColor="text2"/>
      <w:kern w:val="0"/>
      <w:sz w:val="18"/>
      <w:szCs w:val="18"/>
    </w:rPr>
  </w:style>
  <w:style w:type="table" w:customStyle="1" w:styleId="NormalTable0">
    <w:name w:val="Normal Table0"/>
    <w:rsid w:val="00E43B08"/>
    <w:pPr>
      <w:widowControl w:val="0"/>
      <w:jc w:val="both"/>
    </w:pPr>
    <w:rPr>
      <w:rFonts w:ascii="Century" w:hAnsi="Century" w:cs="Century"/>
      <w:kern w:val="0"/>
      <w:szCs w:val="21"/>
    </w:rPr>
    <w:tblPr>
      <w:tblCellMar>
        <w:top w:w="0" w:type="dxa"/>
        <w:left w:w="0" w:type="dxa"/>
        <w:bottom w:w="0" w:type="dxa"/>
        <w:right w:w="0" w:type="dxa"/>
      </w:tblCellMar>
    </w:tblPr>
  </w:style>
  <w:style w:type="character" w:customStyle="1" w:styleId="33">
    <w:name w:val="見出し 3 (文字)"/>
    <w:basedOn w:val="a0"/>
    <w:rsid w:val="00E43B08"/>
    <w:rPr>
      <w:rFonts w:asciiTheme="majorHAnsi" w:eastAsiaTheme="majorEastAsia" w:hAnsiTheme="majorHAnsi" w:cstheme="majorBidi"/>
    </w:rPr>
  </w:style>
  <w:style w:type="character" w:customStyle="1" w:styleId="43">
    <w:name w:val="見出し 4 (文字)"/>
    <w:basedOn w:val="a0"/>
    <w:rsid w:val="00E43B08"/>
    <w:rPr>
      <w:b/>
      <w:bCs/>
    </w:rPr>
  </w:style>
  <w:style w:type="character" w:customStyle="1" w:styleId="50">
    <w:name w:val="見出し 5 (文字)"/>
    <w:basedOn w:val="a0"/>
    <w:rsid w:val="00E43B08"/>
    <w:rPr>
      <w:rFonts w:asciiTheme="majorHAnsi" w:eastAsiaTheme="majorEastAsia" w:hAnsiTheme="majorHAnsi" w:cstheme="majorBidi"/>
    </w:rPr>
  </w:style>
  <w:style w:type="character" w:customStyle="1" w:styleId="aff1">
    <w:name w:val="脚注文字列 (文字)"/>
    <w:basedOn w:val="a0"/>
    <w:semiHidden/>
    <w:rsid w:val="00E43B08"/>
  </w:style>
  <w:style w:type="character" w:customStyle="1" w:styleId="aff2">
    <w:name w:val="結語 (文字)"/>
    <w:basedOn w:val="a0"/>
    <w:rsid w:val="00E43B08"/>
  </w:style>
  <w:style w:type="paragraph" w:customStyle="1" w:styleId="17">
    <w:name w:val="スタイル1"/>
    <w:basedOn w:val="a"/>
    <w:link w:val="18"/>
    <w:qFormat/>
    <w:rsid w:val="00E43B08"/>
    <w:pPr>
      <w:widowControl/>
      <w:spacing w:after="160" w:line="360" w:lineRule="auto"/>
    </w:pPr>
    <w:rPr>
      <w:rFonts w:eastAsiaTheme="minorEastAsia"/>
      <w:b/>
      <w:kern w:val="0"/>
      <w:sz w:val="22"/>
      <w:szCs w:val="21"/>
    </w:rPr>
  </w:style>
  <w:style w:type="character" w:customStyle="1" w:styleId="18">
    <w:name w:val="スタイル1 (文字)"/>
    <w:basedOn w:val="a0"/>
    <w:link w:val="17"/>
    <w:rsid w:val="00E43B08"/>
    <w:rPr>
      <w:rFonts w:ascii="Times New Roman" w:hAnsi="Times New Roman" w:cs="Times New Roman"/>
      <w:b/>
      <w:kern w:val="0"/>
      <w:sz w:val="22"/>
      <w:szCs w:val="21"/>
    </w:rPr>
  </w:style>
  <w:style w:type="paragraph" w:customStyle="1" w:styleId="MediumShading1-Accent11">
    <w:name w:val="Medium Shading 1 - Accent 11"/>
    <w:link w:val="44"/>
    <w:uiPriority w:val="1"/>
    <w:qFormat/>
    <w:rsid w:val="00E43B08"/>
    <w:pPr>
      <w:widowControl w:val="0"/>
      <w:jc w:val="both"/>
    </w:pPr>
    <w:rPr>
      <w:rFonts w:ascii="Century" w:eastAsia="ＭＳ 明朝" w:hAnsi="Century" w:cs="Times New Roman"/>
      <w:kern w:val="0"/>
      <w:szCs w:val="21"/>
    </w:rPr>
  </w:style>
  <w:style w:type="character" w:customStyle="1" w:styleId="44">
    <w:name w:val="表 (青)  4 (文字)"/>
    <w:link w:val="MediumShading1-Accent11"/>
    <w:uiPriority w:val="1"/>
    <w:rsid w:val="00E43B08"/>
    <w:rPr>
      <w:rFonts w:ascii="Century" w:eastAsia="ＭＳ 明朝" w:hAnsi="Century" w:cs="Times New Roman"/>
      <w:kern w:val="0"/>
      <w:szCs w:val="21"/>
    </w:rPr>
  </w:style>
  <w:style w:type="paragraph" w:styleId="53">
    <w:name w:val="toc 5"/>
    <w:basedOn w:val="a"/>
    <w:next w:val="a"/>
    <w:autoRedefine/>
    <w:uiPriority w:val="39"/>
    <w:unhideWhenUsed/>
    <w:rsid w:val="00E43B08"/>
    <w:pPr>
      <w:ind w:leftChars="400" w:left="840"/>
    </w:pPr>
    <w:rPr>
      <w:rFonts w:ascii="Century" w:eastAsiaTheme="minorEastAsia" w:hAnsi="Century" w:cs="Century"/>
      <w:kern w:val="0"/>
      <w:szCs w:val="21"/>
    </w:rPr>
  </w:style>
  <w:style w:type="paragraph" w:styleId="61">
    <w:name w:val="toc 6"/>
    <w:basedOn w:val="a"/>
    <w:next w:val="a"/>
    <w:autoRedefine/>
    <w:uiPriority w:val="39"/>
    <w:unhideWhenUsed/>
    <w:rsid w:val="00E43B08"/>
    <w:pPr>
      <w:ind w:leftChars="500" w:left="1050"/>
    </w:pPr>
    <w:rPr>
      <w:rFonts w:ascii="Century" w:eastAsiaTheme="minorEastAsia" w:hAnsi="Century" w:cs="Century"/>
      <w:kern w:val="0"/>
      <w:szCs w:val="21"/>
    </w:rPr>
  </w:style>
  <w:style w:type="paragraph" w:styleId="71">
    <w:name w:val="toc 7"/>
    <w:basedOn w:val="a"/>
    <w:next w:val="a"/>
    <w:autoRedefine/>
    <w:uiPriority w:val="39"/>
    <w:unhideWhenUsed/>
    <w:rsid w:val="00E43B08"/>
    <w:pPr>
      <w:ind w:leftChars="600" w:left="1260"/>
    </w:pPr>
    <w:rPr>
      <w:rFonts w:ascii="Century" w:eastAsiaTheme="minorEastAsia" w:hAnsi="Century" w:cs="Century"/>
      <w:kern w:val="0"/>
      <w:szCs w:val="21"/>
    </w:rPr>
  </w:style>
  <w:style w:type="paragraph" w:styleId="8">
    <w:name w:val="toc 8"/>
    <w:basedOn w:val="a"/>
    <w:next w:val="a"/>
    <w:autoRedefine/>
    <w:uiPriority w:val="39"/>
    <w:unhideWhenUsed/>
    <w:rsid w:val="00E43B08"/>
    <w:pPr>
      <w:ind w:leftChars="700" w:left="1470"/>
    </w:pPr>
    <w:rPr>
      <w:rFonts w:ascii="Century" w:eastAsiaTheme="minorEastAsia" w:hAnsi="Century" w:cs="Century"/>
      <w:kern w:val="0"/>
      <w:szCs w:val="21"/>
    </w:rPr>
  </w:style>
  <w:style w:type="paragraph" w:styleId="9">
    <w:name w:val="toc 9"/>
    <w:basedOn w:val="a"/>
    <w:next w:val="a"/>
    <w:autoRedefine/>
    <w:uiPriority w:val="39"/>
    <w:unhideWhenUsed/>
    <w:rsid w:val="00E43B08"/>
    <w:pPr>
      <w:ind w:leftChars="800" w:left="1680"/>
    </w:pPr>
    <w:rPr>
      <w:rFonts w:ascii="Century" w:eastAsiaTheme="minorEastAsia" w:hAnsi="Century" w:cs="Century"/>
      <w:kern w:val="0"/>
      <w:szCs w:val="21"/>
    </w:rPr>
  </w:style>
  <w:style w:type="character" w:customStyle="1" w:styleId="tlid-translation">
    <w:name w:val="tlid-translation"/>
    <w:basedOn w:val="a0"/>
    <w:rsid w:val="00E43B08"/>
  </w:style>
  <w:style w:type="paragraph" w:styleId="Web">
    <w:name w:val="Normal (Web)"/>
    <w:basedOn w:val="a"/>
    <w:uiPriority w:val="99"/>
    <w:semiHidden/>
    <w:unhideWhenUsed/>
    <w:rsid w:val="00E43B08"/>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jlqj4b">
    <w:name w:val="jlqj4b"/>
    <w:basedOn w:val="a0"/>
    <w:rsid w:val="00E43B08"/>
  </w:style>
  <w:style w:type="paragraph" w:customStyle="1" w:styleId="msonormal0">
    <w:name w:val="msonormal"/>
    <w:basedOn w:val="a"/>
    <w:rsid w:val="00E43B08"/>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font5">
    <w:name w:val="font5"/>
    <w:basedOn w:val="a"/>
    <w:rsid w:val="00E43B08"/>
    <w:pPr>
      <w:widowControl/>
      <w:spacing w:before="100" w:beforeAutospacing="1" w:after="100" w:afterAutospacing="1"/>
      <w:jc w:val="left"/>
    </w:pPr>
    <w:rPr>
      <w:rFonts w:ascii="TimesNewRomanPSMT" w:eastAsia="ＭＳ Ｐゴシック" w:hAnsi="TimesNewRomanPSMT" w:cs="ＭＳ Ｐゴシック"/>
      <w:kern w:val="0"/>
      <w:sz w:val="12"/>
      <w:szCs w:val="12"/>
    </w:rPr>
  </w:style>
  <w:style w:type="paragraph" w:customStyle="1" w:styleId="xl65">
    <w:name w:val="xl65"/>
    <w:basedOn w:val="a"/>
    <w:rsid w:val="00E43B08"/>
    <w:pPr>
      <w:widowControl/>
      <w:pBdr>
        <w:bottom w:val="single" w:sz="8" w:space="0" w:color="000000"/>
        <w:right w:val="single" w:sz="8" w:space="0" w:color="000000"/>
      </w:pBdr>
      <w:spacing w:before="100" w:beforeAutospacing="1" w:after="100" w:afterAutospacing="1"/>
    </w:pPr>
    <w:rPr>
      <w:rFonts w:eastAsia="ＭＳ Ｐゴシック"/>
      <w:color w:val="000000"/>
      <w:kern w:val="0"/>
      <w:sz w:val="24"/>
    </w:rPr>
  </w:style>
  <w:style w:type="paragraph" w:customStyle="1" w:styleId="xl66">
    <w:name w:val="xl66"/>
    <w:basedOn w:val="a"/>
    <w:rsid w:val="00E43B08"/>
    <w:pPr>
      <w:widowControl/>
      <w:pBdr>
        <w:bottom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68">
    <w:name w:val="xl68"/>
    <w:basedOn w:val="a"/>
    <w:rsid w:val="00E43B08"/>
    <w:pPr>
      <w:widowControl/>
      <w:pBdr>
        <w:top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69">
    <w:name w:val="xl69"/>
    <w:basedOn w:val="a"/>
    <w:rsid w:val="00E43B08"/>
    <w:pPr>
      <w:widowControl/>
      <w:pBdr>
        <w:top w:val="single" w:sz="8" w:space="0" w:color="000000"/>
        <w:left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70">
    <w:name w:val="xl70"/>
    <w:basedOn w:val="a"/>
    <w:rsid w:val="00E43B08"/>
    <w:pPr>
      <w:widowControl/>
      <w:pBdr>
        <w:left w:val="single" w:sz="8" w:space="0" w:color="000000"/>
        <w:bottom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71">
    <w:name w:val="xl71"/>
    <w:basedOn w:val="a"/>
    <w:rsid w:val="00E43B08"/>
    <w:pPr>
      <w:widowControl/>
      <w:pBdr>
        <w:top w:val="single" w:sz="8" w:space="0" w:color="000000"/>
        <w:left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72">
    <w:name w:val="xl72"/>
    <w:basedOn w:val="a"/>
    <w:rsid w:val="00E43B08"/>
    <w:pPr>
      <w:widowControl/>
      <w:pBdr>
        <w:left w:val="single" w:sz="8" w:space="0" w:color="000000"/>
        <w:bottom w:val="single" w:sz="8" w:space="0" w:color="000000"/>
        <w:right w:val="single" w:sz="8" w:space="0" w:color="000000"/>
      </w:pBdr>
      <w:spacing w:before="100" w:beforeAutospacing="1" w:after="100" w:afterAutospacing="1"/>
      <w:jc w:val="center"/>
    </w:pPr>
    <w:rPr>
      <w:rFonts w:eastAsia="ＭＳ Ｐゴシック"/>
      <w:color w:val="000000"/>
      <w:kern w:val="0"/>
      <w:sz w:val="24"/>
    </w:rPr>
  </w:style>
  <w:style w:type="paragraph" w:customStyle="1" w:styleId="xl73">
    <w:name w:val="xl73"/>
    <w:basedOn w:val="a"/>
    <w:rsid w:val="00E43B08"/>
    <w:pPr>
      <w:widowControl/>
      <w:pBdr>
        <w:left w:val="single" w:sz="8" w:space="0" w:color="000000"/>
        <w:bottom w:val="single" w:sz="8" w:space="0" w:color="000000"/>
        <w:right w:val="single" w:sz="8" w:space="0" w:color="000000"/>
      </w:pBdr>
      <w:spacing w:before="100" w:beforeAutospacing="1" w:after="100" w:afterAutospacing="1"/>
    </w:pPr>
    <w:rPr>
      <w:rFonts w:eastAsia="ＭＳ Ｐゴシック"/>
      <w:color w:val="000000"/>
      <w:kern w:val="0"/>
      <w:sz w:val="24"/>
    </w:rPr>
  </w:style>
  <w:style w:type="paragraph" w:customStyle="1" w:styleId="xl74">
    <w:name w:val="xl74"/>
    <w:basedOn w:val="a"/>
    <w:rsid w:val="00E43B08"/>
    <w:pPr>
      <w:widowControl/>
      <w:pBdr>
        <w:left w:val="single" w:sz="8" w:space="0" w:color="000000"/>
        <w:bottom w:val="single" w:sz="8" w:space="0" w:color="000000"/>
        <w:right w:val="single" w:sz="8" w:space="0" w:color="000000"/>
      </w:pBdr>
      <w:spacing w:before="100" w:beforeAutospacing="1" w:after="100" w:afterAutospacing="1"/>
    </w:pPr>
    <w:rPr>
      <w:rFonts w:eastAsia="ＭＳ Ｐゴシック"/>
      <w:kern w:val="0"/>
      <w:sz w:val="24"/>
    </w:rPr>
  </w:style>
  <w:style w:type="paragraph" w:styleId="aff3">
    <w:name w:val="Subtitle"/>
    <w:basedOn w:val="a"/>
    <w:next w:val="a"/>
    <w:link w:val="aff4"/>
    <w:rsid w:val="00E43B08"/>
    <w:pPr>
      <w:keepNext/>
      <w:keepLines/>
      <w:spacing w:before="360" w:after="80"/>
    </w:pPr>
    <w:rPr>
      <w:rFonts w:ascii="Georgia" w:eastAsia="Georgia" w:hAnsi="Georgia" w:cs="Georgia"/>
      <w:i/>
      <w:color w:val="666666"/>
      <w:kern w:val="0"/>
      <w:sz w:val="48"/>
      <w:szCs w:val="48"/>
    </w:rPr>
  </w:style>
  <w:style w:type="character" w:customStyle="1" w:styleId="aff4">
    <w:name w:val="副題 (文字)"/>
    <w:basedOn w:val="a0"/>
    <w:link w:val="aff3"/>
    <w:rsid w:val="00E43B08"/>
    <w:rPr>
      <w:rFonts w:ascii="Georgia" w:eastAsia="Georgia" w:hAnsi="Georgia" w:cs="Georgia"/>
      <w:i/>
      <w:color w:val="666666"/>
      <w:kern w:val="0"/>
      <w:sz w:val="48"/>
      <w:szCs w:val="48"/>
    </w:rPr>
  </w:style>
  <w:style w:type="table" w:customStyle="1" w:styleId="330">
    <w:name w:val="33"/>
    <w:basedOn w:val="NormalTable0"/>
    <w:rsid w:val="00E43B08"/>
    <w:tblPr>
      <w:tblStyleRowBandSize w:val="1"/>
      <w:tblStyleColBandSize w:val="1"/>
      <w:tblCellMar>
        <w:left w:w="115" w:type="dxa"/>
        <w:right w:w="115" w:type="dxa"/>
      </w:tblCellMar>
    </w:tblPr>
  </w:style>
  <w:style w:type="table" w:customStyle="1" w:styleId="320">
    <w:name w:val="32"/>
    <w:basedOn w:val="NormalTable0"/>
    <w:rsid w:val="00E43B08"/>
    <w:tblPr>
      <w:tblStyleRowBandSize w:val="1"/>
      <w:tblStyleColBandSize w:val="1"/>
      <w:tblCellMar>
        <w:left w:w="115" w:type="dxa"/>
        <w:right w:w="115" w:type="dxa"/>
      </w:tblCellMar>
    </w:tblPr>
  </w:style>
  <w:style w:type="table" w:customStyle="1" w:styleId="310">
    <w:name w:val="31"/>
    <w:basedOn w:val="NormalTable0"/>
    <w:rsid w:val="00E43B08"/>
    <w:tblPr>
      <w:tblStyleRowBandSize w:val="1"/>
      <w:tblStyleColBandSize w:val="1"/>
      <w:tblCellMar>
        <w:left w:w="115" w:type="dxa"/>
        <w:right w:w="115" w:type="dxa"/>
      </w:tblCellMar>
    </w:tblPr>
  </w:style>
  <w:style w:type="table" w:customStyle="1" w:styleId="300">
    <w:name w:val="30"/>
    <w:basedOn w:val="NormalTable0"/>
    <w:rsid w:val="00E43B08"/>
    <w:tblPr>
      <w:tblStyleRowBandSize w:val="1"/>
      <w:tblStyleColBandSize w:val="1"/>
      <w:tblCellMar>
        <w:left w:w="115" w:type="dxa"/>
        <w:right w:w="115" w:type="dxa"/>
      </w:tblCellMar>
    </w:tblPr>
  </w:style>
  <w:style w:type="table" w:customStyle="1" w:styleId="29">
    <w:name w:val="29"/>
    <w:basedOn w:val="NormalTable0"/>
    <w:rsid w:val="00E43B08"/>
    <w:tblPr>
      <w:tblStyleRowBandSize w:val="1"/>
      <w:tblStyleColBandSize w:val="1"/>
      <w:tblCellMar>
        <w:left w:w="115" w:type="dxa"/>
        <w:right w:w="115" w:type="dxa"/>
      </w:tblCellMar>
    </w:tblPr>
  </w:style>
  <w:style w:type="table" w:customStyle="1" w:styleId="28">
    <w:name w:val="28"/>
    <w:basedOn w:val="NormalTable0"/>
    <w:rsid w:val="00E43B08"/>
    <w:tblPr>
      <w:tblStyleRowBandSize w:val="1"/>
      <w:tblStyleColBandSize w:val="1"/>
      <w:tblCellMar>
        <w:left w:w="115" w:type="dxa"/>
        <w:right w:w="115" w:type="dxa"/>
      </w:tblCellMar>
    </w:tblPr>
  </w:style>
  <w:style w:type="table" w:customStyle="1" w:styleId="27">
    <w:name w:val="27"/>
    <w:basedOn w:val="NormalTable0"/>
    <w:rsid w:val="00E43B08"/>
    <w:tblPr>
      <w:tblStyleRowBandSize w:val="1"/>
      <w:tblStyleColBandSize w:val="1"/>
      <w:tblCellMar>
        <w:left w:w="115" w:type="dxa"/>
        <w:right w:w="115" w:type="dxa"/>
      </w:tblCellMar>
    </w:tblPr>
  </w:style>
  <w:style w:type="table" w:customStyle="1" w:styleId="26">
    <w:name w:val="26"/>
    <w:basedOn w:val="NormalTable0"/>
    <w:rsid w:val="00E43B08"/>
    <w:tblPr>
      <w:tblStyleRowBandSize w:val="1"/>
      <w:tblStyleColBandSize w:val="1"/>
      <w:tblCellMar>
        <w:left w:w="108" w:type="dxa"/>
        <w:right w:w="108" w:type="dxa"/>
      </w:tblCellMar>
    </w:tblPr>
  </w:style>
  <w:style w:type="table" w:customStyle="1" w:styleId="25">
    <w:name w:val="25"/>
    <w:basedOn w:val="NormalTable0"/>
    <w:rsid w:val="00E43B08"/>
    <w:tblPr>
      <w:tblStyleRowBandSize w:val="1"/>
      <w:tblStyleColBandSize w:val="1"/>
      <w:tblCellMar>
        <w:left w:w="108" w:type="dxa"/>
        <w:right w:w="108" w:type="dxa"/>
      </w:tblCellMar>
    </w:tblPr>
  </w:style>
  <w:style w:type="table" w:customStyle="1" w:styleId="24">
    <w:name w:val="24"/>
    <w:basedOn w:val="NormalTable0"/>
    <w:rsid w:val="00E43B08"/>
    <w:tblPr>
      <w:tblStyleRowBandSize w:val="1"/>
      <w:tblStyleColBandSize w:val="1"/>
      <w:tblCellMar>
        <w:left w:w="115" w:type="dxa"/>
        <w:right w:w="115" w:type="dxa"/>
      </w:tblCellMar>
    </w:tblPr>
  </w:style>
  <w:style w:type="table" w:customStyle="1" w:styleId="230">
    <w:name w:val="23"/>
    <w:basedOn w:val="NormalTable0"/>
    <w:rsid w:val="00E43B08"/>
    <w:tblPr>
      <w:tblStyleRowBandSize w:val="1"/>
      <w:tblStyleColBandSize w:val="1"/>
      <w:tblCellMar>
        <w:left w:w="115" w:type="dxa"/>
        <w:right w:w="115" w:type="dxa"/>
      </w:tblCellMar>
    </w:tblPr>
  </w:style>
  <w:style w:type="table" w:customStyle="1" w:styleId="220">
    <w:name w:val="22"/>
    <w:basedOn w:val="NormalTable0"/>
    <w:rsid w:val="00E43B08"/>
    <w:tblPr>
      <w:tblStyleRowBandSize w:val="1"/>
      <w:tblStyleColBandSize w:val="1"/>
      <w:tblCellMar>
        <w:left w:w="115" w:type="dxa"/>
        <w:right w:w="115" w:type="dxa"/>
      </w:tblCellMar>
    </w:tblPr>
  </w:style>
  <w:style w:type="table" w:customStyle="1" w:styleId="211">
    <w:name w:val="21"/>
    <w:basedOn w:val="NormalTable0"/>
    <w:rsid w:val="00E43B08"/>
    <w:tblPr>
      <w:tblStyleRowBandSize w:val="1"/>
      <w:tblStyleColBandSize w:val="1"/>
      <w:tblCellMar>
        <w:left w:w="99" w:type="dxa"/>
        <w:right w:w="99" w:type="dxa"/>
      </w:tblCellMar>
    </w:tblPr>
  </w:style>
  <w:style w:type="table" w:customStyle="1" w:styleId="200">
    <w:name w:val="20"/>
    <w:basedOn w:val="NormalTable0"/>
    <w:rsid w:val="00E43B08"/>
    <w:tblPr>
      <w:tblStyleRowBandSize w:val="1"/>
      <w:tblStyleColBandSize w:val="1"/>
      <w:tblCellMar>
        <w:left w:w="115" w:type="dxa"/>
        <w:right w:w="115" w:type="dxa"/>
      </w:tblCellMar>
    </w:tblPr>
  </w:style>
  <w:style w:type="table" w:customStyle="1" w:styleId="19">
    <w:name w:val="19"/>
    <w:basedOn w:val="NormalTable0"/>
    <w:rsid w:val="00E43B08"/>
    <w:tblPr>
      <w:tblStyleRowBandSize w:val="1"/>
      <w:tblStyleColBandSize w:val="1"/>
      <w:tblCellMar>
        <w:left w:w="115" w:type="dxa"/>
        <w:right w:w="115" w:type="dxa"/>
      </w:tblCellMar>
    </w:tblPr>
  </w:style>
  <w:style w:type="table" w:customStyle="1" w:styleId="180">
    <w:name w:val="18"/>
    <w:basedOn w:val="NormalTable0"/>
    <w:rsid w:val="00E43B08"/>
    <w:tblPr>
      <w:tblStyleRowBandSize w:val="1"/>
      <w:tblStyleColBandSize w:val="1"/>
      <w:tblCellMar>
        <w:left w:w="115" w:type="dxa"/>
        <w:right w:w="115" w:type="dxa"/>
      </w:tblCellMar>
    </w:tblPr>
  </w:style>
  <w:style w:type="table" w:customStyle="1" w:styleId="170">
    <w:name w:val="17"/>
    <w:basedOn w:val="NormalTable0"/>
    <w:rsid w:val="00E43B08"/>
    <w:tblPr>
      <w:tblStyleRowBandSize w:val="1"/>
      <w:tblStyleColBandSize w:val="1"/>
      <w:tblCellMar>
        <w:left w:w="115" w:type="dxa"/>
        <w:right w:w="115" w:type="dxa"/>
      </w:tblCellMar>
    </w:tblPr>
  </w:style>
  <w:style w:type="table" w:customStyle="1" w:styleId="160">
    <w:name w:val="16"/>
    <w:basedOn w:val="NormalTable0"/>
    <w:rsid w:val="00E43B08"/>
    <w:tblPr>
      <w:tblStyleRowBandSize w:val="1"/>
      <w:tblStyleColBandSize w:val="1"/>
      <w:tblCellMar>
        <w:left w:w="115" w:type="dxa"/>
        <w:right w:w="115" w:type="dxa"/>
      </w:tblCellMar>
    </w:tblPr>
  </w:style>
  <w:style w:type="table" w:customStyle="1" w:styleId="150">
    <w:name w:val="15"/>
    <w:basedOn w:val="NormalTable0"/>
    <w:rsid w:val="00E43B08"/>
    <w:tblPr>
      <w:tblStyleRowBandSize w:val="1"/>
      <w:tblStyleColBandSize w:val="1"/>
      <w:tblCellMar>
        <w:left w:w="115" w:type="dxa"/>
        <w:right w:w="115" w:type="dxa"/>
      </w:tblCellMar>
    </w:tblPr>
  </w:style>
  <w:style w:type="table" w:customStyle="1" w:styleId="140">
    <w:name w:val="14"/>
    <w:basedOn w:val="NormalTable0"/>
    <w:rsid w:val="00E43B08"/>
    <w:tblPr>
      <w:tblStyleRowBandSize w:val="1"/>
      <w:tblStyleColBandSize w:val="1"/>
      <w:tblCellMar>
        <w:left w:w="115" w:type="dxa"/>
        <w:right w:w="115" w:type="dxa"/>
      </w:tblCellMar>
    </w:tblPr>
  </w:style>
  <w:style w:type="table" w:customStyle="1" w:styleId="130">
    <w:name w:val="13"/>
    <w:basedOn w:val="NormalTable0"/>
    <w:rsid w:val="00E43B08"/>
    <w:tblPr>
      <w:tblStyleRowBandSize w:val="1"/>
      <w:tblStyleColBandSize w:val="1"/>
      <w:tblCellMar>
        <w:left w:w="108" w:type="dxa"/>
        <w:right w:w="108" w:type="dxa"/>
      </w:tblCellMar>
    </w:tblPr>
  </w:style>
  <w:style w:type="table" w:customStyle="1" w:styleId="120">
    <w:name w:val="12"/>
    <w:basedOn w:val="NormalTable0"/>
    <w:rsid w:val="00E43B08"/>
    <w:tblPr>
      <w:tblStyleRowBandSize w:val="1"/>
      <w:tblStyleColBandSize w:val="1"/>
      <w:tblCellMar>
        <w:left w:w="108" w:type="dxa"/>
        <w:right w:w="108" w:type="dxa"/>
      </w:tblCellMar>
    </w:tblPr>
  </w:style>
  <w:style w:type="table" w:customStyle="1" w:styleId="111">
    <w:name w:val="11"/>
    <w:basedOn w:val="NormalTable0"/>
    <w:rsid w:val="00E43B08"/>
    <w:tblPr>
      <w:tblStyleRowBandSize w:val="1"/>
      <w:tblStyleColBandSize w:val="1"/>
      <w:tblCellMar>
        <w:left w:w="99" w:type="dxa"/>
        <w:right w:w="99" w:type="dxa"/>
      </w:tblCellMar>
    </w:tblPr>
  </w:style>
  <w:style w:type="table" w:customStyle="1" w:styleId="100">
    <w:name w:val="10"/>
    <w:basedOn w:val="NormalTable0"/>
    <w:rsid w:val="00E43B08"/>
    <w:tblPr>
      <w:tblStyleRowBandSize w:val="1"/>
      <w:tblStyleColBandSize w:val="1"/>
      <w:tblCellMar>
        <w:left w:w="99" w:type="dxa"/>
        <w:right w:w="99" w:type="dxa"/>
      </w:tblCellMar>
    </w:tblPr>
  </w:style>
  <w:style w:type="table" w:customStyle="1" w:styleId="90">
    <w:name w:val="9"/>
    <w:basedOn w:val="NormalTable0"/>
    <w:rsid w:val="00E43B08"/>
    <w:tblPr>
      <w:tblStyleRowBandSize w:val="1"/>
      <w:tblStyleColBandSize w:val="1"/>
      <w:tblCellMar>
        <w:left w:w="99" w:type="dxa"/>
        <w:right w:w="99" w:type="dxa"/>
      </w:tblCellMar>
    </w:tblPr>
  </w:style>
  <w:style w:type="table" w:customStyle="1" w:styleId="80">
    <w:name w:val="8"/>
    <w:basedOn w:val="NormalTable0"/>
    <w:rsid w:val="00E43B08"/>
    <w:tblPr>
      <w:tblStyleRowBandSize w:val="1"/>
      <w:tblStyleColBandSize w:val="1"/>
      <w:tblCellMar>
        <w:left w:w="99" w:type="dxa"/>
        <w:right w:w="99" w:type="dxa"/>
      </w:tblCellMar>
    </w:tblPr>
  </w:style>
  <w:style w:type="table" w:customStyle="1" w:styleId="72">
    <w:name w:val="7"/>
    <w:basedOn w:val="NormalTable0"/>
    <w:rsid w:val="00E43B08"/>
    <w:tblPr>
      <w:tblStyleRowBandSize w:val="1"/>
      <w:tblStyleColBandSize w:val="1"/>
      <w:tblCellMar>
        <w:left w:w="115" w:type="dxa"/>
        <w:right w:w="115" w:type="dxa"/>
      </w:tblCellMar>
    </w:tblPr>
  </w:style>
  <w:style w:type="table" w:customStyle="1" w:styleId="62">
    <w:name w:val="6"/>
    <w:basedOn w:val="NormalTable0"/>
    <w:rsid w:val="00E43B08"/>
    <w:tblPr>
      <w:tblStyleRowBandSize w:val="1"/>
      <w:tblStyleColBandSize w:val="1"/>
      <w:tblCellMar>
        <w:left w:w="115" w:type="dxa"/>
        <w:right w:w="115" w:type="dxa"/>
      </w:tblCellMar>
    </w:tblPr>
  </w:style>
  <w:style w:type="table" w:customStyle="1" w:styleId="54">
    <w:name w:val="5"/>
    <w:basedOn w:val="NormalTable0"/>
    <w:rsid w:val="00E43B08"/>
    <w:tblPr>
      <w:tblStyleRowBandSize w:val="1"/>
      <w:tblStyleColBandSize w:val="1"/>
      <w:tblCellMar>
        <w:left w:w="115" w:type="dxa"/>
        <w:right w:w="115" w:type="dxa"/>
      </w:tblCellMar>
    </w:tblPr>
  </w:style>
  <w:style w:type="table" w:customStyle="1" w:styleId="45">
    <w:name w:val="4"/>
    <w:basedOn w:val="NormalTable0"/>
    <w:rsid w:val="00E43B08"/>
    <w:tblPr>
      <w:tblStyleRowBandSize w:val="1"/>
      <w:tblStyleColBandSize w:val="1"/>
      <w:tblCellMar>
        <w:left w:w="115" w:type="dxa"/>
        <w:right w:w="115" w:type="dxa"/>
      </w:tblCellMar>
    </w:tblPr>
  </w:style>
  <w:style w:type="table" w:customStyle="1" w:styleId="34">
    <w:name w:val="3"/>
    <w:basedOn w:val="NormalTable0"/>
    <w:rsid w:val="00E43B08"/>
    <w:tblPr>
      <w:tblStyleRowBandSize w:val="1"/>
      <w:tblStyleColBandSize w:val="1"/>
      <w:tblCellMar>
        <w:left w:w="115" w:type="dxa"/>
        <w:right w:w="115" w:type="dxa"/>
      </w:tblCellMar>
    </w:tblPr>
  </w:style>
  <w:style w:type="table" w:customStyle="1" w:styleId="2a">
    <w:name w:val="2"/>
    <w:basedOn w:val="NormalTable0"/>
    <w:rsid w:val="00E43B08"/>
    <w:tblPr>
      <w:tblStyleRowBandSize w:val="1"/>
      <w:tblStyleColBandSize w:val="1"/>
      <w:tblCellMar>
        <w:left w:w="115" w:type="dxa"/>
        <w:right w:w="115" w:type="dxa"/>
      </w:tblCellMar>
    </w:tblPr>
  </w:style>
  <w:style w:type="table" w:customStyle="1" w:styleId="1a">
    <w:name w:val="1"/>
    <w:basedOn w:val="NormalTable0"/>
    <w:rsid w:val="00E43B08"/>
    <w:tblPr>
      <w:tblStyleRowBandSize w:val="1"/>
      <w:tblStyleColBandSize w:val="1"/>
      <w:tblCellMar>
        <w:left w:w="115" w:type="dxa"/>
        <w:right w:w="115" w:type="dxa"/>
      </w:tblCellMar>
    </w:tblPr>
  </w:style>
  <w:style w:type="paragraph" w:customStyle="1" w:styleId="Table">
    <w:name w:val="Table"/>
    <w:basedOn w:val="a"/>
    <w:link w:val="TableChar"/>
    <w:qFormat/>
    <w:rsid w:val="005142B4"/>
    <w:pPr>
      <w:spacing w:line="276" w:lineRule="auto"/>
      <w:ind w:firstLine="0"/>
    </w:pPr>
    <w:rPr>
      <w:kern w:val="0"/>
    </w:rPr>
  </w:style>
  <w:style w:type="character" w:customStyle="1" w:styleId="TableChar">
    <w:name w:val="Table Char"/>
    <w:basedOn w:val="a0"/>
    <w:link w:val="Table"/>
    <w:rsid w:val="005142B4"/>
    <w:rPr>
      <w:rFonts w:ascii="Times New Roman" w:eastAsia="ＭＳ 明朝" w:hAnsi="Times New Roman" w:cs="Times New Roman"/>
      <w:kern w:val="0"/>
      <w:szCs w:val="24"/>
    </w:rPr>
  </w:style>
  <w:style w:type="character" w:styleId="aff5">
    <w:name w:val="Unresolved Mention"/>
    <w:basedOn w:val="a0"/>
    <w:uiPriority w:val="99"/>
    <w:semiHidden/>
    <w:unhideWhenUsed/>
    <w:rsid w:val="00BE016D"/>
    <w:rPr>
      <w:color w:val="605E5C"/>
      <w:shd w:val="clear" w:color="auto" w:fill="E1DFDD"/>
    </w:rPr>
  </w:style>
  <w:style w:type="character" w:styleId="aff6">
    <w:name w:val="Emphasis"/>
    <w:basedOn w:val="a0"/>
    <w:uiPriority w:val="20"/>
    <w:qFormat/>
    <w:rsid w:val="003F67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05334">
      <w:bodyDiv w:val="1"/>
      <w:marLeft w:val="0"/>
      <w:marRight w:val="0"/>
      <w:marTop w:val="0"/>
      <w:marBottom w:val="0"/>
      <w:divBdr>
        <w:top w:val="none" w:sz="0" w:space="0" w:color="auto"/>
        <w:left w:val="none" w:sz="0" w:space="0" w:color="auto"/>
        <w:bottom w:val="none" w:sz="0" w:space="0" w:color="auto"/>
        <w:right w:val="none" w:sz="0" w:space="0" w:color="auto"/>
      </w:divBdr>
    </w:div>
    <w:div w:id="496070095">
      <w:bodyDiv w:val="1"/>
      <w:marLeft w:val="0"/>
      <w:marRight w:val="0"/>
      <w:marTop w:val="0"/>
      <w:marBottom w:val="0"/>
      <w:divBdr>
        <w:top w:val="none" w:sz="0" w:space="0" w:color="auto"/>
        <w:left w:val="none" w:sz="0" w:space="0" w:color="auto"/>
        <w:bottom w:val="none" w:sz="0" w:space="0" w:color="auto"/>
        <w:right w:val="none" w:sz="0" w:space="0" w:color="auto"/>
      </w:divBdr>
    </w:div>
    <w:div w:id="630744676">
      <w:bodyDiv w:val="1"/>
      <w:marLeft w:val="0"/>
      <w:marRight w:val="0"/>
      <w:marTop w:val="0"/>
      <w:marBottom w:val="0"/>
      <w:divBdr>
        <w:top w:val="none" w:sz="0" w:space="0" w:color="auto"/>
        <w:left w:val="none" w:sz="0" w:space="0" w:color="auto"/>
        <w:bottom w:val="none" w:sz="0" w:space="0" w:color="auto"/>
        <w:right w:val="none" w:sz="0" w:space="0" w:color="auto"/>
      </w:divBdr>
    </w:div>
    <w:div w:id="690884793">
      <w:bodyDiv w:val="1"/>
      <w:marLeft w:val="0"/>
      <w:marRight w:val="0"/>
      <w:marTop w:val="0"/>
      <w:marBottom w:val="0"/>
      <w:divBdr>
        <w:top w:val="none" w:sz="0" w:space="0" w:color="auto"/>
        <w:left w:val="none" w:sz="0" w:space="0" w:color="auto"/>
        <w:bottom w:val="none" w:sz="0" w:space="0" w:color="auto"/>
        <w:right w:val="none" w:sz="0" w:space="0" w:color="auto"/>
      </w:divBdr>
    </w:div>
    <w:div w:id="700016083">
      <w:bodyDiv w:val="1"/>
      <w:marLeft w:val="0"/>
      <w:marRight w:val="0"/>
      <w:marTop w:val="0"/>
      <w:marBottom w:val="0"/>
      <w:divBdr>
        <w:top w:val="none" w:sz="0" w:space="0" w:color="auto"/>
        <w:left w:val="none" w:sz="0" w:space="0" w:color="auto"/>
        <w:bottom w:val="none" w:sz="0" w:space="0" w:color="auto"/>
        <w:right w:val="none" w:sz="0" w:space="0" w:color="auto"/>
      </w:divBdr>
    </w:div>
    <w:div w:id="807629872">
      <w:bodyDiv w:val="1"/>
      <w:marLeft w:val="0"/>
      <w:marRight w:val="0"/>
      <w:marTop w:val="0"/>
      <w:marBottom w:val="0"/>
      <w:divBdr>
        <w:top w:val="none" w:sz="0" w:space="0" w:color="auto"/>
        <w:left w:val="none" w:sz="0" w:space="0" w:color="auto"/>
        <w:bottom w:val="none" w:sz="0" w:space="0" w:color="auto"/>
        <w:right w:val="none" w:sz="0" w:space="0" w:color="auto"/>
      </w:divBdr>
    </w:div>
    <w:div w:id="878973777">
      <w:bodyDiv w:val="1"/>
      <w:marLeft w:val="0"/>
      <w:marRight w:val="0"/>
      <w:marTop w:val="0"/>
      <w:marBottom w:val="0"/>
      <w:divBdr>
        <w:top w:val="none" w:sz="0" w:space="0" w:color="auto"/>
        <w:left w:val="none" w:sz="0" w:space="0" w:color="auto"/>
        <w:bottom w:val="none" w:sz="0" w:space="0" w:color="auto"/>
        <w:right w:val="none" w:sz="0" w:space="0" w:color="auto"/>
      </w:divBdr>
    </w:div>
    <w:div w:id="942764661">
      <w:bodyDiv w:val="1"/>
      <w:marLeft w:val="0"/>
      <w:marRight w:val="0"/>
      <w:marTop w:val="0"/>
      <w:marBottom w:val="0"/>
      <w:divBdr>
        <w:top w:val="none" w:sz="0" w:space="0" w:color="auto"/>
        <w:left w:val="none" w:sz="0" w:space="0" w:color="auto"/>
        <w:bottom w:val="none" w:sz="0" w:space="0" w:color="auto"/>
        <w:right w:val="none" w:sz="0" w:space="0" w:color="auto"/>
      </w:divBdr>
    </w:div>
    <w:div w:id="1023483756">
      <w:bodyDiv w:val="1"/>
      <w:marLeft w:val="0"/>
      <w:marRight w:val="0"/>
      <w:marTop w:val="0"/>
      <w:marBottom w:val="0"/>
      <w:divBdr>
        <w:top w:val="none" w:sz="0" w:space="0" w:color="auto"/>
        <w:left w:val="none" w:sz="0" w:space="0" w:color="auto"/>
        <w:bottom w:val="none" w:sz="0" w:space="0" w:color="auto"/>
        <w:right w:val="none" w:sz="0" w:space="0" w:color="auto"/>
      </w:divBdr>
    </w:div>
    <w:div w:id="1039357947">
      <w:bodyDiv w:val="1"/>
      <w:marLeft w:val="0"/>
      <w:marRight w:val="0"/>
      <w:marTop w:val="0"/>
      <w:marBottom w:val="0"/>
      <w:divBdr>
        <w:top w:val="none" w:sz="0" w:space="0" w:color="auto"/>
        <w:left w:val="none" w:sz="0" w:space="0" w:color="auto"/>
        <w:bottom w:val="none" w:sz="0" w:space="0" w:color="auto"/>
        <w:right w:val="none" w:sz="0" w:space="0" w:color="auto"/>
      </w:divBdr>
    </w:div>
    <w:div w:id="1108936108">
      <w:bodyDiv w:val="1"/>
      <w:marLeft w:val="0"/>
      <w:marRight w:val="0"/>
      <w:marTop w:val="0"/>
      <w:marBottom w:val="0"/>
      <w:divBdr>
        <w:top w:val="none" w:sz="0" w:space="0" w:color="auto"/>
        <w:left w:val="none" w:sz="0" w:space="0" w:color="auto"/>
        <w:bottom w:val="none" w:sz="0" w:space="0" w:color="auto"/>
        <w:right w:val="none" w:sz="0" w:space="0" w:color="auto"/>
      </w:divBdr>
    </w:div>
    <w:div w:id="1204824122">
      <w:bodyDiv w:val="1"/>
      <w:marLeft w:val="0"/>
      <w:marRight w:val="0"/>
      <w:marTop w:val="0"/>
      <w:marBottom w:val="0"/>
      <w:divBdr>
        <w:top w:val="none" w:sz="0" w:space="0" w:color="auto"/>
        <w:left w:val="none" w:sz="0" w:space="0" w:color="auto"/>
        <w:bottom w:val="none" w:sz="0" w:space="0" w:color="auto"/>
        <w:right w:val="none" w:sz="0" w:space="0" w:color="auto"/>
      </w:divBdr>
    </w:div>
    <w:div w:id="1219976374">
      <w:bodyDiv w:val="1"/>
      <w:marLeft w:val="0"/>
      <w:marRight w:val="0"/>
      <w:marTop w:val="0"/>
      <w:marBottom w:val="0"/>
      <w:divBdr>
        <w:top w:val="none" w:sz="0" w:space="0" w:color="auto"/>
        <w:left w:val="none" w:sz="0" w:space="0" w:color="auto"/>
        <w:bottom w:val="none" w:sz="0" w:space="0" w:color="auto"/>
        <w:right w:val="none" w:sz="0" w:space="0" w:color="auto"/>
      </w:divBdr>
    </w:div>
    <w:div w:id="1440292739">
      <w:bodyDiv w:val="1"/>
      <w:marLeft w:val="0"/>
      <w:marRight w:val="0"/>
      <w:marTop w:val="0"/>
      <w:marBottom w:val="0"/>
      <w:divBdr>
        <w:top w:val="none" w:sz="0" w:space="0" w:color="auto"/>
        <w:left w:val="none" w:sz="0" w:space="0" w:color="auto"/>
        <w:bottom w:val="none" w:sz="0" w:space="0" w:color="auto"/>
        <w:right w:val="none" w:sz="0" w:space="0" w:color="auto"/>
      </w:divBdr>
    </w:div>
    <w:div w:id="1825320376">
      <w:bodyDiv w:val="1"/>
      <w:marLeft w:val="0"/>
      <w:marRight w:val="0"/>
      <w:marTop w:val="0"/>
      <w:marBottom w:val="0"/>
      <w:divBdr>
        <w:top w:val="none" w:sz="0" w:space="0" w:color="auto"/>
        <w:left w:val="none" w:sz="0" w:space="0" w:color="auto"/>
        <w:bottom w:val="none" w:sz="0" w:space="0" w:color="auto"/>
        <w:right w:val="none" w:sz="0" w:space="0" w:color="auto"/>
      </w:divBdr>
    </w:div>
    <w:div w:id="1826970721">
      <w:bodyDiv w:val="1"/>
      <w:marLeft w:val="0"/>
      <w:marRight w:val="0"/>
      <w:marTop w:val="0"/>
      <w:marBottom w:val="0"/>
      <w:divBdr>
        <w:top w:val="none" w:sz="0" w:space="0" w:color="auto"/>
        <w:left w:val="none" w:sz="0" w:space="0" w:color="auto"/>
        <w:bottom w:val="none" w:sz="0" w:space="0" w:color="auto"/>
        <w:right w:val="none" w:sz="0" w:space="0" w:color="auto"/>
      </w:divBdr>
    </w:div>
    <w:div w:id="1936279109">
      <w:bodyDiv w:val="1"/>
      <w:marLeft w:val="0"/>
      <w:marRight w:val="0"/>
      <w:marTop w:val="0"/>
      <w:marBottom w:val="0"/>
      <w:divBdr>
        <w:top w:val="none" w:sz="0" w:space="0" w:color="auto"/>
        <w:left w:val="none" w:sz="0" w:space="0" w:color="auto"/>
        <w:bottom w:val="none" w:sz="0" w:space="0" w:color="auto"/>
        <w:right w:val="none" w:sz="0" w:space="0" w:color="auto"/>
      </w:divBdr>
    </w:div>
    <w:div w:id="1941909101">
      <w:bodyDiv w:val="1"/>
      <w:marLeft w:val="0"/>
      <w:marRight w:val="0"/>
      <w:marTop w:val="0"/>
      <w:marBottom w:val="0"/>
      <w:divBdr>
        <w:top w:val="none" w:sz="0" w:space="0" w:color="auto"/>
        <w:left w:val="none" w:sz="0" w:space="0" w:color="auto"/>
        <w:bottom w:val="none" w:sz="0" w:space="0" w:color="auto"/>
        <w:right w:val="none" w:sz="0" w:space="0" w:color="auto"/>
      </w:divBdr>
    </w:div>
    <w:div w:id="1943956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gif"/><Relationship Id="rId49"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19b414c3d9da9451ede3c10639b9d807">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1249fea17e49e03d1deddd1e94109679"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DEB0B5-A04F-46B4-B334-CCECB0F607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0D5E27-BD37-4346-A907-624AC85D904A}">
  <ds:schemaRefs>
    <ds:schemaRef ds:uri="http://schemas.openxmlformats.org/officeDocument/2006/bibliography"/>
  </ds:schemaRefs>
</ds:datastoreItem>
</file>

<file path=customXml/itemProps3.xml><?xml version="1.0" encoding="utf-8"?>
<ds:datastoreItem xmlns:ds="http://schemas.openxmlformats.org/officeDocument/2006/customXml" ds:itemID="{087D52B4-22F6-4D6F-99B1-F74EEC6313BA}">
  <ds:schemaRefs>
    <ds:schemaRef ds:uri="http://schemas.microsoft.com/office/2006/metadata/properties"/>
    <ds:schemaRef ds:uri="http://schemas.microsoft.com/office/infopath/2007/PartnerControls"/>
    <ds:schemaRef ds:uri="63281834-bd77-4da8-9b5c-8cdc7ad0c569"/>
  </ds:schemaRefs>
</ds:datastoreItem>
</file>

<file path=customXml/itemProps4.xml><?xml version="1.0" encoding="utf-8"?>
<ds:datastoreItem xmlns:ds="http://schemas.openxmlformats.org/officeDocument/2006/customXml" ds:itemID="{DBED6283-334D-4D6C-B433-7B0EABEA1D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6742</Words>
  <Characters>38436</Characters>
  <Application>Microsoft Office Word</Application>
  <DocSecurity>0</DocSecurity>
  <Lines>320</Lines>
  <Paragraphs>90</Paragraphs>
  <ScaleCrop>false</ScaleCrop>
  <Company>JAMSS</Company>
  <LinksUpToDate>false</LinksUpToDate>
  <CharactersWithSpaces>45088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水野 哲朗</dc:creator>
  <cp:keywords/>
  <dc:description/>
  <cp:lastModifiedBy>Yudai Etsunaga</cp:lastModifiedBy>
  <cp:revision>34</cp:revision>
  <cp:lastPrinted>2019-08-02T03:01:00Z</cp:lastPrinted>
  <dcterms:created xsi:type="dcterms:W3CDTF">2024-04-11T06:15:00Z</dcterms:created>
  <dcterms:modified xsi:type="dcterms:W3CDTF">2024-05-28T01:37:00Z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ca2d79a93e1b227be10286847ec9b0aaf7376ef9e0b955287505c9f083e9475d</vt:lpwstr>
  </property>
  <property fmtid="{D5CDD505-2E9C-101B-9397-08002B2CF9AE}" pid="3" name="ContentTypeId">
    <vt:lpwstr>0x0101009C52E1EFDCF6F64990155574BBDBDC84</vt:lpwstr>
  </property>
  <property fmtid="{D5CDD505-2E9C-101B-9397-08002B2CF9AE}" pid="4" name="MediaServiceImageTags">
    <vt:lpwstr/>
  </property>
</Properties>
</file>
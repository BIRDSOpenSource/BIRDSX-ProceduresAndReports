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059D6C" w14:textId="77777777" w:rsidR="005B12D1" w:rsidRPr="005B12D1" w:rsidRDefault="005B12D1" w:rsidP="005B12D1">
      <w:pPr>
        <w:pStyle w:val="ab"/>
        <w:spacing w:line="240" w:lineRule="exact"/>
        <w:jc w:val="center"/>
        <w:rPr>
          <w:rFonts w:asciiTheme="majorHAnsi" w:eastAsiaTheme="majorEastAsia" w:hAnsiTheme="majorHAnsi" w:cstheme="majorHAnsi"/>
        </w:rPr>
      </w:pPr>
      <w:r w:rsidRPr="005B12D1">
        <w:rPr>
          <w:rFonts w:asciiTheme="majorHAnsi" w:eastAsiaTheme="majorEastAsia" w:hAnsiTheme="majorHAnsi" w:cstheme="majorHAnsi"/>
        </w:rPr>
        <w:t>Table STD-10 Selection of Wires and Circuit Protection Devices</w:t>
      </w:r>
    </w:p>
    <w:p w14:paraId="7F753C2E" w14:textId="77777777" w:rsidR="005B12D1" w:rsidRPr="005B12D1" w:rsidRDefault="005B12D1" w:rsidP="005B12D1">
      <w:pPr>
        <w:pStyle w:val="ab"/>
        <w:spacing w:line="240" w:lineRule="exact"/>
        <w:ind w:rightChars="-420" w:right="-703"/>
        <w:rPr>
          <w:rFonts w:asciiTheme="majorHAnsi" w:eastAsiaTheme="majorEastAsia" w:hAnsiTheme="majorHAnsi" w:cstheme="majorHAnsi"/>
          <w:lang w:val="fr-FR"/>
        </w:rPr>
      </w:pPr>
    </w:p>
    <w:tbl>
      <w:tblPr>
        <w:tblW w:w="15032" w:type="dxa"/>
        <w:tblInd w:w="-1006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390"/>
        <w:gridCol w:w="1276"/>
        <w:gridCol w:w="708"/>
        <w:gridCol w:w="851"/>
        <w:gridCol w:w="851"/>
        <w:gridCol w:w="708"/>
        <w:gridCol w:w="851"/>
        <w:gridCol w:w="1317"/>
        <w:gridCol w:w="1134"/>
        <w:gridCol w:w="992"/>
        <w:gridCol w:w="851"/>
        <w:gridCol w:w="850"/>
        <w:gridCol w:w="851"/>
        <w:gridCol w:w="992"/>
        <w:gridCol w:w="851"/>
        <w:gridCol w:w="850"/>
        <w:gridCol w:w="709"/>
      </w:tblGrid>
      <w:tr w:rsidR="005B12D1" w:rsidRPr="005B12D1" w14:paraId="205E160E" w14:textId="77777777">
        <w:trPr>
          <w:trHeight w:val="189"/>
        </w:trPr>
        <w:tc>
          <w:tcPr>
            <w:tcW w:w="39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F92ABF8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No.</w:t>
            </w:r>
          </w:p>
        </w:tc>
        <w:tc>
          <w:tcPr>
            <w:tcW w:w="127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8DC1B4A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Power Line</w:t>
            </w:r>
          </w:p>
          <w:p w14:paraId="3F0FC9B0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Wire</w:t>
            </w:r>
          </w:p>
        </w:tc>
        <w:tc>
          <w:tcPr>
            <w:tcW w:w="70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5BB93CAD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trike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Max. Applied</w:t>
            </w:r>
          </w:p>
          <w:p w14:paraId="6C59AD95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trike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Load(A)</w:t>
            </w:r>
          </w:p>
        </w:tc>
        <w:tc>
          <w:tcPr>
            <w:tcW w:w="851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7652D2E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Max. Blow</w:t>
            </w:r>
          </w:p>
          <w:p w14:paraId="0F8327E3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Current of Protection</w:t>
            </w:r>
          </w:p>
          <w:p w14:paraId="359DF1B4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Device (A)</w:t>
            </w:r>
          </w:p>
        </w:tc>
        <w:tc>
          <w:tcPr>
            <w:tcW w:w="851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74E4FC0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Crew</w:t>
            </w: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 xml:space="preserve"> accessible Wire/Cables (Yes/No)</w:t>
            </w:r>
          </w:p>
        </w:tc>
        <w:tc>
          <w:tcPr>
            <w:tcW w:w="8546" w:type="dxa"/>
            <w:gridSpan w:val="9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256258E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Downstream Wire</w:t>
            </w:r>
          </w:p>
        </w:tc>
        <w:tc>
          <w:tcPr>
            <w:tcW w:w="851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DEBAA41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Compatibility for Wire Derating</w:t>
            </w:r>
          </w:p>
          <w:p w14:paraId="74EF4824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(Yes/No)</w:t>
            </w:r>
          </w:p>
        </w:tc>
        <w:tc>
          <w:tcPr>
            <w:tcW w:w="8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AAF86B0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C</w:t>
            </w: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ompatibility for Touch Temperature</w:t>
            </w:r>
          </w:p>
          <w:p w14:paraId="5ACEE048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(</w:t>
            </w: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Yes/No)</w:t>
            </w:r>
          </w:p>
        </w:tc>
        <w:tc>
          <w:tcPr>
            <w:tcW w:w="70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D7F1BE6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Remarks</w:t>
            </w:r>
          </w:p>
        </w:tc>
      </w:tr>
      <w:tr w:rsidR="005B12D1" w:rsidRPr="005B12D1" w14:paraId="7BF708ED" w14:textId="77777777">
        <w:tc>
          <w:tcPr>
            <w:tcW w:w="39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80E636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127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0C7843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70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6E8998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851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0A14B63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851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D5CD2A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708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2C8094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Size (AWG)</w:t>
            </w: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4D69B4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Rated.</w:t>
            </w:r>
          </w:p>
          <w:p w14:paraId="1DDD2A95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Temp</w:t>
            </w:r>
          </w:p>
          <w:p w14:paraId="48B76A46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(</w:t>
            </w:r>
            <w:r w:rsidRPr="005B12D1">
              <w:rPr>
                <w:rFonts w:asciiTheme="majorHAnsi" w:eastAsiaTheme="majorEastAsia" w:hAnsiTheme="majorEastAsia" w:cstheme="majorHAnsi"/>
                <w:sz w:val="16"/>
                <w:szCs w:val="16"/>
              </w:rPr>
              <w:t>℃</w:t>
            </w: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)</w:t>
            </w:r>
          </w:p>
        </w:tc>
        <w:tc>
          <w:tcPr>
            <w:tcW w:w="13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74D898" w14:textId="023CD864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Current Carrying Capacity of a Single Wire (A)</w:t>
            </w: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  <w:vertAlign w:val="superscript"/>
              </w:rPr>
              <w:t xml:space="preserve"> 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0A61EE8" w14:textId="5F7CE83E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C</w:t>
            </w: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urrent limit to meet touch temperature limited (A)</w:t>
            </w:r>
            <w:r w:rsidRPr="005B12D1">
              <w:rPr>
                <w:rFonts w:asciiTheme="majorHAnsi" w:eastAsiaTheme="majorEastAsia" w:hAnsiTheme="majorEastAsia" w:cstheme="majorHAnsi"/>
                <w:sz w:val="16"/>
                <w:szCs w:val="16"/>
                <w:vertAlign w:val="superscript"/>
              </w:rPr>
              <w:t xml:space="preserve"> </w:t>
            </w:r>
            <w:r w:rsidRPr="005B12D1">
              <w:rPr>
                <w:rFonts w:asciiTheme="majorHAnsi" w:eastAsiaTheme="majorEastAsia" w:hAnsiTheme="majorEastAsia" w:cstheme="majorHAnsi"/>
                <w:sz w:val="16"/>
                <w:szCs w:val="16"/>
                <w:vertAlign w:val="superscript"/>
              </w:rPr>
              <w:t>※</w:t>
            </w:r>
            <w:r w:rsidR="00445231">
              <w:rPr>
                <w:rFonts w:asciiTheme="majorHAnsi" w:eastAsiaTheme="majorEastAsia" w:hAnsiTheme="majorHAnsi" w:cstheme="majorHAnsi"/>
                <w:sz w:val="16"/>
                <w:szCs w:val="16"/>
                <w:vertAlign w:val="superscript"/>
              </w:rPr>
              <w:t>2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FFC5C08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proofErr w:type="gramStart"/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Quantity;</w:t>
            </w:r>
            <w:proofErr w:type="gramEnd"/>
          </w:p>
          <w:p w14:paraId="0F639021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Hot/Return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99CEC52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Bundled (Yes/No)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422F7AF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Bundle</w:t>
            </w:r>
          </w:p>
          <w:p w14:paraId="1C84ABA6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Factor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8B9C630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Derating Current (A)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9F4F2D4" w14:textId="7DAE4095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Smart Short Current (A)</w:t>
            </w:r>
            <w:r w:rsidRPr="005B12D1">
              <w:rPr>
                <w:rFonts w:asciiTheme="majorHAnsi" w:eastAsiaTheme="majorEastAsia" w:hAnsiTheme="majorEastAsia" w:cstheme="majorHAnsi"/>
                <w:sz w:val="16"/>
                <w:szCs w:val="16"/>
                <w:vertAlign w:val="superscript"/>
              </w:rPr>
              <w:t xml:space="preserve"> </w:t>
            </w:r>
          </w:p>
        </w:tc>
        <w:tc>
          <w:tcPr>
            <w:tcW w:w="851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14B596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85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871E06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70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97A08C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</w:tr>
      <w:tr w:rsidR="005D115D" w:rsidRPr="005B12D1" w14:paraId="44902EE5" w14:textId="77777777">
        <w:tc>
          <w:tcPr>
            <w:tcW w:w="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F1E65C8" w14:textId="6D4B6D12" w:rsidR="005D115D" w:rsidRPr="005B12D1" w:rsidRDefault="005D115D" w:rsidP="005D115D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1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3382E5" w14:textId="10C36DA8" w:rsidR="005D115D" w:rsidRPr="005B12D1" w:rsidRDefault="00787104" w:rsidP="005D115D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DepSW2 signal line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3171D8" w14:textId="14130C31" w:rsidR="005D115D" w:rsidRPr="003D56EE" w:rsidRDefault="007B2BB3" w:rsidP="005D115D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bookmarkStart w:id="0" w:name="OLE_LINK212"/>
            <w:bookmarkStart w:id="1" w:name="OLE_LINK213"/>
            <w:r w:rsidRPr="003D56EE">
              <w:rPr>
                <w:rFonts w:asciiTheme="majorHAnsi" w:eastAsiaTheme="majorEastAsia" w:hAnsiTheme="majorHAnsi" w:cstheme="majorHAnsi"/>
                <w:sz w:val="16"/>
                <w:szCs w:val="16"/>
              </w:rPr>
              <w:t>267.4</w:t>
            </w:r>
            <w:r w:rsidR="00B95A9B" w:rsidRPr="003D56EE">
              <w:rPr>
                <w:rFonts w:asciiTheme="majorHAnsi" w:eastAsiaTheme="majorEastAsia" w:hAnsiTheme="majorHAnsi" w:cstheme="majorHAnsi"/>
                <w:sz w:val="16"/>
                <w:szCs w:val="16"/>
              </w:rPr>
              <w:t>x10</w:t>
            </w:r>
            <w:r w:rsidR="00B95A9B" w:rsidRPr="003D56EE">
              <w:rPr>
                <w:rFonts w:asciiTheme="majorHAnsi" w:eastAsiaTheme="majorEastAsia" w:hAnsiTheme="majorHAnsi" w:cstheme="majorHAnsi"/>
                <w:sz w:val="16"/>
                <w:szCs w:val="16"/>
                <w:vertAlign w:val="superscript"/>
              </w:rPr>
              <w:t>-6</w:t>
            </w:r>
            <w:bookmarkEnd w:id="0"/>
            <w:bookmarkEnd w:id="1"/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E93F76" w14:textId="37420147" w:rsidR="005D115D" w:rsidRPr="003D56EE" w:rsidRDefault="00917376" w:rsidP="005D115D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3D56EE">
              <w:rPr>
                <w:rFonts w:asciiTheme="majorHAnsi" w:eastAsiaTheme="majorEastAsia" w:hAnsiTheme="majorHAnsi" w:cstheme="majorHAnsi"/>
                <w:sz w:val="16"/>
                <w:szCs w:val="16"/>
              </w:rPr>
              <w:t>N/A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348376" w14:textId="47C9894B" w:rsidR="005D115D" w:rsidRPr="005B12D1" w:rsidRDefault="005D115D" w:rsidP="005D115D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N</w:t>
            </w: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o</w:t>
            </w:r>
          </w:p>
        </w:tc>
        <w:tc>
          <w:tcPr>
            <w:tcW w:w="708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A4076F" w14:textId="14031E05" w:rsidR="005D115D" w:rsidRPr="005B12D1" w:rsidRDefault="005D115D" w:rsidP="005D115D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A</w:t>
            </w: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WG</w:t>
            </w:r>
            <w:r w:rsidR="00527051">
              <w:rPr>
                <w:rFonts w:asciiTheme="majorHAnsi" w:eastAsiaTheme="majorEastAsia" w:hAnsiTheme="majorHAnsi" w:cstheme="majorHAnsi"/>
                <w:sz w:val="16"/>
                <w:szCs w:val="16"/>
              </w:rPr>
              <w:t>30</w:t>
            </w: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BDDE53" w14:textId="55BB4C49" w:rsidR="005D115D" w:rsidRPr="005B12D1" w:rsidRDefault="005D115D" w:rsidP="005D115D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27051"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2</w:t>
            </w:r>
            <w:r w:rsidRPr="00527051">
              <w:rPr>
                <w:rFonts w:asciiTheme="majorHAnsi" w:eastAsiaTheme="majorEastAsia" w:hAnsiTheme="majorHAnsi" w:cstheme="majorHAnsi"/>
                <w:sz w:val="16"/>
                <w:szCs w:val="16"/>
              </w:rPr>
              <w:t>00</w:t>
            </w:r>
          </w:p>
        </w:tc>
        <w:tc>
          <w:tcPr>
            <w:tcW w:w="13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070E6A" w14:textId="79C2F9AA" w:rsidR="005D115D" w:rsidRPr="00567508" w:rsidRDefault="00D558FE" w:rsidP="005D115D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67508">
              <w:rPr>
                <w:rFonts w:asciiTheme="majorHAnsi" w:eastAsiaTheme="majorEastAsia" w:hAnsiTheme="majorHAnsi" w:cstheme="majorHAnsi"/>
                <w:sz w:val="16"/>
                <w:szCs w:val="16"/>
              </w:rPr>
              <w:t>1.3</w:t>
            </w:r>
            <w:bookmarkStart w:id="2" w:name="OLE_LINK216"/>
            <w:bookmarkStart w:id="3" w:name="OLE_LINK217"/>
            <w:r w:rsidR="00A04B98" w:rsidRPr="005B12D1">
              <w:rPr>
                <w:rFonts w:asciiTheme="majorHAnsi" w:eastAsiaTheme="majorEastAsia" w:hAnsiTheme="majorEastAsia" w:cstheme="majorHAnsi"/>
                <w:sz w:val="16"/>
                <w:szCs w:val="16"/>
                <w:vertAlign w:val="superscript"/>
              </w:rPr>
              <w:t>※</w:t>
            </w:r>
            <w:r w:rsidR="00A04B98" w:rsidRPr="005B12D1">
              <w:rPr>
                <w:rFonts w:asciiTheme="majorHAnsi" w:eastAsiaTheme="majorEastAsia" w:hAnsiTheme="majorHAnsi" w:cstheme="majorHAnsi"/>
                <w:sz w:val="16"/>
                <w:szCs w:val="16"/>
                <w:vertAlign w:val="superscript"/>
              </w:rPr>
              <w:t>1</w:t>
            </w:r>
            <w:bookmarkEnd w:id="2"/>
            <w:bookmarkEnd w:id="3"/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DC0D772" w14:textId="74FD0B7B" w:rsidR="005D115D" w:rsidRPr="00567508" w:rsidRDefault="008C5487" w:rsidP="005D115D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noProof/>
              </w:rPr>
            </w:pPr>
            <w:r w:rsidRPr="00567508">
              <w:rPr>
                <w:rFonts w:asciiTheme="majorHAnsi" w:eastAsiaTheme="majorEastAsia" w:hAnsiTheme="majorHAnsi" w:cstheme="majorHAnsi"/>
                <w:noProof/>
              </w:rPr>
              <w:t>-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A15E936" w14:textId="6E5A904C" w:rsidR="005D115D" w:rsidRPr="00937F1C" w:rsidRDefault="00D375F5" w:rsidP="005D115D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937F1C">
              <w:rPr>
                <w:rFonts w:asciiTheme="majorHAnsi" w:eastAsiaTheme="majorEastAsia" w:hAnsiTheme="majorHAnsi" w:cstheme="majorHAnsi"/>
                <w:sz w:val="16"/>
                <w:szCs w:val="16"/>
              </w:rPr>
              <w:t>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5A08A51" w14:textId="0C5BD059" w:rsidR="005D115D" w:rsidRPr="00937F1C" w:rsidRDefault="005D115D" w:rsidP="005D115D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937F1C"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N</w:t>
            </w:r>
            <w:r w:rsidRPr="00937F1C">
              <w:rPr>
                <w:rFonts w:asciiTheme="majorHAnsi" w:eastAsiaTheme="majorEastAsia" w:hAnsiTheme="majorHAnsi" w:cstheme="majorHAnsi"/>
                <w:sz w:val="16"/>
                <w:szCs w:val="16"/>
              </w:rPr>
              <w:t>o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AE72D21" w14:textId="7C4FFADF" w:rsidR="005D115D" w:rsidRPr="00937F1C" w:rsidRDefault="005D115D" w:rsidP="005D115D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937F1C"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N</w:t>
            </w:r>
            <w:r w:rsidRPr="00937F1C">
              <w:rPr>
                <w:rFonts w:asciiTheme="majorHAnsi" w:eastAsiaTheme="majorEastAsia" w:hAnsiTheme="majorHAnsi" w:cstheme="majorHAnsi"/>
                <w:sz w:val="16"/>
                <w:szCs w:val="16"/>
              </w:rPr>
              <w:t>/A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1BB0D74" w14:textId="21BCAB31" w:rsidR="005D115D" w:rsidRPr="00515DD7" w:rsidRDefault="00445231" w:rsidP="005D115D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color w:val="FF0000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1.3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FFFD309" w14:textId="26EA1DB7" w:rsidR="005D115D" w:rsidRPr="00515DD7" w:rsidRDefault="00445231" w:rsidP="005D115D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color w:val="FF0000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N/A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4FED72" w14:textId="1C7E7BC0" w:rsidR="005D115D" w:rsidRPr="005B12D1" w:rsidRDefault="005D115D" w:rsidP="005D115D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Yes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54EB7B" w14:textId="0A7F47B3" w:rsidR="005D115D" w:rsidRPr="005B12D1" w:rsidRDefault="002C0922" w:rsidP="005D115D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-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DAA8F3" w14:textId="77777777" w:rsidR="005D115D" w:rsidRPr="005B12D1" w:rsidRDefault="005D115D" w:rsidP="005D115D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</w:tr>
      <w:tr w:rsidR="005B12D1" w:rsidRPr="005B12D1" w14:paraId="0A048ED2" w14:textId="77777777">
        <w:tc>
          <w:tcPr>
            <w:tcW w:w="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63DF01" w14:textId="3DC0A353" w:rsidR="005B12D1" w:rsidRPr="005B12D1" w:rsidRDefault="00583D78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2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6F2513" w14:textId="21CE56C0" w:rsidR="005B12D1" w:rsidRPr="005B12D1" w:rsidRDefault="00583D78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B</w:t>
            </w: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 xml:space="preserve">attery </w:t>
            </w:r>
            <w:r w:rsidR="005B5574">
              <w:rPr>
                <w:rFonts w:asciiTheme="majorHAnsi" w:eastAsiaTheme="majorEastAsia" w:hAnsiTheme="majorHAnsi" w:cstheme="majorHAnsi"/>
                <w:sz w:val="16"/>
                <w:szCs w:val="16"/>
              </w:rPr>
              <w:t>cable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EDF91C" w14:textId="56D71B38" w:rsidR="005B12D1" w:rsidRPr="003D56EE" w:rsidRDefault="00917376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3D56EE">
              <w:rPr>
                <w:rFonts w:asciiTheme="majorHAnsi" w:eastAsiaTheme="majorEastAsia" w:hAnsiTheme="majorHAnsi" w:cstheme="majorHAnsi"/>
                <w:sz w:val="16"/>
                <w:szCs w:val="16"/>
              </w:rPr>
              <w:t>379.9</w:t>
            </w:r>
            <w:r w:rsidR="007E44F8" w:rsidRPr="003D56EE">
              <w:rPr>
                <w:rFonts w:asciiTheme="majorHAnsi" w:eastAsiaTheme="majorEastAsia" w:hAnsiTheme="majorHAnsi" w:cstheme="majorHAnsi"/>
                <w:sz w:val="16"/>
                <w:szCs w:val="16"/>
              </w:rPr>
              <w:t>x10</w:t>
            </w:r>
            <w:r w:rsidR="007E44F8" w:rsidRPr="003D56EE">
              <w:rPr>
                <w:rFonts w:asciiTheme="majorHAnsi" w:eastAsiaTheme="majorEastAsia" w:hAnsiTheme="majorHAnsi" w:cstheme="majorHAnsi"/>
                <w:sz w:val="16"/>
                <w:szCs w:val="16"/>
                <w:vertAlign w:val="superscript"/>
              </w:rPr>
              <w:t>-6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7A6B47" w14:textId="6B72DC69" w:rsidR="005B12D1" w:rsidRPr="003D56EE" w:rsidRDefault="00917376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3D56EE">
              <w:rPr>
                <w:rFonts w:asciiTheme="majorHAnsi" w:eastAsiaTheme="majorEastAsia" w:hAnsiTheme="majorHAnsi" w:cstheme="majorHAnsi"/>
                <w:sz w:val="16"/>
                <w:szCs w:val="16"/>
              </w:rPr>
              <w:t>N/A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D728744" w14:textId="04005948" w:rsidR="005B12D1" w:rsidRPr="005B12D1" w:rsidRDefault="001E6825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N</w:t>
            </w: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o</w:t>
            </w:r>
          </w:p>
        </w:tc>
        <w:tc>
          <w:tcPr>
            <w:tcW w:w="708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DBC1AF1" w14:textId="3A84560D" w:rsidR="005B12D1" w:rsidRPr="005B12D1" w:rsidRDefault="00561150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A</w:t>
            </w:r>
            <w:r w:rsidR="001E6825">
              <w:rPr>
                <w:rFonts w:asciiTheme="majorHAnsi" w:eastAsiaTheme="majorEastAsia" w:hAnsiTheme="majorHAnsi" w:cstheme="majorHAnsi"/>
                <w:sz w:val="16"/>
                <w:szCs w:val="16"/>
              </w:rPr>
              <w:t>W</w:t>
            </w: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G22</w:t>
            </w: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623DDC" w14:textId="5A6F4F5F" w:rsidR="005B12D1" w:rsidRPr="005B12D1" w:rsidRDefault="001E6825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del w:id="4" w:author="yamauchi takashi" w:date="2024-03-16T09:54:00Z">
              <w:r w:rsidDel="00B500C6">
                <w:rPr>
                  <w:rFonts w:asciiTheme="majorHAnsi" w:eastAsiaTheme="majorEastAsia" w:hAnsiTheme="majorHAnsi" w:cstheme="majorHAnsi" w:hint="eastAsia"/>
                  <w:sz w:val="16"/>
                  <w:szCs w:val="16"/>
                </w:rPr>
                <w:delText>200</w:delText>
              </w:r>
            </w:del>
            <w:ins w:id="5" w:author="yamauchi takashi" w:date="2024-03-16T09:54:00Z">
              <w:r w:rsidR="00B500C6">
                <w:rPr>
                  <w:rFonts w:asciiTheme="majorHAnsi" w:eastAsiaTheme="majorEastAsia" w:hAnsiTheme="majorHAnsi" w:cstheme="majorHAnsi" w:hint="eastAsia"/>
                  <w:sz w:val="16"/>
                  <w:szCs w:val="16"/>
                </w:rPr>
                <w:t>150</w:t>
              </w:r>
            </w:ins>
          </w:p>
        </w:tc>
        <w:tc>
          <w:tcPr>
            <w:tcW w:w="13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EBDE23" w14:textId="399DB9F0" w:rsidR="005B12D1" w:rsidRPr="005B12D1" w:rsidRDefault="00875449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ins w:id="6" w:author="Yudai Etsunaga" w:date="2024-04-10T09:18:00Z">
              <w:r>
                <w:rPr>
                  <w:rFonts w:asciiTheme="majorHAnsi" w:eastAsiaTheme="majorEastAsia" w:hAnsiTheme="majorHAnsi" w:cstheme="majorHAnsi"/>
                  <w:sz w:val="16"/>
                  <w:szCs w:val="16"/>
                </w:rPr>
                <w:t>5.92</w:t>
              </w:r>
            </w:ins>
            <w:del w:id="7" w:author="Yudai Etsunaga" w:date="2024-04-10T09:18:00Z">
              <w:r w:rsidR="00BB7DBE" w:rsidDel="00875449">
                <w:rPr>
                  <w:rFonts w:asciiTheme="majorHAnsi" w:eastAsiaTheme="majorEastAsia" w:hAnsiTheme="majorHAnsi" w:cstheme="majorHAnsi"/>
                  <w:sz w:val="16"/>
                  <w:szCs w:val="16"/>
                </w:rPr>
                <w:delText>7</w:delText>
              </w:r>
              <w:r w:rsidR="005B5A5C" w:rsidDel="00875449">
                <w:rPr>
                  <w:rFonts w:asciiTheme="majorHAnsi" w:eastAsiaTheme="majorEastAsia" w:hAnsiTheme="majorHAnsi" w:cstheme="majorHAnsi"/>
                  <w:sz w:val="16"/>
                  <w:szCs w:val="16"/>
                </w:rPr>
                <w:delText>.4</w:delText>
              </w:r>
            </w:del>
            <w:r w:rsidR="00294B51" w:rsidRPr="005B12D1">
              <w:rPr>
                <w:rFonts w:asciiTheme="majorHAnsi" w:eastAsiaTheme="majorEastAsia" w:hAnsiTheme="majorEastAsia" w:cstheme="majorHAnsi"/>
                <w:sz w:val="16"/>
                <w:szCs w:val="16"/>
                <w:vertAlign w:val="superscript"/>
              </w:rPr>
              <w:t>※</w:t>
            </w:r>
            <w:r w:rsidR="00445231">
              <w:rPr>
                <w:rFonts w:asciiTheme="majorHAnsi" w:eastAsiaTheme="majorEastAsia" w:hAnsiTheme="majorEastAsia" w:cstheme="majorHAnsi"/>
                <w:sz w:val="16"/>
                <w:szCs w:val="16"/>
                <w:vertAlign w:val="superscript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EB5CDEA" w14:textId="5D96841D" w:rsidR="005B12D1" w:rsidRPr="005B12D1" w:rsidRDefault="0044523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-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FA964BF" w14:textId="17AFCDE4" w:rsidR="005B12D1" w:rsidRPr="005B12D1" w:rsidRDefault="000447B6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4</w:t>
            </w:r>
            <w:r w:rsidR="00C87212">
              <w:rPr>
                <w:rFonts w:asciiTheme="majorHAnsi" w:eastAsiaTheme="majorEastAsia" w:hAnsiTheme="majorHAnsi" w:cstheme="majorHAnsi"/>
                <w:sz w:val="16"/>
                <w:szCs w:val="16"/>
              </w:rPr>
              <w:t xml:space="preserve"> / </w:t>
            </w: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4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08ACBF5" w14:textId="602A6DF2" w:rsidR="005B12D1" w:rsidRPr="005B12D1" w:rsidRDefault="00571BD8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N</w:t>
            </w: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o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7BF1DF0" w14:textId="3F014883" w:rsidR="005B12D1" w:rsidRPr="005B12D1" w:rsidRDefault="00571BD8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N</w:t>
            </w: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/A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9EC7946" w14:textId="4E7A6A43" w:rsidR="005B12D1" w:rsidRPr="005B12D1" w:rsidRDefault="00AF1028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7</w:t>
            </w:r>
            <w:r w:rsidR="0032739E">
              <w:rPr>
                <w:rFonts w:asciiTheme="majorHAnsi" w:eastAsiaTheme="majorEastAsia" w:hAnsiTheme="majorHAnsi" w:cstheme="majorHAnsi"/>
                <w:sz w:val="16"/>
                <w:szCs w:val="16"/>
              </w:rPr>
              <w:t>.4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FF545BF" w14:textId="6D8298F6" w:rsidR="005B12D1" w:rsidRPr="005B12D1" w:rsidRDefault="0044523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EastAsia" w:cstheme="majorHAnsi"/>
                <w:sz w:val="16"/>
                <w:szCs w:val="16"/>
              </w:rPr>
              <w:t>N/A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81AFFE" w14:textId="12C91CC5" w:rsidR="005B12D1" w:rsidRPr="005B12D1" w:rsidRDefault="00EF3685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Y</w:t>
            </w: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es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D4963A4" w14:textId="22832FF0" w:rsidR="005B12D1" w:rsidRPr="005B12D1" w:rsidRDefault="0044523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-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803F2E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</w:tr>
      <w:tr w:rsidR="005B12D1" w:rsidRPr="005B12D1" w14:paraId="43F1AFE7" w14:textId="77777777">
        <w:tc>
          <w:tcPr>
            <w:tcW w:w="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E7D039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2C14EA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2B38BD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2C7B6E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8823D2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708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D3089C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FDE991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13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DF62F8C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88AFFD3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785260F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A11D035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86D7B63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B2361A7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7661199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BDCA75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90CED55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F98F0D" w14:textId="77777777" w:rsidR="005B12D1" w:rsidRPr="005B12D1" w:rsidRDefault="005B12D1">
            <w:pPr>
              <w:pStyle w:val="ab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</w:tr>
    </w:tbl>
    <w:p w14:paraId="29F60404" w14:textId="77777777" w:rsidR="005B12D1" w:rsidRPr="005B12D1" w:rsidRDefault="005B12D1" w:rsidP="005B12D1">
      <w:pPr>
        <w:pStyle w:val="ab"/>
        <w:spacing w:line="240" w:lineRule="exact"/>
        <w:ind w:rightChars="-420" w:right="-703"/>
        <w:rPr>
          <w:rFonts w:asciiTheme="majorHAnsi" w:eastAsiaTheme="majorEastAsia" w:hAnsiTheme="majorHAnsi" w:cstheme="majorHAnsi"/>
          <w:lang w:val="fr-FR"/>
        </w:rPr>
      </w:pPr>
    </w:p>
    <w:p w14:paraId="5E04D1C9" w14:textId="77777777" w:rsidR="005B12D1" w:rsidRPr="005B12D1" w:rsidRDefault="005B12D1" w:rsidP="005B12D1">
      <w:pPr>
        <w:pStyle w:val="ab"/>
        <w:spacing w:line="240" w:lineRule="exact"/>
        <w:ind w:rightChars="-420" w:right="-703"/>
        <w:rPr>
          <w:rFonts w:asciiTheme="majorHAnsi" w:eastAsiaTheme="majorEastAsia" w:hAnsiTheme="majorHAnsi" w:cstheme="majorHAnsi"/>
          <w:lang w:val="fr-FR"/>
        </w:rPr>
      </w:pPr>
      <w:r w:rsidRPr="005B12D1">
        <w:rPr>
          <w:rFonts w:asciiTheme="majorHAnsi" w:eastAsiaTheme="majorEastAsia" w:hAnsiTheme="majorHAnsi" w:cstheme="majorHAnsi"/>
          <w:lang w:val="fr-FR"/>
        </w:rPr>
        <w:t>Note:</w:t>
      </w:r>
      <w:r w:rsidRPr="005B12D1">
        <w:rPr>
          <w:rFonts w:asciiTheme="majorHAnsi" w:eastAsiaTheme="majorEastAsia" w:hAnsiTheme="majorEastAsia" w:cstheme="majorHAnsi"/>
        </w:rPr>
        <w:t xml:space="preserve">　</w:t>
      </w:r>
      <w:r w:rsidRPr="005B12D1">
        <w:rPr>
          <w:rFonts w:asciiTheme="majorHAnsi" w:eastAsiaTheme="majorEastAsia" w:hAnsiTheme="majorHAnsi" w:cstheme="majorHAnsi"/>
          <w:lang w:val="fr-FR"/>
        </w:rPr>
        <w:t xml:space="preserve">Ambient </w:t>
      </w:r>
      <w:proofErr w:type="spellStart"/>
      <w:r w:rsidRPr="005B12D1">
        <w:rPr>
          <w:rFonts w:asciiTheme="majorHAnsi" w:eastAsiaTheme="majorEastAsia" w:hAnsiTheme="majorHAnsi" w:cstheme="majorHAnsi"/>
          <w:lang w:val="fr-FR"/>
        </w:rPr>
        <w:t>Temperature</w:t>
      </w:r>
      <w:proofErr w:type="spellEnd"/>
      <w:r w:rsidRPr="005B12D1">
        <w:rPr>
          <w:rFonts w:asciiTheme="majorHAnsi" w:eastAsiaTheme="majorEastAsia" w:hAnsiTheme="majorHAnsi" w:cstheme="majorHAnsi"/>
          <w:lang w:val="fr-FR"/>
        </w:rPr>
        <w:t xml:space="preserve"> +22.2</w:t>
      </w:r>
      <w:r w:rsidRPr="005B12D1">
        <w:rPr>
          <w:rFonts w:asciiTheme="majorHAnsi" w:eastAsiaTheme="majorEastAsia" w:hAnsiTheme="majorEastAsia" w:cstheme="majorHAnsi"/>
          <w:lang w:val="fr-FR"/>
        </w:rPr>
        <w:t>℃</w:t>
      </w:r>
      <w:r w:rsidRPr="005B12D1">
        <w:rPr>
          <w:rFonts w:asciiTheme="majorHAnsi" w:eastAsiaTheme="majorEastAsia" w:hAnsiTheme="majorHAnsi" w:cstheme="majorHAnsi"/>
          <w:lang w:val="fr-FR"/>
        </w:rPr>
        <w:t>, Ambient  Pressure: 10</w:t>
      </w:r>
      <w:r w:rsidRPr="005B12D1">
        <w:rPr>
          <w:rFonts w:asciiTheme="majorHAnsi" w:eastAsiaTheme="majorEastAsia" w:hAnsiTheme="majorHAnsi" w:cstheme="majorHAnsi"/>
          <w:vertAlign w:val="superscript"/>
          <w:lang w:val="fr-FR"/>
        </w:rPr>
        <w:t>-6</w:t>
      </w:r>
      <w:r w:rsidRPr="005B12D1">
        <w:rPr>
          <w:rFonts w:asciiTheme="majorHAnsi" w:eastAsiaTheme="majorEastAsia" w:hAnsiTheme="majorHAnsi" w:cstheme="majorHAnsi"/>
          <w:lang w:val="fr-FR"/>
        </w:rPr>
        <w:t xml:space="preserve"> torr) </w:t>
      </w:r>
    </w:p>
    <w:p w14:paraId="79F0FF08" w14:textId="3ADAAF56" w:rsidR="005B12D1" w:rsidRPr="005B12D1" w:rsidRDefault="005B12D1" w:rsidP="005B12D1">
      <w:pPr>
        <w:pStyle w:val="ab"/>
        <w:spacing w:line="240" w:lineRule="exact"/>
        <w:ind w:rightChars="-420" w:right="-703"/>
        <w:rPr>
          <w:rFonts w:asciiTheme="majorHAnsi" w:eastAsiaTheme="majorEastAsia" w:hAnsiTheme="majorHAnsi" w:cstheme="majorHAnsi"/>
          <w:lang w:val="fr-FR"/>
        </w:rPr>
      </w:pPr>
      <w:r w:rsidRPr="005B12D1">
        <w:rPr>
          <w:rFonts w:asciiTheme="majorHAnsi" w:eastAsiaTheme="majorEastAsia" w:hAnsiTheme="majorEastAsia" w:cstheme="majorHAnsi"/>
          <w:lang w:val="fr-FR"/>
        </w:rPr>
        <w:t>※</w:t>
      </w:r>
      <w:proofErr w:type="gramStart"/>
      <w:r w:rsidRPr="005B12D1">
        <w:rPr>
          <w:rFonts w:asciiTheme="majorHAnsi" w:eastAsiaTheme="majorEastAsia" w:hAnsiTheme="majorHAnsi" w:cstheme="majorHAnsi"/>
          <w:lang w:val="fr-FR"/>
        </w:rPr>
        <w:t>1:</w:t>
      </w:r>
      <w:proofErr w:type="gramEnd"/>
      <w:r w:rsidRPr="005B12D1">
        <w:rPr>
          <w:rFonts w:asciiTheme="majorHAnsi" w:eastAsiaTheme="majorEastAsia" w:hAnsiTheme="majorHAnsi" w:cstheme="majorHAnsi"/>
          <w:lang w:val="fr-FR"/>
        </w:rPr>
        <w:t xml:space="preserve"> </w:t>
      </w:r>
      <w:bookmarkStart w:id="8" w:name="OLE_LINK35"/>
      <w:bookmarkStart w:id="9" w:name="OLE_LINK36"/>
      <w:proofErr w:type="spellStart"/>
      <w:r w:rsidRPr="00044FE0">
        <w:rPr>
          <w:rFonts w:asciiTheme="majorHAnsi" w:eastAsiaTheme="majorEastAsia" w:hAnsiTheme="majorHAnsi" w:cstheme="majorHAnsi"/>
          <w:lang w:val="fr-FR"/>
        </w:rPr>
        <w:t>Based</w:t>
      </w:r>
      <w:proofErr w:type="spellEnd"/>
      <w:r w:rsidRPr="00044FE0">
        <w:rPr>
          <w:rFonts w:asciiTheme="majorHAnsi" w:eastAsiaTheme="majorEastAsia" w:hAnsiTheme="majorHAnsi" w:cstheme="majorHAnsi"/>
          <w:lang w:val="fr-FR"/>
        </w:rPr>
        <w:t xml:space="preserve"> on </w:t>
      </w:r>
      <w:r w:rsidR="009B4E0F" w:rsidRPr="00044FE0">
        <w:rPr>
          <w:rFonts w:asciiTheme="majorHAnsi" w:eastAsiaTheme="majorEastAsia" w:hAnsiTheme="majorHAnsi" w:cstheme="majorHAnsi"/>
          <w:lang w:val="fr-FR"/>
        </w:rPr>
        <w:t>JAXA-</w:t>
      </w:r>
      <w:r w:rsidR="000767D1" w:rsidRPr="00044FE0">
        <w:rPr>
          <w:rFonts w:asciiTheme="majorHAnsi" w:eastAsiaTheme="majorEastAsia" w:hAnsiTheme="majorHAnsi" w:cstheme="majorHAnsi"/>
          <w:lang w:val="fr-FR"/>
        </w:rPr>
        <w:t>JERG</w:t>
      </w:r>
      <w:r w:rsidR="009B4E0F" w:rsidRPr="00044FE0">
        <w:rPr>
          <w:rFonts w:asciiTheme="majorHAnsi" w:eastAsiaTheme="majorEastAsia" w:hAnsiTheme="majorHAnsi" w:cstheme="majorHAnsi"/>
          <w:lang w:val="fr-FR"/>
        </w:rPr>
        <w:t>-2-212 5.2.1 Table 5.2-1 RECOMMENDED MAXIMUM CURRENT FOR SINGLE LINE</w:t>
      </w:r>
      <w:r w:rsidR="00B94624" w:rsidRPr="00044FE0">
        <w:rPr>
          <w:rFonts w:asciiTheme="majorHAnsi" w:eastAsiaTheme="majorEastAsia" w:hAnsiTheme="majorHAnsi" w:cstheme="majorHAnsi"/>
          <w:lang w:val="fr-FR"/>
        </w:rPr>
        <w:t xml:space="preserve"> as </w:t>
      </w:r>
      <w:proofErr w:type="spellStart"/>
      <w:r w:rsidR="00B94624" w:rsidRPr="00044FE0">
        <w:rPr>
          <w:rFonts w:asciiTheme="majorHAnsi" w:eastAsiaTheme="majorEastAsia" w:hAnsiTheme="majorHAnsi" w:cstheme="majorHAnsi"/>
          <w:lang w:val="fr-FR"/>
        </w:rPr>
        <w:t>there</w:t>
      </w:r>
      <w:proofErr w:type="spellEnd"/>
      <w:r w:rsidR="00B94624" w:rsidRPr="00044FE0">
        <w:rPr>
          <w:rFonts w:asciiTheme="majorHAnsi" w:eastAsiaTheme="majorEastAsia" w:hAnsiTheme="majorHAnsi" w:cstheme="majorHAnsi"/>
          <w:lang w:val="fr-FR"/>
        </w:rPr>
        <w:t xml:space="preserve"> </w:t>
      </w:r>
      <w:proofErr w:type="spellStart"/>
      <w:r w:rsidR="00B94624" w:rsidRPr="00044FE0">
        <w:rPr>
          <w:rFonts w:asciiTheme="majorHAnsi" w:eastAsiaTheme="majorEastAsia" w:hAnsiTheme="majorHAnsi" w:cstheme="majorHAnsi"/>
          <w:lang w:val="fr-FR"/>
        </w:rPr>
        <w:t>was</w:t>
      </w:r>
      <w:proofErr w:type="spellEnd"/>
      <w:r w:rsidR="00B94624" w:rsidRPr="00044FE0">
        <w:rPr>
          <w:rFonts w:asciiTheme="majorHAnsi" w:eastAsiaTheme="majorEastAsia" w:hAnsiTheme="majorHAnsi" w:cstheme="majorHAnsi"/>
          <w:lang w:val="fr-FR"/>
        </w:rPr>
        <w:t xml:space="preserve"> no </w:t>
      </w:r>
      <w:proofErr w:type="spellStart"/>
      <w:r w:rsidR="00B94624" w:rsidRPr="00044FE0">
        <w:rPr>
          <w:rFonts w:asciiTheme="majorHAnsi" w:eastAsiaTheme="majorEastAsia" w:hAnsiTheme="majorHAnsi" w:cstheme="majorHAnsi"/>
          <w:lang w:val="fr-FR"/>
        </w:rPr>
        <w:t>indicattion</w:t>
      </w:r>
      <w:proofErr w:type="spellEnd"/>
      <w:r w:rsidR="00B94624" w:rsidRPr="00044FE0">
        <w:rPr>
          <w:rFonts w:asciiTheme="majorHAnsi" w:eastAsiaTheme="majorEastAsia" w:hAnsiTheme="majorHAnsi" w:cstheme="majorHAnsi"/>
          <w:lang w:val="fr-FR"/>
        </w:rPr>
        <w:t xml:space="preserve"> of </w:t>
      </w:r>
      <w:proofErr w:type="spellStart"/>
      <w:r w:rsidR="00B94624" w:rsidRPr="00044FE0">
        <w:rPr>
          <w:rFonts w:asciiTheme="majorHAnsi" w:eastAsiaTheme="majorEastAsia" w:hAnsiTheme="majorHAnsi" w:cstheme="majorHAnsi"/>
          <w:lang w:val="fr-FR"/>
        </w:rPr>
        <w:t>wire</w:t>
      </w:r>
      <w:proofErr w:type="spellEnd"/>
      <w:r w:rsidR="00B94624" w:rsidRPr="00044FE0">
        <w:rPr>
          <w:rFonts w:asciiTheme="majorHAnsi" w:eastAsiaTheme="majorEastAsia" w:hAnsiTheme="majorHAnsi" w:cstheme="majorHAnsi"/>
          <w:lang w:val="fr-FR"/>
        </w:rPr>
        <w:t xml:space="preserve"> size to </w:t>
      </w:r>
      <w:proofErr w:type="spellStart"/>
      <w:r w:rsidR="00B94624" w:rsidRPr="00044FE0">
        <w:rPr>
          <w:rFonts w:asciiTheme="majorHAnsi" w:eastAsiaTheme="majorEastAsia" w:hAnsiTheme="majorHAnsi" w:cstheme="majorHAnsi"/>
          <w:lang w:val="fr-FR"/>
        </w:rPr>
        <w:t>be</w:t>
      </w:r>
      <w:proofErr w:type="spellEnd"/>
      <w:r w:rsidR="00B94624" w:rsidRPr="00044FE0">
        <w:rPr>
          <w:rFonts w:asciiTheme="majorHAnsi" w:eastAsiaTheme="majorEastAsia" w:hAnsiTheme="majorHAnsi" w:cstheme="majorHAnsi"/>
          <w:lang w:val="fr-FR"/>
        </w:rPr>
        <w:t xml:space="preserve"> </w:t>
      </w:r>
      <w:proofErr w:type="spellStart"/>
      <w:r w:rsidR="00B94624" w:rsidRPr="00044FE0">
        <w:rPr>
          <w:rFonts w:asciiTheme="majorHAnsi" w:eastAsiaTheme="majorEastAsia" w:hAnsiTheme="majorHAnsi" w:cstheme="majorHAnsi"/>
          <w:lang w:val="fr-FR"/>
        </w:rPr>
        <w:t>used</w:t>
      </w:r>
      <w:proofErr w:type="spellEnd"/>
      <w:r w:rsidR="00B94624" w:rsidRPr="00044FE0">
        <w:rPr>
          <w:rFonts w:asciiTheme="majorHAnsi" w:eastAsiaTheme="majorEastAsia" w:hAnsiTheme="majorHAnsi" w:cstheme="majorHAnsi"/>
          <w:lang w:val="fr-FR"/>
        </w:rPr>
        <w:t xml:space="preserve"> for SSP</w:t>
      </w:r>
      <w:r w:rsidR="002A7D4F" w:rsidRPr="00044FE0">
        <w:rPr>
          <w:rFonts w:asciiTheme="majorHAnsi" w:eastAsiaTheme="majorEastAsia" w:hAnsiTheme="majorHAnsi" w:cstheme="majorHAnsi"/>
          <w:lang w:val="fr-FR"/>
        </w:rPr>
        <w:t>51721 4.3.1.2 Table 4.3.1.2-1.</w:t>
      </w:r>
      <w:bookmarkEnd w:id="8"/>
      <w:bookmarkEnd w:id="9"/>
    </w:p>
    <w:p w14:paraId="753B6E05" w14:textId="6390E522" w:rsidR="005B12D1" w:rsidRPr="006D1A63" w:rsidRDefault="005B12D1" w:rsidP="005B12D1">
      <w:pPr>
        <w:pStyle w:val="ab"/>
        <w:spacing w:line="240" w:lineRule="exact"/>
        <w:ind w:rightChars="-420" w:right="-703"/>
        <w:rPr>
          <w:rFonts w:asciiTheme="majorHAnsi" w:eastAsiaTheme="majorEastAsia" w:hAnsiTheme="majorHAnsi" w:cstheme="majorHAnsi"/>
        </w:rPr>
      </w:pPr>
      <w:r w:rsidRPr="005B12D1">
        <w:rPr>
          <w:rFonts w:asciiTheme="majorHAnsi" w:eastAsiaTheme="majorEastAsia" w:hAnsiTheme="majorEastAsia" w:cstheme="majorHAnsi"/>
          <w:lang w:val="fr-FR"/>
        </w:rPr>
        <w:t>※</w:t>
      </w:r>
      <w:proofErr w:type="gramStart"/>
      <w:r w:rsidR="00445231">
        <w:rPr>
          <w:rFonts w:asciiTheme="majorHAnsi" w:eastAsiaTheme="majorEastAsia" w:hAnsiTheme="majorHAnsi" w:cstheme="majorHAnsi"/>
          <w:lang w:val="fr-FR"/>
        </w:rPr>
        <w:t>2</w:t>
      </w:r>
      <w:r w:rsidRPr="005B12D1">
        <w:rPr>
          <w:rFonts w:asciiTheme="majorHAnsi" w:eastAsiaTheme="majorEastAsia" w:hAnsiTheme="majorHAnsi" w:cstheme="majorHAnsi"/>
          <w:lang w:val="fr-FR"/>
        </w:rPr>
        <w:t>:</w:t>
      </w:r>
      <w:proofErr w:type="gramEnd"/>
      <w:r w:rsidRPr="005B12D1">
        <w:rPr>
          <w:rFonts w:asciiTheme="majorHAnsi" w:eastAsiaTheme="majorEastAsia" w:hAnsiTheme="majorHAnsi" w:cstheme="majorHAnsi"/>
          <w:lang w:val="fr-FR"/>
        </w:rPr>
        <w:t xml:space="preserve"> </w:t>
      </w:r>
      <w:r w:rsidR="00103D81" w:rsidRPr="00103D81">
        <w:rPr>
          <w:rFonts w:asciiTheme="majorHAnsi" w:eastAsiaTheme="majorEastAsia" w:hAnsiTheme="majorHAnsi" w:cstheme="majorHAnsi"/>
          <w:lang w:val="fr-FR"/>
        </w:rPr>
        <w:t xml:space="preserve">N/A </w:t>
      </w:r>
      <w:proofErr w:type="spellStart"/>
      <w:r w:rsidR="00103D81" w:rsidRPr="00103D81">
        <w:rPr>
          <w:rFonts w:asciiTheme="majorHAnsi" w:eastAsiaTheme="majorEastAsia" w:hAnsiTheme="majorHAnsi" w:cstheme="majorHAnsi"/>
          <w:lang w:val="fr-FR"/>
        </w:rPr>
        <w:t>because</w:t>
      </w:r>
      <w:proofErr w:type="spellEnd"/>
      <w:r w:rsidR="00103D81" w:rsidRPr="00103D81">
        <w:rPr>
          <w:rFonts w:asciiTheme="majorHAnsi" w:eastAsiaTheme="majorEastAsia" w:hAnsiTheme="majorHAnsi" w:cstheme="majorHAnsi"/>
          <w:lang w:val="fr-FR"/>
        </w:rPr>
        <w:t xml:space="preserve"> the </w:t>
      </w:r>
      <w:proofErr w:type="spellStart"/>
      <w:r w:rsidR="00103D81" w:rsidRPr="00103D81">
        <w:rPr>
          <w:rFonts w:asciiTheme="majorHAnsi" w:eastAsiaTheme="majorEastAsia" w:hAnsiTheme="majorHAnsi" w:cstheme="majorHAnsi"/>
          <w:lang w:val="fr-FR"/>
        </w:rPr>
        <w:t>target</w:t>
      </w:r>
      <w:proofErr w:type="spellEnd"/>
      <w:r w:rsidR="00103D81" w:rsidRPr="00103D81">
        <w:rPr>
          <w:rFonts w:asciiTheme="majorHAnsi" w:eastAsiaTheme="majorEastAsia" w:hAnsiTheme="majorHAnsi" w:cstheme="majorHAnsi"/>
          <w:lang w:val="fr-FR"/>
        </w:rPr>
        <w:t xml:space="preserve"> </w:t>
      </w:r>
      <w:proofErr w:type="spellStart"/>
      <w:r w:rsidR="00103D81" w:rsidRPr="00103D81">
        <w:rPr>
          <w:rFonts w:asciiTheme="majorHAnsi" w:eastAsiaTheme="majorEastAsia" w:hAnsiTheme="majorHAnsi" w:cstheme="majorHAnsi"/>
          <w:lang w:val="fr-FR"/>
        </w:rPr>
        <w:t>wire</w:t>
      </w:r>
      <w:proofErr w:type="spellEnd"/>
      <w:r w:rsidR="00103D81" w:rsidRPr="00103D81">
        <w:rPr>
          <w:rFonts w:asciiTheme="majorHAnsi" w:eastAsiaTheme="majorEastAsia" w:hAnsiTheme="majorHAnsi" w:cstheme="majorHAnsi"/>
          <w:lang w:val="fr-FR"/>
        </w:rPr>
        <w:t xml:space="preserve"> </w:t>
      </w:r>
      <w:proofErr w:type="spellStart"/>
      <w:r w:rsidR="00103D81" w:rsidRPr="00103D81">
        <w:rPr>
          <w:rFonts w:asciiTheme="majorHAnsi" w:eastAsiaTheme="majorEastAsia" w:hAnsiTheme="majorHAnsi" w:cstheme="majorHAnsi"/>
          <w:lang w:val="fr-FR"/>
        </w:rPr>
        <w:t>cannot</w:t>
      </w:r>
      <w:proofErr w:type="spellEnd"/>
      <w:r w:rsidR="00103D81" w:rsidRPr="00103D81">
        <w:rPr>
          <w:rFonts w:asciiTheme="majorHAnsi" w:eastAsiaTheme="majorEastAsia" w:hAnsiTheme="majorHAnsi" w:cstheme="majorHAnsi"/>
          <w:lang w:val="fr-FR"/>
        </w:rPr>
        <w:t xml:space="preserve"> </w:t>
      </w:r>
      <w:proofErr w:type="spellStart"/>
      <w:r w:rsidR="00103D81" w:rsidRPr="00103D81">
        <w:rPr>
          <w:rFonts w:asciiTheme="majorHAnsi" w:eastAsiaTheme="majorEastAsia" w:hAnsiTheme="majorHAnsi" w:cstheme="majorHAnsi"/>
          <w:lang w:val="fr-FR"/>
        </w:rPr>
        <w:t>be</w:t>
      </w:r>
      <w:proofErr w:type="spellEnd"/>
      <w:r w:rsidR="00103D81" w:rsidRPr="00103D81">
        <w:rPr>
          <w:rFonts w:asciiTheme="majorHAnsi" w:eastAsiaTheme="majorEastAsia" w:hAnsiTheme="majorHAnsi" w:cstheme="majorHAnsi"/>
          <w:lang w:val="fr-FR"/>
        </w:rPr>
        <w:t xml:space="preserve"> </w:t>
      </w:r>
      <w:proofErr w:type="spellStart"/>
      <w:r w:rsidR="00103D81" w:rsidRPr="00103D81">
        <w:rPr>
          <w:rFonts w:asciiTheme="majorHAnsi" w:eastAsiaTheme="majorEastAsia" w:hAnsiTheme="majorHAnsi" w:cstheme="majorHAnsi"/>
          <w:lang w:val="fr-FR"/>
        </w:rPr>
        <w:t>touched</w:t>
      </w:r>
      <w:proofErr w:type="spellEnd"/>
      <w:r w:rsidR="00103D81" w:rsidRPr="00103D81">
        <w:rPr>
          <w:rFonts w:asciiTheme="majorHAnsi" w:eastAsiaTheme="majorEastAsia" w:hAnsiTheme="majorHAnsi" w:cstheme="majorHAnsi"/>
          <w:lang w:val="fr-FR"/>
        </w:rPr>
        <w:t xml:space="preserve"> by the </w:t>
      </w:r>
      <w:proofErr w:type="spellStart"/>
      <w:r w:rsidR="00103D81" w:rsidRPr="00103D81">
        <w:rPr>
          <w:rFonts w:asciiTheme="majorHAnsi" w:eastAsiaTheme="majorEastAsia" w:hAnsiTheme="majorHAnsi" w:cstheme="majorHAnsi"/>
          <w:lang w:val="fr-FR"/>
        </w:rPr>
        <w:t>crew</w:t>
      </w:r>
      <w:proofErr w:type="spellEnd"/>
    </w:p>
    <w:p w14:paraId="16EF74BA" w14:textId="40C4D8D5" w:rsidR="00A04B98" w:rsidRDefault="00A04B98" w:rsidP="005B12D1">
      <w:pPr>
        <w:pStyle w:val="ab"/>
        <w:spacing w:line="240" w:lineRule="exact"/>
        <w:ind w:rightChars="-420" w:right="-703"/>
        <w:rPr>
          <w:rFonts w:asciiTheme="majorHAnsi" w:eastAsiaTheme="majorEastAsia" w:hAnsiTheme="majorHAnsi" w:cstheme="majorHAnsi"/>
          <w:lang w:val="fr-FR"/>
        </w:rPr>
      </w:pPr>
      <w:r w:rsidRPr="005B12D1">
        <w:rPr>
          <w:rFonts w:asciiTheme="majorHAnsi" w:eastAsiaTheme="majorEastAsia" w:hAnsiTheme="majorEastAsia" w:cstheme="majorHAnsi"/>
          <w:lang w:val="fr-FR"/>
        </w:rPr>
        <w:t>※</w:t>
      </w:r>
      <w:proofErr w:type="gramStart"/>
      <w:r w:rsidR="00445231">
        <w:rPr>
          <w:rFonts w:asciiTheme="majorHAnsi" w:eastAsiaTheme="majorEastAsia" w:hAnsiTheme="majorHAnsi" w:cstheme="majorHAnsi"/>
          <w:lang w:val="fr-FR"/>
        </w:rPr>
        <w:t>3</w:t>
      </w:r>
      <w:r w:rsidRPr="005B12D1">
        <w:rPr>
          <w:rFonts w:asciiTheme="majorHAnsi" w:eastAsiaTheme="majorEastAsia" w:hAnsiTheme="majorHAnsi" w:cstheme="majorHAnsi"/>
          <w:lang w:val="fr-FR"/>
        </w:rPr>
        <w:t>:</w:t>
      </w:r>
      <w:proofErr w:type="gramEnd"/>
      <w:r w:rsidRPr="005B12D1">
        <w:rPr>
          <w:rFonts w:asciiTheme="majorHAnsi" w:eastAsiaTheme="majorEastAsia" w:hAnsiTheme="majorHAnsi" w:cstheme="majorHAnsi"/>
          <w:lang w:val="fr-FR"/>
        </w:rPr>
        <w:t xml:space="preserve"> </w:t>
      </w:r>
      <w:proofErr w:type="spellStart"/>
      <w:r w:rsidRPr="005B12D1">
        <w:rPr>
          <w:rFonts w:asciiTheme="majorHAnsi" w:eastAsiaTheme="majorEastAsia" w:hAnsiTheme="majorHAnsi" w:cstheme="majorHAnsi"/>
          <w:lang w:val="fr-FR"/>
        </w:rPr>
        <w:t>Based</w:t>
      </w:r>
      <w:proofErr w:type="spellEnd"/>
      <w:r w:rsidRPr="005B12D1">
        <w:rPr>
          <w:rFonts w:asciiTheme="majorHAnsi" w:eastAsiaTheme="majorEastAsia" w:hAnsiTheme="majorHAnsi" w:cstheme="majorHAnsi"/>
          <w:lang w:val="fr-FR"/>
        </w:rPr>
        <w:t xml:space="preserve"> on SSP51721 4.3.1.2  Table 4.3.1.2-1 WIRE SIZE DERATING AND CIRCUIT PROTECTION </w:t>
      </w:r>
      <w:proofErr w:type="spellStart"/>
      <w:r w:rsidRPr="005B12D1">
        <w:rPr>
          <w:rFonts w:asciiTheme="majorHAnsi" w:eastAsiaTheme="majorEastAsia" w:hAnsiTheme="majorHAnsi" w:cstheme="majorHAnsi"/>
          <w:lang w:val="fr-FR"/>
        </w:rPr>
        <w:t>Column</w:t>
      </w:r>
      <w:proofErr w:type="spellEnd"/>
      <w:r w:rsidR="00AF1028">
        <w:rPr>
          <w:rFonts w:asciiTheme="majorHAnsi" w:eastAsiaTheme="majorEastAsia" w:hAnsiTheme="majorHAnsi" w:cstheme="majorHAnsi"/>
          <w:lang w:val="fr-FR"/>
        </w:rPr>
        <w:t xml:space="preserve"> </w:t>
      </w:r>
      <w:r>
        <w:rPr>
          <w:rFonts w:asciiTheme="majorHAnsi" w:eastAsiaTheme="majorEastAsia" w:hAnsiTheme="majorHAnsi" w:cstheme="majorHAnsi"/>
          <w:lang w:val="fr-FR"/>
        </w:rPr>
        <w:t>A</w:t>
      </w:r>
    </w:p>
    <w:p w14:paraId="3D5D6498" w14:textId="77777777" w:rsidR="000818BC" w:rsidRPr="005B12D1" w:rsidRDefault="000818BC" w:rsidP="005B12D1">
      <w:pPr>
        <w:pStyle w:val="ab"/>
        <w:spacing w:line="240" w:lineRule="exact"/>
        <w:ind w:rightChars="-420" w:right="-703"/>
        <w:rPr>
          <w:rFonts w:asciiTheme="majorHAnsi" w:eastAsiaTheme="majorEastAsia" w:hAnsiTheme="majorHAnsi" w:cstheme="majorHAnsi"/>
          <w:lang w:val="fr-FR"/>
        </w:rPr>
      </w:pPr>
    </w:p>
    <w:p w14:paraId="072FF793" w14:textId="6D326E3B" w:rsidR="00017285" w:rsidRDefault="00017285" w:rsidP="00030E9D">
      <w:pPr>
        <w:jc w:val="center"/>
        <w:rPr>
          <w:ins w:id="10" w:author="BAKEAPAI Ndukayo Zamba Leonel" w:date="2024-03-20T14:29:00Z"/>
          <w:noProof/>
          <w:lang w:val="fr-FR"/>
        </w:rPr>
      </w:pPr>
    </w:p>
    <w:p w14:paraId="571D1206" w14:textId="4EE0D03F" w:rsidR="00ED28E0" w:rsidRPr="00425247" w:rsidRDefault="00ED28E0" w:rsidP="69DB14EF">
      <w:pPr>
        <w:jc w:val="center"/>
        <w:rPr>
          <w:noProof/>
        </w:rPr>
      </w:pPr>
    </w:p>
    <w:p w14:paraId="55C69D2E" w14:textId="4DD2E418" w:rsidR="00ED28E0" w:rsidRPr="00425247" w:rsidRDefault="00ED28E0" w:rsidP="00425247">
      <w:pPr>
        <w:jc w:val="center"/>
      </w:pPr>
    </w:p>
    <w:p w14:paraId="455CC5C5" w14:textId="03F5BDD9" w:rsidR="00ED28E0" w:rsidRPr="00425247" w:rsidRDefault="005D661E" w:rsidP="00B032F7">
      <w:pPr>
        <w:jc w:val="center"/>
      </w:pPr>
      <w:r>
        <w:rPr>
          <w:rFonts w:ascii="Times New Roman" w:eastAsia="Times New Roman" w:hAnsi="Times New Roman"/>
          <w:noProof/>
          <w:color w:val="000000" w:themeColor="text1"/>
          <w:szCs w:val="18"/>
        </w:rPr>
        <w:lastRenderedPageBreak/>
        <w:drawing>
          <wp:anchor distT="0" distB="0" distL="114300" distR="114300" simplePos="0" relativeHeight="251659264" behindDoc="0" locked="0" layoutInCell="1" allowOverlap="1" wp14:anchorId="3DBD422D" wp14:editId="1E4C0E1C">
            <wp:simplePos x="0" y="0"/>
            <wp:positionH relativeFrom="margin">
              <wp:align>center</wp:align>
            </wp:positionH>
            <wp:positionV relativeFrom="paragraph">
              <wp:posOffset>66527</wp:posOffset>
            </wp:positionV>
            <wp:extent cx="4784651" cy="3328754"/>
            <wp:effectExtent l="0" t="0" r="0" b="5080"/>
            <wp:wrapTopAndBottom/>
            <wp:docPr id="191245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651" cy="33287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1AFA3CE1" w:rsidRPr="69DB14EF">
        <w:rPr>
          <w:rFonts w:ascii="Times New Roman" w:eastAsia="Times New Roman" w:hAnsi="Times New Roman"/>
          <w:color w:val="000000" w:themeColor="text1"/>
          <w:szCs w:val="18"/>
        </w:rPr>
        <w:t xml:space="preserve"> </w:t>
      </w:r>
      <w:r w:rsidR="1AFA3CE1" w:rsidRPr="69DB14EF">
        <w:rPr>
          <w:rFonts w:hAnsi="ＭＳ ゴシック" w:cs="ＭＳ ゴシック"/>
          <w:szCs w:val="18"/>
        </w:rPr>
        <w:t xml:space="preserve"> </w:t>
      </w:r>
      <w:r w:rsidR="4CE2C243">
        <w:br/>
      </w:r>
      <w:r w:rsidR="00D23D01">
        <w:rPr>
          <w:noProof/>
        </w:rPr>
        <w:drawing>
          <wp:inline distT="0" distB="0" distL="0" distR="0" wp14:anchorId="290A6501" wp14:editId="5EAAC55C">
            <wp:extent cx="2889504" cy="1982727"/>
            <wp:effectExtent l="0" t="0" r="6350" b="0"/>
            <wp:docPr id="1637922674" name="Picture 1" descr="A hand holding a yellow w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504" cy="198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BD3" w:rsidRPr="69DB14EF">
        <w:rPr>
          <w:noProof/>
          <w:lang w:val="fr-FR"/>
        </w:rPr>
        <w:t xml:space="preserve"> </w:t>
      </w:r>
      <w:r w:rsidR="00312DB8" w:rsidRPr="69DB14EF">
        <w:rPr>
          <w:noProof/>
        </w:rPr>
        <w:t xml:space="preserve">　　</w:t>
      </w:r>
    </w:p>
    <w:p w14:paraId="00C08BC3" w14:textId="75BE7940" w:rsidR="00EF3685" w:rsidRDefault="00EF3685" w:rsidP="00EF3685">
      <w:pPr>
        <w:pStyle w:val="af2"/>
        <w:numPr>
          <w:ilvl w:val="0"/>
          <w:numId w:val="31"/>
        </w:numPr>
        <w:jc w:val="center"/>
        <w:rPr>
          <w:noProof/>
        </w:rPr>
      </w:pPr>
      <w:r>
        <w:rPr>
          <w:noProof/>
        </w:rPr>
        <w:lastRenderedPageBreak/>
        <w:t>Wire</w:t>
      </w:r>
    </w:p>
    <w:p w14:paraId="413B7646" w14:textId="79469025" w:rsidR="0043337F" w:rsidRDefault="00343302" w:rsidP="00030E9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48FFCA" wp14:editId="115509CB">
            <wp:extent cx="3815640" cy="5399280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640" cy="5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DAB67" wp14:editId="66133F50">
            <wp:extent cx="3815640" cy="5399280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640" cy="5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393">
        <w:rPr>
          <w:noProof/>
        </w:rPr>
        <w:lastRenderedPageBreak/>
        <w:drawing>
          <wp:inline distT="0" distB="0" distL="0" distR="0" wp14:anchorId="632254A8" wp14:editId="5952D5FD">
            <wp:extent cx="4129405" cy="5843270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393">
        <w:rPr>
          <w:noProof/>
        </w:rPr>
        <w:drawing>
          <wp:inline distT="0" distB="0" distL="0" distR="0" wp14:anchorId="3C305F71" wp14:editId="29E1A8E9">
            <wp:extent cx="4129405" cy="5843270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C890" w14:textId="752B1B1B" w:rsidR="00EF3685" w:rsidRDefault="00EF3685" w:rsidP="00BD5818">
      <w:pPr>
        <w:pStyle w:val="af2"/>
        <w:numPr>
          <w:ilvl w:val="0"/>
          <w:numId w:val="31"/>
        </w:numPr>
        <w:jc w:val="center"/>
        <w:rPr>
          <w:noProof/>
        </w:rPr>
      </w:pPr>
      <w:r>
        <w:rPr>
          <w:noProof/>
        </w:rPr>
        <w:lastRenderedPageBreak/>
        <w:t>Wire</w:t>
      </w:r>
    </w:p>
    <w:p w14:paraId="4C2D80CC" w14:textId="34E55558" w:rsidR="00EF3685" w:rsidRPr="00030E9D" w:rsidRDefault="00BD5818" w:rsidP="00030E9D">
      <w:pPr>
        <w:jc w:val="center"/>
        <w:rPr>
          <w:noProof/>
        </w:rPr>
      </w:pPr>
      <w:del w:id="11" w:author="yamauchi takashi" w:date="2024-03-16T09:55:00Z">
        <w:r w:rsidDel="00DF24D5">
          <w:rPr>
            <w:noProof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53016BA8" wp14:editId="79497083">
                  <wp:simplePos x="0" y="0"/>
                  <wp:positionH relativeFrom="column">
                    <wp:posOffset>1443404</wp:posOffset>
                  </wp:positionH>
                  <wp:positionV relativeFrom="paragraph">
                    <wp:posOffset>3588922</wp:posOffset>
                  </wp:positionV>
                  <wp:extent cx="5858634" cy="186116"/>
                  <wp:effectExtent l="12700" t="12700" r="8890" b="17145"/>
                  <wp:wrapNone/>
                  <wp:docPr id="126" name="正方形/長方形 126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5858634" cy="18611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 xmlns:w16du="http://schemas.microsoft.com/office/word/2023/wordml/word16du" xmlns:arto="http://schemas.microsoft.com/office/word/2006/arto" xmlns:a14="http://schemas.microsoft.com/office/drawing/2010/main" xmlns:a16="http://schemas.microsoft.com/office/drawing/2014/main" xmlns:pic="http://schemas.openxmlformats.org/drawingml/2006/picture" xmlns:a="http://schemas.openxmlformats.org/drawingml/2006/main">
              <w:pict>
                <v:rect id="正方形/長方形 126" style="position:absolute;margin-left:113.65pt;margin-top:282.6pt;width:461.3pt;height:14.6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5B97B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"/>
              </w:pict>
            </mc:Fallback>
          </mc:AlternateContent>
        </w:r>
        <w:r w:rsidRPr="00BD5818" w:rsidDel="00DF24D5">
          <w:rPr>
            <w:noProof/>
          </w:rPr>
          <w:drawing>
            <wp:inline distT="0" distB="0" distL="0" distR="0" wp14:anchorId="0E9FC3E8" wp14:editId="0FEE7079">
              <wp:extent cx="7086600" cy="4279900"/>
              <wp:effectExtent l="0" t="0" r="0" b="0"/>
              <wp:docPr id="125" name="図 1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086600" cy="42799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2" w:author="yamauchi takashi" w:date="2024-03-16T09:55:00Z">
        <w:r w:rsidR="00DF24D5" w:rsidRPr="00DF24D5">
          <w:rPr>
            <w:noProof/>
          </w:rPr>
          <w:drawing>
            <wp:inline distT="0" distB="0" distL="0" distR="0" wp14:anchorId="5D07DA52" wp14:editId="114F7553">
              <wp:extent cx="7084166" cy="4285859"/>
              <wp:effectExtent l="0" t="0" r="2540" b="635"/>
              <wp:docPr id="1478409375" name="図 3" descr="ダイアグラム&#10;&#10;自動的に生成された説明">
                <a:extLst xmlns:a="http://schemas.openxmlformats.org/drawingml/2006/main">
                  <a:ext uri="{FF2B5EF4-FFF2-40B4-BE49-F238E27FC236}">
                    <a16:creationId xmlns:a16="http://schemas.microsoft.com/office/drawing/2014/main" id="{7DFD9A06-EFEA-58EE-53CD-F2D7FBBCF5AB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78409375" name="図 3" descr="ダイアグラム&#10;&#10;自動的に生成された説明">
                        <a:extLst>
                          <a:ext uri="{FF2B5EF4-FFF2-40B4-BE49-F238E27FC236}">
                            <a16:creationId xmlns:a16="http://schemas.microsoft.com/office/drawing/2014/main" id="{7DFD9A06-EFEA-58EE-53CD-F2D7FBBCF5AB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084166" cy="428585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sectPr w:rsidR="00EF3685" w:rsidRPr="00030E9D" w:rsidSect="00E10316">
      <w:headerReference w:type="default" r:id="rId19"/>
      <w:pgSz w:w="16838" w:h="11906" w:orient="landscape" w:code="9"/>
      <w:pgMar w:top="1418" w:right="1284" w:bottom="1286" w:left="1418" w:header="720" w:footer="720" w:gutter="0"/>
      <w:cols w:space="720"/>
      <w:noEndnote/>
      <w:docGrid w:type="linesAndChars" w:linePitch="428" w:charSpace="-26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B02C29" w14:textId="77777777" w:rsidR="00E10316" w:rsidRDefault="00E10316">
      <w:r>
        <w:separator/>
      </w:r>
    </w:p>
  </w:endnote>
  <w:endnote w:type="continuationSeparator" w:id="0">
    <w:p w14:paraId="39B21C96" w14:textId="77777777" w:rsidR="00E10316" w:rsidRDefault="00E10316">
      <w:r>
        <w:continuationSeparator/>
      </w:r>
    </w:p>
  </w:endnote>
  <w:endnote w:type="continuationNotice" w:id="1">
    <w:p w14:paraId="6535CB30" w14:textId="77777777" w:rsidR="00E10316" w:rsidRDefault="00E10316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ＭＳ Ｐゴシック">
    <w:altName w:val="MS P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incho">
    <w:altName w:val="明朝"/>
    <w:panose1 w:val="020B0604020202020204"/>
    <w:charset w:val="80"/>
    <w:family w:val="roman"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">
    <w:altName w:val="Sylfaen"/>
    <w:panose1 w:val="020B0604020202020204"/>
    <w:charset w:val="00"/>
    <w:family w:val="roman"/>
    <w:pitch w:val="variable"/>
    <w:sig w:usb0="E0002EFF" w:usb1="C000785B" w:usb2="00000009" w:usb3="00000000" w:csb0="000001FF" w:csb1="00000000"/>
  </w:font>
  <w:font w:name="Nimbus Sans L">
    <w:altName w:val="Arial"/>
    <w:panose1 w:val="020B0604020202020204"/>
    <w:charset w:val="00"/>
    <w:family w:val="swiss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ＭＳ Ｐ明朝">
    <w:altName w:val="MS PMincho"/>
    <w:panose1 w:val="02020600040205080304"/>
    <w:charset w:val="80"/>
    <w:family w:val="roman"/>
    <w:pitch w:val="variable"/>
    <w:sig w:usb0="E00002FF" w:usb1="6AC7FDFB" w:usb2="08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9DFAE2" w14:textId="77777777" w:rsidR="00E10316" w:rsidRDefault="00E10316">
      <w:r>
        <w:separator/>
      </w:r>
    </w:p>
  </w:footnote>
  <w:footnote w:type="continuationSeparator" w:id="0">
    <w:p w14:paraId="2CB8B037" w14:textId="77777777" w:rsidR="00E10316" w:rsidRDefault="00E10316">
      <w:r>
        <w:continuationSeparator/>
      </w:r>
    </w:p>
  </w:footnote>
  <w:footnote w:type="continuationNotice" w:id="1">
    <w:p w14:paraId="572C97C0" w14:textId="77777777" w:rsidR="00E10316" w:rsidRDefault="00E10316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8C8263" w14:textId="0C58A84B" w:rsidR="00995C29" w:rsidRPr="007B676E" w:rsidRDefault="00914C5B" w:rsidP="007B676E">
    <w:pPr>
      <w:pStyle w:val="a9"/>
      <w:spacing w:line="240" w:lineRule="auto"/>
      <w:jc w:val="right"/>
      <w:rPr>
        <w:rFonts w:ascii="Times New Roman" w:hAnsi="Times New Roman"/>
      </w:rPr>
    </w:pPr>
    <w:r>
      <w:rPr>
        <w:rFonts w:ascii="Times New Roman" w:hAnsi="Times New Roman"/>
      </w:rPr>
      <w:t>BIRDSX</w:t>
    </w:r>
    <w:r w:rsidR="007B676E" w:rsidRPr="007B676E">
      <w:rPr>
        <w:rFonts w:ascii="Times New Roman" w:hAnsi="Times New Roman"/>
      </w:rPr>
      <w:t>-STD-Attachment-0</w:t>
    </w:r>
    <w:r w:rsidR="00D9099C">
      <w:rPr>
        <w:rFonts w:ascii="Times New Roman" w:hAnsi="Times New Roman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244C3"/>
    <w:multiLevelType w:val="hybridMultilevel"/>
    <w:tmpl w:val="9F620256"/>
    <w:lvl w:ilvl="0" w:tplc="1C80C9F8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sz w:val="16"/>
        <w:szCs w:val="16"/>
      </w:rPr>
    </w:lvl>
    <w:lvl w:ilvl="1" w:tplc="82F46C5E" w:tentative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 w:tplc="DC0EA7D2" w:tentative="1">
      <w:start w:val="1"/>
      <w:numFmt w:val="lowerLetter"/>
      <w:lvlText w:val="%3)"/>
      <w:lvlJc w:val="left"/>
      <w:pPr>
        <w:tabs>
          <w:tab w:val="num" w:pos="1800"/>
        </w:tabs>
        <w:ind w:left="1800" w:hanging="360"/>
      </w:pPr>
    </w:lvl>
    <w:lvl w:ilvl="3" w:tplc="A95845C8" w:tentative="1">
      <w:start w:val="1"/>
      <w:numFmt w:val="lowerLetter"/>
      <w:lvlText w:val="%4)"/>
      <w:lvlJc w:val="left"/>
      <w:pPr>
        <w:tabs>
          <w:tab w:val="num" w:pos="2520"/>
        </w:tabs>
        <w:ind w:left="2520" w:hanging="360"/>
      </w:pPr>
    </w:lvl>
    <w:lvl w:ilvl="4" w:tplc="A0E62198" w:tentative="1">
      <w:start w:val="1"/>
      <w:numFmt w:val="lowerLetter"/>
      <w:lvlText w:val="%5)"/>
      <w:lvlJc w:val="left"/>
      <w:pPr>
        <w:tabs>
          <w:tab w:val="num" w:pos="3240"/>
        </w:tabs>
        <w:ind w:left="3240" w:hanging="360"/>
      </w:pPr>
    </w:lvl>
    <w:lvl w:ilvl="5" w:tplc="2FEE3B88" w:tentative="1">
      <w:start w:val="1"/>
      <w:numFmt w:val="lowerLetter"/>
      <w:lvlText w:val="%6)"/>
      <w:lvlJc w:val="left"/>
      <w:pPr>
        <w:tabs>
          <w:tab w:val="num" w:pos="3960"/>
        </w:tabs>
        <w:ind w:left="3960" w:hanging="360"/>
      </w:pPr>
    </w:lvl>
    <w:lvl w:ilvl="6" w:tplc="507617E6" w:tentative="1">
      <w:start w:val="1"/>
      <w:numFmt w:val="lowerLetter"/>
      <w:lvlText w:val="%7)"/>
      <w:lvlJc w:val="left"/>
      <w:pPr>
        <w:tabs>
          <w:tab w:val="num" w:pos="4680"/>
        </w:tabs>
        <w:ind w:left="4680" w:hanging="360"/>
      </w:pPr>
    </w:lvl>
    <w:lvl w:ilvl="7" w:tplc="599E8490" w:tentative="1">
      <w:start w:val="1"/>
      <w:numFmt w:val="lowerLetter"/>
      <w:lvlText w:val="%8)"/>
      <w:lvlJc w:val="left"/>
      <w:pPr>
        <w:tabs>
          <w:tab w:val="num" w:pos="5400"/>
        </w:tabs>
        <w:ind w:left="5400" w:hanging="360"/>
      </w:pPr>
    </w:lvl>
    <w:lvl w:ilvl="8" w:tplc="F1387858" w:tentative="1">
      <w:start w:val="1"/>
      <w:numFmt w:val="lowerLetter"/>
      <w:lvlText w:val="%9)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021A4DAF"/>
    <w:multiLevelType w:val="hybridMultilevel"/>
    <w:tmpl w:val="794020EE"/>
    <w:lvl w:ilvl="0" w:tplc="A502CAA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02DF4BD9"/>
    <w:multiLevelType w:val="singleLevel"/>
    <w:tmpl w:val="04090017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06DA15CB"/>
    <w:multiLevelType w:val="hybridMultilevel"/>
    <w:tmpl w:val="FAC86036"/>
    <w:lvl w:ilvl="0" w:tplc="36362C5A">
      <w:start w:val="1"/>
      <w:numFmt w:val="decimalEnclosedCircle"/>
      <w:lvlText w:val="%1"/>
      <w:lvlJc w:val="left"/>
      <w:pPr>
        <w:ind w:left="644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124" w:hanging="420"/>
      </w:pPr>
    </w:lvl>
    <w:lvl w:ilvl="2" w:tplc="04090011" w:tentative="1">
      <w:start w:val="1"/>
      <w:numFmt w:val="decimalEnclosedCircle"/>
      <w:lvlText w:val="%3"/>
      <w:lvlJc w:val="lef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7" w:tentative="1">
      <w:start w:val="1"/>
      <w:numFmt w:val="aiueoFullWidth"/>
      <w:lvlText w:val="(%5)"/>
      <w:lvlJc w:val="left"/>
      <w:pPr>
        <w:ind w:left="2384" w:hanging="420"/>
      </w:pPr>
    </w:lvl>
    <w:lvl w:ilvl="5" w:tplc="04090011" w:tentative="1">
      <w:start w:val="1"/>
      <w:numFmt w:val="decimalEnclosedCircle"/>
      <w:lvlText w:val="%6"/>
      <w:lvlJc w:val="lef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7" w:tentative="1">
      <w:start w:val="1"/>
      <w:numFmt w:val="aiueoFullWidth"/>
      <w:lvlText w:val="(%8)"/>
      <w:lvlJc w:val="left"/>
      <w:pPr>
        <w:ind w:left="3644" w:hanging="420"/>
      </w:pPr>
    </w:lvl>
    <w:lvl w:ilvl="8" w:tplc="04090011" w:tentative="1">
      <w:start w:val="1"/>
      <w:numFmt w:val="decimalEnclosedCircle"/>
      <w:lvlText w:val="%9"/>
      <w:lvlJc w:val="left"/>
      <w:pPr>
        <w:ind w:left="4064" w:hanging="420"/>
      </w:pPr>
    </w:lvl>
  </w:abstractNum>
  <w:abstractNum w:abstractNumId="4" w15:restartNumberingAfterBreak="0">
    <w:nsid w:val="0AE76482"/>
    <w:multiLevelType w:val="hybridMultilevel"/>
    <w:tmpl w:val="99F84AA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7D57A9"/>
    <w:multiLevelType w:val="hybridMultilevel"/>
    <w:tmpl w:val="73D2D8F8"/>
    <w:lvl w:ilvl="0" w:tplc="42FC4424">
      <w:start w:val="1"/>
      <w:numFmt w:val="decimal"/>
      <w:lvlText w:val="(%1)"/>
      <w:lvlJc w:val="left"/>
      <w:pPr>
        <w:ind w:left="360" w:hanging="360"/>
      </w:pPr>
      <w:rPr>
        <w:rFonts w:ascii="Arial" w:eastAsia="ＭＳ ゴシック" w:hAnsi="Arial" w:cs="Arial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16FF5F9F"/>
    <w:multiLevelType w:val="hybridMultilevel"/>
    <w:tmpl w:val="8A08CC28"/>
    <w:lvl w:ilvl="0" w:tplc="9C4A55E2">
      <w:start w:val="1"/>
      <w:numFmt w:val="decimal"/>
      <w:lvlText w:val="(%1)"/>
      <w:lvlJc w:val="left"/>
      <w:pPr>
        <w:ind w:left="720" w:hanging="360"/>
      </w:pPr>
      <w:rPr>
        <w:rFonts w:hint="default"/>
        <w:b w:val="0"/>
        <w:color w:val="0070C0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7" w15:restartNumberingAfterBreak="0">
    <w:nsid w:val="18BC0CC6"/>
    <w:multiLevelType w:val="hybridMultilevel"/>
    <w:tmpl w:val="0C207C1C"/>
    <w:lvl w:ilvl="0" w:tplc="F15870A6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124" w:hanging="420"/>
      </w:pPr>
    </w:lvl>
    <w:lvl w:ilvl="2" w:tplc="04090011" w:tentative="1">
      <w:start w:val="1"/>
      <w:numFmt w:val="decimalEnclosedCircle"/>
      <w:lvlText w:val="%3"/>
      <w:lvlJc w:val="lef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7" w:tentative="1">
      <w:start w:val="1"/>
      <w:numFmt w:val="aiueoFullWidth"/>
      <w:lvlText w:val="(%5)"/>
      <w:lvlJc w:val="left"/>
      <w:pPr>
        <w:ind w:left="2384" w:hanging="420"/>
      </w:pPr>
    </w:lvl>
    <w:lvl w:ilvl="5" w:tplc="04090011" w:tentative="1">
      <w:start w:val="1"/>
      <w:numFmt w:val="decimalEnclosedCircle"/>
      <w:lvlText w:val="%6"/>
      <w:lvlJc w:val="lef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7" w:tentative="1">
      <w:start w:val="1"/>
      <w:numFmt w:val="aiueoFullWidth"/>
      <w:lvlText w:val="(%8)"/>
      <w:lvlJc w:val="left"/>
      <w:pPr>
        <w:ind w:left="3644" w:hanging="420"/>
      </w:pPr>
    </w:lvl>
    <w:lvl w:ilvl="8" w:tplc="04090011" w:tentative="1">
      <w:start w:val="1"/>
      <w:numFmt w:val="decimalEnclosedCircle"/>
      <w:lvlText w:val="%9"/>
      <w:lvlJc w:val="left"/>
      <w:pPr>
        <w:ind w:left="4064" w:hanging="420"/>
      </w:pPr>
    </w:lvl>
  </w:abstractNum>
  <w:abstractNum w:abstractNumId="8" w15:restartNumberingAfterBreak="0">
    <w:nsid w:val="190332A4"/>
    <w:multiLevelType w:val="hybridMultilevel"/>
    <w:tmpl w:val="0A9AF3FC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CD376DE"/>
    <w:multiLevelType w:val="hybridMultilevel"/>
    <w:tmpl w:val="F280B422"/>
    <w:lvl w:ilvl="0" w:tplc="E0024CA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 w15:restartNumberingAfterBreak="0">
    <w:nsid w:val="20854A54"/>
    <w:multiLevelType w:val="hybridMultilevel"/>
    <w:tmpl w:val="5AECA116"/>
    <w:lvl w:ilvl="0" w:tplc="336AB0A2">
      <w:start w:val="1"/>
      <w:numFmt w:val="decimal"/>
      <w:lvlText w:val="%1)"/>
      <w:lvlJc w:val="left"/>
      <w:pPr>
        <w:ind w:left="63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050" w:hanging="420"/>
      </w:pPr>
    </w:lvl>
    <w:lvl w:ilvl="2" w:tplc="04090011" w:tentative="1">
      <w:start w:val="1"/>
      <w:numFmt w:val="decimalEnclosedCircle"/>
      <w:lvlText w:val="%3"/>
      <w:lvlJc w:val="lef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7" w:tentative="1">
      <w:start w:val="1"/>
      <w:numFmt w:val="aiueoFullWidth"/>
      <w:lvlText w:val="(%5)"/>
      <w:lvlJc w:val="left"/>
      <w:pPr>
        <w:ind w:left="231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7" w:tentative="1">
      <w:start w:val="1"/>
      <w:numFmt w:val="aiueoFullWidth"/>
      <w:lvlText w:val="(%8)"/>
      <w:lvlJc w:val="left"/>
      <w:pPr>
        <w:ind w:left="3570" w:hanging="420"/>
      </w:pPr>
    </w:lvl>
    <w:lvl w:ilvl="8" w:tplc="04090011" w:tentative="1">
      <w:start w:val="1"/>
      <w:numFmt w:val="decimalEnclosedCircle"/>
      <w:lvlText w:val="%9"/>
      <w:lvlJc w:val="left"/>
      <w:pPr>
        <w:ind w:left="3990" w:hanging="420"/>
      </w:pPr>
    </w:lvl>
  </w:abstractNum>
  <w:abstractNum w:abstractNumId="11" w15:restartNumberingAfterBreak="0">
    <w:nsid w:val="22D20A5C"/>
    <w:multiLevelType w:val="hybridMultilevel"/>
    <w:tmpl w:val="5AECA116"/>
    <w:lvl w:ilvl="0" w:tplc="336AB0A2">
      <w:start w:val="1"/>
      <w:numFmt w:val="decimal"/>
      <w:lvlText w:val="%1)"/>
      <w:lvlJc w:val="left"/>
      <w:pPr>
        <w:ind w:left="63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050" w:hanging="420"/>
      </w:pPr>
    </w:lvl>
    <w:lvl w:ilvl="2" w:tplc="04090011" w:tentative="1">
      <w:start w:val="1"/>
      <w:numFmt w:val="decimalEnclosedCircle"/>
      <w:lvlText w:val="%3"/>
      <w:lvlJc w:val="lef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7" w:tentative="1">
      <w:start w:val="1"/>
      <w:numFmt w:val="aiueoFullWidth"/>
      <w:lvlText w:val="(%5)"/>
      <w:lvlJc w:val="left"/>
      <w:pPr>
        <w:ind w:left="231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7" w:tentative="1">
      <w:start w:val="1"/>
      <w:numFmt w:val="aiueoFullWidth"/>
      <w:lvlText w:val="(%8)"/>
      <w:lvlJc w:val="left"/>
      <w:pPr>
        <w:ind w:left="3570" w:hanging="420"/>
      </w:pPr>
    </w:lvl>
    <w:lvl w:ilvl="8" w:tplc="04090011" w:tentative="1">
      <w:start w:val="1"/>
      <w:numFmt w:val="decimalEnclosedCircle"/>
      <w:lvlText w:val="%9"/>
      <w:lvlJc w:val="left"/>
      <w:pPr>
        <w:ind w:left="3990" w:hanging="420"/>
      </w:pPr>
    </w:lvl>
  </w:abstractNum>
  <w:abstractNum w:abstractNumId="12" w15:restartNumberingAfterBreak="0">
    <w:nsid w:val="25706339"/>
    <w:multiLevelType w:val="hybridMultilevel"/>
    <w:tmpl w:val="AD96D6F4"/>
    <w:lvl w:ilvl="0" w:tplc="1E26154E">
      <w:start w:val="1"/>
      <w:numFmt w:val="lowerLetter"/>
      <w:lvlText w:val="%1)"/>
      <w:lvlJc w:val="left"/>
      <w:pPr>
        <w:ind w:left="4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3" w:hanging="360"/>
      </w:pPr>
    </w:lvl>
    <w:lvl w:ilvl="2" w:tplc="0409001B" w:tentative="1">
      <w:start w:val="1"/>
      <w:numFmt w:val="lowerRoman"/>
      <w:lvlText w:val="%3."/>
      <w:lvlJc w:val="right"/>
      <w:pPr>
        <w:ind w:left="1863" w:hanging="180"/>
      </w:pPr>
    </w:lvl>
    <w:lvl w:ilvl="3" w:tplc="0409000F" w:tentative="1">
      <w:start w:val="1"/>
      <w:numFmt w:val="decimal"/>
      <w:lvlText w:val="%4."/>
      <w:lvlJc w:val="left"/>
      <w:pPr>
        <w:ind w:left="2583" w:hanging="360"/>
      </w:pPr>
    </w:lvl>
    <w:lvl w:ilvl="4" w:tplc="04090019" w:tentative="1">
      <w:start w:val="1"/>
      <w:numFmt w:val="lowerLetter"/>
      <w:lvlText w:val="%5."/>
      <w:lvlJc w:val="left"/>
      <w:pPr>
        <w:ind w:left="3303" w:hanging="360"/>
      </w:pPr>
    </w:lvl>
    <w:lvl w:ilvl="5" w:tplc="0409001B" w:tentative="1">
      <w:start w:val="1"/>
      <w:numFmt w:val="lowerRoman"/>
      <w:lvlText w:val="%6."/>
      <w:lvlJc w:val="right"/>
      <w:pPr>
        <w:ind w:left="4023" w:hanging="180"/>
      </w:pPr>
    </w:lvl>
    <w:lvl w:ilvl="6" w:tplc="0409000F" w:tentative="1">
      <w:start w:val="1"/>
      <w:numFmt w:val="decimal"/>
      <w:lvlText w:val="%7."/>
      <w:lvlJc w:val="left"/>
      <w:pPr>
        <w:ind w:left="4743" w:hanging="360"/>
      </w:pPr>
    </w:lvl>
    <w:lvl w:ilvl="7" w:tplc="04090019" w:tentative="1">
      <w:start w:val="1"/>
      <w:numFmt w:val="lowerLetter"/>
      <w:lvlText w:val="%8."/>
      <w:lvlJc w:val="left"/>
      <w:pPr>
        <w:ind w:left="5463" w:hanging="360"/>
      </w:pPr>
    </w:lvl>
    <w:lvl w:ilvl="8" w:tplc="0409001B" w:tentative="1">
      <w:start w:val="1"/>
      <w:numFmt w:val="lowerRoman"/>
      <w:lvlText w:val="%9."/>
      <w:lvlJc w:val="right"/>
      <w:pPr>
        <w:ind w:left="6183" w:hanging="180"/>
      </w:pPr>
    </w:lvl>
  </w:abstractNum>
  <w:abstractNum w:abstractNumId="13" w15:restartNumberingAfterBreak="0">
    <w:nsid w:val="2A460529"/>
    <w:multiLevelType w:val="multilevel"/>
    <w:tmpl w:val="2D9E4F9E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2F8530E3"/>
    <w:multiLevelType w:val="hybridMultilevel"/>
    <w:tmpl w:val="52BEC960"/>
    <w:lvl w:ilvl="0" w:tplc="03345DF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3EA247F2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7FA2E08C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ED5A1DB6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53D0C4D2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42088368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D5E66A8E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21A2A75A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DBC0E2BC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2C14F5E"/>
    <w:multiLevelType w:val="hybridMultilevel"/>
    <w:tmpl w:val="2F2046B2"/>
    <w:lvl w:ilvl="0" w:tplc="0D664074">
      <w:start w:val="1"/>
      <w:numFmt w:val="decimalEnclosedCircle"/>
      <w:lvlText w:val="%1"/>
      <w:lvlJc w:val="left"/>
      <w:pPr>
        <w:ind w:left="360" w:hanging="360"/>
      </w:pPr>
      <w:rPr>
        <w:rFonts w:ascii="ＭＳ Ｐゴシック" w:eastAsia="ＭＳ Ｐゴシック" w:hAnsi="ＭＳ Ｐゴシック" w:hint="default"/>
        <w:b/>
        <w:color w:val="FF0000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6" w15:restartNumberingAfterBreak="0">
    <w:nsid w:val="38FD0B78"/>
    <w:multiLevelType w:val="hybridMultilevel"/>
    <w:tmpl w:val="D2BE4044"/>
    <w:lvl w:ilvl="0" w:tplc="FBFC74BC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7" w:tentative="1">
      <w:start w:val="1"/>
      <w:numFmt w:val="aiueoFullWidth"/>
      <w:lvlText w:val="(%5)"/>
      <w:lvlJc w:val="left"/>
      <w:pPr>
        <w:ind w:left="22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7" w:tentative="1">
      <w:start w:val="1"/>
      <w:numFmt w:val="aiueoFullWidth"/>
      <w:lvlText w:val="(%8)"/>
      <w:lvlJc w:val="left"/>
      <w:pPr>
        <w:ind w:left="34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0" w:hanging="420"/>
      </w:pPr>
    </w:lvl>
  </w:abstractNum>
  <w:abstractNum w:abstractNumId="17" w15:restartNumberingAfterBreak="0">
    <w:nsid w:val="39AD68AA"/>
    <w:multiLevelType w:val="singleLevel"/>
    <w:tmpl w:val="B5E82232"/>
    <w:lvl w:ilvl="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</w:abstractNum>
  <w:abstractNum w:abstractNumId="18" w15:restartNumberingAfterBreak="0">
    <w:nsid w:val="45923881"/>
    <w:multiLevelType w:val="hybridMultilevel"/>
    <w:tmpl w:val="21704CA6"/>
    <w:lvl w:ilvl="0" w:tplc="F63CF28A">
      <w:start w:val="1"/>
      <w:numFmt w:val="decimal"/>
      <w:lvlText w:val="%1."/>
      <w:lvlJc w:val="left"/>
      <w:pPr>
        <w:ind w:left="644" w:hanging="360"/>
      </w:pPr>
      <w:rPr>
        <w:rFonts w:hAnsiTheme="majorHAnsi" w:hint="default"/>
        <w:b/>
      </w:rPr>
    </w:lvl>
    <w:lvl w:ilvl="1" w:tplc="04090017" w:tentative="1">
      <w:start w:val="1"/>
      <w:numFmt w:val="aiueoFullWidth"/>
      <w:lvlText w:val="(%2)"/>
      <w:lvlJc w:val="left"/>
      <w:pPr>
        <w:ind w:left="1124" w:hanging="420"/>
      </w:pPr>
    </w:lvl>
    <w:lvl w:ilvl="2" w:tplc="04090011" w:tentative="1">
      <w:start w:val="1"/>
      <w:numFmt w:val="decimalEnclosedCircle"/>
      <w:lvlText w:val="%3"/>
      <w:lvlJc w:val="lef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7" w:tentative="1">
      <w:start w:val="1"/>
      <w:numFmt w:val="aiueoFullWidth"/>
      <w:lvlText w:val="(%5)"/>
      <w:lvlJc w:val="left"/>
      <w:pPr>
        <w:ind w:left="2384" w:hanging="420"/>
      </w:pPr>
    </w:lvl>
    <w:lvl w:ilvl="5" w:tplc="04090011" w:tentative="1">
      <w:start w:val="1"/>
      <w:numFmt w:val="decimalEnclosedCircle"/>
      <w:lvlText w:val="%6"/>
      <w:lvlJc w:val="lef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7" w:tentative="1">
      <w:start w:val="1"/>
      <w:numFmt w:val="aiueoFullWidth"/>
      <w:lvlText w:val="(%8)"/>
      <w:lvlJc w:val="left"/>
      <w:pPr>
        <w:ind w:left="3644" w:hanging="420"/>
      </w:pPr>
    </w:lvl>
    <w:lvl w:ilvl="8" w:tplc="04090011" w:tentative="1">
      <w:start w:val="1"/>
      <w:numFmt w:val="decimalEnclosedCircle"/>
      <w:lvlText w:val="%9"/>
      <w:lvlJc w:val="left"/>
      <w:pPr>
        <w:ind w:left="4064" w:hanging="420"/>
      </w:pPr>
    </w:lvl>
  </w:abstractNum>
  <w:abstractNum w:abstractNumId="19" w15:restartNumberingAfterBreak="0">
    <w:nsid w:val="46683447"/>
    <w:multiLevelType w:val="singleLevel"/>
    <w:tmpl w:val="04090017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20" w15:restartNumberingAfterBreak="0">
    <w:nsid w:val="4C645D6B"/>
    <w:multiLevelType w:val="hybridMultilevel"/>
    <w:tmpl w:val="3CC22F84"/>
    <w:lvl w:ilvl="0" w:tplc="25CA0164">
      <w:start w:val="14"/>
      <w:numFmt w:val="bullet"/>
      <w:lvlText w:val="・"/>
      <w:lvlJc w:val="left"/>
      <w:pPr>
        <w:ind w:left="1591" w:hanging="420"/>
      </w:pPr>
      <w:rPr>
        <w:rFonts w:ascii="ＭＳ ゴシック" w:eastAsia="ＭＳ ゴシック" w:hAnsi="ＭＳ ゴシック" w:cs="Times New Roman" w:hint="eastAsia"/>
      </w:rPr>
    </w:lvl>
    <w:lvl w:ilvl="1" w:tplc="0409000B" w:tentative="1">
      <w:start w:val="1"/>
      <w:numFmt w:val="bullet"/>
      <w:lvlText w:val=""/>
      <w:lvlJc w:val="left"/>
      <w:pPr>
        <w:ind w:left="2011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43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51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3271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69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11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531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951" w:hanging="420"/>
      </w:pPr>
      <w:rPr>
        <w:rFonts w:ascii="Wingdings" w:hAnsi="Wingdings" w:hint="default"/>
      </w:rPr>
    </w:lvl>
  </w:abstractNum>
  <w:abstractNum w:abstractNumId="21" w15:restartNumberingAfterBreak="0">
    <w:nsid w:val="50D37427"/>
    <w:multiLevelType w:val="hybridMultilevel"/>
    <w:tmpl w:val="FF0C1DAA"/>
    <w:lvl w:ilvl="0" w:tplc="CA70C932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1DF2EC9"/>
    <w:multiLevelType w:val="hybridMultilevel"/>
    <w:tmpl w:val="FF0C1DAA"/>
    <w:lvl w:ilvl="0" w:tplc="CA70C932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4267EA5"/>
    <w:multiLevelType w:val="singleLevel"/>
    <w:tmpl w:val="7EC60D94"/>
    <w:lvl w:ilvl="0">
      <w:start w:val="1"/>
      <w:numFmt w:val="bullet"/>
      <w:pStyle w:val="Bullet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2"/>
      </w:rPr>
    </w:lvl>
  </w:abstractNum>
  <w:abstractNum w:abstractNumId="24" w15:restartNumberingAfterBreak="0">
    <w:nsid w:val="58D412FA"/>
    <w:multiLevelType w:val="hybridMultilevel"/>
    <w:tmpl w:val="59545AEA"/>
    <w:lvl w:ilvl="0" w:tplc="04090011">
      <w:start w:val="1"/>
      <w:numFmt w:val="decimalEnclosedCircle"/>
      <w:lvlText w:val="%1"/>
      <w:lvlJc w:val="left"/>
      <w:pPr>
        <w:ind w:left="587" w:hanging="420"/>
      </w:pPr>
    </w:lvl>
    <w:lvl w:ilvl="1" w:tplc="04090017" w:tentative="1">
      <w:start w:val="1"/>
      <w:numFmt w:val="aiueoFullWidth"/>
      <w:lvlText w:val="(%2)"/>
      <w:lvlJc w:val="left"/>
      <w:pPr>
        <w:ind w:left="1007" w:hanging="420"/>
      </w:pPr>
    </w:lvl>
    <w:lvl w:ilvl="2" w:tplc="04090011" w:tentative="1">
      <w:start w:val="1"/>
      <w:numFmt w:val="decimalEnclosedCircle"/>
      <w:lvlText w:val="%3"/>
      <w:lvlJc w:val="left"/>
      <w:pPr>
        <w:ind w:left="1427" w:hanging="420"/>
      </w:pPr>
    </w:lvl>
    <w:lvl w:ilvl="3" w:tplc="0409000F" w:tentative="1">
      <w:start w:val="1"/>
      <w:numFmt w:val="decimal"/>
      <w:lvlText w:val="%4."/>
      <w:lvlJc w:val="left"/>
      <w:pPr>
        <w:ind w:left="1847" w:hanging="420"/>
      </w:pPr>
    </w:lvl>
    <w:lvl w:ilvl="4" w:tplc="04090017" w:tentative="1">
      <w:start w:val="1"/>
      <w:numFmt w:val="aiueoFullWidth"/>
      <w:lvlText w:val="(%5)"/>
      <w:lvlJc w:val="left"/>
      <w:pPr>
        <w:ind w:left="2267" w:hanging="420"/>
      </w:pPr>
    </w:lvl>
    <w:lvl w:ilvl="5" w:tplc="04090011" w:tentative="1">
      <w:start w:val="1"/>
      <w:numFmt w:val="decimalEnclosedCircle"/>
      <w:lvlText w:val="%6"/>
      <w:lvlJc w:val="left"/>
      <w:pPr>
        <w:ind w:left="2687" w:hanging="420"/>
      </w:pPr>
    </w:lvl>
    <w:lvl w:ilvl="6" w:tplc="0409000F" w:tentative="1">
      <w:start w:val="1"/>
      <w:numFmt w:val="decimal"/>
      <w:lvlText w:val="%7."/>
      <w:lvlJc w:val="left"/>
      <w:pPr>
        <w:ind w:left="3107" w:hanging="420"/>
      </w:pPr>
    </w:lvl>
    <w:lvl w:ilvl="7" w:tplc="04090017" w:tentative="1">
      <w:start w:val="1"/>
      <w:numFmt w:val="aiueoFullWidth"/>
      <w:lvlText w:val="(%8)"/>
      <w:lvlJc w:val="left"/>
      <w:pPr>
        <w:ind w:left="3527" w:hanging="420"/>
      </w:pPr>
    </w:lvl>
    <w:lvl w:ilvl="8" w:tplc="04090011" w:tentative="1">
      <w:start w:val="1"/>
      <w:numFmt w:val="decimalEnclosedCircle"/>
      <w:lvlText w:val="%9"/>
      <w:lvlJc w:val="left"/>
      <w:pPr>
        <w:ind w:left="3947" w:hanging="420"/>
      </w:pPr>
    </w:lvl>
  </w:abstractNum>
  <w:abstractNum w:abstractNumId="25" w15:restartNumberingAfterBreak="0">
    <w:nsid w:val="61C465DF"/>
    <w:multiLevelType w:val="hybridMultilevel"/>
    <w:tmpl w:val="A30A63CC"/>
    <w:lvl w:ilvl="0" w:tplc="A20895F6">
      <w:start w:val="1"/>
      <w:numFmt w:val="decimal"/>
      <w:lvlText w:val="(%1)"/>
      <w:lvlJc w:val="left"/>
      <w:pPr>
        <w:ind w:left="1039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519" w:hanging="420"/>
      </w:pPr>
    </w:lvl>
    <w:lvl w:ilvl="2" w:tplc="04090011" w:tentative="1">
      <w:start w:val="1"/>
      <w:numFmt w:val="decimalEnclosedCircle"/>
      <w:lvlText w:val="%3"/>
      <w:lvlJc w:val="left"/>
      <w:pPr>
        <w:ind w:left="1939" w:hanging="420"/>
      </w:pPr>
    </w:lvl>
    <w:lvl w:ilvl="3" w:tplc="0409000F" w:tentative="1">
      <w:start w:val="1"/>
      <w:numFmt w:val="decimal"/>
      <w:lvlText w:val="%4."/>
      <w:lvlJc w:val="left"/>
      <w:pPr>
        <w:ind w:left="2359" w:hanging="420"/>
      </w:pPr>
    </w:lvl>
    <w:lvl w:ilvl="4" w:tplc="04090017" w:tentative="1">
      <w:start w:val="1"/>
      <w:numFmt w:val="aiueoFullWidth"/>
      <w:lvlText w:val="(%5)"/>
      <w:lvlJc w:val="left"/>
      <w:pPr>
        <w:ind w:left="2779" w:hanging="420"/>
      </w:pPr>
    </w:lvl>
    <w:lvl w:ilvl="5" w:tplc="04090011" w:tentative="1">
      <w:start w:val="1"/>
      <w:numFmt w:val="decimalEnclosedCircle"/>
      <w:lvlText w:val="%6"/>
      <w:lvlJc w:val="left"/>
      <w:pPr>
        <w:ind w:left="3199" w:hanging="420"/>
      </w:pPr>
    </w:lvl>
    <w:lvl w:ilvl="6" w:tplc="0409000F" w:tentative="1">
      <w:start w:val="1"/>
      <w:numFmt w:val="decimal"/>
      <w:lvlText w:val="%7."/>
      <w:lvlJc w:val="left"/>
      <w:pPr>
        <w:ind w:left="3619" w:hanging="420"/>
      </w:pPr>
    </w:lvl>
    <w:lvl w:ilvl="7" w:tplc="04090017" w:tentative="1">
      <w:start w:val="1"/>
      <w:numFmt w:val="aiueoFullWidth"/>
      <w:lvlText w:val="(%8)"/>
      <w:lvlJc w:val="left"/>
      <w:pPr>
        <w:ind w:left="4039" w:hanging="420"/>
      </w:pPr>
    </w:lvl>
    <w:lvl w:ilvl="8" w:tplc="04090011" w:tentative="1">
      <w:start w:val="1"/>
      <w:numFmt w:val="decimalEnclosedCircle"/>
      <w:lvlText w:val="%9"/>
      <w:lvlJc w:val="left"/>
      <w:pPr>
        <w:ind w:left="4459" w:hanging="420"/>
      </w:pPr>
    </w:lvl>
  </w:abstractNum>
  <w:abstractNum w:abstractNumId="26" w15:restartNumberingAfterBreak="0">
    <w:nsid w:val="67A73303"/>
    <w:multiLevelType w:val="hybridMultilevel"/>
    <w:tmpl w:val="4870841A"/>
    <w:lvl w:ilvl="0" w:tplc="3C70EC88">
      <w:start w:val="1"/>
      <w:numFmt w:val="decimal"/>
      <w:lvlText w:val="(%1)"/>
      <w:lvlJc w:val="left"/>
      <w:pPr>
        <w:ind w:left="765" w:hanging="360"/>
      </w:pPr>
      <w:rPr>
        <w:rFonts w:hint="default"/>
        <w:b w:val="0"/>
      </w:rPr>
    </w:lvl>
    <w:lvl w:ilvl="1" w:tplc="04090017" w:tentative="1">
      <w:start w:val="1"/>
      <w:numFmt w:val="aiueoFullWidth"/>
      <w:lvlText w:val="(%2)"/>
      <w:lvlJc w:val="left"/>
      <w:pPr>
        <w:ind w:left="1245" w:hanging="420"/>
      </w:pPr>
    </w:lvl>
    <w:lvl w:ilvl="2" w:tplc="04090011" w:tentative="1">
      <w:start w:val="1"/>
      <w:numFmt w:val="decimalEnclosedCircle"/>
      <w:lvlText w:val="%3"/>
      <w:lvlJc w:val="lef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7" w:tentative="1">
      <w:start w:val="1"/>
      <w:numFmt w:val="aiueoFullWidth"/>
      <w:lvlText w:val="(%5)"/>
      <w:lvlJc w:val="left"/>
      <w:pPr>
        <w:ind w:left="2505" w:hanging="420"/>
      </w:pPr>
    </w:lvl>
    <w:lvl w:ilvl="5" w:tplc="04090011" w:tentative="1">
      <w:start w:val="1"/>
      <w:numFmt w:val="decimalEnclosedCircle"/>
      <w:lvlText w:val="%6"/>
      <w:lvlJc w:val="lef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7" w:tentative="1">
      <w:start w:val="1"/>
      <w:numFmt w:val="aiueoFullWidth"/>
      <w:lvlText w:val="(%8)"/>
      <w:lvlJc w:val="left"/>
      <w:pPr>
        <w:ind w:left="3765" w:hanging="420"/>
      </w:pPr>
    </w:lvl>
    <w:lvl w:ilvl="8" w:tplc="04090011" w:tentative="1">
      <w:start w:val="1"/>
      <w:numFmt w:val="decimalEnclosedCircle"/>
      <w:lvlText w:val="%9"/>
      <w:lvlJc w:val="left"/>
      <w:pPr>
        <w:ind w:left="4185" w:hanging="420"/>
      </w:pPr>
    </w:lvl>
  </w:abstractNum>
  <w:abstractNum w:abstractNumId="27" w15:restartNumberingAfterBreak="0">
    <w:nsid w:val="69E376DF"/>
    <w:multiLevelType w:val="hybridMultilevel"/>
    <w:tmpl w:val="4132AFDC"/>
    <w:lvl w:ilvl="0" w:tplc="F93CFB96">
      <w:start w:val="1"/>
      <w:numFmt w:val="decimal"/>
      <w:lvlText w:val="(%1)"/>
      <w:lvlJc w:val="left"/>
      <w:pPr>
        <w:ind w:left="4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7" w:tentative="1">
      <w:start w:val="1"/>
      <w:numFmt w:val="aiueoFullWidth"/>
      <w:lvlText w:val="(%5)"/>
      <w:lvlJc w:val="left"/>
      <w:pPr>
        <w:ind w:left="22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7" w:tentative="1">
      <w:start w:val="1"/>
      <w:numFmt w:val="aiueoFullWidth"/>
      <w:lvlText w:val="(%8)"/>
      <w:lvlJc w:val="left"/>
      <w:pPr>
        <w:ind w:left="34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0" w:hanging="420"/>
      </w:pPr>
    </w:lvl>
  </w:abstractNum>
  <w:abstractNum w:abstractNumId="28" w15:restartNumberingAfterBreak="0">
    <w:nsid w:val="6B266895"/>
    <w:multiLevelType w:val="hybridMultilevel"/>
    <w:tmpl w:val="D77C5378"/>
    <w:lvl w:ilvl="0" w:tplc="B1BACCC6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</w:lvl>
    <w:lvl w:ilvl="1" w:tplc="607CE708" w:tentative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 w:tplc="C8D2AB3A" w:tentative="1">
      <w:start w:val="1"/>
      <w:numFmt w:val="lowerLetter"/>
      <w:lvlText w:val="%3)"/>
      <w:lvlJc w:val="left"/>
      <w:pPr>
        <w:tabs>
          <w:tab w:val="num" w:pos="1800"/>
        </w:tabs>
        <w:ind w:left="1800" w:hanging="360"/>
      </w:pPr>
    </w:lvl>
    <w:lvl w:ilvl="3" w:tplc="82A8D514" w:tentative="1">
      <w:start w:val="1"/>
      <w:numFmt w:val="lowerLetter"/>
      <w:lvlText w:val="%4)"/>
      <w:lvlJc w:val="left"/>
      <w:pPr>
        <w:tabs>
          <w:tab w:val="num" w:pos="2520"/>
        </w:tabs>
        <w:ind w:left="2520" w:hanging="360"/>
      </w:pPr>
    </w:lvl>
    <w:lvl w:ilvl="4" w:tplc="0722FDC8" w:tentative="1">
      <w:start w:val="1"/>
      <w:numFmt w:val="lowerLetter"/>
      <w:lvlText w:val="%5)"/>
      <w:lvlJc w:val="left"/>
      <w:pPr>
        <w:tabs>
          <w:tab w:val="num" w:pos="3240"/>
        </w:tabs>
        <w:ind w:left="3240" w:hanging="360"/>
      </w:pPr>
    </w:lvl>
    <w:lvl w:ilvl="5" w:tplc="96A824A4" w:tentative="1">
      <w:start w:val="1"/>
      <w:numFmt w:val="lowerLetter"/>
      <w:lvlText w:val="%6)"/>
      <w:lvlJc w:val="left"/>
      <w:pPr>
        <w:tabs>
          <w:tab w:val="num" w:pos="3960"/>
        </w:tabs>
        <w:ind w:left="3960" w:hanging="360"/>
      </w:pPr>
    </w:lvl>
    <w:lvl w:ilvl="6" w:tplc="FAAAD8F2" w:tentative="1">
      <w:start w:val="1"/>
      <w:numFmt w:val="lowerLetter"/>
      <w:lvlText w:val="%7)"/>
      <w:lvlJc w:val="left"/>
      <w:pPr>
        <w:tabs>
          <w:tab w:val="num" w:pos="4680"/>
        </w:tabs>
        <w:ind w:left="4680" w:hanging="360"/>
      </w:pPr>
    </w:lvl>
    <w:lvl w:ilvl="7" w:tplc="58843A24" w:tentative="1">
      <w:start w:val="1"/>
      <w:numFmt w:val="lowerLetter"/>
      <w:lvlText w:val="%8)"/>
      <w:lvlJc w:val="left"/>
      <w:pPr>
        <w:tabs>
          <w:tab w:val="num" w:pos="5400"/>
        </w:tabs>
        <w:ind w:left="5400" w:hanging="360"/>
      </w:pPr>
    </w:lvl>
    <w:lvl w:ilvl="8" w:tplc="E878EB38" w:tentative="1">
      <w:start w:val="1"/>
      <w:numFmt w:val="lowerLetter"/>
      <w:lvlText w:val="%9)"/>
      <w:lvlJc w:val="left"/>
      <w:pPr>
        <w:tabs>
          <w:tab w:val="num" w:pos="6120"/>
        </w:tabs>
        <w:ind w:left="6120" w:hanging="360"/>
      </w:pPr>
    </w:lvl>
  </w:abstractNum>
  <w:abstractNum w:abstractNumId="29" w15:restartNumberingAfterBreak="0">
    <w:nsid w:val="7741537C"/>
    <w:multiLevelType w:val="singleLevel"/>
    <w:tmpl w:val="CA70C932"/>
    <w:lvl w:ilvl="0">
      <w:start w:val="1"/>
      <w:numFmt w:val="lowerLetter"/>
      <w:lvlText w:val="%1)"/>
      <w:legacy w:legacy="1" w:legacySpace="0" w:legacyIndent="360"/>
      <w:lvlJc w:val="left"/>
      <w:pPr>
        <w:ind w:left="360" w:hanging="360"/>
      </w:pPr>
    </w:lvl>
  </w:abstractNum>
  <w:abstractNum w:abstractNumId="30" w15:restartNumberingAfterBreak="0">
    <w:nsid w:val="7CDB33FB"/>
    <w:multiLevelType w:val="hybridMultilevel"/>
    <w:tmpl w:val="5AECA116"/>
    <w:lvl w:ilvl="0" w:tplc="336AB0A2">
      <w:start w:val="1"/>
      <w:numFmt w:val="decimal"/>
      <w:lvlText w:val="%1)"/>
      <w:lvlJc w:val="left"/>
      <w:pPr>
        <w:ind w:left="63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050" w:hanging="420"/>
      </w:pPr>
    </w:lvl>
    <w:lvl w:ilvl="2" w:tplc="04090011" w:tentative="1">
      <w:start w:val="1"/>
      <w:numFmt w:val="decimalEnclosedCircle"/>
      <w:lvlText w:val="%3"/>
      <w:lvlJc w:val="lef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7" w:tentative="1">
      <w:start w:val="1"/>
      <w:numFmt w:val="aiueoFullWidth"/>
      <w:lvlText w:val="(%5)"/>
      <w:lvlJc w:val="left"/>
      <w:pPr>
        <w:ind w:left="231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7" w:tentative="1">
      <w:start w:val="1"/>
      <w:numFmt w:val="aiueoFullWidth"/>
      <w:lvlText w:val="(%8)"/>
      <w:lvlJc w:val="left"/>
      <w:pPr>
        <w:ind w:left="3570" w:hanging="420"/>
      </w:pPr>
    </w:lvl>
    <w:lvl w:ilvl="8" w:tplc="04090011" w:tentative="1">
      <w:start w:val="1"/>
      <w:numFmt w:val="decimalEnclosedCircle"/>
      <w:lvlText w:val="%9"/>
      <w:lvlJc w:val="left"/>
      <w:pPr>
        <w:ind w:left="3990" w:hanging="420"/>
      </w:pPr>
    </w:lvl>
  </w:abstractNum>
  <w:num w:numId="1" w16cid:durableId="1582912547">
    <w:abstractNumId w:val="0"/>
  </w:num>
  <w:num w:numId="2" w16cid:durableId="1338771071">
    <w:abstractNumId w:val="29"/>
  </w:num>
  <w:num w:numId="3" w16cid:durableId="1787655243">
    <w:abstractNumId w:val="14"/>
  </w:num>
  <w:num w:numId="4" w16cid:durableId="120804962">
    <w:abstractNumId w:val="12"/>
  </w:num>
  <w:num w:numId="5" w16cid:durableId="1885678560">
    <w:abstractNumId w:val="17"/>
  </w:num>
  <w:num w:numId="6" w16cid:durableId="682511969">
    <w:abstractNumId w:val="28"/>
  </w:num>
  <w:num w:numId="7" w16cid:durableId="1497502745">
    <w:abstractNumId w:val="4"/>
  </w:num>
  <w:num w:numId="8" w16cid:durableId="1286544155">
    <w:abstractNumId w:val="22"/>
  </w:num>
  <w:num w:numId="9" w16cid:durableId="2121291175">
    <w:abstractNumId w:val="8"/>
  </w:num>
  <w:num w:numId="10" w16cid:durableId="445932529">
    <w:abstractNumId w:val="21"/>
  </w:num>
  <w:num w:numId="11" w16cid:durableId="1988125392">
    <w:abstractNumId w:val="2"/>
    <w:lvlOverride w:ilvl="0">
      <w:startOverride w:val="1"/>
    </w:lvlOverride>
  </w:num>
  <w:num w:numId="12" w16cid:durableId="1968005486">
    <w:abstractNumId w:val="19"/>
  </w:num>
  <w:num w:numId="13" w16cid:durableId="450246255">
    <w:abstractNumId w:val="9"/>
  </w:num>
  <w:num w:numId="14" w16cid:durableId="1620604854">
    <w:abstractNumId w:val="15"/>
  </w:num>
  <w:num w:numId="15" w16cid:durableId="711004823">
    <w:abstractNumId w:val="5"/>
  </w:num>
  <w:num w:numId="16" w16cid:durableId="1240169977">
    <w:abstractNumId w:val="13"/>
  </w:num>
  <w:num w:numId="17" w16cid:durableId="1932814578">
    <w:abstractNumId w:val="7"/>
  </w:num>
  <w:num w:numId="18" w16cid:durableId="1875998959">
    <w:abstractNumId w:val="26"/>
  </w:num>
  <w:num w:numId="19" w16cid:durableId="1489978100">
    <w:abstractNumId w:val="6"/>
  </w:num>
  <w:num w:numId="20" w16cid:durableId="1962032100">
    <w:abstractNumId w:val="11"/>
  </w:num>
  <w:num w:numId="21" w16cid:durableId="742876843">
    <w:abstractNumId w:val="10"/>
  </w:num>
  <w:num w:numId="22" w16cid:durableId="544296360">
    <w:abstractNumId w:val="30"/>
  </w:num>
  <w:num w:numId="23" w16cid:durableId="667366740">
    <w:abstractNumId w:val="23"/>
  </w:num>
  <w:num w:numId="24" w16cid:durableId="1197934695">
    <w:abstractNumId w:val="18"/>
  </w:num>
  <w:num w:numId="25" w16cid:durableId="1006178122">
    <w:abstractNumId w:val="24"/>
  </w:num>
  <w:num w:numId="26" w16cid:durableId="802649840">
    <w:abstractNumId w:val="25"/>
  </w:num>
  <w:num w:numId="27" w16cid:durableId="1481730265">
    <w:abstractNumId w:val="16"/>
  </w:num>
  <w:num w:numId="28" w16cid:durableId="234750045">
    <w:abstractNumId w:val="27"/>
  </w:num>
  <w:num w:numId="29" w16cid:durableId="256868090">
    <w:abstractNumId w:val="1"/>
  </w:num>
  <w:num w:numId="30" w16cid:durableId="1873879290">
    <w:abstractNumId w:val="20"/>
  </w:num>
  <w:num w:numId="31" w16cid:durableId="543755358">
    <w:abstractNumId w:val="3"/>
  </w:num>
  <w:numIdMacAtCleanup w:val="23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Yudai Etsunaga">
    <w15:presenceInfo w15:providerId="AD" w15:userId="S::etsunaga.yudai294@mail.kyutech.jp::2433c0a4-b129-479f-be53-914eef13081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bordersDoNotSurroundHeader/>
  <w:bordersDoNotSurroundFooter/>
  <w:gutterAtTop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oNotTrackFormatting/>
  <w:defaultTabStop w:val="720"/>
  <w:hyphenationZone w:val="0"/>
  <w:doNotHyphenateCaps/>
  <w:drawingGridHorizontalSpacing w:val="167"/>
  <w:drawingGridVerticalSpacing w:val="214"/>
  <w:displayHorizontalDrawingGridEvery w:val="0"/>
  <w:displayVerticalDrawingGridEvery w:val="2"/>
  <w:doNotShadeFormData/>
  <w:characterSpacingControl w:val="compressPunctuation"/>
  <w:noLineBreaksAfter w:lang="ja-JP" w:val="$([\{‘“〈《「『【〔＄（［｛｢￡￥"/>
  <w:noLineBreaksBefore w:lang="ja-JP" w:val="!%),.:;?]}°’”‰′″℃、。々〉》」』】〕゛゜ゝゞ・ヽヾ！％），．：；？］｝｡｣､･ﾞﾟ￠"/>
  <w:hdrShapeDefaults>
    <o:shapedefaults v:ext="edit" spidmax="2050">
      <v:textbox inset="5.85pt,.7pt,5.85pt,.7pt"/>
    </o:shapedefaults>
  </w:hdrShapeDefaults>
  <w:footnotePr>
    <w:footnote w:id="-1"/>
    <w:footnote w:id="0"/>
    <w:footnote w:id="1"/>
  </w:footnotePr>
  <w:endnotePr>
    <w:pos w:val="sectEnd"/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DocLay" w:val="YES"/>
    <w:docVar w:name="ValidCPLLPP" w:val="0"/>
    <w:docVar w:name="ViewGrid" w:val="0"/>
  </w:docVars>
  <w:rsids>
    <w:rsidRoot w:val="004F42EC"/>
    <w:rsid w:val="00007BDC"/>
    <w:rsid w:val="000106A6"/>
    <w:rsid w:val="00011B69"/>
    <w:rsid w:val="0001513C"/>
    <w:rsid w:val="00015327"/>
    <w:rsid w:val="00016546"/>
    <w:rsid w:val="00016EB0"/>
    <w:rsid w:val="00017285"/>
    <w:rsid w:val="000243C3"/>
    <w:rsid w:val="000248B6"/>
    <w:rsid w:val="0002669C"/>
    <w:rsid w:val="0002718E"/>
    <w:rsid w:val="00030E9D"/>
    <w:rsid w:val="0003338B"/>
    <w:rsid w:val="0003766F"/>
    <w:rsid w:val="00043A86"/>
    <w:rsid w:val="000447B6"/>
    <w:rsid w:val="00044FE0"/>
    <w:rsid w:val="00052E13"/>
    <w:rsid w:val="00060098"/>
    <w:rsid w:val="00060EC2"/>
    <w:rsid w:val="0006293C"/>
    <w:rsid w:val="000654E1"/>
    <w:rsid w:val="000708E5"/>
    <w:rsid w:val="00075DA5"/>
    <w:rsid w:val="000767D1"/>
    <w:rsid w:val="00077ED3"/>
    <w:rsid w:val="00080184"/>
    <w:rsid w:val="000818BC"/>
    <w:rsid w:val="000927EB"/>
    <w:rsid w:val="00092C1A"/>
    <w:rsid w:val="0009443D"/>
    <w:rsid w:val="000A5CD8"/>
    <w:rsid w:val="000A7995"/>
    <w:rsid w:val="000B1666"/>
    <w:rsid w:val="000B4AF6"/>
    <w:rsid w:val="000B59B6"/>
    <w:rsid w:val="000C3DDF"/>
    <w:rsid w:val="000C6829"/>
    <w:rsid w:val="000C6A11"/>
    <w:rsid w:val="000C6A87"/>
    <w:rsid w:val="000C7EE1"/>
    <w:rsid w:val="000D1BDE"/>
    <w:rsid w:val="000D36DE"/>
    <w:rsid w:val="000D7B75"/>
    <w:rsid w:val="000E1953"/>
    <w:rsid w:val="000E4553"/>
    <w:rsid w:val="000E5C70"/>
    <w:rsid w:val="00103D81"/>
    <w:rsid w:val="001055DD"/>
    <w:rsid w:val="00114928"/>
    <w:rsid w:val="001155AF"/>
    <w:rsid w:val="001215D5"/>
    <w:rsid w:val="00123CA0"/>
    <w:rsid w:val="0013446E"/>
    <w:rsid w:val="0013598B"/>
    <w:rsid w:val="001374DB"/>
    <w:rsid w:val="0015012B"/>
    <w:rsid w:val="001524BF"/>
    <w:rsid w:val="001530C1"/>
    <w:rsid w:val="001533CC"/>
    <w:rsid w:val="001535C6"/>
    <w:rsid w:val="00154C58"/>
    <w:rsid w:val="001551C8"/>
    <w:rsid w:val="00161CC5"/>
    <w:rsid w:val="001625F1"/>
    <w:rsid w:val="001649D7"/>
    <w:rsid w:val="001661D0"/>
    <w:rsid w:val="001763ED"/>
    <w:rsid w:val="00180190"/>
    <w:rsid w:val="001830CB"/>
    <w:rsid w:val="00184E24"/>
    <w:rsid w:val="0018717D"/>
    <w:rsid w:val="00191BE0"/>
    <w:rsid w:val="00192256"/>
    <w:rsid w:val="00194A2A"/>
    <w:rsid w:val="001A2CD7"/>
    <w:rsid w:val="001A6432"/>
    <w:rsid w:val="001A6DB5"/>
    <w:rsid w:val="001A7605"/>
    <w:rsid w:val="001B04AD"/>
    <w:rsid w:val="001B121F"/>
    <w:rsid w:val="001B2DC3"/>
    <w:rsid w:val="001C33D5"/>
    <w:rsid w:val="001C5546"/>
    <w:rsid w:val="001E11B5"/>
    <w:rsid w:val="001E1F55"/>
    <w:rsid w:val="001E6825"/>
    <w:rsid w:val="00201597"/>
    <w:rsid w:val="00203CF7"/>
    <w:rsid w:val="002124E2"/>
    <w:rsid w:val="00220C9E"/>
    <w:rsid w:val="002219AB"/>
    <w:rsid w:val="00230FB9"/>
    <w:rsid w:val="0024499E"/>
    <w:rsid w:val="00250FE7"/>
    <w:rsid w:val="00255BBC"/>
    <w:rsid w:val="0025674A"/>
    <w:rsid w:val="00256A0B"/>
    <w:rsid w:val="002575BE"/>
    <w:rsid w:val="00257D4D"/>
    <w:rsid w:val="00264A97"/>
    <w:rsid w:val="00271CC5"/>
    <w:rsid w:val="00274C7F"/>
    <w:rsid w:val="00282B71"/>
    <w:rsid w:val="002830B0"/>
    <w:rsid w:val="00287484"/>
    <w:rsid w:val="002903E8"/>
    <w:rsid w:val="00294B51"/>
    <w:rsid w:val="002961A3"/>
    <w:rsid w:val="0029733F"/>
    <w:rsid w:val="002A13A4"/>
    <w:rsid w:val="002A4A77"/>
    <w:rsid w:val="002A7D4F"/>
    <w:rsid w:val="002C0922"/>
    <w:rsid w:val="002C411D"/>
    <w:rsid w:val="002C4984"/>
    <w:rsid w:val="002C4AFA"/>
    <w:rsid w:val="002C4B21"/>
    <w:rsid w:val="002D1C34"/>
    <w:rsid w:val="002D3B18"/>
    <w:rsid w:val="002D7266"/>
    <w:rsid w:val="002E1888"/>
    <w:rsid w:val="002E4BFD"/>
    <w:rsid w:val="002E7087"/>
    <w:rsid w:val="002F33A6"/>
    <w:rsid w:val="002F5650"/>
    <w:rsid w:val="002F5A03"/>
    <w:rsid w:val="002F722B"/>
    <w:rsid w:val="0030165D"/>
    <w:rsid w:val="00307F66"/>
    <w:rsid w:val="0031016F"/>
    <w:rsid w:val="00312DB8"/>
    <w:rsid w:val="00316041"/>
    <w:rsid w:val="00317BC4"/>
    <w:rsid w:val="00322D16"/>
    <w:rsid w:val="00323849"/>
    <w:rsid w:val="003244CD"/>
    <w:rsid w:val="00325041"/>
    <w:rsid w:val="00326399"/>
    <w:rsid w:val="0032739E"/>
    <w:rsid w:val="003303EF"/>
    <w:rsid w:val="00331AAB"/>
    <w:rsid w:val="003333C6"/>
    <w:rsid w:val="00341141"/>
    <w:rsid w:val="0034294B"/>
    <w:rsid w:val="00343302"/>
    <w:rsid w:val="00351974"/>
    <w:rsid w:val="00360133"/>
    <w:rsid w:val="00363A32"/>
    <w:rsid w:val="00365860"/>
    <w:rsid w:val="00365CF7"/>
    <w:rsid w:val="003666D1"/>
    <w:rsid w:val="00371F81"/>
    <w:rsid w:val="00373058"/>
    <w:rsid w:val="003745AB"/>
    <w:rsid w:val="00375444"/>
    <w:rsid w:val="00382BFB"/>
    <w:rsid w:val="003907E6"/>
    <w:rsid w:val="00392713"/>
    <w:rsid w:val="00394126"/>
    <w:rsid w:val="003A19A9"/>
    <w:rsid w:val="003A26EB"/>
    <w:rsid w:val="003A7E30"/>
    <w:rsid w:val="003B6654"/>
    <w:rsid w:val="003C04CE"/>
    <w:rsid w:val="003C1411"/>
    <w:rsid w:val="003C15B1"/>
    <w:rsid w:val="003C1C32"/>
    <w:rsid w:val="003C4379"/>
    <w:rsid w:val="003C4910"/>
    <w:rsid w:val="003C5A9F"/>
    <w:rsid w:val="003D56EE"/>
    <w:rsid w:val="003D6112"/>
    <w:rsid w:val="003D7D79"/>
    <w:rsid w:val="003E2F18"/>
    <w:rsid w:val="003F7DA6"/>
    <w:rsid w:val="00406884"/>
    <w:rsid w:val="00413521"/>
    <w:rsid w:val="00423AED"/>
    <w:rsid w:val="00425247"/>
    <w:rsid w:val="00431393"/>
    <w:rsid w:val="004319FD"/>
    <w:rsid w:val="00431A45"/>
    <w:rsid w:val="00432357"/>
    <w:rsid w:val="0043274C"/>
    <w:rsid w:val="0043337F"/>
    <w:rsid w:val="004374F4"/>
    <w:rsid w:val="00444DBB"/>
    <w:rsid w:val="00445231"/>
    <w:rsid w:val="0044625A"/>
    <w:rsid w:val="004509A9"/>
    <w:rsid w:val="00451048"/>
    <w:rsid w:val="004523BE"/>
    <w:rsid w:val="00452CDF"/>
    <w:rsid w:val="00453C18"/>
    <w:rsid w:val="004605EE"/>
    <w:rsid w:val="00471D86"/>
    <w:rsid w:val="00473F0A"/>
    <w:rsid w:val="00477EFB"/>
    <w:rsid w:val="00487912"/>
    <w:rsid w:val="00491979"/>
    <w:rsid w:val="00492825"/>
    <w:rsid w:val="00493900"/>
    <w:rsid w:val="004956FA"/>
    <w:rsid w:val="00496A1B"/>
    <w:rsid w:val="00497418"/>
    <w:rsid w:val="004A6B03"/>
    <w:rsid w:val="004A7B19"/>
    <w:rsid w:val="004A7D24"/>
    <w:rsid w:val="004A7EAC"/>
    <w:rsid w:val="004B2DD3"/>
    <w:rsid w:val="004B42F7"/>
    <w:rsid w:val="004B63B7"/>
    <w:rsid w:val="004B799F"/>
    <w:rsid w:val="004D0565"/>
    <w:rsid w:val="004D18BC"/>
    <w:rsid w:val="004D193A"/>
    <w:rsid w:val="004D3C3E"/>
    <w:rsid w:val="004E44C3"/>
    <w:rsid w:val="004E7DC5"/>
    <w:rsid w:val="004E7EA5"/>
    <w:rsid w:val="004F42EC"/>
    <w:rsid w:val="004F47DD"/>
    <w:rsid w:val="00500B77"/>
    <w:rsid w:val="005036B2"/>
    <w:rsid w:val="00504807"/>
    <w:rsid w:val="00506D37"/>
    <w:rsid w:val="00507569"/>
    <w:rsid w:val="00507F3F"/>
    <w:rsid w:val="00510F82"/>
    <w:rsid w:val="0051106B"/>
    <w:rsid w:val="0051319D"/>
    <w:rsid w:val="00515DD7"/>
    <w:rsid w:val="00524D17"/>
    <w:rsid w:val="00526531"/>
    <w:rsid w:val="00526EEE"/>
    <w:rsid w:val="00527051"/>
    <w:rsid w:val="00527C48"/>
    <w:rsid w:val="00527DAA"/>
    <w:rsid w:val="00530528"/>
    <w:rsid w:val="00532C7E"/>
    <w:rsid w:val="00532DEE"/>
    <w:rsid w:val="00537D2A"/>
    <w:rsid w:val="005429F6"/>
    <w:rsid w:val="005443F5"/>
    <w:rsid w:val="005578F1"/>
    <w:rsid w:val="00561150"/>
    <w:rsid w:val="00562649"/>
    <w:rsid w:val="005650FA"/>
    <w:rsid w:val="00567508"/>
    <w:rsid w:val="00567846"/>
    <w:rsid w:val="00571BD8"/>
    <w:rsid w:val="00572976"/>
    <w:rsid w:val="00572AFD"/>
    <w:rsid w:val="005768F3"/>
    <w:rsid w:val="005802A3"/>
    <w:rsid w:val="005821AB"/>
    <w:rsid w:val="00582991"/>
    <w:rsid w:val="00583AFF"/>
    <w:rsid w:val="00583D78"/>
    <w:rsid w:val="00587BCB"/>
    <w:rsid w:val="00596646"/>
    <w:rsid w:val="005A0A3C"/>
    <w:rsid w:val="005A1424"/>
    <w:rsid w:val="005A34BD"/>
    <w:rsid w:val="005B12D1"/>
    <w:rsid w:val="005B5574"/>
    <w:rsid w:val="005B5A5C"/>
    <w:rsid w:val="005B5A64"/>
    <w:rsid w:val="005C3DDC"/>
    <w:rsid w:val="005C7471"/>
    <w:rsid w:val="005C7D56"/>
    <w:rsid w:val="005D115D"/>
    <w:rsid w:val="005D3E5A"/>
    <w:rsid w:val="005D40FA"/>
    <w:rsid w:val="005D5E15"/>
    <w:rsid w:val="005D661E"/>
    <w:rsid w:val="005D75FC"/>
    <w:rsid w:val="005E45A3"/>
    <w:rsid w:val="005E5B3A"/>
    <w:rsid w:val="005E5C8C"/>
    <w:rsid w:val="005E7741"/>
    <w:rsid w:val="005F3260"/>
    <w:rsid w:val="005F6CA3"/>
    <w:rsid w:val="0061328F"/>
    <w:rsid w:val="00614393"/>
    <w:rsid w:val="006143CF"/>
    <w:rsid w:val="00620A8E"/>
    <w:rsid w:val="00620D8F"/>
    <w:rsid w:val="006232C9"/>
    <w:rsid w:val="00626AE8"/>
    <w:rsid w:val="00627595"/>
    <w:rsid w:val="0063010B"/>
    <w:rsid w:val="006341BE"/>
    <w:rsid w:val="00635E5B"/>
    <w:rsid w:val="00640D07"/>
    <w:rsid w:val="006422BB"/>
    <w:rsid w:val="00643D99"/>
    <w:rsid w:val="006477DD"/>
    <w:rsid w:val="00651714"/>
    <w:rsid w:val="00653AA0"/>
    <w:rsid w:val="006555ED"/>
    <w:rsid w:val="00656226"/>
    <w:rsid w:val="006570EC"/>
    <w:rsid w:val="006574E3"/>
    <w:rsid w:val="00657BA5"/>
    <w:rsid w:val="00661FE7"/>
    <w:rsid w:val="0067177A"/>
    <w:rsid w:val="006736A0"/>
    <w:rsid w:val="00675232"/>
    <w:rsid w:val="006779A3"/>
    <w:rsid w:val="006804C4"/>
    <w:rsid w:val="00680E47"/>
    <w:rsid w:val="00681235"/>
    <w:rsid w:val="00681364"/>
    <w:rsid w:val="00681EA6"/>
    <w:rsid w:val="00690220"/>
    <w:rsid w:val="00691E27"/>
    <w:rsid w:val="00693D4B"/>
    <w:rsid w:val="006A012F"/>
    <w:rsid w:val="006A4D08"/>
    <w:rsid w:val="006A6AD2"/>
    <w:rsid w:val="006A6DEB"/>
    <w:rsid w:val="006B1F23"/>
    <w:rsid w:val="006B7A54"/>
    <w:rsid w:val="006C56AF"/>
    <w:rsid w:val="006C7D6B"/>
    <w:rsid w:val="006D1A63"/>
    <w:rsid w:val="006D1BEF"/>
    <w:rsid w:val="006D7889"/>
    <w:rsid w:val="006E2559"/>
    <w:rsid w:val="006F2506"/>
    <w:rsid w:val="006F67DB"/>
    <w:rsid w:val="006F6830"/>
    <w:rsid w:val="00705B96"/>
    <w:rsid w:val="00712D62"/>
    <w:rsid w:val="00712E8E"/>
    <w:rsid w:val="0071309B"/>
    <w:rsid w:val="007203FC"/>
    <w:rsid w:val="007264C1"/>
    <w:rsid w:val="00727201"/>
    <w:rsid w:val="00735E13"/>
    <w:rsid w:val="007369FD"/>
    <w:rsid w:val="00740024"/>
    <w:rsid w:val="0074245B"/>
    <w:rsid w:val="00746360"/>
    <w:rsid w:val="00746779"/>
    <w:rsid w:val="00747C2C"/>
    <w:rsid w:val="00750689"/>
    <w:rsid w:val="0075129E"/>
    <w:rsid w:val="007625D9"/>
    <w:rsid w:val="00762840"/>
    <w:rsid w:val="00766046"/>
    <w:rsid w:val="0077715A"/>
    <w:rsid w:val="00780601"/>
    <w:rsid w:val="00781461"/>
    <w:rsid w:val="00782721"/>
    <w:rsid w:val="00787104"/>
    <w:rsid w:val="00795D27"/>
    <w:rsid w:val="007A06B0"/>
    <w:rsid w:val="007A1367"/>
    <w:rsid w:val="007A77CE"/>
    <w:rsid w:val="007B0722"/>
    <w:rsid w:val="007B2BB3"/>
    <w:rsid w:val="007B676E"/>
    <w:rsid w:val="007B68F1"/>
    <w:rsid w:val="007C6E72"/>
    <w:rsid w:val="007C7E19"/>
    <w:rsid w:val="007D07C7"/>
    <w:rsid w:val="007D4225"/>
    <w:rsid w:val="007D627C"/>
    <w:rsid w:val="007E2ADC"/>
    <w:rsid w:val="007E44F8"/>
    <w:rsid w:val="007E685D"/>
    <w:rsid w:val="007E737A"/>
    <w:rsid w:val="007F1387"/>
    <w:rsid w:val="007F28D1"/>
    <w:rsid w:val="007F7779"/>
    <w:rsid w:val="007F7CF8"/>
    <w:rsid w:val="00801EE6"/>
    <w:rsid w:val="008028BA"/>
    <w:rsid w:val="00805B61"/>
    <w:rsid w:val="00806859"/>
    <w:rsid w:val="00806D10"/>
    <w:rsid w:val="008159AC"/>
    <w:rsid w:val="00817F43"/>
    <w:rsid w:val="008203FB"/>
    <w:rsid w:val="00820793"/>
    <w:rsid w:val="008207D6"/>
    <w:rsid w:val="00822711"/>
    <w:rsid w:val="00826C76"/>
    <w:rsid w:val="00833EF4"/>
    <w:rsid w:val="00834C99"/>
    <w:rsid w:val="00840954"/>
    <w:rsid w:val="00840C85"/>
    <w:rsid w:val="00845A1E"/>
    <w:rsid w:val="00847943"/>
    <w:rsid w:val="00852451"/>
    <w:rsid w:val="008566C0"/>
    <w:rsid w:val="00860461"/>
    <w:rsid w:val="00865747"/>
    <w:rsid w:val="008665B3"/>
    <w:rsid w:val="00870651"/>
    <w:rsid w:val="00871D4C"/>
    <w:rsid w:val="00875449"/>
    <w:rsid w:val="00876704"/>
    <w:rsid w:val="00877E52"/>
    <w:rsid w:val="008804A9"/>
    <w:rsid w:val="00881D85"/>
    <w:rsid w:val="00890EA5"/>
    <w:rsid w:val="008921E0"/>
    <w:rsid w:val="00893549"/>
    <w:rsid w:val="00896131"/>
    <w:rsid w:val="00897AD2"/>
    <w:rsid w:val="008A77CD"/>
    <w:rsid w:val="008A7BDE"/>
    <w:rsid w:val="008B1DEF"/>
    <w:rsid w:val="008B34B1"/>
    <w:rsid w:val="008B39B8"/>
    <w:rsid w:val="008B4406"/>
    <w:rsid w:val="008B665C"/>
    <w:rsid w:val="008B7B95"/>
    <w:rsid w:val="008C3915"/>
    <w:rsid w:val="008C3D7D"/>
    <w:rsid w:val="008C5487"/>
    <w:rsid w:val="008C5FEE"/>
    <w:rsid w:val="008C73C4"/>
    <w:rsid w:val="008D2A1E"/>
    <w:rsid w:val="008D3977"/>
    <w:rsid w:val="008D48C6"/>
    <w:rsid w:val="008D4AF1"/>
    <w:rsid w:val="008E0D20"/>
    <w:rsid w:val="00901DE9"/>
    <w:rsid w:val="00903E01"/>
    <w:rsid w:val="00904661"/>
    <w:rsid w:val="00905AD8"/>
    <w:rsid w:val="00911EF3"/>
    <w:rsid w:val="00914C5B"/>
    <w:rsid w:val="009152F8"/>
    <w:rsid w:val="00917376"/>
    <w:rsid w:val="00917BF6"/>
    <w:rsid w:val="009223F0"/>
    <w:rsid w:val="00932CF7"/>
    <w:rsid w:val="00934475"/>
    <w:rsid w:val="00937F1C"/>
    <w:rsid w:val="009405CE"/>
    <w:rsid w:val="009410EF"/>
    <w:rsid w:val="00945F7E"/>
    <w:rsid w:val="00950B0E"/>
    <w:rsid w:val="00951B43"/>
    <w:rsid w:val="009558F6"/>
    <w:rsid w:val="00963A36"/>
    <w:rsid w:val="0096525D"/>
    <w:rsid w:val="00971108"/>
    <w:rsid w:val="0098174F"/>
    <w:rsid w:val="00992707"/>
    <w:rsid w:val="00992888"/>
    <w:rsid w:val="00993F98"/>
    <w:rsid w:val="0099475F"/>
    <w:rsid w:val="00995C29"/>
    <w:rsid w:val="009A5EA1"/>
    <w:rsid w:val="009A7BC1"/>
    <w:rsid w:val="009B0E9F"/>
    <w:rsid w:val="009B2628"/>
    <w:rsid w:val="009B3594"/>
    <w:rsid w:val="009B4E0F"/>
    <w:rsid w:val="009B6257"/>
    <w:rsid w:val="009C0CE2"/>
    <w:rsid w:val="009C43A5"/>
    <w:rsid w:val="009C62F5"/>
    <w:rsid w:val="009D0EC3"/>
    <w:rsid w:val="009D0FE8"/>
    <w:rsid w:val="009D3440"/>
    <w:rsid w:val="009D6033"/>
    <w:rsid w:val="009D7EA0"/>
    <w:rsid w:val="009E2B6B"/>
    <w:rsid w:val="009E7281"/>
    <w:rsid w:val="009F4707"/>
    <w:rsid w:val="00A01153"/>
    <w:rsid w:val="00A0316F"/>
    <w:rsid w:val="00A03274"/>
    <w:rsid w:val="00A04B98"/>
    <w:rsid w:val="00A06FAA"/>
    <w:rsid w:val="00A13453"/>
    <w:rsid w:val="00A1490D"/>
    <w:rsid w:val="00A15139"/>
    <w:rsid w:val="00A164EA"/>
    <w:rsid w:val="00A16761"/>
    <w:rsid w:val="00A24558"/>
    <w:rsid w:val="00A27DD9"/>
    <w:rsid w:val="00A35189"/>
    <w:rsid w:val="00A43E18"/>
    <w:rsid w:val="00A4454E"/>
    <w:rsid w:val="00A4495B"/>
    <w:rsid w:val="00A45987"/>
    <w:rsid w:val="00A518D3"/>
    <w:rsid w:val="00A51FB6"/>
    <w:rsid w:val="00A527BD"/>
    <w:rsid w:val="00A60167"/>
    <w:rsid w:val="00A613AE"/>
    <w:rsid w:val="00A6571B"/>
    <w:rsid w:val="00A663B8"/>
    <w:rsid w:val="00A667AC"/>
    <w:rsid w:val="00A706EB"/>
    <w:rsid w:val="00A70BA7"/>
    <w:rsid w:val="00A81017"/>
    <w:rsid w:val="00A813A6"/>
    <w:rsid w:val="00A84D4D"/>
    <w:rsid w:val="00A906B7"/>
    <w:rsid w:val="00AA3A38"/>
    <w:rsid w:val="00AA44CD"/>
    <w:rsid w:val="00AA6E9D"/>
    <w:rsid w:val="00AB31C3"/>
    <w:rsid w:val="00AB3CC9"/>
    <w:rsid w:val="00AB4AA2"/>
    <w:rsid w:val="00AB542E"/>
    <w:rsid w:val="00AC1480"/>
    <w:rsid w:val="00AC2685"/>
    <w:rsid w:val="00AC2BB1"/>
    <w:rsid w:val="00AC7B54"/>
    <w:rsid w:val="00AC7D01"/>
    <w:rsid w:val="00AD1EEC"/>
    <w:rsid w:val="00AE1F0A"/>
    <w:rsid w:val="00AF1028"/>
    <w:rsid w:val="00AF12F5"/>
    <w:rsid w:val="00AF3A4C"/>
    <w:rsid w:val="00B032F7"/>
    <w:rsid w:val="00B04969"/>
    <w:rsid w:val="00B0549F"/>
    <w:rsid w:val="00B065E1"/>
    <w:rsid w:val="00B10078"/>
    <w:rsid w:val="00B11B43"/>
    <w:rsid w:val="00B12478"/>
    <w:rsid w:val="00B12572"/>
    <w:rsid w:val="00B14963"/>
    <w:rsid w:val="00B14A63"/>
    <w:rsid w:val="00B20A6C"/>
    <w:rsid w:val="00B21055"/>
    <w:rsid w:val="00B3389F"/>
    <w:rsid w:val="00B40478"/>
    <w:rsid w:val="00B46FD8"/>
    <w:rsid w:val="00B500C6"/>
    <w:rsid w:val="00B51816"/>
    <w:rsid w:val="00B54530"/>
    <w:rsid w:val="00B5730F"/>
    <w:rsid w:val="00B620D5"/>
    <w:rsid w:val="00B65513"/>
    <w:rsid w:val="00B703E2"/>
    <w:rsid w:val="00B7124D"/>
    <w:rsid w:val="00B73CBC"/>
    <w:rsid w:val="00B772F2"/>
    <w:rsid w:val="00B77E3E"/>
    <w:rsid w:val="00B83A44"/>
    <w:rsid w:val="00B86257"/>
    <w:rsid w:val="00B870C6"/>
    <w:rsid w:val="00B916CA"/>
    <w:rsid w:val="00B94624"/>
    <w:rsid w:val="00B95A9B"/>
    <w:rsid w:val="00B96FE8"/>
    <w:rsid w:val="00BA1BC2"/>
    <w:rsid w:val="00BA1CBE"/>
    <w:rsid w:val="00BA1E88"/>
    <w:rsid w:val="00BA411E"/>
    <w:rsid w:val="00BA603A"/>
    <w:rsid w:val="00BA62E7"/>
    <w:rsid w:val="00BA6BD2"/>
    <w:rsid w:val="00BA75ED"/>
    <w:rsid w:val="00BA7FED"/>
    <w:rsid w:val="00BB0997"/>
    <w:rsid w:val="00BB0D4E"/>
    <w:rsid w:val="00BB22A5"/>
    <w:rsid w:val="00BB41AD"/>
    <w:rsid w:val="00BB7DBE"/>
    <w:rsid w:val="00BC601B"/>
    <w:rsid w:val="00BC7CAB"/>
    <w:rsid w:val="00BD5818"/>
    <w:rsid w:val="00BD74A2"/>
    <w:rsid w:val="00BE0156"/>
    <w:rsid w:val="00BE474D"/>
    <w:rsid w:val="00BE63EF"/>
    <w:rsid w:val="00BF77D7"/>
    <w:rsid w:val="00C06F7A"/>
    <w:rsid w:val="00C07BD7"/>
    <w:rsid w:val="00C1743E"/>
    <w:rsid w:val="00C34DEC"/>
    <w:rsid w:val="00C37603"/>
    <w:rsid w:val="00C43771"/>
    <w:rsid w:val="00C54396"/>
    <w:rsid w:val="00C613E5"/>
    <w:rsid w:val="00C64CF7"/>
    <w:rsid w:val="00C66940"/>
    <w:rsid w:val="00C71D5A"/>
    <w:rsid w:val="00C722E1"/>
    <w:rsid w:val="00C76711"/>
    <w:rsid w:val="00C77675"/>
    <w:rsid w:val="00C8100D"/>
    <w:rsid w:val="00C838C7"/>
    <w:rsid w:val="00C85459"/>
    <w:rsid w:val="00C857BD"/>
    <w:rsid w:val="00C87212"/>
    <w:rsid w:val="00C90A73"/>
    <w:rsid w:val="00C9188D"/>
    <w:rsid w:val="00C91A6A"/>
    <w:rsid w:val="00CA5650"/>
    <w:rsid w:val="00CA5717"/>
    <w:rsid w:val="00CB2E71"/>
    <w:rsid w:val="00CB5CC0"/>
    <w:rsid w:val="00CB79C4"/>
    <w:rsid w:val="00CC24D3"/>
    <w:rsid w:val="00CC5C3F"/>
    <w:rsid w:val="00CD0D77"/>
    <w:rsid w:val="00CE10E3"/>
    <w:rsid w:val="00CF1811"/>
    <w:rsid w:val="00D064AF"/>
    <w:rsid w:val="00D1232D"/>
    <w:rsid w:val="00D13DF2"/>
    <w:rsid w:val="00D22710"/>
    <w:rsid w:val="00D23D01"/>
    <w:rsid w:val="00D243FB"/>
    <w:rsid w:val="00D24BD3"/>
    <w:rsid w:val="00D25739"/>
    <w:rsid w:val="00D25CAD"/>
    <w:rsid w:val="00D35B2E"/>
    <w:rsid w:val="00D375F5"/>
    <w:rsid w:val="00D44049"/>
    <w:rsid w:val="00D46A9D"/>
    <w:rsid w:val="00D47A6A"/>
    <w:rsid w:val="00D503DA"/>
    <w:rsid w:val="00D543D0"/>
    <w:rsid w:val="00D550C2"/>
    <w:rsid w:val="00D558FE"/>
    <w:rsid w:val="00D567E4"/>
    <w:rsid w:val="00D56A92"/>
    <w:rsid w:val="00D64B61"/>
    <w:rsid w:val="00D66D76"/>
    <w:rsid w:val="00D74517"/>
    <w:rsid w:val="00D7566E"/>
    <w:rsid w:val="00D834AD"/>
    <w:rsid w:val="00D83D76"/>
    <w:rsid w:val="00D9099C"/>
    <w:rsid w:val="00D9246D"/>
    <w:rsid w:val="00D953C2"/>
    <w:rsid w:val="00D97083"/>
    <w:rsid w:val="00DC04D8"/>
    <w:rsid w:val="00DC2736"/>
    <w:rsid w:val="00DD10BB"/>
    <w:rsid w:val="00DD6722"/>
    <w:rsid w:val="00DF24D5"/>
    <w:rsid w:val="00DF3B02"/>
    <w:rsid w:val="00DF5C5C"/>
    <w:rsid w:val="00E009F8"/>
    <w:rsid w:val="00E02BA6"/>
    <w:rsid w:val="00E02BB3"/>
    <w:rsid w:val="00E10316"/>
    <w:rsid w:val="00E115D6"/>
    <w:rsid w:val="00E15141"/>
    <w:rsid w:val="00E158E7"/>
    <w:rsid w:val="00E17E63"/>
    <w:rsid w:val="00E22613"/>
    <w:rsid w:val="00E23BAA"/>
    <w:rsid w:val="00E315FA"/>
    <w:rsid w:val="00E32FD8"/>
    <w:rsid w:val="00E463BD"/>
    <w:rsid w:val="00E47951"/>
    <w:rsid w:val="00E52E70"/>
    <w:rsid w:val="00E5647F"/>
    <w:rsid w:val="00E61920"/>
    <w:rsid w:val="00E61A53"/>
    <w:rsid w:val="00E67110"/>
    <w:rsid w:val="00E67267"/>
    <w:rsid w:val="00E701F9"/>
    <w:rsid w:val="00E73A6F"/>
    <w:rsid w:val="00E740CF"/>
    <w:rsid w:val="00E81B34"/>
    <w:rsid w:val="00E81BBE"/>
    <w:rsid w:val="00E8278E"/>
    <w:rsid w:val="00E82CA2"/>
    <w:rsid w:val="00E939DB"/>
    <w:rsid w:val="00EB39A1"/>
    <w:rsid w:val="00EB59B1"/>
    <w:rsid w:val="00EC3556"/>
    <w:rsid w:val="00ED1406"/>
    <w:rsid w:val="00ED19D0"/>
    <w:rsid w:val="00ED1A3F"/>
    <w:rsid w:val="00ED1BC7"/>
    <w:rsid w:val="00ED1F7A"/>
    <w:rsid w:val="00ED28E0"/>
    <w:rsid w:val="00ED3A04"/>
    <w:rsid w:val="00ED717D"/>
    <w:rsid w:val="00ED71FF"/>
    <w:rsid w:val="00EE1ECA"/>
    <w:rsid w:val="00EE32D8"/>
    <w:rsid w:val="00EF3685"/>
    <w:rsid w:val="00F00E7E"/>
    <w:rsid w:val="00F01548"/>
    <w:rsid w:val="00F01B10"/>
    <w:rsid w:val="00F02871"/>
    <w:rsid w:val="00F0601F"/>
    <w:rsid w:val="00F118B4"/>
    <w:rsid w:val="00F121E5"/>
    <w:rsid w:val="00F128AA"/>
    <w:rsid w:val="00F12CC0"/>
    <w:rsid w:val="00F20C8E"/>
    <w:rsid w:val="00F215BD"/>
    <w:rsid w:val="00F218D8"/>
    <w:rsid w:val="00F42770"/>
    <w:rsid w:val="00F44BB5"/>
    <w:rsid w:val="00F575C0"/>
    <w:rsid w:val="00F6699B"/>
    <w:rsid w:val="00F724F2"/>
    <w:rsid w:val="00F73CE8"/>
    <w:rsid w:val="00F75C36"/>
    <w:rsid w:val="00F76A0D"/>
    <w:rsid w:val="00F8031D"/>
    <w:rsid w:val="00F826C0"/>
    <w:rsid w:val="00F9408C"/>
    <w:rsid w:val="00FA0430"/>
    <w:rsid w:val="00FA3007"/>
    <w:rsid w:val="00FA5C1C"/>
    <w:rsid w:val="00FA7587"/>
    <w:rsid w:val="00FB14EE"/>
    <w:rsid w:val="00FB248E"/>
    <w:rsid w:val="00FB2D28"/>
    <w:rsid w:val="00FB3E48"/>
    <w:rsid w:val="00FC1CE5"/>
    <w:rsid w:val="00FC421C"/>
    <w:rsid w:val="00FE219F"/>
    <w:rsid w:val="00FE2D71"/>
    <w:rsid w:val="00FE4415"/>
    <w:rsid w:val="00FE4EAC"/>
    <w:rsid w:val="00FE5337"/>
    <w:rsid w:val="00FF4302"/>
    <w:rsid w:val="00FF6361"/>
    <w:rsid w:val="00FF74ED"/>
    <w:rsid w:val="00FF789E"/>
    <w:rsid w:val="0400AAE6"/>
    <w:rsid w:val="190747AD"/>
    <w:rsid w:val="1AFA3CE1"/>
    <w:rsid w:val="4CE2C243"/>
    <w:rsid w:val="69DB14EF"/>
    <w:rsid w:val="746D5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6F1BC18"/>
  <w15:docId w15:val="{5D709EAA-F10C-4F23-BB6D-696550F74F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D3C3E"/>
    <w:pPr>
      <w:widowControl w:val="0"/>
      <w:autoSpaceDE w:val="0"/>
      <w:autoSpaceDN w:val="0"/>
      <w:adjustRightInd w:val="0"/>
      <w:spacing w:line="360" w:lineRule="atLeast"/>
      <w:ind w:firstLine="284"/>
      <w:textAlignment w:val="baseline"/>
    </w:pPr>
    <w:rPr>
      <w:rFonts w:ascii="ＭＳ ゴシック" w:eastAsia="ＭＳ ゴシック" w:hAnsi="Arial"/>
      <w:sz w:val="18"/>
    </w:rPr>
  </w:style>
  <w:style w:type="paragraph" w:styleId="1">
    <w:name w:val="heading 1"/>
    <w:basedOn w:val="a"/>
    <w:next w:val="a"/>
    <w:link w:val="10"/>
    <w:qFormat/>
    <w:rsid w:val="004D3C3E"/>
    <w:pPr>
      <w:ind w:firstLine="0"/>
      <w:outlineLvl w:val="0"/>
    </w:pPr>
  </w:style>
  <w:style w:type="paragraph" w:styleId="2">
    <w:name w:val="heading 2"/>
    <w:basedOn w:val="1"/>
    <w:next w:val="a"/>
    <w:qFormat/>
    <w:rsid w:val="004D3C3E"/>
    <w:pPr>
      <w:ind w:left="240"/>
      <w:outlineLvl w:val="1"/>
    </w:pPr>
  </w:style>
  <w:style w:type="paragraph" w:styleId="3">
    <w:name w:val="heading 3"/>
    <w:basedOn w:val="1"/>
    <w:next w:val="a"/>
    <w:qFormat/>
    <w:rsid w:val="004D3C3E"/>
    <w:pPr>
      <w:ind w:left="480"/>
      <w:outlineLvl w:val="2"/>
    </w:pPr>
  </w:style>
  <w:style w:type="paragraph" w:styleId="4">
    <w:name w:val="heading 4"/>
    <w:basedOn w:val="1"/>
    <w:next w:val="a"/>
    <w:qFormat/>
    <w:rsid w:val="004D3C3E"/>
    <w:pPr>
      <w:ind w:left="720"/>
      <w:outlineLvl w:val="3"/>
    </w:pPr>
  </w:style>
  <w:style w:type="paragraph" w:styleId="5">
    <w:name w:val="heading 5"/>
    <w:basedOn w:val="1"/>
    <w:next w:val="a"/>
    <w:qFormat/>
    <w:rsid w:val="004D3C3E"/>
    <w:pPr>
      <w:ind w:left="958"/>
      <w:outlineLvl w:val="4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rsid w:val="004D3C3E"/>
    <w:pPr>
      <w:autoSpaceDE/>
      <w:autoSpaceDN/>
      <w:ind w:left="720" w:firstLine="181"/>
    </w:pPr>
    <w:rPr>
      <w:rFonts w:ascii="Arial"/>
    </w:rPr>
  </w:style>
  <w:style w:type="paragraph" w:customStyle="1" w:styleId="TEMP">
    <w:name w:val="TEMP"/>
    <w:basedOn w:val="a"/>
    <w:rsid w:val="004D3C3E"/>
    <w:pPr>
      <w:ind w:left="90" w:firstLine="0"/>
    </w:pPr>
    <w:rPr>
      <w:rFonts w:ascii="Arial"/>
    </w:rPr>
  </w:style>
  <w:style w:type="paragraph" w:styleId="a4">
    <w:name w:val="List"/>
    <w:basedOn w:val="a"/>
    <w:rsid w:val="004D3C3E"/>
    <w:pPr>
      <w:ind w:left="449" w:hanging="165"/>
    </w:pPr>
  </w:style>
  <w:style w:type="paragraph" w:styleId="20">
    <w:name w:val="List 2"/>
    <w:basedOn w:val="a4"/>
    <w:rsid w:val="004D3C3E"/>
    <w:pPr>
      <w:ind w:left="720"/>
    </w:pPr>
  </w:style>
  <w:style w:type="paragraph" w:styleId="30">
    <w:name w:val="List 3"/>
    <w:basedOn w:val="a4"/>
    <w:rsid w:val="004D3C3E"/>
    <w:pPr>
      <w:ind w:left="960"/>
    </w:pPr>
  </w:style>
  <w:style w:type="paragraph" w:styleId="40">
    <w:name w:val="List 4"/>
    <w:basedOn w:val="a4"/>
    <w:rsid w:val="004D3C3E"/>
    <w:pPr>
      <w:ind w:left="1200"/>
    </w:pPr>
  </w:style>
  <w:style w:type="paragraph" w:styleId="50">
    <w:name w:val="List 5"/>
    <w:basedOn w:val="a4"/>
    <w:rsid w:val="004D3C3E"/>
    <w:pPr>
      <w:ind w:left="1440"/>
    </w:pPr>
  </w:style>
  <w:style w:type="paragraph" w:customStyle="1" w:styleId="-2">
    <w:name w:val="標準-2"/>
    <w:basedOn w:val="a"/>
    <w:rsid w:val="004D3C3E"/>
    <w:pPr>
      <w:ind w:left="240" w:firstLine="236"/>
    </w:pPr>
  </w:style>
  <w:style w:type="paragraph" w:customStyle="1" w:styleId="-3">
    <w:name w:val="標準-3"/>
    <w:basedOn w:val="a"/>
    <w:rsid w:val="004D3C3E"/>
    <w:pPr>
      <w:ind w:left="480" w:firstLine="240"/>
    </w:pPr>
  </w:style>
  <w:style w:type="paragraph" w:customStyle="1" w:styleId="-4">
    <w:name w:val="標準-4"/>
    <w:basedOn w:val="a"/>
    <w:rsid w:val="004D3C3E"/>
    <w:pPr>
      <w:ind w:left="720"/>
    </w:pPr>
  </w:style>
  <w:style w:type="paragraph" w:customStyle="1" w:styleId="-5">
    <w:name w:val="標準-5"/>
    <w:basedOn w:val="a"/>
    <w:rsid w:val="004D3C3E"/>
    <w:pPr>
      <w:ind w:left="960"/>
    </w:pPr>
  </w:style>
  <w:style w:type="character" w:styleId="a5">
    <w:name w:val="page number"/>
    <w:basedOn w:val="a0"/>
    <w:rsid w:val="004D3C3E"/>
  </w:style>
  <w:style w:type="paragraph" w:customStyle="1" w:styleId="-1">
    <w:name w:val="標準-1"/>
    <w:basedOn w:val="a"/>
    <w:rsid w:val="004D3C3E"/>
    <w:pPr>
      <w:autoSpaceDE/>
      <w:autoSpaceDN/>
      <w:ind w:firstLine="181"/>
    </w:pPr>
    <w:rPr>
      <w:rFonts w:ascii="Arial"/>
    </w:rPr>
  </w:style>
  <w:style w:type="paragraph" w:styleId="11">
    <w:name w:val="toc 1"/>
    <w:basedOn w:val="a"/>
    <w:next w:val="a"/>
    <w:uiPriority w:val="39"/>
    <w:qFormat/>
    <w:rsid w:val="004D3C3E"/>
    <w:pPr>
      <w:tabs>
        <w:tab w:val="right" w:leader="dot" w:pos="9076"/>
      </w:tabs>
      <w:autoSpaceDE/>
      <w:autoSpaceDN/>
      <w:ind w:firstLine="181"/>
    </w:pPr>
    <w:rPr>
      <w:rFonts w:ascii="Arial"/>
    </w:rPr>
  </w:style>
  <w:style w:type="paragraph" w:styleId="21">
    <w:name w:val="toc 2"/>
    <w:basedOn w:val="a"/>
    <w:next w:val="a"/>
    <w:uiPriority w:val="39"/>
    <w:qFormat/>
    <w:rsid w:val="004D3C3E"/>
    <w:pPr>
      <w:tabs>
        <w:tab w:val="right" w:leader="dot" w:pos="9076"/>
      </w:tabs>
      <w:autoSpaceDE/>
      <w:autoSpaceDN/>
      <w:ind w:left="180" w:firstLine="181"/>
    </w:pPr>
    <w:rPr>
      <w:rFonts w:ascii="Arial"/>
    </w:rPr>
  </w:style>
  <w:style w:type="paragraph" w:customStyle="1" w:styleId="a6">
    <w:name w:val="表１"/>
    <w:basedOn w:val="a4"/>
    <w:rsid w:val="004D3C3E"/>
    <w:pPr>
      <w:autoSpaceDE/>
      <w:autoSpaceDN/>
      <w:spacing w:line="180" w:lineRule="atLeast"/>
      <w:ind w:left="216" w:hanging="125"/>
    </w:pPr>
    <w:rPr>
      <w:rFonts w:ascii="Arial"/>
      <w:sz w:val="12"/>
    </w:rPr>
  </w:style>
  <w:style w:type="paragraph" w:styleId="a7">
    <w:name w:val="footer"/>
    <w:basedOn w:val="a"/>
    <w:link w:val="a8"/>
    <w:rsid w:val="004D3C3E"/>
    <w:pPr>
      <w:tabs>
        <w:tab w:val="center" w:pos="4252"/>
        <w:tab w:val="right" w:pos="8504"/>
      </w:tabs>
      <w:autoSpaceDE/>
      <w:autoSpaceDN/>
      <w:ind w:firstLine="181"/>
    </w:pPr>
    <w:rPr>
      <w:rFonts w:ascii="Arial"/>
    </w:rPr>
  </w:style>
  <w:style w:type="character" w:customStyle="1" w:styleId="a8">
    <w:name w:val="フッター (文字)"/>
    <w:basedOn w:val="a0"/>
    <w:link w:val="a7"/>
    <w:uiPriority w:val="99"/>
    <w:rsid w:val="005C3DDC"/>
    <w:rPr>
      <w:rFonts w:ascii="Arial" w:eastAsia="ＭＳ ゴシック" w:hAnsi="Arial"/>
      <w:sz w:val="18"/>
      <w:lang w:val="en-US" w:eastAsia="ja-JP" w:bidi="ar-SA"/>
    </w:rPr>
  </w:style>
  <w:style w:type="paragraph" w:styleId="a9">
    <w:name w:val="header"/>
    <w:basedOn w:val="a"/>
    <w:link w:val="aa"/>
    <w:uiPriority w:val="99"/>
    <w:rsid w:val="004D3C3E"/>
    <w:pPr>
      <w:tabs>
        <w:tab w:val="center" w:pos="4252"/>
        <w:tab w:val="right" w:pos="8504"/>
      </w:tabs>
    </w:pPr>
  </w:style>
  <w:style w:type="character" w:customStyle="1" w:styleId="aa">
    <w:name w:val="ヘッダー (文字)"/>
    <w:basedOn w:val="a0"/>
    <w:link w:val="a9"/>
    <w:uiPriority w:val="99"/>
    <w:rsid w:val="005C3DDC"/>
    <w:rPr>
      <w:rFonts w:ascii="ＭＳ ゴシック" w:eastAsia="ＭＳ ゴシック" w:hAnsi="Arial"/>
      <w:sz w:val="18"/>
      <w:lang w:val="en-US" w:eastAsia="ja-JP" w:bidi="ar-SA"/>
    </w:rPr>
  </w:style>
  <w:style w:type="paragraph" w:customStyle="1" w:styleId="ab">
    <w:name w:val="表５"/>
    <w:basedOn w:val="a"/>
    <w:rsid w:val="004D3C3E"/>
    <w:pPr>
      <w:spacing w:line="300" w:lineRule="atLeast"/>
      <w:ind w:firstLine="0"/>
    </w:pPr>
    <w:rPr>
      <w:rFonts w:ascii="Arial"/>
    </w:rPr>
  </w:style>
  <w:style w:type="paragraph" w:styleId="31">
    <w:name w:val="toc 3"/>
    <w:basedOn w:val="a"/>
    <w:next w:val="a"/>
    <w:uiPriority w:val="39"/>
    <w:semiHidden/>
    <w:qFormat/>
    <w:rsid w:val="004D3C3E"/>
    <w:pPr>
      <w:tabs>
        <w:tab w:val="right" w:leader="dot" w:pos="9076"/>
      </w:tabs>
      <w:ind w:left="850"/>
    </w:pPr>
  </w:style>
  <w:style w:type="paragraph" w:styleId="41">
    <w:name w:val="toc 4"/>
    <w:basedOn w:val="a"/>
    <w:next w:val="a"/>
    <w:semiHidden/>
    <w:rsid w:val="004D3C3E"/>
    <w:pPr>
      <w:tabs>
        <w:tab w:val="right" w:leader="dot" w:pos="9076"/>
      </w:tabs>
      <w:ind w:left="1275"/>
    </w:pPr>
  </w:style>
  <w:style w:type="paragraph" w:styleId="51">
    <w:name w:val="toc 5"/>
    <w:basedOn w:val="a"/>
    <w:next w:val="a"/>
    <w:semiHidden/>
    <w:rsid w:val="004D3C3E"/>
    <w:pPr>
      <w:tabs>
        <w:tab w:val="right" w:leader="dot" w:pos="9076"/>
      </w:tabs>
      <w:ind w:left="1700"/>
    </w:pPr>
  </w:style>
  <w:style w:type="paragraph" w:styleId="6">
    <w:name w:val="toc 6"/>
    <w:basedOn w:val="a"/>
    <w:next w:val="a"/>
    <w:semiHidden/>
    <w:rsid w:val="004D3C3E"/>
    <w:pPr>
      <w:tabs>
        <w:tab w:val="right" w:leader="dot" w:pos="9076"/>
      </w:tabs>
      <w:ind w:left="2125"/>
    </w:pPr>
  </w:style>
  <w:style w:type="paragraph" w:styleId="7">
    <w:name w:val="toc 7"/>
    <w:basedOn w:val="a"/>
    <w:next w:val="a"/>
    <w:semiHidden/>
    <w:rsid w:val="004D3C3E"/>
    <w:pPr>
      <w:tabs>
        <w:tab w:val="right" w:leader="dot" w:pos="9076"/>
      </w:tabs>
      <w:ind w:left="2550"/>
    </w:pPr>
  </w:style>
  <w:style w:type="paragraph" w:styleId="8">
    <w:name w:val="toc 8"/>
    <w:basedOn w:val="a"/>
    <w:next w:val="a"/>
    <w:semiHidden/>
    <w:rsid w:val="004D3C3E"/>
    <w:pPr>
      <w:tabs>
        <w:tab w:val="right" w:leader="dot" w:pos="9076"/>
      </w:tabs>
      <w:ind w:left="2975"/>
    </w:pPr>
  </w:style>
  <w:style w:type="paragraph" w:styleId="9">
    <w:name w:val="toc 9"/>
    <w:basedOn w:val="a"/>
    <w:next w:val="a"/>
    <w:semiHidden/>
    <w:rsid w:val="004D3C3E"/>
    <w:pPr>
      <w:tabs>
        <w:tab w:val="right" w:leader="dot" w:pos="9076"/>
      </w:tabs>
      <w:ind w:left="3400"/>
    </w:pPr>
  </w:style>
  <w:style w:type="character" w:styleId="ac">
    <w:name w:val="annotation reference"/>
    <w:basedOn w:val="a0"/>
    <w:semiHidden/>
    <w:rsid w:val="004D3C3E"/>
    <w:rPr>
      <w:rFonts w:ascii="Mincho" w:eastAsia="Mincho" w:hAnsi="Mincho"/>
      <w:sz w:val="16"/>
    </w:rPr>
  </w:style>
  <w:style w:type="paragraph" w:customStyle="1" w:styleId="figb-1">
    <w:name w:val="fig_b-1"/>
    <w:basedOn w:val="text-12-C"/>
    <w:rsid w:val="004D3C3E"/>
    <w:rPr>
      <w:rFonts w:ascii="Arial" w:hAnsi="Arial"/>
    </w:rPr>
  </w:style>
  <w:style w:type="paragraph" w:customStyle="1" w:styleId="text-12-C">
    <w:name w:val="text-12-C"/>
    <w:basedOn w:val="a"/>
    <w:rsid w:val="004D3C3E"/>
    <w:pPr>
      <w:widowControl/>
      <w:overflowPunct w:val="0"/>
      <w:spacing w:line="240" w:lineRule="exact"/>
      <w:ind w:firstLine="0"/>
      <w:jc w:val="center"/>
    </w:pPr>
    <w:rPr>
      <w:rFonts w:ascii="Courier New" w:eastAsia="Mincho" w:hAnsi="Courier New"/>
      <w:sz w:val="24"/>
    </w:rPr>
  </w:style>
  <w:style w:type="paragraph" w:customStyle="1" w:styleId="FormBackground10pt">
    <w:name w:val="FormBackground 10pt"/>
    <w:rsid w:val="004D3C3E"/>
    <w:pPr>
      <w:overflowPunct w:val="0"/>
      <w:autoSpaceDE w:val="0"/>
      <w:autoSpaceDN w:val="0"/>
      <w:adjustRightInd w:val="0"/>
      <w:textAlignment w:val="baseline"/>
    </w:pPr>
    <w:rPr>
      <w:rFonts w:ascii="Arial" w:eastAsia="Mincho" w:hAnsi="Arial"/>
      <w:noProof/>
    </w:rPr>
  </w:style>
  <w:style w:type="paragraph" w:customStyle="1" w:styleId="FormBackground">
    <w:name w:val="FormBackground"/>
    <w:rsid w:val="004D3C3E"/>
    <w:pPr>
      <w:widowControl w:val="0"/>
      <w:overflowPunct w:val="0"/>
      <w:autoSpaceDE w:val="0"/>
      <w:autoSpaceDN w:val="0"/>
      <w:adjustRightInd w:val="0"/>
      <w:textAlignment w:val="baseline"/>
    </w:pPr>
    <w:rPr>
      <w:rFonts w:ascii="Arial" w:eastAsia="Mincho" w:hAnsi="Arial"/>
      <w:noProof/>
      <w:sz w:val="18"/>
    </w:rPr>
  </w:style>
  <w:style w:type="paragraph" w:customStyle="1" w:styleId="FormBackground9pt">
    <w:name w:val="FormBackground 9pt"/>
    <w:rsid w:val="004D3C3E"/>
    <w:pPr>
      <w:overflowPunct w:val="0"/>
      <w:autoSpaceDE w:val="0"/>
      <w:autoSpaceDN w:val="0"/>
      <w:adjustRightInd w:val="0"/>
      <w:textAlignment w:val="baseline"/>
    </w:pPr>
    <w:rPr>
      <w:rFonts w:ascii="Arial" w:eastAsia="Mincho" w:hAnsi="Arial"/>
      <w:noProof/>
      <w:sz w:val="18"/>
    </w:rPr>
  </w:style>
  <w:style w:type="paragraph" w:customStyle="1" w:styleId="FormBackground8pt">
    <w:name w:val="FormBackground 8 pt"/>
    <w:rsid w:val="004D3C3E"/>
    <w:pPr>
      <w:overflowPunct w:val="0"/>
      <w:autoSpaceDE w:val="0"/>
      <w:autoSpaceDN w:val="0"/>
      <w:adjustRightInd w:val="0"/>
      <w:spacing w:line="240" w:lineRule="exact"/>
      <w:textAlignment w:val="baseline"/>
    </w:pPr>
    <w:rPr>
      <w:rFonts w:ascii="Arial" w:eastAsia="Mincho" w:hAnsi="Arial"/>
      <w:noProof/>
      <w:sz w:val="16"/>
    </w:rPr>
  </w:style>
  <w:style w:type="paragraph" w:styleId="ad">
    <w:name w:val="annotation text"/>
    <w:basedOn w:val="a"/>
    <w:link w:val="12"/>
    <w:rsid w:val="004D3C3E"/>
    <w:pPr>
      <w:widowControl/>
      <w:overflowPunct w:val="0"/>
      <w:spacing w:line="240" w:lineRule="auto"/>
      <w:ind w:firstLine="0"/>
    </w:pPr>
    <w:rPr>
      <w:rFonts w:ascii="Times" w:eastAsia="Mincho" w:hAnsi="Times"/>
      <w:sz w:val="20"/>
    </w:rPr>
  </w:style>
  <w:style w:type="paragraph" w:styleId="ae">
    <w:name w:val="Balloon Text"/>
    <w:basedOn w:val="a"/>
    <w:link w:val="af"/>
    <w:uiPriority w:val="99"/>
    <w:semiHidden/>
    <w:rsid w:val="007B0722"/>
    <w:rPr>
      <w:rFonts w:ascii="Arial"/>
      <w:szCs w:val="18"/>
    </w:rPr>
  </w:style>
  <w:style w:type="character" w:customStyle="1" w:styleId="af">
    <w:name w:val="吹き出し (文字)"/>
    <w:basedOn w:val="a0"/>
    <w:link w:val="ae"/>
    <w:uiPriority w:val="99"/>
    <w:semiHidden/>
    <w:rsid w:val="005C3DDC"/>
    <w:rPr>
      <w:rFonts w:ascii="Arial" w:eastAsia="ＭＳ ゴシック" w:hAnsi="Arial"/>
      <w:sz w:val="18"/>
      <w:szCs w:val="18"/>
      <w:lang w:val="en-US" w:eastAsia="ja-JP" w:bidi="ar-SA"/>
    </w:rPr>
  </w:style>
  <w:style w:type="paragraph" w:styleId="Web">
    <w:name w:val="Normal (Web)"/>
    <w:basedOn w:val="a"/>
    <w:semiHidden/>
    <w:unhideWhenUsed/>
    <w:rsid w:val="005C3DDC"/>
    <w:pPr>
      <w:widowControl/>
      <w:autoSpaceDE/>
      <w:autoSpaceDN/>
      <w:adjustRightInd/>
      <w:spacing w:before="100" w:beforeAutospacing="1" w:after="100" w:afterAutospacing="1" w:line="240" w:lineRule="auto"/>
      <w:ind w:firstLine="0"/>
      <w:textAlignment w:val="auto"/>
    </w:pPr>
    <w:rPr>
      <w:rFonts w:ascii="Times New Roman" w:eastAsia="Times New Roman" w:hAnsi="Times New Roman"/>
      <w:sz w:val="24"/>
      <w:szCs w:val="24"/>
      <w:lang w:eastAsia="en-US"/>
    </w:rPr>
  </w:style>
  <w:style w:type="paragraph" w:customStyle="1" w:styleId="13">
    <w:name w:val="リスト段落1"/>
    <w:basedOn w:val="a"/>
    <w:qFormat/>
    <w:rsid w:val="005C3DDC"/>
    <w:pPr>
      <w:widowControl/>
      <w:autoSpaceDE/>
      <w:autoSpaceDN/>
      <w:adjustRightInd/>
      <w:spacing w:line="240" w:lineRule="auto"/>
      <w:ind w:left="720" w:firstLine="0"/>
      <w:contextualSpacing/>
      <w:textAlignment w:val="auto"/>
    </w:pPr>
    <w:rPr>
      <w:rFonts w:ascii="Times" w:eastAsia="Times New Roman" w:hAnsi="Times"/>
      <w:sz w:val="22"/>
      <w:szCs w:val="22"/>
      <w:lang w:eastAsia="en-US"/>
    </w:rPr>
  </w:style>
  <w:style w:type="table" w:styleId="af0">
    <w:name w:val="Table Grid"/>
    <w:basedOn w:val="a1"/>
    <w:uiPriority w:val="59"/>
    <w:rsid w:val="00971108"/>
    <w:pPr>
      <w:widowControl w:val="0"/>
      <w:autoSpaceDE w:val="0"/>
      <w:autoSpaceDN w:val="0"/>
      <w:adjustRightInd w:val="0"/>
      <w:spacing w:line="360" w:lineRule="atLeast"/>
      <w:ind w:firstLine="284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B5A64"/>
    <w:pPr>
      <w:widowControl w:val="0"/>
      <w:autoSpaceDE w:val="0"/>
      <w:autoSpaceDN w:val="0"/>
      <w:adjustRightInd w:val="0"/>
    </w:pPr>
    <w:rPr>
      <w:rFonts w:ascii="Nimbus Sans L" w:eastAsiaTheme="minorEastAsia" w:hAnsi="Nimbus Sans L" w:cs="Nimbus Sans L"/>
      <w:color w:val="000000"/>
      <w:sz w:val="24"/>
      <w:szCs w:val="24"/>
      <w:lang w:eastAsia="en-US"/>
    </w:rPr>
  </w:style>
  <w:style w:type="character" w:styleId="af1">
    <w:name w:val="footnote reference"/>
    <w:basedOn w:val="a0"/>
    <w:rsid w:val="00E81B34"/>
    <w:rPr>
      <w:vertAlign w:val="superscript"/>
    </w:rPr>
  </w:style>
  <w:style w:type="paragraph" w:styleId="af2">
    <w:name w:val="List Paragraph"/>
    <w:basedOn w:val="a"/>
    <w:uiPriority w:val="34"/>
    <w:qFormat/>
    <w:rsid w:val="00E81B34"/>
    <w:pPr>
      <w:widowControl/>
      <w:autoSpaceDE/>
      <w:autoSpaceDN/>
      <w:adjustRightInd/>
      <w:spacing w:line="240" w:lineRule="auto"/>
      <w:ind w:left="720" w:firstLine="0"/>
      <w:contextualSpacing/>
      <w:textAlignment w:val="auto"/>
    </w:pPr>
    <w:rPr>
      <w:rFonts w:ascii="Times" w:eastAsia="Times New Roman" w:hAnsi="Times"/>
      <w:sz w:val="22"/>
      <w:szCs w:val="22"/>
      <w:lang w:eastAsia="en-US"/>
    </w:rPr>
  </w:style>
  <w:style w:type="paragraph" w:styleId="af3">
    <w:name w:val="Plain Text"/>
    <w:basedOn w:val="a"/>
    <w:link w:val="af4"/>
    <w:uiPriority w:val="99"/>
    <w:unhideWhenUsed/>
    <w:rsid w:val="00E81B34"/>
    <w:pPr>
      <w:widowControl/>
      <w:autoSpaceDE/>
      <w:autoSpaceDN/>
      <w:adjustRightInd/>
      <w:spacing w:line="240" w:lineRule="auto"/>
      <w:ind w:firstLine="0"/>
      <w:textAlignment w:val="auto"/>
    </w:pPr>
    <w:rPr>
      <w:rFonts w:ascii="Consolas" w:eastAsia="Times New Roman" w:hAnsi="Consolas"/>
      <w:sz w:val="21"/>
      <w:szCs w:val="21"/>
      <w:lang w:eastAsia="en-US"/>
    </w:rPr>
  </w:style>
  <w:style w:type="character" w:customStyle="1" w:styleId="af4">
    <w:name w:val="書式なし (文字)"/>
    <w:basedOn w:val="a0"/>
    <w:link w:val="af3"/>
    <w:uiPriority w:val="99"/>
    <w:rsid w:val="00E81B34"/>
    <w:rPr>
      <w:rFonts w:ascii="Consolas" w:eastAsia="Times New Roman" w:hAnsi="Consolas"/>
      <w:sz w:val="21"/>
      <w:szCs w:val="21"/>
      <w:lang w:eastAsia="en-US"/>
    </w:rPr>
  </w:style>
  <w:style w:type="paragraph" w:styleId="af5">
    <w:name w:val="Body Text Indent"/>
    <w:basedOn w:val="a"/>
    <w:link w:val="af6"/>
    <w:rsid w:val="00E81B34"/>
    <w:pPr>
      <w:widowControl/>
      <w:autoSpaceDE/>
      <w:autoSpaceDN/>
      <w:adjustRightInd/>
      <w:spacing w:after="160" w:line="240" w:lineRule="auto"/>
      <w:ind w:left="720" w:hanging="720"/>
      <w:jc w:val="both"/>
      <w:textAlignment w:val="auto"/>
    </w:pPr>
    <w:rPr>
      <w:rFonts w:ascii="Times New Roman" w:eastAsia="Times New Roman" w:hAnsi="Times New Roman"/>
      <w:sz w:val="24"/>
      <w:lang w:eastAsia="en-US"/>
    </w:rPr>
  </w:style>
  <w:style w:type="character" w:customStyle="1" w:styleId="af6">
    <w:name w:val="本文インデント (文字)"/>
    <w:basedOn w:val="a0"/>
    <w:link w:val="af5"/>
    <w:rsid w:val="00E81B34"/>
    <w:rPr>
      <w:rFonts w:ascii="Times New Roman" w:eastAsia="Times New Roman" w:hAnsi="Times New Roman"/>
      <w:sz w:val="24"/>
      <w:lang w:eastAsia="en-US"/>
    </w:rPr>
  </w:style>
  <w:style w:type="character" w:customStyle="1" w:styleId="af7">
    <w:name w:val="コメント文字列 (文字)"/>
    <w:basedOn w:val="a0"/>
    <w:uiPriority w:val="99"/>
    <w:rsid w:val="00E81B34"/>
    <w:rPr>
      <w:rFonts w:ascii="Times" w:eastAsia="Times New Roman" w:hAnsi="Times" w:cs="Times"/>
    </w:rPr>
  </w:style>
  <w:style w:type="character" w:customStyle="1" w:styleId="s2">
    <w:name w:val="s2"/>
    <w:basedOn w:val="a0"/>
    <w:rsid w:val="00E81B34"/>
  </w:style>
  <w:style w:type="paragraph" w:styleId="af8">
    <w:name w:val="annotation subject"/>
    <w:basedOn w:val="ad"/>
    <w:next w:val="ad"/>
    <w:link w:val="af9"/>
    <w:uiPriority w:val="99"/>
    <w:unhideWhenUsed/>
    <w:rsid w:val="00E81B34"/>
    <w:pPr>
      <w:overflowPunct/>
      <w:autoSpaceDE/>
      <w:autoSpaceDN/>
      <w:adjustRightInd/>
      <w:textAlignment w:val="auto"/>
    </w:pPr>
    <w:rPr>
      <w:rFonts w:eastAsia="Times New Roman" w:cs="Times"/>
      <w:b/>
      <w:bCs/>
      <w:lang w:eastAsia="en-US"/>
    </w:rPr>
  </w:style>
  <w:style w:type="character" w:customStyle="1" w:styleId="12">
    <w:name w:val="コメント文字列 (文字)1"/>
    <w:basedOn w:val="a0"/>
    <w:link w:val="ad"/>
    <w:uiPriority w:val="99"/>
    <w:rsid w:val="00E81B34"/>
    <w:rPr>
      <w:rFonts w:ascii="Times" w:eastAsia="Mincho" w:hAnsi="Times"/>
    </w:rPr>
  </w:style>
  <w:style w:type="character" w:customStyle="1" w:styleId="af9">
    <w:name w:val="コメント内容 (文字)"/>
    <w:basedOn w:val="12"/>
    <w:link w:val="af8"/>
    <w:uiPriority w:val="99"/>
    <w:rsid w:val="00E81B34"/>
    <w:rPr>
      <w:rFonts w:ascii="Times" w:eastAsia="Times New Roman" w:hAnsi="Times" w:cs="Times"/>
      <w:b/>
      <w:bCs/>
      <w:lang w:eastAsia="en-US"/>
    </w:rPr>
  </w:style>
  <w:style w:type="character" w:customStyle="1" w:styleId="14">
    <w:name w:val="フッター (文字)1"/>
    <w:basedOn w:val="a0"/>
    <w:rsid w:val="00B14963"/>
    <w:rPr>
      <w:rFonts w:ascii="Arial" w:eastAsia="ＭＳ ゴシック" w:hAnsi="Arial"/>
      <w:sz w:val="18"/>
      <w:lang w:val="en-US" w:eastAsia="ja-JP" w:bidi="ar-SA"/>
    </w:rPr>
  </w:style>
  <w:style w:type="character" w:customStyle="1" w:styleId="15">
    <w:name w:val="ヘッダー (文字)1"/>
    <w:basedOn w:val="a0"/>
    <w:semiHidden/>
    <w:rsid w:val="00B14963"/>
    <w:rPr>
      <w:rFonts w:ascii="ＭＳ ゴシック" w:eastAsia="ＭＳ ゴシック" w:hAnsi="Arial"/>
      <w:sz w:val="18"/>
      <w:lang w:val="en-US" w:eastAsia="ja-JP" w:bidi="ar-SA"/>
    </w:rPr>
  </w:style>
  <w:style w:type="character" w:customStyle="1" w:styleId="22">
    <w:name w:val="フッター (文字)2"/>
    <w:basedOn w:val="a0"/>
    <w:rsid w:val="00B14963"/>
    <w:rPr>
      <w:rFonts w:ascii="Arial" w:eastAsia="ＭＳ ゴシック" w:hAnsi="Arial"/>
      <w:sz w:val="18"/>
      <w:lang w:val="en-US" w:eastAsia="ja-JP" w:bidi="ar-SA"/>
    </w:rPr>
  </w:style>
  <w:style w:type="character" w:customStyle="1" w:styleId="23">
    <w:name w:val="ヘッダー (文字)2"/>
    <w:basedOn w:val="a0"/>
    <w:semiHidden/>
    <w:rsid w:val="00B14963"/>
    <w:rPr>
      <w:rFonts w:ascii="ＭＳ ゴシック" w:eastAsia="ＭＳ ゴシック" w:hAnsi="Arial"/>
      <w:sz w:val="18"/>
      <w:lang w:val="en-US" w:eastAsia="ja-JP" w:bidi="ar-SA"/>
    </w:rPr>
  </w:style>
  <w:style w:type="character" w:styleId="afa">
    <w:name w:val="Hyperlink"/>
    <w:basedOn w:val="a0"/>
    <w:uiPriority w:val="99"/>
    <w:unhideWhenUsed/>
    <w:rsid w:val="00845A1E"/>
    <w:rPr>
      <w:color w:val="0000FF" w:themeColor="hyperlink"/>
      <w:u w:val="single"/>
    </w:rPr>
  </w:style>
  <w:style w:type="paragraph" w:styleId="afb">
    <w:name w:val="TOC Heading"/>
    <w:basedOn w:val="1"/>
    <w:next w:val="a"/>
    <w:uiPriority w:val="39"/>
    <w:unhideWhenUsed/>
    <w:qFormat/>
    <w:rsid w:val="00845A1E"/>
    <w:pPr>
      <w:keepNext/>
      <w:keepLines/>
      <w:widowControl/>
      <w:autoSpaceDE/>
      <w:autoSpaceDN/>
      <w:adjustRightInd/>
      <w:spacing w:before="480" w:line="276" w:lineRule="auto"/>
      <w:textAlignment w:val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10">
    <w:name w:val="見出し 1 (文字)"/>
    <w:basedOn w:val="a0"/>
    <w:link w:val="1"/>
    <w:rsid w:val="008C5FEE"/>
    <w:rPr>
      <w:rFonts w:ascii="ＭＳ ゴシック" w:eastAsia="ＭＳ ゴシック" w:hAnsi="Arial"/>
      <w:sz w:val="18"/>
    </w:rPr>
  </w:style>
  <w:style w:type="character" w:styleId="afc">
    <w:name w:val="Placeholder Text"/>
    <w:basedOn w:val="a0"/>
    <w:uiPriority w:val="99"/>
    <w:semiHidden/>
    <w:rsid w:val="00154C58"/>
    <w:rPr>
      <w:color w:val="808080"/>
    </w:rPr>
  </w:style>
  <w:style w:type="paragraph" w:customStyle="1" w:styleId="multititle">
    <w:name w:val="&quot;multi_title&quot;"/>
    <w:rsid w:val="00B3389F"/>
    <w:pPr>
      <w:spacing w:before="20" w:line="220" w:lineRule="exact"/>
    </w:pPr>
    <w:rPr>
      <w:rFonts w:ascii="Arial" w:hAnsi="Arial"/>
      <w:lang w:eastAsia="en-US"/>
    </w:rPr>
  </w:style>
  <w:style w:type="paragraph" w:customStyle="1" w:styleId="tbltext08">
    <w:name w:val="tbl text/08"/>
    <w:rsid w:val="00B3389F"/>
    <w:pPr>
      <w:spacing w:before="40" w:after="40" w:line="180" w:lineRule="exact"/>
    </w:pPr>
    <w:rPr>
      <w:rFonts w:ascii="Arial" w:hAnsi="Arial"/>
      <w:sz w:val="16"/>
      <w:lang w:eastAsia="en-US"/>
    </w:rPr>
  </w:style>
  <w:style w:type="paragraph" w:customStyle="1" w:styleId="FormBackground8pt0">
    <w:name w:val="FormBackground 8pt"/>
    <w:basedOn w:val="FormBackground"/>
    <w:rsid w:val="00B3389F"/>
    <w:pPr>
      <w:overflowPunct/>
      <w:autoSpaceDE/>
      <w:autoSpaceDN/>
      <w:adjustRightInd/>
      <w:spacing w:before="20" w:line="180" w:lineRule="exact"/>
      <w:textAlignment w:val="auto"/>
    </w:pPr>
    <w:rPr>
      <w:rFonts w:eastAsia="ＭＳ 明朝"/>
      <w:noProof w:val="0"/>
      <w:sz w:val="16"/>
      <w:lang w:eastAsia="en-US"/>
    </w:rPr>
  </w:style>
  <w:style w:type="paragraph" w:styleId="HTML">
    <w:name w:val="HTML Preformatted"/>
    <w:basedOn w:val="a"/>
    <w:link w:val="HTML0"/>
    <w:uiPriority w:val="99"/>
    <w:unhideWhenUsed/>
    <w:rsid w:val="00B3389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  <w:spacing w:line="240" w:lineRule="auto"/>
      <w:ind w:firstLine="0"/>
      <w:textAlignment w:val="auto"/>
    </w:pPr>
    <w:rPr>
      <w:rFonts w:hAnsi="ＭＳ ゴシック" w:cs="ＭＳ ゴシック"/>
      <w:sz w:val="24"/>
      <w:szCs w:val="24"/>
    </w:rPr>
  </w:style>
  <w:style w:type="character" w:customStyle="1" w:styleId="HTML0">
    <w:name w:val="HTML 書式付き (文字)"/>
    <w:basedOn w:val="a0"/>
    <w:link w:val="HTML"/>
    <w:uiPriority w:val="99"/>
    <w:rsid w:val="00B3389F"/>
    <w:rPr>
      <w:rFonts w:ascii="ＭＳ ゴシック" w:eastAsia="ＭＳ ゴシック" w:hAnsi="ＭＳ ゴシック" w:cs="ＭＳ ゴシック"/>
      <w:sz w:val="24"/>
      <w:szCs w:val="24"/>
    </w:rPr>
  </w:style>
  <w:style w:type="paragraph" w:customStyle="1" w:styleId="32">
    <w:name w:val="スタイル3"/>
    <w:basedOn w:val="a"/>
    <w:rsid w:val="00B3389F"/>
    <w:pPr>
      <w:snapToGrid w:val="0"/>
      <w:ind w:firstLine="360"/>
      <w:jc w:val="both"/>
      <w:textAlignment w:val="auto"/>
    </w:pPr>
    <w:rPr>
      <w:rFonts w:ascii="Arial" w:eastAsia="ＭＳ Ｐ明朝" w:cs="Arial"/>
      <w:kern w:val="2"/>
      <w:sz w:val="22"/>
      <w:szCs w:val="24"/>
    </w:rPr>
  </w:style>
  <w:style w:type="paragraph" w:customStyle="1" w:styleId="Bullet1">
    <w:name w:val="Bullet:1"/>
    <w:rsid w:val="00B3389F"/>
    <w:pPr>
      <w:numPr>
        <w:numId w:val="23"/>
      </w:numPr>
      <w:spacing w:before="80" w:after="160" w:line="260" w:lineRule="exact"/>
    </w:pPr>
    <w:rPr>
      <w:rFonts w:ascii="Arial" w:hAnsi="Arial"/>
      <w:sz w:val="24"/>
      <w:lang w:eastAsia="en-US"/>
    </w:rPr>
  </w:style>
  <w:style w:type="paragraph" w:customStyle="1" w:styleId="tbltext10c">
    <w:name w:val="tbl text/10/c"/>
    <w:rsid w:val="00B3389F"/>
    <w:pPr>
      <w:spacing w:before="40" w:line="220" w:lineRule="exact"/>
      <w:jc w:val="center"/>
    </w:pPr>
    <w:rPr>
      <w:rFonts w:ascii="Arial" w:hAnsi="Arial"/>
      <w:lang w:eastAsia="en-US"/>
    </w:rPr>
  </w:style>
  <w:style w:type="paragraph" w:styleId="afd">
    <w:name w:val="Date"/>
    <w:basedOn w:val="a"/>
    <w:next w:val="a"/>
    <w:link w:val="afe"/>
    <w:rsid w:val="00C77675"/>
  </w:style>
  <w:style w:type="character" w:customStyle="1" w:styleId="afe">
    <w:name w:val="日付 (文字)"/>
    <w:basedOn w:val="a0"/>
    <w:link w:val="afd"/>
    <w:rsid w:val="00C77675"/>
    <w:rPr>
      <w:rFonts w:ascii="ＭＳ ゴシック" w:eastAsia="ＭＳ ゴシック" w:hAnsi="Arial"/>
      <w:sz w:val="18"/>
    </w:rPr>
  </w:style>
  <w:style w:type="paragraph" w:styleId="aff">
    <w:name w:val="Revision"/>
    <w:hidden/>
    <w:uiPriority w:val="99"/>
    <w:semiHidden/>
    <w:rsid w:val="000106A6"/>
    <w:rPr>
      <w:rFonts w:ascii="ＭＳ ゴシック" w:eastAsia="ＭＳ ゴシック" w:hAnsi="Arial"/>
      <w:sz w:val="18"/>
    </w:rPr>
  </w:style>
  <w:style w:type="character" w:customStyle="1" w:styleId="wacimagecontainer">
    <w:name w:val="wacimagecontainer"/>
    <w:basedOn w:val="a0"/>
    <w:rsid w:val="000172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0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6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994183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78337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0232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80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96635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34261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6913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100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05071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319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8170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00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5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emf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microsoft.com/office/2011/relationships/people" Target="peop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emf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emf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9C52E1EFDCF6F64990155574BBDBDC84" ma:contentTypeVersion="14" ma:contentTypeDescription="新しいドキュメントを作成します。" ma:contentTypeScope="" ma:versionID="19b414c3d9da9451ede3c10639b9d807">
  <xsd:schema xmlns:xsd="http://www.w3.org/2001/XMLSchema" xmlns:xs="http://www.w3.org/2001/XMLSchema" xmlns:p="http://schemas.microsoft.com/office/2006/metadata/properties" xmlns:ns2="63281834-bd77-4da8-9b5c-8cdc7ad0c569" xmlns:ns3="64183b6c-8ea3-4ca2-af76-7bf4d48b8167" targetNamespace="http://schemas.microsoft.com/office/2006/metadata/properties" ma:root="true" ma:fieldsID="1249fea17e49e03d1deddd1e94109679" ns2:_="" ns3:_="">
    <xsd:import namespace="63281834-bd77-4da8-9b5c-8cdc7ad0c569"/>
    <xsd:import namespace="64183b6c-8ea3-4ca2-af76-7bf4d48b816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281834-bd77-4da8-9b5c-8cdc7ad0c56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画像タグ" ma:readOnly="false" ma:fieldId="{5cf76f15-5ced-4ddc-b409-7134ff3c332f}" ma:taxonomyMulti="true" ma:sspId="4ff13f57-c2f9-47ee-807d-4f367a1673d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183b6c-8ea3-4ca2-af76-7bf4d48b8167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3281834-bd77-4da8-9b5c-8cdc7ad0c569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E14BB2E-41F1-41A9-9239-04968BDC86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281834-bd77-4da8-9b5c-8cdc7ad0c569"/>
    <ds:schemaRef ds:uri="64183b6c-8ea3-4ca2-af76-7bf4d48b81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04DC81A-AE0E-48D1-8105-9CDD6165F71A}">
  <ds:schemaRefs>
    <ds:schemaRef ds:uri="http://schemas.microsoft.com/office/2006/metadata/properties"/>
    <ds:schemaRef ds:uri="http://schemas.microsoft.com/office/infopath/2007/PartnerControls"/>
    <ds:schemaRef ds:uri="63281834-bd77-4da8-9b5c-8cdc7ad0c569"/>
  </ds:schemaRefs>
</ds:datastoreItem>
</file>

<file path=customXml/itemProps3.xml><?xml version="1.0" encoding="utf-8"?>
<ds:datastoreItem xmlns:ds="http://schemas.openxmlformats.org/officeDocument/2006/customXml" ds:itemID="{EE683E64-7669-41A4-BE5F-AB2C7483A43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CA824A1-45A3-44FA-B235-569076B649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173</Words>
  <Characters>987</Characters>
  <Application>Microsoft Office Word</Application>
  <DocSecurity>0</DocSecurity>
  <Lines>8</Lines>
  <Paragraphs>2</Paragraphs>
  <ScaleCrop>false</ScaleCrop>
  <Company>jamss</Company>
  <LinksUpToDate>false</LinksUpToDate>
  <CharactersWithSpaces>1158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標準</dc:title>
  <dc:subject/>
  <dc:creator>JAMSS USER</dc:creator>
  <cp:keywords/>
  <cp:lastModifiedBy>Yudai Etsunaga</cp:lastModifiedBy>
  <cp:revision>15</cp:revision>
  <cp:lastPrinted>2016-12-26T22:24:00Z</cp:lastPrinted>
  <dcterms:created xsi:type="dcterms:W3CDTF">2024-03-20T21:30:00Z</dcterms:created>
  <dcterms:modified xsi:type="dcterms:W3CDTF">2024-04-10T00:18:00Z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0x0101009C52E1EFDCF6F64990155574BBDBDC84</vt:lpwstr>
  </property>
  <property fmtid="{D5CDD505-2E9C-101B-9397-08002B2CF9AE}" pid="3" name="MediaServiceImageTags">
    <vt:lpwstr/>
  </property>
</Properties>
</file>
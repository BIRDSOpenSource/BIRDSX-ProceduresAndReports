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AF621" w14:textId="77777777" w:rsidR="002951A6" w:rsidRPr="00DD6102" w:rsidRDefault="002951A6" w:rsidP="002951A6">
      <w:pPr>
        <w:pStyle w:val="11"/>
        <w:rPr>
          <w:rFonts w:ascii="Times New Roman" w:hAnsi="Times New Roman" w:cs="Times New Roman"/>
        </w:rPr>
      </w:pPr>
    </w:p>
    <w:p w14:paraId="4948A270" w14:textId="0C6E61F0" w:rsidR="002951A6" w:rsidRPr="00DD6102" w:rsidRDefault="002951A6" w:rsidP="002951A6">
      <w:pPr>
        <w:pStyle w:val="11"/>
        <w:rPr>
          <w:rFonts w:asciiTheme="minorEastAsia" w:eastAsiaTheme="minorEastAsia" w:hAnsiTheme="minorEastAsia" w:cs="Times New Roman"/>
          <w:b/>
          <w:bCs/>
        </w:rPr>
      </w:pPr>
    </w:p>
    <w:p w14:paraId="21117A6A" w14:textId="694360E3" w:rsidR="002951A6" w:rsidRPr="00DD6102" w:rsidRDefault="00945430" w:rsidP="002951A6">
      <w:pPr>
        <w:pStyle w:val="11"/>
        <w:rPr>
          <w:rFonts w:ascii="Times New Roman" w:hAnsi="Times New Roman" w:cs="Times New Roman"/>
        </w:rPr>
      </w:pPr>
      <w:r w:rsidRPr="00DD6102">
        <w:rPr>
          <w:rFonts w:ascii="Times New Roman" w:hAnsi="Times New Roman" w:cs="Times New Roman"/>
        </w:rPr>
        <w:t>BIRDS-X Project</w:t>
      </w:r>
    </w:p>
    <w:p w14:paraId="3691F77F" w14:textId="77777777" w:rsidR="002951A6" w:rsidRPr="00DD6102" w:rsidRDefault="002951A6" w:rsidP="002951A6">
      <w:pPr>
        <w:pStyle w:val="11"/>
        <w:rPr>
          <w:rFonts w:ascii="Times New Roman" w:hAnsi="Times New Roman" w:cs="Times New Roman"/>
        </w:rPr>
      </w:pPr>
      <w:r w:rsidRPr="00DD6102">
        <w:rPr>
          <w:rFonts w:ascii="Times New Roman" w:hAnsi="Times New Roman" w:cs="Times New Roman"/>
        </w:rPr>
        <w:t>Flight Safety Assessment Report</w:t>
      </w:r>
    </w:p>
    <w:p w14:paraId="18D08573" w14:textId="77777777" w:rsidR="002951A6" w:rsidRPr="00DD6102" w:rsidRDefault="002951A6" w:rsidP="002951A6">
      <w:pPr>
        <w:pStyle w:val="11"/>
        <w:rPr>
          <w:rFonts w:ascii="Times New Roman" w:hAnsi="Times New Roman" w:cs="Times New Roman"/>
        </w:rPr>
      </w:pPr>
      <w:r w:rsidRPr="00DD6102">
        <w:rPr>
          <w:rFonts w:ascii="Times New Roman" w:hAnsi="Times New Roman" w:cs="Times New Roman"/>
        </w:rPr>
        <w:t>for Phase 0/I/II</w:t>
      </w:r>
    </w:p>
    <w:p w14:paraId="129C5D1B" w14:textId="52604F56" w:rsidR="002951A6" w:rsidRPr="00DD6102" w:rsidRDefault="00945430" w:rsidP="002951A6">
      <w:pPr>
        <w:rPr>
          <w:rFonts w:ascii="Times New Roman" w:hAnsi="Times New Roman" w:cs="Times New Roman"/>
        </w:rPr>
      </w:pPr>
      <w:r w:rsidRPr="00DD6102">
        <w:rPr>
          <w:noProof/>
        </w:rPr>
        <w:drawing>
          <wp:anchor distT="0" distB="0" distL="114300" distR="114300" simplePos="0" relativeHeight="251658264" behindDoc="0" locked="0" layoutInCell="1" allowOverlap="1" wp14:anchorId="73020A06" wp14:editId="0CF95A2B">
            <wp:simplePos x="0" y="0"/>
            <wp:positionH relativeFrom="column">
              <wp:posOffset>1665171</wp:posOffset>
            </wp:positionH>
            <wp:positionV relativeFrom="paragraph">
              <wp:posOffset>36830</wp:posOffset>
            </wp:positionV>
            <wp:extent cx="2436754" cy="2483317"/>
            <wp:effectExtent l="0" t="0" r="1905" b="6350"/>
            <wp:wrapSquare wrapText="bothSides"/>
            <wp:docPr id="1147168482" name="Picture 1147168482" descr="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82" name="Picture 1147168482" descr="矢印&#10;&#10;自動的に生成された説明"/>
                    <pic:cNvPicPr/>
                  </pic:nvPicPr>
                  <pic:blipFill>
                    <a:blip r:embed="rId11">
                      <a:extLst>
                        <a:ext uri="{28A0092B-C50C-407E-A947-70E740481C1C}">
                          <a14:useLocalDpi xmlns:a14="http://schemas.microsoft.com/office/drawing/2010/main"/>
                        </a:ext>
                      </a:extLst>
                    </a:blip>
                    <a:stretch>
                      <a:fillRect/>
                    </a:stretch>
                  </pic:blipFill>
                  <pic:spPr>
                    <a:xfrm>
                      <a:off x="0" y="0"/>
                      <a:ext cx="2436754" cy="2483317"/>
                    </a:xfrm>
                    <a:prstGeom prst="rect">
                      <a:avLst/>
                    </a:prstGeom>
                  </pic:spPr>
                </pic:pic>
              </a:graphicData>
            </a:graphic>
            <wp14:sizeRelH relativeFrom="page">
              <wp14:pctWidth>0</wp14:pctWidth>
            </wp14:sizeRelH>
            <wp14:sizeRelV relativeFrom="page">
              <wp14:pctHeight>0</wp14:pctHeight>
            </wp14:sizeRelV>
          </wp:anchor>
        </w:drawing>
      </w:r>
    </w:p>
    <w:p w14:paraId="13AC7D7F" w14:textId="77777777" w:rsidR="002951A6" w:rsidRPr="00DD6102" w:rsidRDefault="002951A6" w:rsidP="002951A6">
      <w:pPr>
        <w:rPr>
          <w:rFonts w:ascii="Times New Roman" w:hAnsi="Times New Roman" w:cs="Times New Roman"/>
        </w:rPr>
      </w:pPr>
    </w:p>
    <w:p w14:paraId="7E040BD3" w14:textId="77777777" w:rsidR="00945430" w:rsidRPr="00DD6102" w:rsidRDefault="00945430" w:rsidP="002951A6">
      <w:pPr>
        <w:rPr>
          <w:rFonts w:ascii="Times New Roman" w:hAnsi="Times New Roman" w:cs="Times New Roman"/>
        </w:rPr>
      </w:pPr>
    </w:p>
    <w:p w14:paraId="5B573CD0" w14:textId="77777777" w:rsidR="002951A6" w:rsidRPr="00DD6102" w:rsidRDefault="002951A6" w:rsidP="002951A6">
      <w:pPr>
        <w:rPr>
          <w:rFonts w:ascii="Times New Roman" w:hAnsi="Times New Roman" w:cs="Times New Roman"/>
        </w:rPr>
      </w:pPr>
      <w:r w:rsidRPr="00DD6102">
        <w:rPr>
          <w:rFonts w:ascii="Times New Roman" w:hAnsi="Times New Roman" w:cs="Times New Roman"/>
          <w:noProof/>
          <w:lang w:eastAsia="en-US"/>
        </w:rPr>
        <mc:AlternateContent>
          <mc:Choice Requires="wps">
            <w:drawing>
              <wp:inline distT="0" distB="0" distL="0" distR="0" wp14:anchorId="04A89123" wp14:editId="6CBA3CF6">
                <wp:extent cx="5419725" cy="1784350"/>
                <wp:effectExtent l="0" t="0" r="28575" b="25400"/>
                <wp:docPr id="6" name="角丸四角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1784350"/>
                        </a:xfrm>
                        <a:prstGeom prst="roundRect">
                          <a:avLst>
                            <a:gd name="adj" fmla="val 978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96EBD94" w14:textId="77777777" w:rsidR="004C008E" w:rsidRPr="00DD6102" w:rsidRDefault="004C008E" w:rsidP="00563F3A">
                            <w:pPr>
                              <w:jc w:val="center"/>
                              <w:rPr>
                                <w:b/>
                                <w:bCs/>
                                <w:sz w:val="20"/>
                                <w:szCs w:val="20"/>
                              </w:rPr>
                            </w:pPr>
                            <w:r w:rsidRPr="00DD6102">
                              <w:rPr>
                                <w:b/>
                                <w:bCs/>
                                <w:sz w:val="20"/>
                                <w:szCs w:val="20"/>
                              </w:rPr>
                              <w:t>Note</w:t>
                            </w:r>
                          </w:p>
                          <w:p w14:paraId="56769AF2" w14:textId="479D8721" w:rsidR="004C008E" w:rsidRPr="00DD6102" w:rsidRDefault="004C008E" w:rsidP="00563F3A">
                            <w:pPr>
                              <w:rPr>
                                <w:sz w:val="20"/>
                                <w:szCs w:val="20"/>
                              </w:rPr>
                            </w:pPr>
                            <w:r w:rsidRPr="00DD6102">
                              <w:rPr>
                                <w:b/>
                                <w:bCs/>
                                <w:sz w:val="20"/>
                                <w:szCs w:val="20"/>
                              </w:rPr>
                              <w:t xml:space="preserve">This Technical data is furnished on the condition that it will be used by and disclosed to the receiving Cooperating agency and its contractors and </w:t>
                            </w:r>
                            <w:proofErr w:type="spellStart"/>
                            <w:r w:rsidRPr="00DD6102">
                              <w:rPr>
                                <w:b/>
                                <w:bCs/>
                                <w:sz w:val="20"/>
                                <w:szCs w:val="20"/>
                              </w:rPr>
                              <w:t>sub contractors</w:t>
                            </w:r>
                            <w:proofErr w:type="spellEnd"/>
                            <w:r w:rsidRPr="00DD6102">
                              <w:rPr>
                                <w:b/>
                                <w:bCs/>
                                <w:sz w:val="20"/>
                                <w:szCs w:val="20"/>
                              </w:rPr>
                              <w:t xml:space="preserve"> only for the purposes of fulfilling the cooperating agency’s responsibilities under the Space Station Intergovernmental Agreement (IGA) and Memorandum of Understanding (MOU). It shall not be used for any other purpose, nor disclosed or retransferred to any other entity or government without prior written permission of the Japan Aerospace Exploration Agency (JAXA).</w:t>
                            </w:r>
                          </w:p>
                        </w:txbxContent>
                      </wps:txbx>
                      <wps:bodyPr rot="0" vert="horz" wrap="square" lIns="74295" tIns="8890" rIns="74295" bIns="8890" anchor="t" anchorCtr="0" upright="1">
                        <a:noAutofit/>
                      </wps:bodyPr>
                    </wps:wsp>
                  </a:graphicData>
                </a:graphic>
              </wp:inline>
            </w:drawing>
          </mc:Choice>
          <mc:Fallback>
            <w:pict>
              <v:roundrect w14:anchorId="04A89123" id="角丸四角形 6" o:spid="_x0000_s1026" style="width:426.75pt;height:140.5pt;visibility:visible;mso-wrap-style:square;mso-left-percent:-10001;mso-top-percent:-10001;mso-position-horizontal:absolute;mso-position-horizontal-relative:char;mso-position-vertical:absolute;mso-position-vertical-relative:line;mso-left-percent:-10001;mso-top-percent:-10001;v-text-anchor:top" arcsize="6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" filled="f">
                <v:textbox inset="5.85pt,.7pt,5.85pt,.7pt">
                  <w:txbxContent>
                    <w:p w14:paraId="196EBD94" w14:textId="77777777" w:rsidR="004C008E" w:rsidRPr="00DD6102" w:rsidRDefault="004C008E" w:rsidP="00563F3A">
                      <w:pPr>
                        <w:jc w:val="center"/>
                        <w:rPr>
                          <w:b/>
                          <w:bCs/>
                          <w:sz w:val="20"/>
                          <w:szCs w:val="20"/>
                        </w:rPr>
                      </w:pPr>
                      <w:r w:rsidRPr="00DD6102">
                        <w:rPr>
                          <w:b/>
                          <w:bCs/>
                          <w:sz w:val="20"/>
                          <w:szCs w:val="20"/>
                        </w:rPr>
                        <w:t>Note</w:t>
                      </w:r>
                    </w:p>
                    <w:p w14:paraId="56769AF2" w14:textId="479D8721" w:rsidR="004C008E" w:rsidRPr="00DD6102" w:rsidRDefault="004C008E" w:rsidP="00563F3A">
                      <w:pPr>
                        <w:rPr>
                          <w:sz w:val="20"/>
                          <w:szCs w:val="20"/>
                        </w:rPr>
                      </w:pPr>
                      <w:r w:rsidRPr="00DD6102">
                        <w:rPr>
                          <w:b/>
                          <w:bCs/>
                          <w:sz w:val="20"/>
                          <w:szCs w:val="20"/>
                        </w:rPr>
                        <w:t xml:space="preserve">This Technical data is furnished on the condition that it will be used by and disclosed to the receiving Cooperating agency and its contractors and </w:t>
                      </w:r>
                      <w:proofErr w:type="spellStart"/>
                      <w:r w:rsidRPr="00DD6102">
                        <w:rPr>
                          <w:b/>
                          <w:bCs/>
                          <w:sz w:val="20"/>
                          <w:szCs w:val="20"/>
                        </w:rPr>
                        <w:t>sub contractors</w:t>
                      </w:r>
                      <w:proofErr w:type="spellEnd"/>
                      <w:r w:rsidRPr="00DD6102">
                        <w:rPr>
                          <w:b/>
                          <w:bCs/>
                          <w:sz w:val="20"/>
                          <w:szCs w:val="20"/>
                        </w:rPr>
                        <w:t xml:space="preserve"> only for the purposes of fulfilling the cooperating agency’s responsibilities under the Space Station Intergovernmental Agreement (IGA) and Memorandum of Understanding (MOU). It shall not be used for any other purpose, nor disclosed or retransferred to any other entity or government without prior written permission of the Japan Aerospace Exploration Agency (JAXA).</w:t>
                      </w:r>
                    </w:p>
                  </w:txbxContent>
                </v:textbox>
                <w10:anchorlock/>
              </v:roundrect>
            </w:pict>
          </mc:Fallback>
        </mc:AlternateContent>
      </w:r>
    </w:p>
    <w:p w14:paraId="3CC4E2EF" w14:textId="1B0CBAA0" w:rsidR="002951A6" w:rsidRPr="00DD6102" w:rsidRDefault="002951A6" w:rsidP="002951A6">
      <w:pPr>
        <w:spacing w:line="480" w:lineRule="exact"/>
        <w:rPr>
          <w:rFonts w:ascii="Times New Roman" w:hAnsi="Times New Roman" w:cs="Times New Roman"/>
        </w:rPr>
      </w:pPr>
    </w:p>
    <w:p w14:paraId="633947F2" w14:textId="3518A2C1" w:rsidR="00563F3A" w:rsidRPr="00DD6102" w:rsidRDefault="00563F3A" w:rsidP="00563F3A">
      <w:pPr>
        <w:pStyle w:val="a9"/>
        <w:spacing w:line="480" w:lineRule="exact"/>
        <w:rPr>
          <w:rFonts w:ascii="Times New Roman" w:hAnsi="Times New Roman" w:cs="Times New Roman"/>
        </w:rPr>
      </w:pPr>
      <w:r w:rsidRPr="00DD6102">
        <w:rPr>
          <w:rFonts w:ascii="Times New Roman" w:hAnsi="Times New Roman" w:cs="Times New Roman"/>
        </w:rPr>
        <w:t xml:space="preserve">Rev. </w:t>
      </w:r>
      <w:ins w:id="0" w:author="Yudai Etsunaga" w:date="2024-07-22T12:22:00Z">
        <w:r w:rsidR="00551A1C">
          <w:rPr>
            <w:rFonts w:ascii="Times New Roman" w:hAnsi="Times New Roman" w:cs="Times New Roman"/>
          </w:rPr>
          <w:t>F</w:t>
        </w:r>
      </w:ins>
      <w:ins w:id="1" w:author="悦永裕大" w:date="2024-03-21T22:18:00Z">
        <w:del w:id="2" w:author="Yudai Etsunaga" w:date="2024-04-10T11:37:00Z">
          <w:r w:rsidR="00034804" w:rsidDel="00B44E10">
            <w:rPr>
              <w:rFonts w:ascii="Times New Roman" w:hAnsi="Times New Roman" w:cs="Times New Roman" w:hint="eastAsia"/>
            </w:rPr>
            <w:delText>B</w:delText>
          </w:r>
        </w:del>
      </w:ins>
      <w:del w:id="3" w:author="悦永裕大" w:date="2024-03-21T22:18:00Z">
        <w:r w:rsidRPr="00DD6102" w:rsidDel="00034804">
          <w:rPr>
            <w:rFonts w:ascii="Times New Roman" w:hAnsi="Times New Roman" w:cs="Times New Roman"/>
          </w:rPr>
          <w:delText>A</w:delText>
        </w:r>
      </w:del>
      <w:r w:rsidRPr="00DD6102">
        <w:rPr>
          <w:rFonts w:ascii="Times New Roman" w:hAnsi="Times New Roman" w:cs="Times New Roman"/>
        </w:rPr>
        <w:t xml:space="preserve"> : </w:t>
      </w:r>
      <w:ins w:id="4" w:author="Yudai Etsunaga" w:date="2024-07-05T15:47:00Z">
        <w:r w:rsidR="00543D1B">
          <w:rPr>
            <w:rFonts w:ascii="Times New Roman" w:hAnsi="Times New Roman" w:cs="Times New Roman"/>
          </w:rPr>
          <w:t>July</w:t>
        </w:r>
      </w:ins>
      <w:ins w:id="5" w:author="Yudai Etsunaga" w:date="2024-07-22T12:22:00Z">
        <w:r w:rsidR="00551A1C">
          <w:rPr>
            <w:rFonts w:ascii="Times New Roman" w:hAnsi="Times New Roman" w:cs="Times New Roman"/>
          </w:rPr>
          <w:t xml:space="preserve"> </w:t>
        </w:r>
      </w:ins>
      <w:ins w:id="6" w:author="悦永裕大" w:date="2024-03-21T22:18:00Z">
        <w:del w:id="7" w:author="Yudai Etsunaga" w:date="2024-04-10T11:37:00Z">
          <w:r w:rsidR="00670E3C" w:rsidDel="00B44E10">
            <w:rPr>
              <w:rFonts w:ascii="Times New Roman" w:hAnsi="Times New Roman" w:cs="Times New Roman" w:hint="eastAsia"/>
            </w:rPr>
            <w:delText>March</w:delText>
          </w:r>
        </w:del>
      </w:ins>
      <w:del w:id="8" w:author="Yudai Etsunaga" w:date="2024-06-17T17:18:00Z">
        <w:r w:rsidR="00945430" w:rsidRPr="00DD6102" w:rsidDel="00811FE6">
          <w:rPr>
            <w:rFonts w:ascii="Times New Roman" w:hAnsi="Times New Roman" w:cs="Times New Roman"/>
          </w:rPr>
          <w:delText>January</w:delText>
        </w:r>
      </w:del>
      <w:ins w:id="9" w:author="Yudai Etsunaga" w:date="2024-07-22T12:22:00Z">
        <w:r w:rsidR="00551A1C">
          <w:rPr>
            <w:rFonts w:ascii="Times New Roman" w:hAnsi="Times New Roman" w:cs="Times New Roman"/>
          </w:rPr>
          <w:t>22</w:t>
        </w:r>
      </w:ins>
      <w:del w:id="10" w:author="Yudai Etsunaga" w:date="2024-07-22T12:22:00Z">
        <w:r w:rsidRPr="00DD6102" w:rsidDel="00551A1C">
          <w:rPr>
            <w:rFonts w:ascii="Times New Roman" w:hAnsi="Times New Roman" w:cs="Times New Roman"/>
          </w:rPr>
          <w:delText xml:space="preserve"> </w:delText>
        </w:r>
      </w:del>
      <w:ins w:id="11" w:author="悦永裕大" w:date="2024-03-21T22:18:00Z">
        <w:del w:id="12" w:author="Yudai Etsunaga" w:date="2024-04-10T11:37:00Z">
          <w:r w:rsidR="00670E3C" w:rsidDel="00B44E10">
            <w:rPr>
              <w:rFonts w:ascii="Times New Roman" w:hAnsi="Times New Roman" w:cs="Times New Roman" w:hint="eastAsia"/>
            </w:rPr>
            <w:delText>2</w:delText>
          </w:r>
        </w:del>
      </w:ins>
      <w:del w:id="13" w:author="Yudai Etsunaga" w:date="2024-04-10T11:37:00Z">
        <w:r w:rsidR="003F6ADD" w:rsidDel="00B44E10">
          <w:rPr>
            <w:rFonts w:ascii="Times New Roman" w:hAnsi="Times New Roman" w:cs="Times New Roman"/>
          </w:rPr>
          <w:delText>2</w:delText>
        </w:r>
      </w:del>
      <w:del w:id="14" w:author="悦永裕大" w:date="2024-03-21T22:18:00Z">
        <w:r w:rsidR="00945430" w:rsidRPr="00DD6102" w:rsidDel="00670E3C">
          <w:rPr>
            <w:rFonts w:ascii="Times New Roman" w:hAnsi="Times New Roman" w:cs="Times New Roman"/>
          </w:rPr>
          <w:delText>29</w:delText>
        </w:r>
      </w:del>
      <w:r w:rsidRPr="00DD6102">
        <w:rPr>
          <w:rFonts w:ascii="Times New Roman" w:hAnsi="Times New Roman" w:cs="Times New Roman"/>
        </w:rPr>
        <w:t>, 20</w:t>
      </w:r>
      <w:r w:rsidR="00945430" w:rsidRPr="00DD6102">
        <w:rPr>
          <w:rFonts w:ascii="Times New Roman" w:hAnsi="Times New Roman" w:cs="Times New Roman"/>
        </w:rPr>
        <w:t>24</w:t>
      </w:r>
    </w:p>
    <w:p w14:paraId="0A323C3F" w14:textId="77777777" w:rsidR="00945430" w:rsidRPr="00DD6102" w:rsidRDefault="00945430" w:rsidP="00563F3A">
      <w:pPr>
        <w:pStyle w:val="a9"/>
        <w:spacing w:line="480" w:lineRule="exact"/>
        <w:rPr>
          <w:rFonts w:ascii="Times New Roman" w:hAnsi="Times New Roman" w:cs="Times New Roman" w:hint="eastAsia"/>
        </w:rPr>
      </w:pPr>
    </w:p>
    <w:p w14:paraId="12263BFE" w14:textId="77777777" w:rsidR="00945430" w:rsidRPr="00DD6102" w:rsidRDefault="00945430" w:rsidP="002951A6">
      <w:pPr>
        <w:pStyle w:val="2"/>
        <w:spacing w:line="480" w:lineRule="exact"/>
        <w:rPr>
          <w:rFonts w:ascii="Times New Roman" w:hAnsi="Times New Roman" w:cs="Times New Roman"/>
        </w:rPr>
      </w:pPr>
      <w:r w:rsidRPr="00DD6102">
        <w:rPr>
          <w:rFonts w:ascii="Times New Roman" w:hAnsi="Times New Roman" w:cs="Times New Roman"/>
        </w:rPr>
        <w:t>Kyushu Institute of Technology</w:t>
      </w:r>
    </w:p>
    <w:p w14:paraId="39441A0F" w14:textId="5FD8305A" w:rsidR="008A38EE" w:rsidRPr="00DD6102" w:rsidRDefault="008A38EE" w:rsidP="002951A6">
      <w:pPr>
        <w:pStyle w:val="2"/>
        <w:spacing w:line="480" w:lineRule="exact"/>
        <w:rPr>
          <w:rFonts w:ascii="Times New Roman" w:hAnsi="Times New Roman" w:cs="Times New Roman"/>
        </w:rPr>
      </w:pPr>
    </w:p>
    <w:p w14:paraId="3D1C7623" w14:textId="508B7F95" w:rsidR="008A38EE" w:rsidRPr="00DD6102" w:rsidRDefault="008A38EE" w:rsidP="008A38EE">
      <w:pPr>
        <w:spacing w:before="100" w:beforeAutospacing="1" w:after="100" w:afterAutospacing="1"/>
        <w:rPr>
          <w:rFonts w:ascii="Times New Roman" w:hAnsi="Times New Roman" w:cs="Times New Roman"/>
        </w:rPr>
      </w:pPr>
      <w:r w:rsidRPr="00DD6102">
        <w:rPr>
          <w:rFonts w:ascii="Times New Roman" w:hAnsi="Times New Roman" w:cs="Times New Roman"/>
          <w:b/>
          <w:bCs/>
          <w:sz w:val="28"/>
          <w:szCs w:val="28"/>
        </w:rPr>
        <w:lastRenderedPageBreak/>
        <w:t xml:space="preserve">REVISION HISTORY </w:t>
      </w:r>
    </w:p>
    <w:tbl>
      <w:tblPr>
        <w:tblW w:w="5000" w:type="pct"/>
        <w:tblCellMar>
          <w:top w:w="15" w:type="dxa"/>
          <w:left w:w="15" w:type="dxa"/>
          <w:bottom w:w="15" w:type="dxa"/>
          <w:right w:w="15" w:type="dxa"/>
        </w:tblCellMar>
        <w:tblLook w:val="04A0" w:firstRow="1" w:lastRow="0" w:firstColumn="1" w:lastColumn="0" w:noHBand="0" w:noVBand="1"/>
      </w:tblPr>
      <w:tblGrid>
        <w:gridCol w:w="816"/>
        <w:gridCol w:w="1589"/>
        <w:gridCol w:w="3544"/>
        <w:gridCol w:w="2545"/>
      </w:tblGrid>
      <w:tr w:rsidR="00DD6102" w:rsidRPr="00DD6102" w14:paraId="52D9850B" w14:textId="77777777" w:rsidTr="00B67844">
        <w:tc>
          <w:tcPr>
            <w:tcW w:w="480" w:type="pct"/>
            <w:tcBorders>
              <w:top w:val="single" w:sz="4" w:space="0" w:color="000000"/>
              <w:left w:val="single" w:sz="4" w:space="0" w:color="000000"/>
              <w:bottom w:val="single" w:sz="4" w:space="0" w:color="000000"/>
              <w:right w:val="single" w:sz="4" w:space="0" w:color="000000"/>
            </w:tcBorders>
            <w:vAlign w:val="center"/>
            <w:hideMark/>
          </w:tcPr>
          <w:p w14:paraId="07ECE806" w14:textId="77777777" w:rsidR="008A38EE" w:rsidRPr="00DD6102" w:rsidRDefault="008A38EE" w:rsidP="00051A07">
            <w:pPr>
              <w:spacing w:before="100" w:beforeAutospacing="1" w:after="100" w:afterAutospacing="1"/>
              <w:jc w:val="center"/>
            </w:pPr>
            <w:r w:rsidRPr="00DD6102">
              <w:rPr>
                <w:rFonts w:hint="eastAsia"/>
              </w:rPr>
              <w:t>REV.</w:t>
            </w:r>
          </w:p>
        </w:tc>
        <w:tc>
          <w:tcPr>
            <w:tcW w:w="935" w:type="pct"/>
            <w:tcBorders>
              <w:top w:val="single" w:sz="4" w:space="0" w:color="000000"/>
              <w:left w:val="single" w:sz="4" w:space="0" w:color="000000"/>
              <w:bottom w:val="single" w:sz="4" w:space="0" w:color="000000"/>
              <w:right w:val="single" w:sz="4" w:space="0" w:color="000000"/>
            </w:tcBorders>
            <w:vAlign w:val="center"/>
            <w:hideMark/>
          </w:tcPr>
          <w:p w14:paraId="268DD059" w14:textId="77777777" w:rsidR="008A38EE" w:rsidRPr="00DD6102" w:rsidRDefault="008A38EE" w:rsidP="00051A07">
            <w:pPr>
              <w:jc w:val="center"/>
            </w:pPr>
            <w:r w:rsidRPr="00DD6102">
              <w:rPr>
                <w:noProof/>
                <w:lang w:eastAsia="en-US"/>
              </w:rPr>
              <w:drawing>
                <wp:inline distT="0" distB="0" distL="0" distR="0" wp14:anchorId="42A42B54" wp14:editId="2F1F1F51">
                  <wp:extent cx="12700" cy="12700"/>
                  <wp:effectExtent l="0" t="0" r="0" b="0"/>
                  <wp:docPr id="41" name="図 41" descr="page21image268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1image268626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DD6102">
              <w:rPr>
                <w:rFonts w:hint="eastAsia"/>
              </w:rPr>
              <w:t>DATE</w:t>
            </w:r>
          </w:p>
        </w:tc>
        <w:tc>
          <w:tcPr>
            <w:tcW w:w="2086" w:type="pct"/>
            <w:tcBorders>
              <w:top w:val="single" w:sz="4" w:space="0" w:color="000000"/>
              <w:left w:val="single" w:sz="4" w:space="0" w:color="000000"/>
              <w:bottom w:val="single" w:sz="4" w:space="0" w:color="000000"/>
              <w:right w:val="single" w:sz="4" w:space="0" w:color="000000"/>
            </w:tcBorders>
          </w:tcPr>
          <w:p w14:paraId="297EB994" w14:textId="77777777" w:rsidR="008A38EE" w:rsidRPr="00DD6102" w:rsidRDefault="008A38EE" w:rsidP="00051A07">
            <w:pPr>
              <w:jc w:val="center"/>
            </w:pPr>
            <w:r w:rsidRPr="00DD6102">
              <w:rPr>
                <w:rFonts w:hint="eastAsia"/>
              </w:rPr>
              <w:t>W</w:t>
            </w:r>
            <w:r w:rsidRPr="00DD6102">
              <w:t>riter</w:t>
            </w:r>
          </w:p>
        </w:tc>
        <w:tc>
          <w:tcPr>
            <w:tcW w:w="1498" w:type="pct"/>
            <w:tcBorders>
              <w:top w:val="single" w:sz="4" w:space="0" w:color="000000"/>
              <w:left w:val="single" w:sz="4" w:space="0" w:color="000000"/>
              <w:bottom w:val="single" w:sz="4" w:space="0" w:color="000000"/>
              <w:right w:val="single" w:sz="4" w:space="0" w:color="000000"/>
            </w:tcBorders>
            <w:vAlign w:val="center"/>
            <w:hideMark/>
          </w:tcPr>
          <w:p w14:paraId="7DA23509" w14:textId="77777777" w:rsidR="008A38EE" w:rsidRPr="00DD6102" w:rsidRDefault="008A38EE" w:rsidP="00051A07">
            <w:pPr>
              <w:jc w:val="center"/>
            </w:pPr>
            <w:r w:rsidRPr="00DD6102">
              <w:rPr>
                <w:noProof/>
                <w:lang w:eastAsia="en-US"/>
              </w:rPr>
              <w:drawing>
                <wp:inline distT="0" distB="0" distL="0" distR="0" wp14:anchorId="58012C2F" wp14:editId="4008E509">
                  <wp:extent cx="12700" cy="12700"/>
                  <wp:effectExtent l="0" t="0" r="0" b="0"/>
                  <wp:docPr id="40" name="図 40" descr="page21image1968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1image196812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DD6102">
              <w:rPr>
                <w:rFonts w:hint="eastAsia"/>
              </w:rPr>
              <w:t>DESCRIPTION</w:t>
            </w:r>
          </w:p>
        </w:tc>
      </w:tr>
      <w:tr w:rsidR="00DD6102" w:rsidRPr="00DD6102" w14:paraId="39E3CB06" w14:textId="77777777" w:rsidTr="00B67844">
        <w:tc>
          <w:tcPr>
            <w:tcW w:w="480" w:type="pct"/>
            <w:tcBorders>
              <w:top w:val="single" w:sz="4" w:space="0" w:color="000000"/>
              <w:left w:val="single" w:sz="4" w:space="0" w:color="000000"/>
              <w:bottom w:val="single" w:sz="4" w:space="0" w:color="000000"/>
              <w:right w:val="single" w:sz="4" w:space="0" w:color="000000"/>
            </w:tcBorders>
            <w:vAlign w:val="center"/>
            <w:hideMark/>
          </w:tcPr>
          <w:p w14:paraId="7DD1CAB0" w14:textId="65EC0542" w:rsidR="00B67844" w:rsidRPr="00DD6102" w:rsidRDefault="00B67844" w:rsidP="00B67844">
            <w:pPr>
              <w:spacing w:before="100" w:beforeAutospacing="1" w:after="100" w:afterAutospacing="1"/>
              <w:jc w:val="center"/>
              <w:rPr>
                <w:rFonts w:ascii="Times New Roman" w:hAnsi="Times New Roman" w:cs="Times New Roman"/>
                <w:sz w:val="20"/>
                <w:szCs w:val="20"/>
              </w:rPr>
            </w:pPr>
            <w:r w:rsidRPr="00DD6102">
              <w:rPr>
                <w:sz w:val="20"/>
                <w:szCs w:val="20"/>
              </w:rPr>
              <w:t>NC</w:t>
            </w:r>
          </w:p>
        </w:tc>
        <w:tc>
          <w:tcPr>
            <w:tcW w:w="935" w:type="pct"/>
            <w:tcBorders>
              <w:top w:val="single" w:sz="4" w:space="0" w:color="000000"/>
              <w:left w:val="single" w:sz="4" w:space="0" w:color="000000"/>
              <w:bottom w:val="single" w:sz="4" w:space="0" w:color="000000"/>
              <w:right w:val="single" w:sz="4" w:space="0" w:color="000000"/>
            </w:tcBorders>
            <w:vAlign w:val="center"/>
            <w:hideMark/>
          </w:tcPr>
          <w:p w14:paraId="7459BE04" w14:textId="56521902" w:rsidR="00B67844" w:rsidRPr="00DD6102" w:rsidRDefault="00B67844" w:rsidP="00B67844">
            <w:pPr>
              <w:jc w:val="center"/>
              <w:rPr>
                <w:rFonts w:ascii="Times New Roman" w:hAnsi="Times New Roman" w:cs="Times New Roman"/>
                <w:sz w:val="20"/>
                <w:szCs w:val="20"/>
              </w:rPr>
            </w:pPr>
            <w:r w:rsidRPr="00DD6102">
              <w:rPr>
                <w:sz w:val="20"/>
                <w:szCs w:val="20"/>
              </w:rPr>
              <w:t>2023/12/27</w:t>
            </w:r>
          </w:p>
        </w:tc>
        <w:tc>
          <w:tcPr>
            <w:tcW w:w="2086" w:type="pct"/>
            <w:tcBorders>
              <w:top w:val="single" w:sz="4" w:space="0" w:color="000000"/>
              <w:left w:val="single" w:sz="4" w:space="0" w:color="000000"/>
              <w:bottom w:val="single" w:sz="4" w:space="0" w:color="000000"/>
              <w:right w:val="single" w:sz="4" w:space="0" w:color="000000"/>
            </w:tcBorders>
          </w:tcPr>
          <w:p w14:paraId="31DB97DD" w14:textId="6BFF40C7" w:rsidR="00B67844" w:rsidRPr="00DD6102" w:rsidRDefault="00B67844" w:rsidP="00B67844">
            <w:pPr>
              <w:jc w:val="center"/>
              <w:rPr>
                <w:rFonts w:ascii="Times New Roman" w:hAnsi="Times New Roman" w:cs="Times New Roman"/>
                <w:sz w:val="20"/>
                <w:szCs w:val="20"/>
              </w:rPr>
            </w:pPr>
            <w:r w:rsidRPr="00DD6102">
              <w:rPr>
                <w:sz w:val="20"/>
                <w:szCs w:val="20"/>
              </w:rPr>
              <w:t xml:space="preserve">TIM </w:t>
            </w:r>
            <w:proofErr w:type="spellStart"/>
            <w:r w:rsidRPr="00DD6102">
              <w:rPr>
                <w:sz w:val="20"/>
                <w:szCs w:val="20"/>
              </w:rPr>
              <w:t>Hoksong</w:t>
            </w:r>
            <w:proofErr w:type="spellEnd"/>
          </w:p>
        </w:tc>
        <w:tc>
          <w:tcPr>
            <w:tcW w:w="1498" w:type="pct"/>
            <w:tcBorders>
              <w:top w:val="single" w:sz="4" w:space="0" w:color="000000"/>
              <w:left w:val="single" w:sz="4" w:space="0" w:color="000000"/>
              <w:bottom w:val="single" w:sz="4" w:space="0" w:color="000000"/>
              <w:right w:val="single" w:sz="4" w:space="0" w:color="000000"/>
            </w:tcBorders>
            <w:vAlign w:val="center"/>
            <w:hideMark/>
          </w:tcPr>
          <w:p w14:paraId="505DCF3A" w14:textId="4FA384FE" w:rsidR="00B67844" w:rsidRPr="00DD6102" w:rsidRDefault="00B67844" w:rsidP="00B67844">
            <w:pPr>
              <w:jc w:val="center"/>
              <w:rPr>
                <w:rFonts w:ascii="Times New Roman" w:hAnsi="Times New Roman" w:cs="Times New Roman"/>
                <w:sz w:val="20"/>
                <w:szCs w:val="20"/>
              </w:rPr>
            </w:pPr>
            <w:r w:rsidRPr="00DD6102">
              <w:rPr>
                <w:sz w:val="20"/>
                <w:szCs w:val="20"/>
              </w:rPr>
              <w:t>Initial Release</w:t>
            </w:r>
          </w:p>
        </w:tc>
      </w:tr>
      <w:tr w:rsidR="00DD6102" w:rsidRPr="00DD6102" w14:paraId="6FEF9E56" w14:textId="77777777" w:rsidTr="00B67844">
        <w:tc>
          <w:tcPr>
            <w:tcW w:w="480" w:type="pct"/>
            <w:tcBorders>
              <w:top w:val="single" w:sz="4" w:space="0" w:color="000000"/>
              <w:left w:val="single" w:sz="4" w:space="0" w:color="000000"/>
              <w:bottom w:val="single" w:sz="4" w:space="0" w:color="000000"/>
              <w:right w:val="single" w:sz="4" w:space="0" w:color="000000"/>
            </w:tcBorders>
            <w:vAlign w:val="center"/>
          </w:tcPr>
          <w:p w14:paraId="72F06EAE" w14:textId="453D0610" w:rsidR="00B67844" w:rsidRPr="00DD6102" w:rsidRDefault="00B67844" w:rsidP="00B67844">
            <w:pPr>
              <w:spacing w:before="100" w:beforeAutospacing="1" w:after="100" w:afterAutospacing="1"/>
              <w:jc w:val="center"/>
              <w:rPr>
                <w:sz w:val="20"/>
                <w:szCs w:val="20"/>
              </w:rPr>
            </w:pPr>
            <w:r w:rsidRPr="00DD6102">
              <w:rPr>
                <w:rFonts w:hint="eastAsia"/>
                <w:sz w:val="20"/>
                <w:szCs w:val="20"/>
              </w:rPr>
              <w:t>A</w:t>
            </w:r>
          </w:p>
        </w:tc>
        <w:tc>
          <w:tcPr>
            <w:tcW w:w="935" w:type="pct"/>
            <w:tcBorders>
              <w:top w:val="single" w:sz="4" w:space="0" w:color="000000"/>
              <w:left w:val="single" w:sz="4" w:space="0" w:color="000000"/>
              <w:bottom w:val="single" w:sz="4" w:space="0" w:color="000000"/>
              <w:right w:val="single" w:sz="4" w:space="0" w:color="000000"/>
            </w:tcBorders>
            <w:vAlign w:val="center"/>
          </w:tcPr>
          <w:p w14:paraId="0CD310AF" w14:textId="183347E7" w:rsidR="00B67844" w:rsidRPr="00DD6102" w:rsidRDefault="00B67844" w:rsidP="00B67844">
            <w:pPr>
              <w:spacing w:before="100" w:beforeAutospacing="1" w:after="100" w:afterAutospacing="1"/>
              <w:jc w:val="center"/>
              <w:rPr>
                <w:sz w:val="20"/>
                <w:szCs w:val="20"/>
              </w:rPr>
            </w:pPr>
            <w:r w:rsidRPr="00DD6102">
              <w:rPr>
                <w:rFonts w:hint="eastAsia"/>
                <w:sz w:val="20"/>
                <w:szCs w:val="20"/>
              </w:rPr>
              <w:t>2</w:t>
            </w:r>
            <w:r w:rsidRPr="00DD6102">
              <w:rPr>
                <w:sz w:val="20"/>
                <w:szCs w:val="20"/>
              </w:rPr>
              <w:t>024/1/29</w:t>
            </w:r>
          </w:p>
        </w:tc>
        <w:tc>
          <w:tcPr>
            <w:tcW w:w="2086" w:type="pct"/>
            <w:tcBorders>
              <w:top w:val="single" w:sz="4" w:space="0" w:color="000000"/>
              <w:left w:val="single" w:sz="4" w:space="0" w:color="000000"/>
              <w:bottom w:val="single" w:sz="4" w:space="0" w:color="000000"/>
              <w:right w:val="single" w:sz="4" w:space="0" w:color="000000"/>
            </w:tcBorders>
          </w:tcPr>
          <w:p w14:paraId="1833CCA3" w14:textId="56D7B6AA" w:rsidR="00B67844" w:rsidRPr="00DD6102" w:rsidRDefault="00B67844" w:rsidP="00B67844">
            <w:pPr>
              <w:spacing w:before="100" w:beforeAutospacing="1" w:after="100" w:afterAutospacing="1"/>
              <w:jc w:val="center"/>
              <w:rPr>
                <w:sz w:val="20"/>
                <w:szCs w:val="20"/>
              </w:rPr>
            </w:pPr>
            <w:r w:rsidRPr="00DD6102">
              <w:rPr>
                <w:rFonts w:hint="eastAsia"/>
                <w:sz w:val="20"/>
                <w:szCs w:val="20"/>
              </w:rPr>
              <w:t>T</w:t>
            </w:r>
            <w:r w:rsidRPr="00DD6102">
              <w:rPr>
                <w:sz w:val="20"/>
                <w:szCs w:val="20"/>
              </w:rPr>
              <w:t xml:space="preserve">IM </w:t>
            </w:r>
            <w:proofErr w:type="spellStart"/>
            <w:r w:rsidRPr="00DD6102">
              <w:rPr>
                <w:sz w:val="20"/>
                <w:szCs w:val="20"/>
              </w:rPr>
              <w:t>Hoksong</w:t>
            </w:r>
            <w:proofErr w:type="spellEnd"/>
            <w:r w:rsidRPr="00DD6102">
              <w:rPr>
                <w:sz w:val="20"/>
                <w:szCs w:val="20"/>
              </w:rPr>
              <w:t>/</w:t>
            </w:r>
            <w:proofErr w:type="spellStart"/>
            <w:r w:rsidRPr="00DD6102">
              <w:rPr>
                <w:sz w:val="20"/>
                <w:szCs w:val="20"/>
              </w:rPr>
              <w:t>Kohnosuke</w:t>
            </w:r>
            <w:proofErr w:type="spellEnd"/>
            <w:r w:rsidRPr="00DD6102">
              <w:rPr>
                <w:sz w:val="20"/>
                <w:szCs w:val="20"/>
              </w:rPr>
              <w:t xml:space="preserve"> Yamaguchi</w:t>
            </w:r>
          </w:p>
        </w:tc>
        <w:tc>
          <w:tcPr>
            <w:tcW w:w="1498" w:type="pct"/>
            <w:tcBorders>
              <w:top w:val="single" w:sz="4" w:space="0" w:color="000000"/>
              <w:left w:val="single" w:sz="4" w:space="0" w:color="000000"/>
              <w:bottom w:val="single" w:sz="4" w:space="0" w:color="000000"/>
              <w:right w:val="single" w:sz="4" w:space="0" w:color="000000"/>
            </w:tcBorders>
            <w:vAlign w:val="center"/>
          </w:tcPr>
          <w:p w14:paraId="163E527F" w14:textId="62B947C8" w:rsidR="00B67844" w:rsidRPr="00DD6102" w:rsidRDefault="00B67844" w:rsidP="00B67844">
            <w:pPr>
              <w:jc w:val="center"/>
              <w:rPr>
                <w:rFonts w:ascii="Times New Roman" w:hAnsi="Times New Roman" w:cs="Times New Roman"/>
              </w:rPr>
            </w:pPr>
            <w:r w:rsidRPr="00DD6102">
              <w:rPr>
                <w:rFonts w:hint="eastAsia"/>
                <w:sz w:val="20"/>
                <w:szCs w:val="20"/>
              </w:rPr>
              <w:t>A</w:t>
            </w:r>
            <w:r w:rsidRPr="00DD6102">
              <w:rPr>
                <w:sz w:val="20"/>
                <w:szCs w:val="20"/>
              </w:rPr>
              <w:t>dd LED/Fixes</w:t>
            </w:r>
          </w:p>
        </w:tc>
      </w:tr>
      <w:tr w:rsidR="008A38EE" w:rsidRPr="00DD6102" w14:paraId="65C7F238" w14:textId="77777777" w:rsidTr="00B67844">
        <w:tc>
          <w:tcPr>
            <w:tcW w:w="480" w:type="pct"/>
            <w:tcBorders>
              <w:top w:val="single" w:sz="4" w:space="0" w:color="000000"/>
              <w:left w:val="single" w:sz="4" w:space="0" w:color="000000"/>
              <w:bottom w:val="single" w:sz="4" w:space="0" w:color="000000"/>
              <w:right w:val="single" w:sz="4" w:space="0" w:color="000000"/>
            </w:tcBorders>
            <w:vAlign w:val="center"/>
          </w:tcPr>
          <w:p w14:paraId="569A3F07" w14:textId="7E49E9F8" w:rsidR="008A38EE" w:rsidRPr="00DD6102" w:rsidRDefault="00670E3C" w:rsidP="00051A07">
            <w:pPr>
              <w:jc w:val="center"/>
              <w:rPr>
                <w:sz w:val="20"/>
                <w:szCs w:val="20"/>
              </w:rPr>
            </w:pPr>
            <w:ins w:id="15" w:author="悦永裕大" w:date="2024-03-21T22:18:00Z">
              <w:r>
                <w:rPr>
                  <w:rFonts w:hint="eastAsia"/>
                  <w:sz w:val="20"/>
                  <w:szCs w:val="20"/>
                </w:rPr>
                <w:t>B</w:t>
              </w:r>
            </w:ins>
          </w:p>
        </w:tc>
        <w:tc>
          <w:tcPr>
            <w:tcW w:w="935" w:type="pct"/>
            <w:tcBorders>
              <w:top w:val="single" w:sz="4" w:space="0" w:color="000000"/>
              <w:left w:val="single" w:sz="4" w:space="0" w:color="000000"/>
              <w:bottom w:val="single" w:sz="4" w:space="0" w:color="000000"/>
              <w:right w:val="single" w:sz="4" w:space="0" w:color="000000"/>
            </w:tcBorders>
            <w:vAlign w:val="center"/>
          </w:tcPr>
          <w:p w14:paraId="7670DE0F" w14:textId="6D01D9F8" w:rsidR="008A38EE" w:rsidRPr="00DD6102" w:rsidRDefault="00171E2F" w:rsidP="00051A07">
            <w:pPr>
              <w:jc w:val="center"/>
              <w:rPr>
                <w:sz w:val="20"/>
                <w:szCs w:val="20"/>
              </w:rPr>
            </w:pPr>
            <w:ins w:id="16" w:author="悦永裕大" w:date="2024-03-21T22:18:00Z">
              <w:r>
                <w:rPr>
                  <w:rFonts w:hint="eastAsia"/>
                  <w:sz w:val="20"/>
                  <w:szCs w:val="20"/>
                </w:rPr>
                <w:t>2024/3/2</w:t>
              </w:r>
            </w:ins>
            <w:r w:rsidR="003F6ADD">
              <w:rPr>
                <w:sz w:val="20"/>
                <w:szCs w:val="20"/>
              </w:rPr>
              <w:t>2</w:t>
            </w:r>
          </w:p>
        </w:tc>
        <w:tc>
          <w:tcPr>
            <w:tcW w:w="2086" w:type="pct"/>
            <w:tcBorders>
              <w:top w:val="single" w:sz="4" w:space="0" w:color="000000"/>
              <w:left w:val="single" w:sz="4" w:space="0" w:color="000000"/>
              <w:bottom w:val="single" w:sz="4" w:space="0" w:color="000000"/>
              <w:right w:val="single" w:sz="4" w:space="0" w:color="000000"/>
            </w:tcBorders>
          </w:tcPr>
          <w:p w14:paraId="6303E294" w14:textId="0EA878EC" w:rsidR="008A38EE" w:rsidRPr="00DD6102" w:rsidRDefault="00171E2F" w:rsidP="00051A07">
            <w:pPr>
              <w:jc w:val="center"/>
              <w:rPr>
                <w:sz w:val="20"/>
                <w:szCs w:val="20"/>
              </w:rPr>
            </w:pPr>
            <w:ins w:id="17" w:author="悦永裕大" w:date="2024-03-21T22:18:00Z">
              <w:r>
                <w:rPr>
                  <w:rFonts w:hint="eastAsia"/>
                  <w:sz w:val="20"/>
                  <w:szCs w:val="20"/>
                </w:rPr>
                <w:t xml:space="preserve">Yudai Etsunaga </w:t>
              </w:r>
            </w:ins>
          </w:p>
        </w:tc>
        <w:tc>
          <w:tcPr>
            <w:tcW w:w="1498" w:type="pct"/>
            <w:tcBorders>
              <w:top w:val="single" w:sz="4" w:space="0" w:color="000000"/>
              <w:left w:val="single" w:sz="4" w:space="0" w:color="000000"/>
              <w:bottom w:val="single" w:sz="4" w:space="0" w:color="000000"/>
              <w:right w:val="single" w:sz="4" w:space="0" w:color="000000"/>
            </w:tcBorders>
            <w:vAlign w:val="center"/>
          </w:tcPr>
          <w:p w14:paraId="27182ECB" w14:textId="6B52AEA0" w:rsidR="008A38EE" w:rsidRPr="00DD6102" w:rsidRDefault="00171E2F" w:rsidP="00051A07">
            <w:pPr>
              <w:jc w:val="center"/>
              <w:rPr>
                <w:sz w:val="20"/>
                <w:szCs w:val="20"/>
              </w:rPr>
            </w:pPr>
            <w:ins w:id="18" w:author="悦永裕大" w:date="2024-03-21T22:18:00Z">
              <w:r>
                <w:rPr>
                  <w:rFonts w:hint="eastAsia"/>
                  <w:sz w:val="20"/>
                  <w:szCs w:val="20"/>
                </w:rPr>
                <w:t>Final fixes</w:t>
              </w:r>
            </w:ins>
          </w:p>
        </w:tc>
      </w:tr>
      <w:tr w:rsidR="001164F8" w:rsidRPr="00DD6102" w14:paraId="5B706620" w14:textId="77777777" w:rsidTr="00B67844">
        <w:trPr>
          <w:ins w:id="19" w:author="Yudai Etsunaga" w:date="2024-04-10T11:37:00Z"/>
        </w:trPr>
        <w:tc>
          <w:tcPr>
            <w:tcW w:w="480" w:type="pct"/>
            <w:tcBorders>
              <w:top w:val="single" w:sz="4" w:space="0" w:color="000000"/>
              <w:left w:val="single" w:sz="4" w:space="0" w:color="000000"/>
              <w:bottom w:val="single" w:sz="4" w:space="0" w:color="000000"/>
              <w:right w:val="single" w:sz="4" w:space="0" w:color="000000"/>
            </w:tcBorders>
            <w:vAlign w:val="center"/>
          </w:tcPr>
          <w:p w14:paraId="40D41C7B" w14:textId="71E7578A" w:rsidR="001164F8" w:rsidRDefault="001164F8" w:rsidP="00051A07">
            <w:pPr>
              <w:jc w:val="center"/>
              <w:rPr>
                <w:ins w:id="20" w:author="Yudai Etsunaga" w:date="2024-04-10T11:37:00Z"/>
                <w:sz w:val="20"/>
                <w:szCs w:val="20"/>
              </w:rPr>
            </w:pPr>
            <w:ins w:id="21" w:author="Yudai Etsunaga" w:date="2024-04-10T11:37:00Z">
              <w:r>
                <w:rPr>
                  <w:sz w:val="20"/>
                  <w:szCs w:val="20"/>
                </w:rPr>
                <w:t>C</w:t>
              </w:r>
            </w:ins>
          </w:p>
        </w:tc>
        <w:tc>
          <w:tcPr>
            <w:tcW w:w="935" w:type="pct"/>
            <w:tcBorders>
              <w:top w:val="single" w:sz="4" w:space="0" w:color="000000"/>
              <w:left w:val="single" w:sz="4" w:space="0" w:color="000000"/>
              <w:bottom w:val="single" w:sz="4" w:space="0" w:color="000000"/>
              <w:right w:val="single" w:sz="4" w:space="0" w:color="000000"/>
            </w:tcBorders>
            <w:vAlign w:val="center"/>
          </w:tcPr>
          <w:p w14:paraId="24557007" w14:textId="3B64DBAA" w:rsidR="001164F8" w:rsidRDefault="001164F8" w:rsidP="00051A07">
            <w:pPr>
              <w:jc w:val="center"/>
              <w:rPr>
                <w:ins w:id="22" w:author="Yudai Etsunaga" w:date="2024-04-10T11:37:00Z"/>
                <w:sz w:val="20"/>
                <w:szCs w:val="20"/>
              </w:rPr>
            </w:pPr>
            <w:ins w:id="23" w:author="Yudai Etsunaga" w:date="2024-04-10T11:37:00Z">
              <w:r>
                <w:rPr>
                  <w:sz w:val="20"/>
                  <w:szCs w:val="20"/>
                </w:rPr>
                <w:t>2024/04/10</w:t>
              </w:r>
            </w:ins>
          </w:p>
        </w:tc>
        <w:tc>
          <w:tcPr>
            <w:tcW w:w="2086" w:type="pct"/>
            <w:tcBorders>
              <w:top w:val="single" w:sz="4" w:space="0" w:color="000000"/>
              <w:left w:val="single" w:sz="4" w:space="0" w:color="000000"/>
              <w:bottom w:val="single" w:sz="4" w:space="0" w:color="000000"/>
              <w:right w:val="single" w:sz="4" w:space="0" w:color="000000"/>
            </w:tcBorders>
          </w:tcPr>
          <w:p w14:paraId="7CB7921C" w14:textId="703A7178" w:rsidR="001164F8" w:rsidRDefault="001164F8" w:rsidP="00051A07">
            <w:pPr>
              <w:jc w:val="center"/>
              <w:rPr>
                <w:ins w:id="24" w:author="Yudai Etsunaga" w:date="2024-04-10T11:37:00Z"/>
                <w:sz w:val="20"/>
                <w:szCs w:val="20"/>
              </w:rPr>
            </w:pPr>
            <w:ins w:id="25" w:author="Yudai Etsunaga" w:date="2024-04-10T11:37:00Z">
              <w:r>
                <w:rPr>
                  <w:sz w:val="20"/>
                  <w:szCs w:val="20"/>
                </w:rPr>
                <w:t>Yudai Etsunaga</w:t>
              </w:r>
            </w:ins>
          </w:p>
        </w:tc>
        <w:tc>
          <w:tcPr>
            <w:tcW w:w="1498" w:type="pct"/>
            <w:tcBorders>
              <w:top w:val="single" w:sz="4" w:space="0" w:color="000000"/>
              <w:left w:val="single" w:sz="4" w:space="0" w:color="000000"/>
              <w:bottom w:val="single" w:sz="4" w:space="0" w:color="000000"/>
              <w:right w:val="single" w:sz="4" w:space="0" w:color="000000"/>
            </w:tcBorders>
            <w:vAlign w:val="center"/>
          </w:tcPr>
          <w:p w14:paraId="296D26A6" w14:textId="3746BB48" w:rsidR="001164F8" w:rsidRDefault="001164F8" w:rsidP="00051A07">
            <w:pPr>
              <w:jc w:val="center"/>
              <w:rPr>
                <w:ins w:id="26" w:author="Yudai Etsunaga" w:date="2024-04-10T11:37:00Z"/>
                <w:sz w:val="20"/>
                <w:szCs w:val="20"/>
              </w:rPr>
            </w:pPr>
            <w:ins w:id="27" w:author="Yudai Etsunaga" w:date="2024-04-10T11:37:00Z">
              <w:r>
                <w:rPr>
                  <w:sz w:val="20"/>
                  <w:szCs w:val="20"/>
                </w:rPr>
                <w:t>Status fixes</w:t>
              </w:r>
            </w:ins>
          </w:p>
        </w:tc>
      </w:tr>
      <w:tr w:rsidR="00811FE6" w:rsidRPr="00DD6102" w14:paraId="6BEE3EA3" w14:textId="77777777" w:rsidTr="00B67844">
        <w:trPr>
          <w:ins w:id="28" w:author="Yudai Etsunaga" w:date="2024-06-17T17:18:00Z"/>
        </w:trPr>
        <w:tc>
          <w:tcPr>
            <w:tcW w:w="480" w:type="pct"/>
            <w:tcBorders>
              <w:top w:val="single" w:sz="4" w:space="0" w:color="000000"/>
              <w:left w:val="single" w:sz="4" w:space="0" w:color="000000"/>
              <w:bottom w:val="single" w:sz="4" w:space="0" w:color="000000"/>
              <w:right w:val="single" w:sz="4" w:space="0" w:color="000000"/>
            </w:tcBorders>
            <w:vAlign w:val="center"/>
          </w:tcPr>
          <w:p w14:paraId="6215EAEA" w14:textId="43451238" w:rsidR="00811FE6" w:rsidRDefault="00811FE6" w:rsidP="00051A07">
            <w:pPr>
              <w:jc w:val="center"/>
              <w:rPr>
                <w:ins w:id="29" w:author="Yudai Etsunaga" w:date="2024-06-17T17:18:00Z"/>
                <w:sz w:val="20"/>
                <w:szCs w:val="20"/>
              </w:rPr>
            </w:pPr>
            <w:ins w:id="30" w:author="Yudai Etsunaga" w:date="2024-06-17T17:18:00Z">
              <w:r>
                <w:rPr>
                  <w:sz w:val="20"/>
                  <w:szCs w:val="20"/>
                </w:rPr>
                <w:t>D</w:t>
              </w:r>
            </w:ins>
          </w:p>
        </w:tc>
        <w:tc>
          <w:tcPr>
            <w:tcW w:w="935" w:type="pct"/>
            <w:tcBorders>
              <w:top w:val="single" w:sz="4" w:space="0" w:color="000000"/>
              <w:left w:val="single" w:sz="4" w:space="0" w:color="000000"/>
              <w:bottom w:val="single" w:sz="4" w:space="0" w:color="000000"/>
              <w:right w:val="single" w:sz="4" w:space="0" w:color="000000"/>
            </w:tcBorders>
            <w:vAlign w:val="center"/>
          </w:tcPr>
          <w:p w14:paraId="7DE20293" w14:textId="2EED63B5" w:rsidR="00811FE6" w:rsidRDefault="00811FE6" w:rsidP="00051A07">
            <w:pPr>
              <w:jc w:val="center"/>
              <w:rPr>
                <w:ins w:id="31" w:author="Yudai Etsunaga" w:date="2024-06-17T17:18:00Z"/>
                <w:sz w:val="20"/>
                <w:szCs w:val="20"/>
              </w:rPr>
            </w:pPr>
            <w:ins w:id="32" w:author="Yudai Etsunaga" w:date="2024-06-17T17:18:00Z">
              <w:r>
                <w:rPr>
                  <w:sz w:val="20"/>
                  <w:szCs w:val="20"/>
                </w:rPr>
                <w:t>2024/06/17</w:t>
              </w:r>
            </w:ins>
          </w:p>
        </w:tc>
        <w:tc>
          <w:tcPr>
            <w:tcW w:w="2086" w:type="pct"/>
            <w:tcBorders>
              <w:top w:val="single" w:sz="4" w:space="0" w:color="000000"/>
              <w:left w:val="single" w:sz="4" w:space="0" w:color="000000"/>
              <w:bottom w:val="single" w:sz="4" w:space="0" w:color="000000"/>
              <w:right w:val="single" w:sz="4" w:space="0" w:color="000000"/>
            </w:tcBorders>
          </w:tcPr>
          <w:p w14:paraId="6289ACFF" w14:textId="307ABF5C" w:rsidR="00811FE6" w:rsidRDefault="00811FE6" w:rsidP="00051A07">
            <w:pPr>
              <w:jc w:val="center"/>
              <w:rPr>
                <w:ins w:id="33" w:author="Yudai Etsunaga" w:date="2024-06-17T17:18:00Z"/>
                <w:sz w:val="20"/>
                <w:szCs w:val="20"/>
              </w:rPr>
            </w:pPr>
            <w:ins w:id="34" w:author="Yudai Etsunaga" w:date="2024-06-17T17:18:00Z">
              <w:r>
                <w:rPr>
                  <w:sz w:val="20"/>
                  <w:szCs w:val="20"/>
                </w:rPr>
                <w:t>Yudai Etsunaga</w:t>
              </w:r>
            </w:ins>
          </w:p>
        </w:tc>
        <w:tc>
          <w:tcPr>
            <w:tcW w:w="1498" w:type="pct"/>
            <w:tcBorders>
              <w:top w:val="single" w:sz="4" w:space="0" w:color="000000"/>
              <w:left w:val="single" w:sz="4" w:space="0" w:color="000000"/>
              <w:bottom w:val="single" w:sz="4" w:space="0" w:color="000000"/>
              <w:right w:val="single" w:sz="4" w:space="0" w:color="000000"/>
            </w:tcBorders>
            <w:vAlign w:val="center"/>
          </w:tcPr>
          <w:p w14:paraId="56BEAC8B" w14:textId="7F4B0440" w:rsidR="00811FE6" w:rsidRDefault="00320451" w:rsidP="00051A07">
            <w:pPr>
              <w:jc w:val="center"/>
              <w:rPr>
                <w:ins w:id="35" w:author="Yudai Etsunaga" w:date="2024-06-17T17:18:00Z"/>
                <w:sz w:val="20"/>
                <w:szCs w:val="20"/>
              </w:rPr>
            </w:pPr>
            <w:ins w:id="36" w:author="Yudai Etsunaga" w:date="2024-06-17T17:20:00Z">
              <w:r>
                <w:rPr>
                  <w:sz w:val="20"/>
                  <w:szCs w:val="20"/>
                </w:rPr>
                <w:t>Appendix B</w:t>
              </w:r>
            </w:ins>
            <w:ins w:id="37" w:author="Yudai Etsunaga" w:date="2024-06-17T17:21:00Z">
              <w:r>
                <w:rPr>
                  <w:sz w:val="20"/>
                  <w:szCs w:val="20"/>
                </w:rPr>
                <w:t>-1 Status fixes</w:t>
              </w:r>
            </w:ins>
          </w:p>
        </w:tc>
      </w:tr>
      <w:tr w:rsidR="00543D1B" w:rsidRPr="00DD6102" w14:paraId="6BA8A61B" w14:textId="77777777" w:rsidTr="00B67844">
        <w:trPr>
          <w:ins w:id="38" w:author="Yudai Etsunaga" w:date="2024-07-05T15:48:00Z"/>
        </w:trPr>
        <w:tc>
          <w:tcPr>
            <w:tcW w:w="480" w:type="pct"/>
            <w:tcBorders>
              <w:top w:val="single" w:sz="4" w:space="0" w:color="000000"/>
              <w:left w:val="single" w:sz="4" w:space="0" w:color="000000"/>
              <w:bottom w:val="single" w:sz="4" w:space="0" w:color="000000"/>
              <w:right w:val="single" w:sz="4" w:space="0" w:color="000000"/>
            </w:tcBorders>
            <w:vAlign w:val="center"/>
          </w:tcPr>
          <w:p w14:paraId="3FE2D7B5" w14:textId="3A5A5E0D" w:rsidR="00543D1B" w:rsidRDefault="00543D1B" w:rsidP="00051A07">
            <w:pPr>
              <w:jc w:val="center"/>
              <w:rPr>
                <w:ins w:id="39" w:author="Yudai Etsunaga" w:date="2024-07-05T15:48:00Z"/>
                <w:sz w:val="20"/>
                <w:szCs w:val="20"/>
              </w:rPr>
            </w:pPr>
            <w:ins w:id="40" w:author="Yudai Etsunaga" w:date="2024-07-05T15:48:00Z">
              <w:r>
                <w:rPr>
                  <w:sz w:val="20"/>
                  <w:szCs w:val="20"/>
                </w:rPr>
                <w:t>E</w:t>
              </w:r>
            </w:ins>
          </w:p>
        </w:tc>
        <w:tc>
          <w:tcPr>
            <w:tcW w:w="935" w:type="pct"/>
            <w:tcBorders>
              <w:top w:val="single" w:sz="4" w:space="0" w:color="000000"/>
              <w:left w:val="single" w:sz="4" w:space="0" w:color="000000"/>
              <w:bottom w:val="single" w:sz="4" w:space="0" w:color="000000"/>
              <w:right w:val="single" w:sz="4" w:space="0" w:color="000000"/>
            </w:tcBorders>
            <w:vAlign w:val="center"/>
          </w:tcPr>
          <w:p w14:paraId="7C7A042E" w14:textId="38098DC9" w:rsidR="00543D1B" w:rsidRDefault="00543D1B" w:rsidP="00051A07">
            <w:pPr>
              <w:jc w:val="center"/>
              <w:rPr>
                <w:ins w:id="41" w:author="Yudai Etsunaga" w:date="2024-07-05T15:48:00Z"/>
                <w:sz w:val="20"/>
                <w:szCs w:val="20"/>
              </w:rPr>
            </w:pPr>
            <w:ins w:id="42" w:author="Yudai Etsunaga" w:date="2024-07-05T15:48:00Z">
              <w:r>
                <w:rPr>
                  <w:rFonts w:hint="eastAsia"/>
                  <w:sz w:val="20"/>
                  <w:szCs w:val="20"/>
                </w:rPr>
                <w:t>2024/07/05</w:t>
              </w:r>
            </w:ins>
          </w:p>
        </w:tc>
        <w:tc>
          <w:tcPr>
            <w:tcW w:w="2086" w:type="pct"/>
            <w:tcBorders>
              <w:top w:val="single" w:sz="4" w:space="0" w:color="000000"/>
              <w:left w:val="single" w:sz="4" w:space="0" w:color="000000"/>
              <w:bottom w:val="single" w:sz="4" w:space="0" w:color="000000"/>
              <w:right w:val="single" w:sz="4" w:space="0" w:color="000000"/>
            </w:tcBorders>
          </w:tcPr>
          <w:p w14:paraId="6FFF5936" w14:textId="2E22F62B" w:rsidR="00543D1B" w:rsidRDefault="00543D1B" w:rsidP="00051A07">
            <w:pPr>
              <w:jc w:val="center"/>
              <w:rPr>
                <w:ins w:id="43" w:author="Yudai Etsunaga" w:date="2024-07-05T15:48:00Z"/>
                <w:sz w:val="20"/>
                <w:szCs w:val="20"/>
              </w:rPr>
            </w:pPr>
            <w:ins w:id="44" w:author="Yudai Etsunaga" w:date="2024-07-05T15:48:00Z">
              <w:r>
                <w:rPr>
                  <w:sz w:val="20"/>
                  <w:szCs w:val="20"/>
                </w:rPr>
                <w:t>Yudai Etsunaga</w:t>
              </w:r>
            </w:ins>
          </w:p>
        </w:tc>
        <w:tc>
          <w:tcPr>
            <w:tcW w:w="1498" w:type="pct"/>
            <w:tcBorders>
              <w:top w:val="single" w:sz="4" w:space="0" w:color="000000"/>
              <w:left w:val="single" w:sz="4" w:space="0" w:color="000000"/>
              <w:bottom w:val="single" w:sz="4" w:space="0" w:color="000000"/>
              <w:right w:val="single" w:sz="4" w:space="0" w:color="000000"/>
            </w:tcBorders>
            <w:vAlign w:val="center"/>
          </w:tcPr>
          <w:p w14:paraId="320E5A3D" w14:textId="65323111" w:rsidR="00543D1B" w:rsidRDefault="00F218DB" w:rsidP="00051A07">
            <w:pPr>
              <w:jc w:val="center"/>
              <w:rPr>
                <w:ins w:id="45" w:author="Yudai Etsunaga" w:date="2024-07-05T15:48:00Z"/>
                <w:sz w:val="20"/>
                <w:szCs w:val="20"/>
              </w:rPr>
            </w:pPr>
            <w:ins w:id="46" w:author="Yudai Etsunaga" w:date="2024-07-05T15:49:00Z">
              <w:r>
                <w:rPr>
                  <w:sz w:val="20"/>
                  <w:szCs w:val="20"/>
                </w:rPr>
                <w:t xml:space="preserve">Added </w:t>
              </w:r>
              <w:r w:rsidR="00AE7CF5">
                <w:rPr>
                  <w:sz w:val="20"/>
                  <w:szCs w:val="20"/>
                </w:rPr>
                <w:t>more explan</w:t>
              </w:r>
            </w:ins>
            <w:ins w:id="47" w:author="Yudai Etsunaga" w:date="2024-07-05T15:50:00Z">
              <w:r w:rsidR="00AE7CF5">
                <w:rPr>
                  <w:sz w:val="20"/>
                  <w:szCs w:val="20"/>
                </w:rPr>
                <w:t xml:space="preserve">ation on </w:t>
              </w:r>
              <w:r w:rsidR="007D555F">
                <w:rPr>
                  <w:sz w:val="20"/>
                  <w:szCs w:val="20"/>
                </w:rPr>
                <w:t xml:space="preserve">the Kapton </w:t>
              </w:r>
            </w:ins>
            <w:ins w:id="48" w:author="Yudai Etsunaga" w:date="2024-07-05T16:13:00Z">
              <w:r w:rsidR="00437B64">
                <w:rPr>
                  <w:sz w:val="20"/>
                  <w:szCs w:val="20"/>
                </w:rPr>
                <w:t xml:space="preserve">tape </w:t>
              </w:r>
            </w:ins>
            <w:ins w:id="49" w:author="Yudai Etsunaga" w:date="2024-07-05T15:50:00Z">
              <w:r w:rsidR="007D555F">
                <w:rPr>
                  <w:sz w:val="20"/>
                  <w:szCs w:val="20"/>
                </w:rPr>
                <w:t>extension in 3.2.2</w:t>
              </w:r>
            </w:ins>
          </w:p>
        </w:tc>
      </w:tr>
      <w:tr w:rsidR="00551A1C" w:rsidRPr="00DD6102" w14:paraId="654CB683" w14:textId="77777777" w:rsidTr="00B67844">
        <w:trPr>
          <w:ins w:id="50" w:author="Yudai Etsunaga" w:date="2024-07-22T12:22:00Z"/>
        </w:trPr>
        <w:tc>
          <w:tcPr>
            <w:tcW w:w="480" w:type="pct"/>
            <w:tcBorders>
              <w:top w:val="single" w:sz="4" w:space="0" w:color="000000"/>
              <w:left w:val="single" w:sz="4" w:space="0" w:color="000000"/>
              <w:bottom w:val="single" w:sz="4" w:space="0" w:color="000000"/>
              <w:right w:val="single" w:sz="4" w:space="0" w:color="000000"/>
            </w:tcBorders>
            <w:vAlign w:val="center"/>
          </w:tcPr>
          <w:p w14:paraId="49D4F60D" w14:textId="4A514621" w:rsidR="00551A1C" w:rsidRDefault="00551A1C" w:rsidP="00051A07">
            <w:pPr>
              <w:jc w:val="center"/>
              <w:rPr>
                <w:ins w:id="51" w:author="Yudai Etsunaga" w:date="2024-07-22T12:22:00Z"/>
                <w:sz w:val="20"/>
                <w:szCs w:val="20"/>
              </w:rPr>
            </w:pPr>
            <w:ins w:id="52" w:author="Yudai Etsunaga" w:date="2024-07-22T12:22:00Z">
              <w:r>
                <w:rPr>
                  <w:sz w:val="20"/>
                  <w:szCs w:val="20"/>
                </w:rPr>
                <w:t>F</w:t>
              </w:r>
            </w:ins>
          </w:p>
        </w:tc>
        <w:tc>
          <w:tcPr>
            <w:tcW w:w="935" w:type="pct"/>
            <w:tcBorders>
              <w:top w:val="single" w:sz="4" w:space="0" w:color="000000"/>
              <w:left w:val="single" w:sz="4" w:space="0" w:color="000000"/>
              <w:bottom w:val="single" w:sz="4" w:space="0" w:color="000000"/>
              <w:right w:val="single" w:sz="4" w:space="0" w:color="000000"/>
            </w:tcBorders>
            <w:vAlign w:val="center"/>
          </w:tcPr>
          <w:p w14:paraId="09F032BC" w14:textId="336C5A03" w:rsidR="00551A1C" w:rsidRDefault="00551A1C" w:rsidP="00051A07">
            <w:pPr>
              <w:jc w:val="center"/>
              <w:rPr>
                <w:ins w:id="53" w:author="Yudai Etsunaga" w:date="2024-07-22T12:22:00Z"/>
                <w:rFonts w:hint="eastAsia"/>
                <w:sz w:val="20"/>
                <w:szCs w:val="20"/>
              </w:rPr>
            </w:pPr>
            <w:ins w:id="54" w:author="Yudai Etsunaga" w:date="2024-07-22T12:22:00Z">
              <w:r>
                <w:rPr>
                  <w:rFonts w:hint="eastAsia"/>
                  <w:sz w:val="20"/>
                  <w:szCs w:val="20"/>
                </w:rPr>
                <w:t>2024/07/22</w:t>
              </w:r>
            </w:ins>
          </w:p>
        </w:tc>
        <w:tc>
          <w:tcPr>
            <w:tcW w:w="2086" w:type="pct"/>
            <w:tcBorders>
              <w:top w:val="single" w:sz="4" w:space="0" w:color="000000"/>
              <w:left w:val="single" w:sz="4" w:space="0" w:color="000000"/>
              <w:bottom w:val="single" w:sz="4" w:space="0" w:color="000000"/>
              <w:right w:val="single" w:sz="4" w:space="0" w:color="000000"/>
            </w:tcBorders>
          </w:tcPr>
          <w:p w14:paraId="5ED6F9E3" w14:textId="49C5A535" w:rsidR="00551A1C" w:rsidRDefault="00551A1C" w:rsidP="00051A07">
            <w:pPr>
              <w:jc w:val="center"/>
              <w:rPr>
                <w:ins w:id="55" w:author="Yudai Etsunaga" w:date="2024-07-22T12:22:00Z"/>
                <w:sz w:val="20"/>
                <w:szCs w:val="20"/>
              </w:rPr>
            </w:pPr>
            <w:ins w:id="56" w:author="Yudai Etsunaga" w:date="2024-07-22T12:22:00Z">
              <w:r>
                <w:rPr>
                  <w:sz w:val="20"/>
                  <w:szCs w:val="20"/>
                </w:rPr>
                <w:t>Yudai Etsunaga</w:t>
              </w:r>
            </w:ins>
          </w:p>
        </w:tc>
        <w:tc>
          <w:tcPr>
            <w:tcW w:w="1498" w:type="pct"/>
            <w:tcBorders>
              <w:top w:val="single" w:sz="4" w:space="0" w:color="000000"/>
              <w:left w:val="single" w:sz="4" w:space="0" w:color="000000"/>
              <w:bottom w:val="single" w:sz="4" w:space="0" w:color="000000"/>
              <w:right w:val="single" w:sz="4" w:space="0" w:color="000000"/>
            </w:tcBorders>
            <w:vAlign w:val="center"/>
          </w:tcPr>
          <w:p w14:paraId="783D5E04" w14:textId="28442BD8" w:rsidR="00551A1C" w:rsidRDefault="00551A1C" w:rsidP="00051A07">
            <w:pPr>
              <w:jc w:val="center"/>
              <w:rPr>
                <w:ins w:id="57" w:author="Yudai Etsunaga" w:date="2024-07-22T12:22:00Z"/>
                <w:sz w:val="20"/>
                <w:szCs w:val="20"/>
              </w:rPr>
            </w:pPr>
            <w:ins w:id="58" w:author="Yudai Etsunaga" w:date="2024-07-22T12:22:00Z">
              <w:r>
                <w:rPr>
                  <w:sz w:val="20"/>
                  <w:szCs w:val="20"/>
                </w:rPr>
                <w:t>Fixed 3.2.2</w:t>
              </w:r>
            </w:ins>
          </w:p>
        </w:tc>
      </w:tr>
    </w:tbl>
    <w:p w14:paraId="53EA242D" w14:textId="60248470" w:rsidR="008A38EE" w:rsidRPr="00DD6102" w:rsidRDefault="008A38EE" w:rsidP="008A38EE">
      <w:pPr>
        <w:pStyle w:val="2"/>
        <w:spacing w:line="480" w:lineRule="exact"/>
        <w:jc w:val="both"/>
        <w:rPr>
          <w:rFonts w:ascii="Times New Roman" w:hAnsi="Times New Roman" w:cs="Times New Roman"/>
        </w:rPr>
      </w:pPr>
    </w:p>
    <w:p w14:paraId="73F9A223" w14:textId="77777777" w:rsidR="008A38EE" w:rsidRPr="00DD6102" w:rsidRDefault="008A38EE">
      <w:pPr>
        <w:widowControl/>
        <w:jc w:val="left"/>
        <w:rPr>
          <w:rFonts w:ascii="Times New Roman" w:hAnsi="Times New Roman" w:cs="Times New Roman"/>
          <w:sz w:val="40"/>
          <w:szCs w:val="44"/>
        </w:rPr>
      </w:pPr>
      <w:r w:rsidRPr="00DD6102">
        <w:rPr>
          <w:rFonts w:ascii="Times New Roman" w:hAnsi="Times New Roman" w:cs="Times New Roman"/>
        </w:rPr>
        <w:br w:type="page"/>
      </w:r>
    </w:p>
    <w:p w14:paraId="0330BA83" w14:textId="4B728318" w:rsidR="006B02D7" w:rsidRPr="00DD6102" w:rsidRDefault="006B02D7" w:rsidP="006B02D7">
      <w:pPr>
        <w:pStyle w:val="2"/>
        <w:spacing w:line="480" w:lineRule="exact"/>
        <w:rPr>
          <w:rFonts w:ascii="Times New Roman" w:hAnsi="Times New Roman" w:cs="Times New Roman"/>
        </w:rPr>
      </w:pPr>
      <w:r w:rsidRPr="00DD6102">
        <w:rPr>
          <w:rFonts w:ascii="Times New Roman" w:hAnsi="Times New Roman" w:cs="Times New Roman" w:hint="eastAsia"/>
        </w:rPr>
        <w:lastRenderedPageBreak/>
        <w:t>T</w:t>
      </w:r>
      <w:r w:rsidRPr="00DD6102">
        <w:rPr>
          <w:rFonts w:ascii="Times New Roman" w:hAnsi="Times New Roman" w:cs="Times New Roman"/>
        </w:rPr>
        <w:t>able of Contents</w:t>
      </w:r>
    </w:p>
    <w:p w14:paraId="66DEB017" w14:textId="77777777" w:rsidR="006B02D7" w:rsidRPr="00DD6102" w:rsidRDefault="006B02D7" w:rsidP="008A38EE">
      <w:pPr>
        <w:pStyle w:val="2"/>
        <w:spacing w:line="480" w:lineRule="exact"/>
        <w:jc w:val="both"/>
        <w:rPr>
          <w:rFonts w:ascii="Times New Roman" w:hAnsi="Times New Roman" w:cs="Times New Roman"/>
        </w:rPr>
      </w:pPr>
    </w:p>
    <w:p w14:paraId="222F3F7B" w14:textId="666B98B9" w:rsidR="005B7088" w:rsidRPr="00DD6102" w:rsidRDefault="005B7088" w:rsidP="005B7088">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Introduction</w:t>
      </w:r>
    </w:p>
    <w:p w14:paraId="1F667163" w14:textId="781F35DC" w:rsidR="005B7088" w:rsidRPr="00DD6102" w:rsidRDefault="005B7088" w:rsidP="005B7088">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Safety Analysis Methodology</w:t>
      </w:r>
    </w:p>
    <w:p w14:paraId="1C39DC6E" w14:textId="72D742B4" w:rsidR="005B7088" w:rsidRPr="00DD6102" w:rsidRDefault="005B7088"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System Description</w:t>
      </w:r>
    </w:p>
    <w:p w14:paraId="51C23180" w14:textId="4AB0C66A" w:rsidR="003B059C" w:rsidRPr="00DD6102" w:rsidRDefault="003B059C"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L</w:t>
      </w:r>
      <w:r w:rsidRPr="00DD6102">
        <w:rPr>
          <w:rFonts w:ascii="Times New Roman" w:hAnsi="Times New Roman" w:cs="Times New Roman"/>
          <w:sz w:val="21"/>
          <w:szCs w:val="21"/>
        </w:rPr>
        <w:t>aunch Configuration and Operation</w:t>
      </w:r>
    </w:p>
    <w:p w14:paraId="1BDE8DD0" w14:textId="2E0B7363" w:rsidR="003B059C" w:rsidRPr="00DD6102" w:rsidRDefault="003B059C"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H</w:t>
      </w:r>
      <w:r w:rsidRPr="00DD6102">
        <w:rPr>
          <w:rFonts w:ascii="Times New Roman" w:hAnsi="Times New Roman" w:cs="Times New Roman"/>
          <w:sz w:val="21"/>
          <w:szCs w:val="21"/>
        </w:rPr>
        <w:t>azard Analysis Result</w:t>
      </w:r>
    </w:p>
    <w:p w14:paraId="77385898" w14:textId="20D1814E" w:rsidR="003B059C"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 xml:space="preserve">ppendix </w:t>
      </w:r>
      <w:proofErr w:type="spellStart"/>
      <w:r w:rsidRPr="00DD6102">
        <w:rPr>
          <w:rFonts w:ascii="Times New Roman" w:hAnsi="Times New Roman" w:cs="Times New Roman"/>
          <w:sz w:val="21"/>
          <w:szCs w:val="21"/>
        </w:rPr>
        <w:t>A</w:t>
      </w:r>
      <w:proofErr w:type="spellEnd"/>
      <w:r w:rsidRPr="00DD6102">
        <w:rPr>
          <w:rFonts w:ascii="Times New Roman" w:hAnsi="Times New Roman" w:cs="Times New Roman"/>
          <w:sz w:val="21"/>
          <w:szCs w:val="21"/>
        </w:rPr>
        <w:tab/>
        <w:t>Abbreviation and Acronyms</w:t>
      </w:r>
    </w:p>
    <w:p w14:paraId="41AEBAA6" w14:textId="0D51CA1C" w:rsidR="003B059C"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B-1</w:t>
      </w:r>
      <w:r w:rsidRPr="00DD6102">
        <w:rPr>
          <w:rFonts w:ascii="Times New Roman" w:hAnsi="Times New Roman" w:cs="Times New Roman"/>
          <w:sz w:val="21"/>
          <w:szCs w:val="21"/>
        </w:rPr>
        <w:tab/>
        <w:t>Baseline Hazard Report</w:t>
      </w:r>
    </w:p>
    <w:p w14:paraId="682967CF" w14:textId="2D74EF5F" w:rsidR="003B059C" w:rsidRDefault="003B059C" w:rsidP="003B059C">
      <w:pPr>
        <w:pStyle w:val="2"/>
        <w:spacing w:line="480" w:lineRule="exact"/>
        <w:ind w:left="68" w:firstLine="0"/>
        <w:jc w:val="both"/>
        <w:rPr>
          <w:ins w:id="59" w:author="yamauchi takashi" w:date="2024-03-16T09:51:00Z"/>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B-2</w:t>
      </w:r>
      <w:r w:rsidRPr="00DD6102">
        <w:rPr>
          <w:rFonts w:ascii="Times New Roman" w:hAnsi="Times New Roman" w:cs="Times New Roman"/>
          <w:sz w:val="21"/>
          <w:szCs w:val="21"/>
        </w:rPr>
        <w:tab/>
        <w:t>Unique Hazard Report</w:t>
      </w:r>
    </w:p>
    <w:p w14:paraId="45DF6340" w14:textId="6137759D" w:rsidR="00B24C8D" w:rsidRPr="00DD6102" w:rsidRDefault="00B24C8D" w:rsidP="003B059C">
      <w:pPr>
        <w:pStyle w:val="2"/>
        <w:spacing w:line="480" w:lineRule="exact"/>
        <w:ind w:left="68" w:firstLine="0"/>
        <w:jc w:val="both"/>
        <w:rPr>
          <w:rFonts w:ascii="Times New Roman" w:hAnsi="Times New Roman" w:cs="Times New Roman"/>
          <w:sz w:val="21"/>
          <w:szCs w:val="21"/>
        </w:rPr>
      </w:pPr>
      <w:ins w:id="60" w:author="yamauchi takashi" w:date="2024-03-16T09:51:00Z">
        <w:r>
          <w:rPr>
            <w:rFonts w:ascii="Times New Roman" w:hAnsi="Times New Roman" w:cs="Times New Roman" w:hint="eastAsia"/>
            <w:sz w:val="21"/>
            <w:szCs w:val="21"/>
          </w:rPr>
          <w:t>Appendix B-3</w:t>
        </w:r>
        <w:r>
          <w:rPr>
            <w:rFonts w:ascii="Times New Roman" w:hAnsi="Times New Roman" w:cs="Times New Roman"/>
            <w:sz w:val="21"/>
            <w:szCs w:val="21"/>
          </w:rPr>
          <w:tab/>
        </w:r>
        <w:r>
          <w:rPr>
            <w:rFonts w:ascii="Times New Roman" w:hAnsi="Times New Roman" w:cs="Times New Roman" w:hint="eastAsia"/>
            <w:sz w:val="21"/>
            <w:szCs w:val="21"/>
          </w:rPr>
          <w:t>Standard Hazard Report</w:t>
        </w:r>
      </w:ins>
    </w:p>
    <w:p w14:paraId="324F26FD" w14:textId="77777777" w:rsidR="00431858"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w:t>
      </w:r>
      <w:r w:rsidR="00431858" w:rsidRPr="00DD6102">
        <w:rPr>
          <w:rFonts w:ascii="Times New Roman" w:hAnsi="Times New Roman" w:cs="Times New Roman"/>
          <w:sz w:val="21"/>
          <w:szCs w:val="21"/>
        </w:rPr>
        <w:t>-1</w:t>
      </w:r>
      <w:r w:rsidRPr="00DD6102">
        <w:rPr>
          <w:rFonts w:ascii="Times New Roman" w:hAnsi="Times New Roman" w:cs="Times New Roman"/>
          <w:sz w:val="21"/>
          <w:szCs w:val="21"/>
        </w:rPr>
        <w:tab/>
      </w:r>
      <w:r w:rsidR="00431858" w:rsidRPr="00DD6102">
        <w:rPr>
          <w:rFonts w:ascii="Times New Roman" w:hAnsi="Times New Roman" w:cs="Times New Roman"/>
          <w:sz w:val="21"/>
          <w:szCs w:val="21"/>
        </w:rPr>
        <w:t>Structure Fracture Control Evaluation Form</w:t>
      </w:r>
    </w:p>
    <w:p w14:paraId="2CB417A3" w14:textId="77777777" w:rsidR="00431858" w:rsidRPr="00DD6102" w:rsidRDefault="00431858" w:rsidP="00431858">
      <w:pPr>
        <w:pStyle w:val="2"/>
        <w:spacing w:line="480" w:lineRule="exact"/>
        <w:jc w:val="left"/>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C-2</w:t>
      </w:r>
      <w:r w:rsidRPr="00DD6102">
        <w:rPr>
          <w:rFonts w:ascii="Times New Roman" w:hAnsi="Times New Roman" w:cs="Times New Roman"/>
          <w:sz w:val="21"/>
          <w:szCs w:val="21"/>
        </w:rPr>
        <w:tab/>
        <w:t>Battery Description Form</w:t>
      </w:r>
    </w:p>
    <w:p w14:paraId="46507280" w14:textId="0539E0F5"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C-3</w:t>
      </w:r>
      <w:r w:rsidRPr="00DD6102">
        <w:rPr>
          <w:rFonts w:ascii="Times New Roman" w:hAnsi="Times New Roman" w:cs="Times New Roman"/>
          <w:sz w:val="21"/>
          <w:szCs w:val="21"/>
        </w:rPr>
        <w:tab/>
        <w:t>Toxicity Analysis (HMST)</w:t>
      </w:r>
    </w:p>
    <w:p w14:paraId="354ADE76" w14:textId="43DC822B"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C-4</w:t>
      </w:r>
      <w:r w:rsidRPr="00DD6102">
        <w:rPr>
          <w:rFonts w:ascii="Times New Roman" w:hAnsi="Times New Roman" w:cs="Times New Roman"/>
          <w:sz w:val="21"/>
          <w:szCs w:val="21"/>
        </w:rPr>
        <w:tab/>
        <w:t>ISS EME Tailoring/Interpretation Agreement</w:t>
      </w:r>
    </w:p>
    <w:p w14:paraId="1362B92C" w14:textId="62C0361F"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C-5</w:t>
      </w:r>
      <w:r w:rsidRPr="00DD6102">
        <w:rPr>
          <w:rFonts w:ascii="Times New Roman" w:hAnsi="Times New Roman" w:cs="Times New Roman"/>
          <w:sz w:val="21"/>
          <w:szCs w:val="21"/>
        </w:rPr>
        <w:tab/>
        <w:t>Hazard Analysis Verification for Space Radiation Analysis Group (SRAG)</w:t>
      </w:r>
    </w:p>
    <w:p w14:paraId="6461ADAD" w14:textId="455031A2" w:rsidR="003B059C"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C-6</w:t>
      </w:r>
      <w:r w:rsidRPr="00DD6102">
        <w:rPr>
          <w:rFonts w:ascii="Times New Roman" w:hAnsi="Times New Roman" w:cs="Times New Roman"/>
          <w:sz w:val="21"/>
          <w:szCs w:val="21"/>
        </w:rPr>
        <w:tab/>
        <w:t>Verification of solar cell power</w:t>
      </w:r>
    </w:p>
    <w:p w14:paraId="7853B79C" w14:textId="77777777" w:rsidR="009E3B4D" w:rsidRPr="00DD6102" w:rsidRDefault="009E3B4D"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C-7</w:t>
      </w:r>
      <w:r w:rsidRPr="00DD6102">
        <w:rPr>
          <w:rFonts w:ascii="Times New Roman" w:hAnsi="Times New Roman" w:cs="Times New Roman"/>
          <w:sz w:val="21"/>
          <w:szCs w:val="21"/>
        </w:rPr>
        <w:tab/>
        <w:t xml:space="preserve">Implementation plan extracted from </w:t>
      </w:r>
      <w:proofErr w:type="spellStart"/>
      <w:r w:rsidRPr="00DD6102">
        <w:rPr>
          <w:rFonts w:ascii="Times New Roman" w:hAnsi="Times New Roman" w:cs="Times New Roman"/>
          <w:sz w:val="21"/>
          <w:szCs w:val="21"/>
        </w:rPr>
        <w:t>JAXAʼs</w:t>
      </w:r>
      <w:proofErr w:type="spellEnd"/>
      <w:r w:rsidRPr="00DD6102">
        <w:rPr>
          <w:rFonts w:ascii="Times New Roman" w:hAnsi="Times New Roman" w:cs="Times New Roman"/>
          <w:sz w:val="21"/>
          <w:szCs w:val="21"/>
        </w:rPr>
        <w:t xml:space="preserve"> checklist</w:t>
      </w:r>
    </w:p>
    <w:p w14:paraId="3EB7DDE6" w14:textId="77777777" w:rsidR="009E3B4D" w:rsidRPr="00DD6102" w:rsidRDefault="009E3B4D"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C-8</w:t>
      </w:r>
      <w:r w:rsidRPr="00DD6102">
        <w:rPr>
          <w:rFonts w:ascii="Times New Roman" w:hAnsi="Times New Roman" w:cs="Times New Roman"/>
          <w:sz w:val="21"/>
          <w:szCs w:val="21"/>
        </w:rPr>
        <w:tab/>
        <w:t>Selection of Wires and Circuit Protection Devices</w:t>
      </w:r>
    </w:p>
    <w:p w14:paraId="4C06BB81" w14:textId="487256F9" w:rsidR="005427CB" w:rsidRDefault="005427CB"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C-9</w:t>
      </w:r>
      <w:r w:rsidRPr="00DD6102">
        <w:rPr>
          <w:rFonts w:ascii="Times New Roman" w:hAnsi="Times New Roman" w:cs="Times New Roman"/>
          <w:sz w:val="21"/>
          <w:szCs w:val="21"/>
        </w:rPr>
        <w:tab/>
        <w:t>Collision analysis immediately after deployment from J-SSOD</w:t>
      </w:r>
    </w:p>
    <w:p w14:paraId="60CD9DB2" w14:textId="5DF46B50" w:rsidR="00DD6102" w:rsidRPr="00DD6102" w:rsidRDefault="00DD6102" w:rsidP="009E3B4D">
      <w:pPr>
        <w:pStyle w:val="2"/>
        <w:spacing w:line="480" w:lineRule="exact"/>
        <w:jc w:val="both"/>
        <w:rPr>
          <w:rFonts w:ascii="Times New Roman" w:hAnsi="Times New Roman" w:cs="Times New Roman"/>
          <w:sz w:val="21"/>
          <w:szCs w:val="21"/>
        </w:rPr>
      </w:pPr>
      <w:r>
        <w:rPr>
          <w:rFonts w:ascii="Times New Roman" w:hAnsi="Times New Roman" w:cs="Times New Roman" w:hint="eastAsia"/>
          <w:sz w:val="21"/>
          <w:szCs w:val="21"/>
        </w:rPr>
        <w:t>A</w:t>
      </w:r>
      <w:r>
        <w:rPr>
          <w:rFonts w:ascii="Times New Roman" w:hAnsi="Times New Roman" w:cs="Times New Roman"/>
          <w:sz w:val="21"/>
          <w:szCs w:val="21"/>
        </w:rPr>
        <w:t>ppendix C-10</w:t>
      </w:r>
      <w:r>
        <w:rPr>
          <w:rFonts w:ascii="Times New Roman" w:hAnsi="Times New Roman" w:cs="Times New Roman"/>
          <w:sz w:val="21"/>
          <w:szCs w:val="21"/>
        </w:rPr>
        <w:tab/>
        <w:t xml:space="preserve">Leak current evaluation  </w:t>
      </w:r>
    </w:p>
    <w:p w14:paraId="03A16A90" w14:textId="3B76578D" w:rsidR="00B202D3" w:rsidRPr="00DD6102" w:rsidRDefault="00B202D3"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Appendix D</w:t>
      </w:r>
      <w:r w:rsidRPr="00DD6102">
        <w:rPr>
          <w:rFonts w:ascii="Times New Roman" w:hAnsi="Times New Roman" w:cs="Times New Roman"/>
          <w:sz w:val="21"/>
          <w:szCs w:val="21"/>
        </w:rPr>
        <w:tab/>
        <w:t>Safety Verification Tracking Log (SVTL)</w:t>
      </w:r>
    </w:p>
    <w:p w14:paraId="5BB371EF" w14:textId="1FCC5ECD" w:rsidR="006B02D7" w:rsidRPr="00DD6102" w:rsidRDefault="006B02D7">
      <w:pPr>
        <w:widowControl/>
        <w:jc w:val="left"/>
        <w:rPr>
          <w:rFonts w:ascii="Times New Roman" w:hAnsi="Times New Roman" w:cs="Times New Roman"/>
          <w:sz w:val="40"/>
          <w:szCs w:val="44"/>
        </w:rPr>
      </w:pPr>
      <w:r w:rsidRPr="00DD6102">
        <w:rPr>
          <w:rFonts w:ascii="Times New Roman" w:hAnsi="Times New Roman" w:cs="Times New Roman"/>
        </w:rPr>
        <w:br w:type="page"/>
      </w:r>
    </w:p>
    <w:p w14:paraId="55BBB02B" w14:textId="2A105E9A"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lastRenderedPageBreak/>
        <w:t>Introduction</w:t>
      </w:r>
    </w:p>
    <w:p w14:paraId="1C62340B" w14:textId="362A0A4D" w:rsidR="00594BF8" w:rsidRPr="00DD6102" w:rsidRDefault="00594BF8" w:rsidP="00F74063">
      <w:pPr>
        <w:pStyle w:val="a7"/>
        <w:numPr>
          <w:ilvl w:val="1"/>
          <w:numId w:val="1"/>
        </w:numPr>
        <w:ind w:leftChars="0"/>
        <w:jc w:val="left"/>
        <w:rPr>
          <w:rFonts w:ascii="Times New Roman" w:hAnsi="Times New Roman" w:cs="Times New Roman"/>
        </w:rPr>
      </w:pPr>
      <w:r w:rsidRPr="00DD6102">
        <w:rPr>
          <w:rFonts w:ascii="Times New Roman" w:hAnsi="Times New Roman" w:cs="Times New Roman"/>
        </w:rPr>
        <w:t>Purpose</w:t>
      </w:r>
      <w:r w:rsidRPr="00DD6102">
        <w:rPr>
          <w:rFonts w:ascii="Times New Roman" w:hAnsi="Times New Roman" w:cs="Times New Roman"/>
        </w:rPr>
        <w:br/>
      </w:r>
      <w:r w:rsidR="0080519E" w:rsidRPr="00DD6102">
        <w:rPr>
          <w:rFonts w:ascii="Times New Roman" w:hAnsi="Times New Roman" w:cs="Times New Roman"/>
        </w:rPr>
        <w:t xml:space="preserve"> </w:t>
      </w:r>
      <w:r w:rsidR="00F74063" w:rsidRPr="00DD6102">
        <w:rPr>
          <w:rFonts w:ascii="Times New Roman" w:hAnsi="Times New Roman" w:cs="Times New Roman"/>
        </w:rPr>
        <w:t xml:space="preserve">The purpose of this Safety Assessment Report (SAR) is to verify identification and description of the hazards regarding </w:t>
      </w:r>
      <w:r w:rsidR="00165FD8" w:rsidRPr="00DD6102">
        <w:rPr>
          <w:rFonts w:ascii="Times New Roman" w:hAnsi="Times New Roman" w:cs="Times New Roman"/>
        </w:rPr>
        <w:t>DRAGONFLY</w:t>
      </w:r>
      <w:r w:rsidR="00F74063" w:rsidRPr="00DD6102">
        <w:rPr>
          <w:rFonts w:ascii="Times New Roman" w:hAnsi="Times New Roman" w:cs="Times New Roman"/>
        </w:rPr>
        <w:t xml:space="preserve"> for Phase 0/I/II.</w:t>
      </w:r>
      <w:r w:rsidR="00F74063" w:rsidRPr="00DD6102">
        <w:rPr>
          <w:rFonts w:ascii="Times New Roman" w:hAnsi="Times New Roman" w:cs="Times New Roman"/>
        </w:rPr>
        <w:br/>
      </w:r>
    </w:p>
    <w:p w14:paraId="7E735C57" w14:textId="4C101F4D" w:rsidR="00594BF8" w:rsidRPr="00DD6102" w:rsidRDefault="00594BF8" w:rsidP="00C40674">
      <w:pPr>
        <w:pStyle w:val="a7"/>
        <w:numPr>
          <w:ilvl w:val="1"/>
          <w:numId w:val="1"/>
        </w:numPr>
        <w:ind w:leftChars="0"/>
        <w:jc w:val="left"/>
        <w:rPr>
          <w:rFonts w:ascii="Times New Roman" w:hAnsi="Times New Roman" w:cs="Times New Roman"/>
        </w:rPr>
      </w:pPr>
      <w:r w:rsidRPr="00DD6102">
        <w:rPr>
          <w:rFonts w:ascii="Times New Roman" w:hAnsi="Times New Roman" w:cs="Times New Roman"/>
        </w:rPr>
        <w:t>Scope</w:t>
      </w:r>
      <w:r w:rsidRPr="00DD6102">
        <w:rPr>
          <w:rFonts w:ascii="Times New Roman" w:hAnsi="Times New Roman" w:cs="Times New Roman"/>
        </w:rPr>
        <w:br/>
      </w:r>
      <w:r w:rsidR="0080519E" w:rsidRPr="00DD6102">
        <w:rPr>
          <w:rFonts w:ascii="Times New Roman" w:hAnsi="Times New Roman" w:cs="Times New Roman"/>
        </w:rPr>
        <w:t xml:space="preserve"> </w:t>
      </w:r>
      <w:r w:rsidR="00C40674" w:rsidRPr="00DD6102">
        <w:rPr>
          <w:rFonts w:ascii="Times New Roman" w:hAnsi="Times New Roman" w:cs="Times New Roman"/>
        </w:rPr>
        <w:t xml:space="preserve">The scope of this document is to show safety design and verification results of </w:t>
      </w:r>
      <w:r w:rsidR="00165FD8" w:rsidRPr="00DD6102">
        <w:rPr>
          <w:rFonts w:ascii="Times New Roman" w:hAnsi="Times New Roman" w:cs="Times New Roman"/>
        </w:rPr>
        <w:t>DRAGONFLY</w:t>
      </w:r>
      <w:r w:rsidR="00C40674" w:rsidRPr="00DD6102">
        <w:rPr>
          <w:rFonts w:ascii="Times New Roman" w:hAnsi="Times New Roman" w:cs="Times New Roman"/>
        </w:rPr>
        <w:t xml:space="preserve"> from its launch to deployment from ISS.</w:t>
      </w:r>
      <w:r w:rsidR="00F74063" w:rsidRPr="00DD6102">
        <w:rPr>
          <w:rFonts w:ascii="Times New Roman" w:hAnsi="Times New Roman" w:cs="Times New Roman"/>
        </w:rPr>
        <w:br/>
      </w:r>
    </w:p>
    <w:p w14:paraId="605207F1" w14:textId="218DBB0B" w:rsidR="005427CB" w:rsidRPr="00DD6102" w:rsidRDefault="00594BF8" w:rsidP="00165FD8">
      <w:pPr>
        <w:pStyle w:val="a7"/>
        <w:numPr>
          <w:ilvl w:val="1"/>
          <w:numId w:val="1"/>
        </w:numPr>
        <w:ind w:leftChars="0" w:hanging="566"/>
        <w:jc w:val="left"/>
        <w:rPr>
          <w:rFonts w:ascii="Times New Roman" w:hAnsi="Times New Roman" w:cs="Times New Roman"/>
        </w:rPr>
      </w:pPr>
      <w:r w:rsidRPr="00DD6102">
        <w:rPr>
          <w:rFonts w:ascii="Times New Roman" w:hAnsi="Times New Roman" w:cs="Times New Roman"/>
        </w:rPr>
        <w:t>Applicable Documents</w:t>
      </w:r>
      <w:r w:rsidRPr="00DD6102">
        <w:rPr>
          <w:rFonts w:ascii="Times New Roman" w:hAnsi="Times New Roman" w:cs="Times New Roman"/>
        </w:rPr>
        <w:br/>
        <w:t>(</w:t>
      </w:r>
      <w:r w:rsidR="00CE38C4" w:rsidRPr="00DD6102">
        <w:rPr>
          <w:rFonts w:ascii="Times New Roman" w:hAnsi="Times New Roman" w:cs="Times New Roman"/>
        </w:rPr>
        <w:t>1</w:t>
      </w:r>
      <w:r w:rsidRPr="00DD6102">
        <w:rPr>
          <w:rFonts w:ascii="Times New Roman" w:hAnsi="Times New Roman" w:cs="Times New Roman"/>
        </w:rPr>
        <w:t>) JSX-</w:t>
      </w:r>
      <w:r w:rsidR="005A46EC" w:rsidRPr="00DD6102">
        <w:rPr>
          <w:rFonts w:ascii="Times New Roman" w:hAnsi="Times New Roman" w:cs="Times New Roman"/>
        </w:rPr>
        <w:t>2023030</w:t>
      </w:r>
      <w:r w:rsidR="005A46EC" w:rsidRPr="00DD6102">
        <w:rPr>
          <w:rFonts w:ascii="Times New Roman" w:hAnsi="Times New Roman" w:cs="Times New Roman"/>
        </w:rPr>
        <w:tab/>
      </w:r>
      <w:r w:rsidR="005A46EC" w:rsidRPr="00DD6102">
        <w:rPr>
          <w:rFonts w:ascii="Times New Roman" w:hAnsi="Times New Roman" w:cs="Times New Roman"/>
        </w:rPr>
        <w:tab/>
      </w:r>
      <w:r w:rsidR="00CE38C4" w:rsidRPr="00DD6102">
        <w:rPr>
          <w:rFonts w:ascii="Times New Roman" w:hAnsi="Times New Roman" w:cs="Times New Roman"/>
        </w:rPr>
        <w:t>BIRDS</w:t>
      </w:r>
      <w:r w:rsidR="00CE38C4" w:rsidRPr="00DD6102">
        <w:rPr>
          <w:rFonts w:ascii="Times New Roman" w:hAnsi="Times New Roman" w:cs="Times New Roman" w:hint="eastAsia"/>
        </w:rPr>
        <w:t>バスを使用した</w:t>
      </w:r>
      <w:r w:rsidRPr="00DD6102">
        <w:rPr>
          <w:rFonts w:ascii="Times New Roman" w:hAnsi="Times New Roman" w:cs="Times New Roman"/>
        </w:rPr>
        <w:t>小型衛星</w:t>
      </w:r>
      <w:r w:rsidR="005A46EC" w:rsidRPr="00DD6102">
        <w:rPr>
          <w:rFonts w:ascii="Times New Roman" w:hAnsi="Times New Roman" w:cs="Times New Roman" w:hint="eastAsia"/>
        </w:rPr>
        <w:t>向け</w:t>
      </w:r>
      <w:r w:rsidRPr="00DD6102">
        <w:rPr>
          <w:rFonts w:ascii="Times New Roman" w:hAnsi="Times New Roman" w:cs="Times New Roman"/>
        </w:rPr>
        <w:t>簡易</w:t>
      </w:r>
      <w:r w:rsidRPr="00DD6102">
        <w:rPr>
          <w:rFonts w:ascii="Times New Roman" w:hAnsi="Times New Roman" w:cs="Times New Roman"/>
        </w:rPr>
        <w:t>SAR</w:t>
      </w:r>
      <w:r w:rsidR="005A46EC" w:rsidRPr="00DD6102">
        <w:rPr>
          <w:rFonts w:ascii="Times New Roman" w:hAnsi="Times New Roman" w:cs="Times New Roman" w:hint="eastAsia"/>
        </w:rPr>
        <w:t>による</w:t>
      </w:r>
      <w:r w:rsidR="005A46EC" w:rsidRPr="00DD6102">
        <w:rPr>
          <w:rFonts w:ascii="Times New Roman" w:hAnsi="Times New Roman" w:cs="Times New Roman"/>
        </w:rPr>
        <w:br/>
      </w:r>
      <w:r w:rsidR="005A46EC" w:rsidRPr="00DD6102">
        <w:rPr>
          <w:rFonts w:ascii="Times New Roman" w:hAnsi="Times New Roman" w:cs="Times New Roman" w:hint="eastAsia"/>
        </w:rPr>
        <w:t xml:space="preserve"> </w:t>
      </w:r>
      <w:r w:rsidR="005A46EC" w:rsidRPr="00DD6102">
        <w:rPr>
          <w:rFonts w:ascii="Times New Roman" w:hAnsi="Times New Roman" w:cs="Times New Roman"/>
        </w:rPr>
        <w:t xml:space="preserve">                     </w:t>
      </w:r>
      <w:r w:rsidR="005A46EC" w:rsidRPr="00DD6102">
        <w:rPr>
          <w:rFonts w:ascii="Times New Roman" w:hAnsi="Times New Roman" w:cs="Times New Roman" w:hint="eastAsia"/>
        </w:rPr>
        <w:t>安全審査実施要領</w:t>
      </w:r>
      <w:r w:rsidR="005B7088" w:rsidRPr="00DD6102">
        <w:rPr>
          <w:rFonts w:ascii="Times New Roman" w:hAnsi="Times New Roman" w:cs="Times New Roman"/>
        </w:rPr>
        <w:br/>
        <w:t>(2) 29_BIRDS5_SAR-03</w:t>
      </w:r>
      <w:r w:rsidR="005B7088" w:rsidRPr="00DD6102">
        <w:rPr>
          <w:rFonts w:ascii="Times New Roman" w:hAnsi="Times New Roman" w:cs="Times New Roman"/>
        </w:rPr>
        <w:tab/>
        <w:t>[BIRDS-5] Flight Safety Assessment Report for Phase III</w:t>
      </w:r>
      <w:r w:rsidRPr="00DD6102">
        <w:rPr>
          <w:rFonts w:ascii="Times New Roman" w:hAnsi="Times New Roman" w:cs="Times New Roman"/>
        </w:rPr>
        <w:br/>
        <w:t>(</w:t>
      </w:r>
      <w:r w:rsidR="005B7088" w:rsidRPr="00DD6102">
        <w:rPr>
          <w:rFonts w:ascii="Times New Roman" w:hAnsi="Times New Roman" w:cs="Times New Roman"/>
        </w:rPr>
        <w:t>3</w:t>
      </w:r>
      <w:r w:rsidRPr="00DD6102">
        <w:rPr>
          <w:rFonts w:ascii="Times New Roman" w:hAnsi="Times New Roman" w:cs="Times New Roman"/>
        </w:rPr>
        <w:t>) JX-ESPC-101132</w:t>
      </w:r>
      <w:r w:rsidR="005427CB" w:rsidRPr="00DD6102">
        <w:rPr>
          <w:rFonts w:ascii="Times New Roman" w:hAnsi="Times New Roman" w:cs="Times New Roman"/>
        </w:rPr>
        <w:t>E</w:t>
      </w:r>
      <w:r w:rsidRPr="00DD6102">
        <w:rPr>
          <w:rFonts w:ascii="Times New Roman" w:hAnsi="Times New Roman" w:cs="Times New Roman"/>
        </w:rPr>
        <w:t xml:space="preserve">    </w:t>
      </w:r>
      <w:r w:rsidR="00CE38C4" w:rsidRPr="00DD6102">
        <w:rPr>
          <w:rFonts w:ascii="Times New Roman" w:hAnsi="Times New Roman" w:cs="Times New Roman"/>
        </w:rPr>
        <w:t>JEM Payload Accommodation Handbook Vol.8 Small</w:t>
      </w:r>
    </w:p>
    <w:p w14:paraId="2AAA6759" w14:textId="120526A3" w:rsidR="00594BF8" w:rsidRPr="00DD6102" w:rsidRDefault="00CE38C4" w:rsidP="005A46EC">
      <w:pPr>
        <w:pStyle w:val="a7"/>
        <w:ind w:leftChars="0" w:left="2520" w:firstLine="840"/>
        <w:jc w:val="left"/>
        <w:rPr>
          <w:rFonts w:ascii="Times New Roman" w:hAnsi="Times New Roman" w:cs="Times New Roman"/>
        </w:rPr>
      </w:pPr>
      <w:r w:rsidRPr="00DD6102">
        <w:rPr>
          <w:rFonts w:ascii="Times New Roman" w:hAnsi="Times New Roman" w:cs="Times New Roman"/>
        </w:rPr>
        <w:t>Satellite</w:t>
      </w:r>
      <w:r w:rsidR="005427CB" w:rsidRPr="00DD6102">
        <w:rPr>
          <w:rFonts w:ascii="Times New Roman" w:hAnsi="Times New Roman" w:cs="Times New Roman"/>
        </w:rPr>
        <w:t xml:space="preserve"> </w:t>
      </w:r>
      <w:r w:rsidRPr="00DD6102">
        <w:rPr>
          <w:rFonts w:ascii="Times New Roman" w:hAnsi="Times New Roman" w:cs="Times New Roman"/>
        </w:rPr>
        <w:t>Deployment Interface Control Document</w:t>
      </w:r>
      <w:r w:rsidR="00594BF8" w:rsidRPr="00DD6102">
        <w:rPr>
          <w:rFonts w:ascii="Times New Roman" w:hAnsi="Times New Roman" w:cs="Times New Roman"/>
        </w:rPr>
        <w:br/>
      </w:r>
    </w:p>
    <w:p w14:paraId="664B90FB" w14:textId="77777777" w:rsidR="00594BF8" w:rsidRPr="00DD6102" w:rsidRDefault="00594BF8" w:rsidP="00594BF8">
      <w:pPr>
        <w:pStyle w:val="a7"/>
        <w:numPr>
          <w:ilvl w:val="0"/>
          <w:numId w:val="1"/>
        </w:numPr>
        <w:ind w:leftChars="0"/>
        <w:jc w:val="left"/>
        <w:rPr>
          <w:rFonts w:ascii="Times New Roman" w:hAnsi="Times New Roman" w:cs="Times New Roman"/>
        </w:rPr>
      </w:pPr>
      <w:bookmarkStart w:id="61" w:name="_Hlk150263841"/>
      <w:r w:rsidRPr="00DD6102">
        <w:rPr>
          <w:rFonts w:ascii="Times New Roman" w:hAnsi="Times New Roman" w:cs="Times New Roman"/>
        </w:rPr>
        <w:t>Safety Analysis Methodology</w:t>
      </w:r>
      <w:bookmarkEnd w:id="61"/>
    </w:p>
    <w:p w14:paraId="26A22873" w14:textId="21928397" w:rsidR="00797180" w:rsidRPr="00DD6102" w:rsidRDefault="00594BF8" w:rsidP="00797180">
      <w:pPr>
        <w:pStyle w:val="a7"/>
        <w:numPr>
          <w:ilvl w:val="1"/>
          <w:numId w:val="1"/>
        </w:numPr>
        <w:ind w:leftChars="0"/>
        <w:jc w:val="left"/>
        <w:rPr>
          <w:rFonts w:ascii="Times New Roman" w:hAnsi="Times New Roman" w:cs="Times New Roman"/>
        </w:rPr>
      </w:pPr>
      <w:r w:rsidRPr="00DD6102">
        <w:rPr>
          <w:rFonts w:ascii="Times New Roman" w:hAnsi="Times New Roman" w:cs="Times New Roman"/>
        </w:rPr>
        <w:t>Methodology</w:t>
      </w:r>
      <w:r w:rsidRPr="00DD6102">
        <w:rPr>
          <w:rFonts w:ascii="Times New Roman" w:hAnsi="Times New Roman" w:cs="Times New Roman"/>
        </w:rPr>
        <w:br/>
      </w:r>
      <w:r w:rsidR="00797180" w:rsidRPr="00DD6102">
        <w:rPr>
          <w:rFonts w:ascii="Times New Roman" w:hAnsi="Times New Roman" w:cs="Times New Roman"/>
        </w:rPr>
        <w:t>Safety analysis has been performed in accordance with SSP30599. In addition, t</w:t>
      </w:r>
      <w:r w:rsidR="00CE38C4" w:rsidRPr="00DD6102">
        <w:rPr>
          <w:rFonts w:ascii="Times New Roman" w:hAnsi="Times New Roman" w:cs="Times New Roman"/>
        </w:rPr>
        <w:t xml:space="preserve">he </w:t>
      </w:r>
      <w:proofErr w:type="spellStart"/>
      <w:r w:rsidR="00CE38C4" w:rsidRPr="00DD6102">
        <w:rPr>
          <w:rFonts w:ascii="Times New Roman" w:hAnsi="Times New Roman" w:cs="Times New Roman"/>
        </w:rPr>
        <w:t>Cubesat</w:t>
      </w:r>
      <w:proofErr w:type="spellEnd"/>
      <w:r w:rsidR="00CE38C4" w:rsidRPr="00DD6102">
        <w:rPr>
          <w:rFonts w:ascii="Times New Roman" w:hAnsi="Times New Roman" w:cs="Times New Roman"/>
        </w:rPr>
        <w:t xml:space="preserve"> uses </w:t>
      </w:r>
      <w:proofErr w:type="spellStart"/>
      <w:r w:rsidR="00CE38C4" w:rsidRPr="00DD6102">
        <w:rPr>
          <w:rFonts w:ascii="Times New Roman" w:hAnsi="Times New Roman" w:cs="Times New Roman"/>
        </w:rPr>
        <w:t>BIRDSBus</w:t>
      </w:r>
      <w:proofErr w:type="spellEnd"/>
      <w:r w:rsidR="00797180" w:rsidRPr="00DD6102">
        <w:rPr>
          <w:rFonts w:ascii="Times New Roman" w:hAnsi="Times New Roman" w:cs="Times New Roman"/>
        </w:rPr>
        <w:t xml:space="preserve">, which meets design constraints </w:t>
      </w:r>
      <w:bookmarkStart w:id="62" w:name="_Hlk151453330"/>
      <w:r w:rsidR="00797180" w:rsidRPr="00DD6102">
        <w:rPr>
          <w:rFonts w:ascii="Times New Roman" w:hAnsi="Times New Roman" w:cs="Times New Roman"/>
        </w:rPr>
        <w:t xml:space="preserve">in </w:t>
      </w:r>
      <w:bookmarkStart w:id="63" w:name="_Hlk151450328"/>
      <w:r w:rsidR="00C40674" w:rsidRPr="00DD6102">
        <w:rPr>
          <w:rFonts w:ascii="Times New Roman" w:hAnsi="Times New Roman" w:cs="Times New Roman"/>
        </w:rPr>
        <w:t>Applicable Document (1)</w:t>
      </w:r>
      <w:bookmarkEnd w:id="62"/>
      <w:bookmarkEnd w:id="63"/>
      <w:r w:rsidR="00797180" w:rsidRPr="00DD6102">
        <w:rPr>
          <w:rFonts w:ascii="Times New Roman" w:hAnsi="Times New Roman" w:cs="Times New Roman"/>
        </w:rPr>
        <w:t xml:space="preserve">. Therefore, the safety analysis has also been performed based on </w:t>
      </w:r>
      <w:r w:rsidR="00C40674" w:rsidRPr="00DD6102">
        <w:rPr>
          <w:rFonts w:ascii="Times New Roman" w:hAnsi="Times New Roman" w:cs="Times New Roman"/>
        </w:rPr>
        <w:t>Applicable Document (1)</w:t>
      </w:r>
      <w:r w:rsidR="00797180" w:rsidRPr="00DD6102">
        <w:rPr>
          <w:rFonts w:ascii="Times New Roman" w:hAnsi="Times New Roman" w:cs="Times New Roman"/>
        </w:rPr>
        <w:t>.</w:t>
      </w:r>
    </w:p>
    <w:p w14:paraId="7C05CA3E" w14:textId="24BB8CD7" w:rsidR="00594BF8" w:rsidRPr="00DD6102" w:rsidRDefault="00797180" w:rsidP="0080519E">
      <w:pPr>
        <w:pStyle w:val="a7"/>
        <w:ind w:leftChars="0" w:left="992" w:firstLineChars="50" w:firstLine="105"/>
        <w:jc w:val="left"/>
        <w:rPr>
          <w:rFonts w:ascii="Times New Roman" w:hAnsi="Times New Roman" w:cs="Times New Roman"/>
        </w:rPr>
      </w:pPr>
      <w:r w:rsidRPr="00DD6102">
        <w:rPr>
          <w:rFonts w:ascii="Times New Roman" w:hAnsi="Times New Roman" w:cs="Times New Roman"/>
        </w:rPr>
        <w:t>Compliance with ISS Jettison Policy are evaluated by J-SSOD system integrator in “Safety Assessment Report for series product.”</w:t>
      </w:r>
      <w:r w:rsidR="00594BF8" w:rsidRPr="00DD6102">
        <w:rPr>
          <w:rFonts w:ascii="Times New Roman" w:hAnsi="Times New Roman" w:cs="Times New Roman"/>
        </w:rPr>
        <w:br/>
      </w:r>
    </w:p>
    <w:p w14:paraId="5ACB028C" w14:textId="096E6A6D" w:rsidR="00812E3B" w:rsidRPr="00DD6102" w:rsidRDefault="00594BF8" w:rsidP="00594BF8">
      <w:pPr>
        <w:pStyle w:val="a7"/>
        <w:numPr>
          <w:ilvl w:val="1"/>
          <w:numId w:val="1"/>
        </w:numPr>
        <w:ind w:leftChars="0"/>
        <w:jc w:val="left"/>
        <w:rPr>
          <w:rFonts w:ascii="Times New Roman" w:hAnsi="Times New Roman" w:cs="Times New Roman"/>
        </w:rPr>
      </w:pPr>
      <w:r w:rsidRPr="00DD6102">
        <w:rPr>
          <w:rFonts w:ascii="Times New Roman" w:hAnsi="Times New Roman" w:cs="Times New Roman"/>
        </w:rPr>
        <w:t>Safety Requirements</w:t>
      </w:r>
      <w:r w:rsidRPr="00DD6102">
        <w:rPr>
          <w:rFonts w:ascii="Times New Roman" w:hAnsi="Times New Roman" w:cs="Times New Roman"/>
        </w:rPr>
        <w:br/>
      </w:r>
      <w:r w:rsidR="00FD02D3" w:rsidRPr="00DD6102">
        <w:rPr>
          <w:rFonts w:ascii="Times New Roman" w:hAnsi="Times New Roman" w:cs="Times New Roman"/>
        </w:rPr>
        <w:t>Following safety requirements are applied.</w:t>
      </w:r>
    </w:p>
    <w:p w14:paraId="29A2AB08" w14:textId="77777777" w:rsidR="00CE38C4"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SSP51721</w:t>
      </w:r>
      <w:r w:rsidRPr="00DD6102">
        <w:rPr>
          <w:rFonts w:ascii="Times New Roman" w:hAnsi="Times New Roman" w:cs="Times New Roman"/>
        </w:rPr>
        <w:tab/>
        <w:t>ISS Safety Requirement Document</w:t>
      </w:r>
    </w:p>
    <w:p w14:paraId="3CEB0946" w14:textId="77777777" w:rsidR="00CE38C4"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PPD1101</w:t>
      </w:r>
      <w:r w:rsidRPr="00DD6102">
        <w:rPr>
          <w:rFonts w:ascii="Times New Roman" w:hAnsi="Times New Roman" w:cs="Times New Roman"/>
        </w:rPr>
        <w:tab/>
        <w:t>ISS Jettison Policy</w:t>
      </w:r>
    </w:p>
    <w:p w14:paraId="052C9D4B" w14:textId="6D99A790" w:rsidR="00594BF8"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SSP30599</w:t>
      </w:r>
      <w:r w:rsidRPr="00DD6102">
        <w:rPr>
          <w:rFonts w:ascii="Times New Roman" w:hAnsi="Times New Roman" w:cs="Times New Roman"/>
        </w:rPr>
        <w:tab/>
        <w:t>Safety Review Process</w:t>
      </w:r>
      <w:r w:rsidR="00594BF8" w:rsidRPr="00DD6102">
        <w:rPr>
          <w:rFonts w:ascii="Times New Roman" w:hAnsi="Times New Roman" w:cs="Times New Roman"/>
        </w:rPr>
        <w:br/>
      </w:r>
    </w:p>
    <w:p w14:paraId="1B9B07F6" w14:textId="77777777"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t>System Description</w:t>
      </w:r>
    </w:p>
    <w:p w14:paraId="4D7208B4" w14:textId="77777777" w:rsidR="009558B5" w:rsidRPr="00DD6102" w:rsidRDefault="00594BF8" w:rsidP="0080519E">
      <w:pPr>
        <w:pStyle w:val="a7"/>
        <w:numPr>
          <w:ilvl w:val="1"/>
          <w:numId w:val="1"/>
        </w:numPr>
        <w:ind w:leftChars="0"/>
        <w:jc w:val="left"/>
        <w:rPr>
          <w:rFonts w:ascii="Times New Roman" w:hAnsi="Times New Roman" w:cs="Times New Roman"/>
        </w:rPr>
      </w:pPr>
      <w:r w:rsidRPr="00DD6102">
        <w:rPr>
          <w:rFonts w:ascii="Times New Roman" w:hAnsi="Times New Roman" w:cs="Times New Roman"/>
        </w:rPr>
        <w:t>Overview</w:t>
      </w:r>
      <w:r w:rsidRPr="00DD6102">
        <w:rPr>
          <w:rFonts w:ascii="Times New Roman" w:hAnsi="Times New Roman" w:cs="Times New Roman"/>
        </w:rPr>
        <w:br/>
      </w:r>
      <w:r w:rsidR="00FD02D3" w:rsidRPr="00DD6102">
        <w:rPr>
          <w:rFonts w:ascii="Times New Roman" w:hAnsi="Times New Roman" w:cs="Times New Roman"/>
        </w:rPr>
        <w:t>DRAGONFLY</w:t>
      </w:r>
      <w:r w:rsidR="00E91035" w:rsidRPr="00DD6102">
        <w:rPr>
          <w:rFonts w:ascii="Times New Roman" w:hAnsi="Times New Roman" w:cs="Times New Roman"/>
        </w:rPr>
        <w:t xml:space="preserve"> is </w:t>
      </w:r>
      <w:r w:rsidR="00FD02D3" w:rsidRPr="00DD6102">
        <w:rPr>
          <w:rFonts w:ascii="Times New Roman" w:hAnsi="Times New Roman" w:cs="Times New Roman"/>
        </w:rPr>
        <w:t>2</w:t>
      </w:r>
      <w:r w:rsidR="00E91035" w:rsidRPr="00DD6102">
        <w:rPr>
          <w:rFonts w:ascii="Times New Roman" w:hAnsi="Times New Roman" w:cs="Times New Roman"/>
        </w:rPr>
        <w:t xml:space="preserve">U CubeSat whose dimension is </w:t>
      </w:r>
      <w:r w:rsidR="0080519E" w:rsidRPr="00DD6102">
        <w:rPr>
          <w:rFonts w:ascii="Times New Roman" w:hAnsi="Times New Roman" w:cs="Times New Roman"/>
        </w:rPr>
        <w:t xml:space="preserve">100 mm x 100 mm x </w:t>
      </w:r>
      <w:r w:rsidR="00FD02D3" w:rsidRPr="00DD6102">
        <w:rPr>
          <w:rFonts w:ascii="Times New Roman" w:hAnsi="Times New Roman" w:cs="Times New Roman"/>
        </w:rPr>
        <w:t>227</w:t>
      </w:r>
      <w:r w:rsidR="0080519E" w:rsidRPr="00DD6102">
        <w:rPr>
          <w:rFonts w:ascii="Times New Roman" w:hAnsi="Times New Roman" w:cs="Times New Roman"/>
        </w:rPr>
        <w:t xml:space="preserve"> mm and weight </w:t>
      </w:r>
      <w:proofErr w:type="gramStart"/>
      <w:r w:rsidR="0080519E" w:rsidRPr="00DD6102">
        <w:rPr>
          <w:rFonts w:ascii="Times New Roman" w:hAnsi="Times New Roman" w:cs="Times New Roman"/>
        </w:rPr>
        <w:t>is</w:t>
      </w:r>
      <w:proofErr w:type="gramEnd"/>
      <w:r w:rsidR="0080519E" w:rsidRPr="00DD6102">
        <w:rPr>
          <w:rFonts w:ascii="Times New Roman" w:hAnsi="Times New Roman" w:cs="Times New Roman"/>
        </w:rPr>
        <w:t xml:space="preserve"> less than </w:t>
      </w:r>
      <w:r w:rsidR="00FD02D3" w:rsidRPr="00DD6102">
        <w:rPr>
          <w:rFonts w:ascii="Times New Roman" w:hAnsi="Times New Roman" w:cs="Times New Roman"/>
        </w:rPr>
        <w:t>2.66</w:t>
      </w:r>
      <w:r w:rsidR="0080519E" w:rsidRPr="00DD6102">
        <w:rPr>
          <w:rFonts w:ascii="Times New Roman" w:hAnsi="Times New Roman" w:cs="Times New Roman"/>
        </w:rPr>
        <w:t xml:space="preserve"> kg. External views of </w:t>
      </w:r>
      <w:r w:rsidR="00FD02D3" w:rsidRPr="00DD6102">
        <w:rPr>
          <w:rFonts w:ascii="Times New Roman" w:hAnsi="Times New Roman" w:cs="Times New Roman"/>
        </w:rPr>
        <w:t>DRAGONFLY</w:t>
      </w:r>
      <w:r w:rsidR="0080519E" w:rsidRPr="00DD6102">
        <w:rPr>
          <w:rFonts w:ascii="Times New Roman" w:hAnsi="Times New Roman" w:cs="Times New Roman"/>
        </w:rPr>
        <w:t xml:space="preserve"> in its stowed configuration and deployment configuration are shown in Figure 3.1-1 and Figure 3.1-2, respectively.</w:t>
      </w:r>
    </w:p>
    <w:p w14:paraId="2AC4C951" w14:textId="4EDDEE9A" w:rsidR="009558B5" w:rsidRPr="00DD6102" w:rsidRDefault="006905E7" w:rsidP="009558B5">
      <w:pPr>
        <w:rPr>
          <w:rFonts w:ascii="Times New Roman" w:hAnsi="Times New Roman" w:cs="Times New Roman"/>
          <w:sz w:val="20"/>
          <w:szCs w:val="20"/>
        </w:rPr>
      </w:pPr>
      <w:r w:rsidRPr="00DD6102">
        <w:rPr>
          <w:rFonts w:ascii="Times New Roman" w:hAnsi="Times New Roman" w:cs="Times New Roman"/>
          <w:sz w:val="20"/>
          <w:szCs w:val="20"/>
        </w:rPr>
        <w:lastRenderedPageBreak/>
        <w:t xml:space="preserve">DRAGONFLY mission </w:t>
      </w:r>
      <w:r w:rsidR="009558B5" w:rsidRPr="00DD6102">
        <w:rPr>
          <w:rFonts w:ascii="Times New Roman" w:hAnsi="Times New Roman" w:cs="Times New Roman"/>
          <w:sz w:val="20"/>
          <w:szCs w:val="20"/>
        </w:rPr>
        <w:t>objectives are as follows.</w:t>
      </w:r>
    </w:p>
    <w:p w14:paraId="5A6BFFCA" w14:textId="77777777" w:rsidR="009558B5" w:rsidRPr="00DD6102" w:rsidRDefault="009558B5" w:rsidP="009558B5">
      <w:pPr>
        <w:pStyle w:val="af4"/>
        <w:numPr>
          <w:ilvl w:val="0"/>
          <w:numId w:val="6"/>
        </w:numPr>
        <w:ind w:hanging="294"/>
        <w:jc w:val="both"/>
        <w:rPr>
          <w:rFonts w:ascii="Times New Roman" w:hAnsi="Times New Roman" w:cs="Times New Roman"/>
          <w:sz w:val="20"/>
          <w:szCs w:val="20"/>
          <w:u w:val="none"/>
        </w:rPr>
      </w:pPr>
      <w:r w:rsidRPr="00DD6102">
        <w:rPr>
          <w:rFonts w:ascii="Times New Roman" w:hAnsi="Times New Roman" w:cs="Times New Roman"/>
          <w:sz w:val="20"/>
          <w:szCs w:val="20"/>
          <w:u w:val="none"/>
        </w:rPr>
        <w:t>Alternative UHF TRX</w:t>
      </w:r>
    </w:p>
    <w:p w14:paraId="7C40E0A4" w14:textId="77777777" w:rsidR="009558B5" w:rsidRPr="00DD6102" w:rsidRDefault="009558B5" w:rsidP="009558B5">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The objective is to develop and demonstrate an alternative UHF TRX for CubeSat that offers comparable performance, data rate, and low power consumption as the existing commercial one. Our proposed TRX costs approximately 300 USD, thus providing a cost-effective solution for future CubeSat projects, ensuring reliable communication capabilities while minimizing financial constraints.</w:t>
      </w:r>
    </w:p>
    <w:p w14:paraId="5FF6E1DF" w14:textId="77777777" w:rsidR="009558B5" w:rsidRPr="00DD6102" w:rsidRDefault="009558B5" w:rsidP="009558B5">
      <w:pPr>
        <w:pStyle w:val="af4"/>
        <w:ind w:left="720"/>
        <w:jc w:val="both"/>
        <w:rPr>
          <w:rFonts w:ascii="Times New Roman" w:hAnsi="Times New Roman" w:cs="Times New Roman"/>
          <w:sz w:val="20"/>
          <w:szCs w:val="20"/>
          <w:u w:val="none"/>
        </w:rPr>
      </w:pPr>
    </w:p>
    <w:p w14:paraId="1D44103D" w14:textId="77777777" w:rsidR="009558B5" w:rsidRPr="00DD6102" w:rsidRDefault="009558B5" w:rsidP="009558B5">
      <w:pPr>
        <w:pStyle w:val="af4"/>
        <w:numPr>
          <w:ilvl w:val="0"/>
          <w:numId w:val="7"/>
        </w:numPr>
        <w:ind w:left="709" w:hanging="283"/>
        <w:jc w:val="both"/>
        <w:rPr>
          <w:rFonts w:ascii="Times New Roman" w:hAnsi="Times New Roman" w:cs="Times New Roman"/>
          <w:sz w:val="20"/>
          <w:szCs w:val="20"/>
          <w:u w:val="none"/>
        </w:rPr>
      </w:pPr>
      <w:r w:rsidRPr="00DD6102">
        <w:rPr>
          <w:rFonts w:ascii="Times New Roman" w:hAnsi="Times New Roman" w:cs="Times New Roman"/>
          <w:sz w:val="20"/>
          <w:szCs w:val="20"/>
          <w:u w:val="none"/>
        </w:rPr>
        <w:t>Volcano Monitoring (APRS-R)</w:t>
      </w:r>
    </w:p>
    <w:p w14:paraId="572FC109" w14:textId="77777777" w:rsidR="009558B5" w:rsidRPr="00DD6102" w:rsidRDefault="009558B5" w:rsidP="009558B5">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 xml:space="preserve">This mission aims to operate the APRS Reference payload in the store-and-forward mode to carry the acquired data from the remote volcanic area and observe and monitor the volcanic activity by analyzing the collected data through the satellite. </w:t>
      </w:r>
    </w:p>
    <w:p w14:paraId="5E0D5E0B" w14:textId="77777777" w:rsidR="009558B5" w:rsidRPr="00DD6102" w:rsidRDefault="009558B5" w:rsidP="009558B5">
      <w:pPr>
        <w:pStyle w:val="af4"/>
        <w:ind w:left="720"/>
        <w:jc w:val="both"/>
        <w:rPr>
          <w:rFonts w:ascii="Times New Roman" w:hAnsi="Times New Roman" w:cs="Times New Roman"/>
          <w:sz w:val="20"/>
          <w:szCs w:val="20"/>
          <w:u w:val="none"/>
        </w:rPr>
      </w:pPr>
    </w:p>
    <w:p w14:paraId="41DDBBCA" w14:textId="77777777" w:rsidR="009558B5" w:rsidRPr="00DD6102" w:rsidRDefault="009558B5" w:rsidP="009558B5">
      <w:pPr>
        <w:pStyle w:val="af4"/>
        <w:numPr>
          <w:ilvl w:val="0"/>
          <w:numId w:val="7"/>
        </w:numPr>
        <w:ind w:left="709" w:hanging="283"/>
        <w:jc w:val="both"/>
        <w:rPr>
          <w:rFonts w:ascii="Times New Roman" w:hAnsi="Times New Roman" w:cs="Times New Roman"/>
          <w:sz w:val="20"/>
          <w:szCs w:val="20"/>
          <w:u w:val="none"/>
        </w:rPr>
      </w:pPr>
      <w:r w:rsidRPr="00DD6102">
        <w:rPr>
          <w:rFonts w:ascii="Times New Roman" w:hAnsi="Times New Roman" w:cs="Times New Roman"/>
          <w:sz w:val="20"/>
          <w:szCs w:val="20"/>
          <w:u w:val="none"/>
        </w:rPr>
        <w:t>APRS Payload competition (APRS-P)</w:t>
      </w:r>
    </w:p>
    <w:p w14:paraId="4858B176" w14:textId="6491D748" w:rsidR="0080519E" w:rsidRPr="00DD6102" w:rsidRDefault="009558B5" w:rsidP="006905E7">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 xml:space="preserve">The objective of this mission is to increase the users of the amateur radio community by providing APRS payload slots, as well as helping people to get involved in the creation and operation of that payload, resulting in the improvement of their technical skills and democratization of space. The ground terminal used for APRS was selected through a contest. With various configurations, conditions, and hardware, the APRS payload in </w:t>
      </w:r>
      <w:r w:rsidR="006905E7" w:rsidRPr="00DD6102">
        <w:rPr>
          <w:rFonts w:ascii="Times New Roman" w:hAnsi="Times New Roman" w:cs="Times New Roman"/>
          <w:sz w:val="20"/>
          <w:szCs w:val="20"/>
          <w:u w:val="none"/>
        </w:rPr>
        <w:t>DRAGONFLY</w:t>
      </w:r>
      <w:r w:rsidRPr="00DD6102">
        <w:rPr>
          <w:rFonts w:ascii="Times New Roman" w:hAnsi="Times New Roman" w:cs="Times New Roman"/>
          <w:sz w:val="20"/>
          <w:szCs w:val="20"/>
          <w:u w:val="none"/>
        </w:rPr>
        <w:t xml:space="preserve"> will be thoroughly tested.</w:t>
      </w:r>
      <w:r w:rsidR="0032240B" w:rsidRPr="00DD6102">
        <w:rPr>
          <w:rFonts w:ascii="Times New Roman" w:hAnsi="Times New Roman" w:cs="Times New Roman"/>
        </w:rPr>
        <w:br/>
      </w:r>
      <w:r w:rsidR="0080519E" w:rsidRPr="00DD6102">
        <w:rPr>
          <w:rFonts w:ascii="Times New Roman" w:hAnsi="Times New Roman" w:cs="Times New Roman"/>
        </w:rPr>
        <w:t xml:space="preserve"> </w:t>
      </w:r>
    </w:p>
    <w:p w14:paraId="32F30646" w14:textId="722C7E47" w:rsidR="002A28B3" w:rsidRPr="00DD6102" w:rsidRDefault="007D7B50" w:rsidP="0080519E">
      <w:pPr>
        <w:pStyle w:val="a7"/>
        <w:ind w:leftChars="0" w:left="992"/>
        <w:jc w:val="center"/>
        <w:rPr>
          <w:rFonts w:ascii="Times New Roman" w:hAnsi="Times New Roman" w:cs="Times New Roman"/>
        </w:rPr>
      </w:pPr>
      <w:r w:rsidRPr="00DD6102">
        <w:rPr>
          <w:rFonts w:ascii="Times New Roman" w:hAnsi="Times New Roman" w:cs="Times New Roman"/>
          <w:noProof/>
        </w:rPr>
        <w:drawing>
          <wp:inline distT="0" distB="0" distL="0" distR="0" wp14:anchorId="2FF56E58" wp14:editId="420CD2BE">
            <wp:extent cx="4529405" cy="3204778"/>
            <wp:effectExtent l="0" t="0" r="5080" b="0"/>
            <wp:docPr id="34" name="グラフィックス 33">
              <a:extLst xmlns:a="http://schemas.openxmlformats.org/drawingml/2006/main">
                <a:ext uri="{FF2B5EF4-FFF2-40B4-BE49-F238E27FC236}">
                  <a16:creationId xmlns:a16="http://schemas.microsoft.com/office/drawing/2014/main" id="{95465F6D-45C5-3BC0-BBA0-969D6102D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グラフィックス 33">
                      <a:extLst>
                        <a:ext uri="{FF2B5EF4-FFF2-40B4-BE49-F238E27FC236}">
                          <a16:creationId xmlns:a16="http://schemas.microsoft.com/office/drawing/2014/main" id="{95465F6D-45C5-3BC0-BBA0-969D6102DA08}"/>
                        </a:ext>
                      </a:extLst>
                    </pic:cNvPr>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532856" cy="3207219"/>
                    </a:xfrm>
                    <a:prstGeom prst="rect">
                      <a:avLst/>
                    </a:prstGeom>
                  </pic:spPr>
                </pic:pic>
              </a:graphicData>
            </a:graphic>
          </wp:inline>
        </w:drawing>
      </w:r>
    </w:p>
    <w:p w14:paraId="1BF02999" w14:textId="3277C49D" w:rsidR="007D7B50" w:rsidRPr="00DD6102" w:rsidRDefault="00F62843" w:rsidP="0080519E">
      <w:pPr>
        <w:pStyle w:val="a7"/>
        <w:ind w:leftChars="0" w:left="992"/>
        <w:jc w:val="center"/>
        <w:rPr>
          <w:rFonts w:ascii="Times New Roman" w:hAnsi="Times New Roman" w:cs="Times New Roman"/>
          <w:u w:val="single"/>
        </w:rPr>
      </w:pPr>
      <w:r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61" behindDoc="0" locked="0" layoutInCell="1" allowOverlap="1" wp14:anchorId="4CBA47BB" wp14:editId="55ED7E60">
                <wp:simplePos x="0" y="0"/>
                <wp:positionH relativeFrom="column">
                  <wp:posOffset>2437765</wp:posOffset>
                </wp:positionH>
                <wp:positionV relativeFrom="paragraph">
                  <wp:posOffset>3616325</wp:posOffset>
                </wp:positionV>
                <wp:extent cx="698500" cy="279400"/>
                <wp:effectExtent l="0" t="0" r="0" b="6350"/>
                <wp:wrapNone/>
                <wp:docPr id="3260723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33513438" w14:textId="77777777" w:rsidR="004C008E" w:rsidRPr="002A28B3" w:rsidRDefault="004C008E">
                            <w:pPr>
                              <w:rPr>
                                <w:color w:val="0070C0"/>
                                <w:sz w:val="18"/>
                                <w:szCs w:val="20"/>
                              </w:rPr>
                            </w:pPr>
                            <w:r>
                              <w:rPr>
                                <w:color w:val="0070C0"/>
                                <w:sz w:val="18"/>
                                <w:szCs w:val="20"/>
                              </w:rPr>
                              <w:t>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BA47BB" id="_x0000_t202" coordsize="21600,21600" o:spt="202" path="m,l,21600r21600,l21600,xe">
                <v:stroke joinstyle="miter"/>
                <v:path gradientshapeok="t" o:connecttype="rect"/>
              </v:shapetype>
              <v:shape id="テキスト ボックス 2" o:spid="_x0000_s1027" type="#_x0000_t202" style="position:absolute;left:0;text-align:left;margin-left:191.95pt;margin-top:284.75pt;width:55pt;height:22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" filled="f" stroked="f">
                <v:textbox>
                  <w:txbxContent>
                    <w:p w14:paraId="33513438" w14:textId="77777777" w:rsidR="004C008E" w:rsidRPr="002A28B3" w:rsidRDefault="004C008E">
                      <w:pPr>
                        <w:rPr>
                          <w:color w:val="0070C0"/>
                          <w:sz w:val="18"/>
                          <w:szCs w:val="20"/>
                        </w:rPr>
                      </w:pPr>
                      <w:r>
                        <w:rPr>
                          <w:color w:val="0070C0"/>
                          <w:sz w:val="18"/>
                          <w:szCs w:val="20"/>
                        </w:rPr>
                        <w:t>Antenna</w:t>
                      </w:r>
                    </w:p>
                  </w:txbxContent>
                </v:textbox>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3" behindDoc="0" locked="0" layoutInCell="1" allowOverlap="1" wp14:anchorId="6B76D5AE" wp14:editId="4D7043CB">
                <wp:simplePos x="0" y="0"/>
                <wp:positionH relativeFrom="column">
                  <wp:posOffset>3041015</wp:posOffset>
                </wp:positionH>
                <wp:positionV relativeFrom="paragraph">
                  <wp:posOffset>3794125</wp:posOffset>
                </wp:positionV>
                <wp:extent cx="247650" cy="45719"/>
                <wp:effectExtent l="0" t="38100" r="38100" b="88265"/>
                <wp:wrapNone/>
                <wp:docPr id="1767578972" name="直線矢印コネクタ 8"/>
                <wp:cNvGraphicFramePr/>
                <a:graphic xmlns:a="http://schemas.openxmlformats.org/drawingml/2006/main">
                  <a:graphicData uri="http://schemas.microsoft.com/office/word/2010/wordprocessingShape">
                    <wps:wsp>
                      <wps:cNvCnPr/>
                      <wps:spPr>
                        <a:xfrm>
                          <a:off x="0" y="0"/>
                          <a:ext cx="247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061E8758">
              <v:shapetype id="_x0000_t32" coordsize="21600,21600" o:oned="t" filled="f" o:spt="32" path="m,l21600,21600e" w14:anchorId="2BDF7EE4">
                <v:path fillok="f" arrowok="t" o:connecttype="none"/>
                <o:lock v:ext="edit" shapetype="t"/>
              </v:shapetype>
              <v:shape id="直線矢印コネクタ 8" style="position:absolute;margin-left:239.45pt;margin-top:298.75pt;width:19.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">
                <v:stroke joinstyle="miter" endarrow="block"/>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2" behindDoc="0" locked="0" layoutInCell="1" allowOverlap="1" wp14:anchorId="146FDE82" wp14:editId="1315FBF9">
                <wp:simplePos x="0" y="0"/>
                <wp:positionH relativeFrom="column">
                  <wp:posOffset>1999615</wp:posOffset>
                </wp:positionH>
                <wp:positionV relativeFrom="paragraph">
                  <wp:posOffset>3730625</wp:posOffset>
                </wp:positionV>
                <wp:extent cx="469900" cy="45719"/>
                <wp:effectExtent l="0" t="57150" r="25400" b="50165"/>
                <wp:wrapNone/>
                <wp:docPr id="48382404" name="直線矢印コネクタ 8"/>
                <wp:cNvGraphicFramePr/>
                <a:graphic xmlns:a="http://schemas.openxmlformats.org/drawingml/2006/main">
                  <a:graphicData uri="http://schemas.microsoft.com/office/word/2010/wordprocessingShape">
                    <wps:wsp>
                      <wps:cNvCnPr/>
                      <wps:spPr>
                        <a:xfrm flipH="1" flipV="1">
                          <a:off x="0" y="0"/>
                          <a:ext cx="469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1D7EFA48">
              <v:shape id="直線矢印コネクタ 8" style="position:absolute;margin-left:157.45pt;margin-top:293.75pt;width:3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" w14:anchorId="46D8B58C">
                <v:stroke joinstyle="miter" endarrow="block"/>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0" behindDoc="0" locked="0" layoutInCell="1" allowOverlap="1" wp14:anchorId="534B38AE" wp14:editId="3F41AF43">
                <wp:simplePos x="0" y="0"/>
                <wp:positionH relativeFrom="column">
                  <wp:posOffset>3498215</wp:posOffset>
                </wp:positionH>
                <wp:positionV relativeFrom="paragraph">
                  <wp:posOffset>3057525</wp:posOffset>
                </wp:positionV>
                <wp:extent cx="114300" cy="107950"/>
                <wp:effectExtent l="0" t="0" r="19050" b="25400"/>
                <wp:wrapNone/>
                <wp:docPr id="1183187337" name="楕円 9"/>
                <wp:cNvGraphicFramePr/>
                <a:graphic xmlns:a="http://schemas.openxmlformats.org/drawingml/2006/main">
                  <a:graphicData uri="http://schemas.microsoft.com/office/word/2010/wordprocessingShape">
                    <wps:wsp>
                      <wps:cNvSpPr/>
                      <wps:spPr>
                        <a:xfrm>
                          <a:off x="0" y="0"/>
                          <a:ext cx="114300" cy="1079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0D77B0CA">
              <v:oval id="楕円 9" style="position:absolute;margin-left:275.45pt;margin-top:240.75pt;width:9pt;height: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w14:anchorId="4E55E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">
                <v:stroke joinstyle="miter"/>
              </v:oval>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9" behindDoc="0" locked="0" layoutInCell="1" allowOverlap="1" wp14:anchorId="72604A86" wp14:editId="03506BBC">
                <wp:simplePos x="0" y="0"/>
                <wp:positionH relativeFrom="column">
                  <wp:posOffset>3422015</wp:posOffset>
                </wp:positionH>
                <wp:positionV relativeFrom="paragraph">
                  <wp:posOffset>3254375</wp:posOffset>
                </wp:positionV>
                <wp:extent cx="374650" cy="139700"/>
                <wp:effectExtent l="0" t="0" r="25400" b="12700"/>
                <wp:wrapNone/>
                <wp:docPr id="1236810135" name="四角形: 上の 2 つの角を丸める 7"/>
                <wp:cNvGraphicFramePr/>
                <a:graphic xmlns:a="http://schemas.openxmlformats.org/drawingml/2006/main">
                  <a:graphicData uri="http://schemas.microsoft.com/office/word/2010/wordprocessingShape">
                    <wps:wsp>
                      <wps:cNvSpPr/>
                      <wps:spPr>
                        <a:xfrm>
                          <a:off x="0" y="0"/>
                          <a:ext cx="374650" cy="139700"/>
                        </a:xfrm>
                        <a:prstGeom prst="round2Same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616324" w14:textId="774A98C8" w:rsidR="004C008E" w:rsidRDefault="004C008E" w:rsidP="00F628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4A86" id="四角形: 上の 2 つの角を丸める 7" o:spid="_x0000_s1028" style="position:absolute;left:0;text-align:left;margin-left:269.45pt;margin-top:256.25pt;width:29.5pt;height:11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650,139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" adj="-11796480,,5400" path="m23284,l351366,v12859,,23284,10425,23284,23284l374650,139700r,l,139700r,l,23284c,10425,10425,,23284,xe" fillcolor="#4472c4 [3204]" strokecolor="#09101d [484]" strokeweight="1pt">
                <v:stroke joinstyle="miter"/>
                <v:formulas/>
                <v:path arrowok="t" o:connecttype="custom" o:connectlocs="23284,0;351366,0;374650,23284;374650,139700;374650,139700;0,139700;0,139700;0,23284;23284,0" o:connectangles="0,0,0,0,0,0,0,0,0" textboxrect="0,0,374650,139700"/>
                <v:textbox>
                  <w:txbxContent>
                    <w:p w14:paraId="2B616324" w14:textId="774A98C8" w:rsidR="004C008E" w:rsidRDefault="004C008E" w:rsidP="00F62843">
                      <w:pPr>
                        <w:jc w:val="center"/>
                      </w:pPr>
                      <w:r>
                        <w:rPr>
                          <w:rFonts w:hint="eastAsia"/>
                        </w:rPr>
                        <w:t>c</w:t>
                      </w:r>
                    </w:p>
                  </w:txbxContent>
                </v:textbox>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8" behindDoc="0" locked="0" layoutInCell="1" allowOverlap="1" wp14:anchorId="0EDFFC0B" wp14:editId="4CF237B8">
                <wp:simplePos x="0" y="0"/>
                <wp:positionH relativeFrom="column">
                  <wp:posOffset>3422015</wp:posOffset>
                </wp:positionH>
                <wp:positionV relativeFrom="paragraph">
                  <wp:posOffset>3438525</wp:posOffset>
                </wp:positionV>
                <wp:extent cx="374650" cy="139700"/>
                <wp:effectExtent l="0" t="0" r="25400" b="12700"/>
                <wp:wrapNone/>
                <wp:docPr id="1307590914" name="四角形: 上の 2 つの角を丸める 7"/>
                <wp:cNvGraphicFramePr/>
                <a:graphic xmlns:a="http://schemas.openxmlformats.org/drawingml/2006/main">
                  <a:graphicData uri="http://schemas.microsoft.com/office/word/2010/wordprocessingShape">
                    <wps:wsp>
                      <wps:cNvSpPr/>
                      <wps:spPr>
                        <a:xfrm>
                          <a:off x="0" y="0"/>
                          <a:ext cx="374650" cy="139700"/>
                        </a:xfrm>
                        <a:prstGeom prst="round2Same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4404B48B">
              <v:shape id="四角形: 上の 2 つの角を丸める 7" style="position:absolute;margin-left:269.45pt;margin-top:270.75pt;width:29.5pt;height: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650,139700" o:spid="_x0000_s1026" fillcolor="#4472c4 [3204]" strokecolor="#09101d [484]" strokeweight="1pt" path="m23284,l351366,v12859,,23284,10425,23284,23284l374650,139700r,l,139700r,l,23284c,10425,10425,,2328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" w14:anchorId="1F1ADCE7">
                <v:stroke joinstyle="miter"/>
                <v:path arrowok="t" o:connecttype="custom" o:connectlocs="23284,0;351366,0;374650,23284;374650,139700;374650,139700;0,139700;0,139700;0,23284;23284,0" o:connectangles="0,0,0,0,0,0,0,0,0"/>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7" behindDoc="0" locked="0" layoutInCell="1" allowOverlap="1" wp14:anchorId="3EEA054D" wp14:editId="1C037D7F">
                <wp:simplePos x="0" y="0"/>
                <wp:positionH relativeFrom="column">
                  <wp:posOffset>3866515</wp:posOffset>
                </wp:positionH>
                <wp:positionV relativeFrom="paragraph">
                  <wp:posOffset>2714625</wp:posOffset>
                </wp:positionV>
                <wp:extent cx="114300" cy="324000"/>
                <wp:effectExtent l="0" t="0" r="19050" b="19050"/>
                <wp:wrapNone/>
                <wp:docPr id="1863966824" name="直線コネクタ 6"/>
                <wp:cNvGraphicFramePr/>
                <a:graphic xmlns:a="http://schemas.openxmlformats.org/drawingml/2006/main">
                  <a:graphicData uri="http://schemas.microsoft.com/office/word/2010/wordprocessingShape">
                    <wps:wsp>
                      <wps:cNvCnPr/>
                      <wps:spPr>
                        <a:xfrm flipV="1">
                          <a:off x="0" y="0"/>
                          <a:ext cx="114300" cy="3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095A9101">
              <v:line id="直線コネクタ 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304.45pt,213.75pt" to="313.45pt,239.25pt" w14:anchorId="1D7B63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">
                <v:stroke joinstyle="miter"/>
              </v:lin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6" behindDoc="0" locked="0" layoutInCell="1" allowOverlap="1" wp14:anchorId="548B4805" wp14:editId="51BB5D9F">
                <wp:simplePos x="0" y="0"/>
                <wp:positionH relativeFrom="column">
                  <wp:posOffset>3383915</wp:posOffset>
                </wp:positionH>
                <wp:positionV relativeFrom="paragraph">
                  <wp:posOffset>3609975</wp:posOffset>
                </wp:positionV>
                <wp:extent cx="114300" cy="324000"/>
                <wp:effectExtent l="0" t="0" r="19050" b="19050"/>
                <wp:wrapNone/>
                <wp:docPr id="2131441025" name="直線コネクタ 6"/>
                <wp:cNvGraphicFramePr/>
                <a:graphic xmlns:a="http://schemas.openxmlformats.org/drawingml/2006/main">
                  <a:graphicData uri="http://schemas.microsoft.com/office/word/2010/wordprocessingShape">
                    <wps:wsp>
                      <wps:cNvCnPr/>
                      <wps:spPr>
                        <a:xfrm flipV="1">
                          <a:off x="0" y="0"/>
                          <a:ext cx="114300" cy="3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5E0843ED">
              <v:line id="直線コネクタ 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266.45pt,284.25pt" to="275.45pt,309.75pt" w14:anchorId="01D9C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">
                <v:stroke joinstyle="miter"/>
              </v:lin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0" distB="0" distL="114300" distR="114300" simplePos="0" relativeHeight="251658255" behindDoc="0" locked="0" layoutInCell="1" allowOverlap="1" wp14:anchorId="0C09A01C" wp14:editId="7D2A102C">
                <wp:simplePos x="0" y="0"/>
                <wp:positionH relativeFrom="column">
                  <wp:posOffset>3358515</wp:posOffset>
                </wp:positionH>
                <wp:positionV relativeFrom="paragraph">
                  <wp:posOffset>3044825</wp:posOffset>
                </wp:positionV>
                <wp:extent cx="660400" cy="577850"/>
                <wp:effectExtent l="0" t="0" r="25400" b="12700"/>
                <wp:wrapNone/>
                <wp:docPr id="897251085" name="直方体 2"/>
                <wp:cNvGraphicFramePr/>
                <a:graphic xmlns:a="http://schemas.openxmlformats.org/drawingml/2006/main">
                  <a:graphicData uri="http://schemas.microsoft.com/office/word/2010/wordprocessingShape">
                    <wps:wsp>
                      <wps:cNvSpPr/>
                      <wps:spPr>
                        <a:xfrm>
                          <a:off x="0" y="0"/>
                          <a:ext cx="660400" cy="57785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53119004">
              <v:shapetype id="_x0000_t16" coordsize="21600,21600" o:spt="16" adj="5400" path="m@0,l0@0,,21600@1,21600,21600@2,21600,xem0@0nfl@1@0,21600,em@1@0nfl@1,21600e" w14:anchorId="08EE04FF">
                <v:stroke joinstyle="miter"/>
                <v:formulas>
                  <v:f eqn="val #0"/>
                  <v:f eqn="sum width 0 #0"/>
                  <v:f eqn="sum height 0 #0"/>
                  <v:f eqn="mid height #0"/>
                  <v:f eqn="prod @1 1 2"/>
                  <v:f eqn="prod @2 1 2"/>
                  <v:f eqn="mid width #0"/>
                </v:formulas>
                <v:path limo="10800,10800" textboxrect="0,@0,@1,21600" gradientshapeok="t" o:connecttype="custom" o:connectlocs="@6,0;@4,@0;0,@3;@4,21600;@1,@3;21600,@5" o:connectangles="270,270,180,90,0,0" o:extrusionok="f"/>
                <v:handles>
                  <v:h position="topLeft,#0" switch="" yrange="0,21600"/>
                </v:handles>
                <o:complex v:ext="view"/>
              </v:shapetype>
              <v:shape id="直方体 2" style="position:absolute;margin-left:264.45pt;margin-top:239.75pt;width:52pt;height:4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"/>
            </w:pict>
          </mc:Fallback>
        </mc:AlternateContent>
      </w:r>
      <w:r w:rsidR="000B2F0D" w:rsidRPr="00DD6102">
        <w:rPr>
          <w:rFonts w:ascii="Times New Roman" w:hAnsi="Times New Roman" w:cs="Times New Roman"/>
          <w:b/>
          <w:bCs/>
          <w:noProof/>
          <w:u w:val="single"/>
        </w:rPr>
        <mc:AlternateContent>
          <mc:Choice Requires="wps">
            <w:drawing>
              <wp:anchor distT="0" distB="0" distL="114300" distR="114300" simplePos="0" relativeHeight="251658254" behindDoc="0" locked="0" layoutInCell="1" allowOverlap="1" wp14:anchorId="0E0612B8" wp14:editId="2CC85149">
                <wp:simplePos x="0" y="0"/>
                <wp:positionH relativeFrom="column">
                  <wp:posOffset>2272665</wp:posOffset>
                </wp:positionH>
                <wp:positionV relativeFrom="paragraph">
                  <wp:posOffset>1419225</wp:posOffset>
                </wp:positionV>
                <wp:extent cx="139700" cy="228600"/>
                <wp:effectExtent l="38100" t="38100" r="31750" b="19050"/>
                <wp:wrapNone/>
                <wp:docPr id="1463587876" name="直線矢印コネクタ 8"/>
                <wp:cNvGraphicFramePr/>
                <a:graphic xmlns:a="http://schemas.openxmlformats.org/drawingml/2006/main">
                  <a:graphicData uri="http://schemas.microsoft.com/office/word/2010/wordprocessingShape">
                    <wps:wsp>
                      <wps:cNvCnPr/>
                      <wps:spPr>
                        <a:xfrm flipH="1" flipV="1">
                          <a:off x="0" y="0"/>
                          <a:ext cx="1397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4790FE9A">
              <v:shape id="直線矢印コネクタ 8" style="position:absolute;margin-left:178.95pt;margin-top:111.75pt;width:11pt;height:18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" w14:anchorId="0B17A812">
                <v:stroke joinstyle="miter" endarrow="block"/>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3" behindDoc="0" locked="0" layoutInCell="1" allowOverlap="1" wp14:anchorId="197C318B" wp14:editId="1BE3229B">
                <wp:simplePos x="0" y="0"/>
                <wp:positionH relativeFrom="column">
                  <wp:posOffset>2056765</wp:posOffset>
                </wp:positionH>
                <wp:positionV relativeFrom="paragraph">
                  <wp:posOffset>1597025</wp:posOffset>
                </wp:positionV>
                <wp:extent cx="698500" cy="279400"/>
                <wp:effectExtent l="0" t="0" r="0" b="6350"/>
                <wp:wrapNone/>
                <wp:docPr id="10359098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689ECDE2" w14:textId="147419AA" w:rsidR="004C008E" w:rsidRPr="002A28B3" w:rsidRDefault="004C008E">
                            <w:pPr>
                              <w:rPr>
                                <w:color w:val="0070C0"/>
                                <w:sz w:val="18"/>
                                <w:szCs w:val="20"/>
                              </w:rPr>
                            </w:pPr>
                            <w:r>
                              <w:rPr>
                                <w:color w:val="0070C0"/>
                                <w:sz w:val="18"/>
                                <w:szCs w:val="20"/>
                              </w:rPr>
                              <w:t>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C318B" id="_x0000_s1029" type="#_x0000_t202" style="position:absolute;left:0;text-align:left;margin-left:161.95pt;margin-top:125.75pt;width:55pt;height:22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" filled="f" stroked="f">
                <v:textbox>
                  <w:txbxContent>
                    <w:p w14:paraId="689ECDE2" w14:textId="147419AA" w:rsidR="004C008E" w:rsidRPr="002A28B3" w:rsidRDefault="004C008E">
                      <w:pPr>
                        <w:rPr>
                          <w:color w:val="0070C0"/>
                          <w:sz w:val="18"/>
                          <w:szCs w:val="20"/>
                        </w:rPr>
                      </w:pPr>
                      <w:r>
                        <w:rPr>
                          <w:color w:val="0070C0"/>
                          <w:sz w:val="18"/>
                          <w:szCs w:val="20"/>
                        </w:rPr>
                        <w:t>Antenna</w:t>
                      </w:r>
                    </w:p>
                  </w:txbxContent>
                </v:textbox>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2" behindDoc="0" locked="0" layoutInCell="1" allowOverlap="1" wp14:anchorId="5ED4F3AB" wp14:editId="6405FE07">
                <wp:simplePos x="0" y="0"/>
                <wp:positionH relativeFrom="column">
                  <wp:posOffset>2882265</wp:posOffset>
                </wp:positionH>
                <wp:positionV relativeFrom="paragraph">
                  <wp:posOffset>1546225</wp:posOffset>
                </wp:positionV>
                <wp:extent cx="698500" cy="279400"/>
                <wp:effectExtent l="0" t="0" r="0" b="6350"/>
                <wp:wrapNone/>
                <wp:docPr id="17780748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5E02AF70" w14:textId="0DDF0828" w:rsidR="004C008E" w:rsidRPr="002A28B3" w:rsidRDefault="004C008E">
                            <w:pPr>
                              <w:rPr>
                                <w:color w:val="0070C0"/>
                                <w:sz w:val="18"/>
                                <w:szCs w:val="20"/>
                              </w:rPr>
                            </w:pPr>
                            <w:r>
                              <w:rPr>
                                <w:color w:val="0070C0"/>
                                <w:sz w:val="18"/>
                                <w:szCs w:val="20"/>
                              </w:rPr>
                              <w:t>Solar Cell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4F3AB" id="_x0000_s1030" type="#_x0000_t202" style="position:absolute;left:0;text-align:left;margin-left:226.95pt;margin-top:121.75pt;width:55pt;height:22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" filled="f" stroked="f">
                <v:textbox>
                  <w:txbxContent>
                    <w:p w14:paraId="5E02AF70" w14:textId="0DDF0828" w:rsidR="004C008E" w:rsidRPr="002A28B3" w:rsidRDefault="004C008E">
                      <w:pPr>
                        <w:rPr>
                          <w:color w:val="0070C0"/>
                          <w:sz w:val="18"/>
                          <w:szCs w:val="20"/>
                        </w:rPr>
                      </w:pPr>
                      <w:r>
                        <w:rPr>
                          <w:color w:val="0070C0"/>
                          <w:sz w:val="18"/>
                          <w:szCs w:val="20"/>
                        </w:rPr>
                        <w:t>Solar Cell</w:t>
                      </w:r>
                    </w:p>
                  </w:txbxContent>
                </v:textbox>
              </v:shape>
            </w:pict>
          </mc:Fallback>
        </mc:AlternateContent>
      </w:r>
      <w:r w:rsidR="000B2F0D" w:rsidRPr="00DD6102">
        <w:rPr>
          <w:rFonts w:ascii="Times New Roman" w:hAnsi="Times New Roman" w:cs="Times New Roman"/>
          <w:b/>
          <w:bCs/>
          <w:noProof/>
          <w:u w:val="single"/>
        </w:rPr>
        <mc:AlternateContent>
          <mc:Choice Requires="wps">
            <w:drawing>
              <wp:anchor distT="0" distB="0" distL="114300" distR="114300" simplePos="0" relativeHeight="251658251" behindDoc="0" locked="0" layoutInCell="1" allowOverlap="1" wp14:anchorId="61A3AD13" wp14:editId="54EF3F43">
                <wp:simplePos x="0" y="0"/>
                <wp:positionH relativeFrom="column">
                  <wp:posOffset>3250565</wp:posOffset>
                </wp:positionH>
                <wp:positionV relativeFrom="paragraph">
                  <wp:posOffset>1444625</wp:posOffset>
                </wp:positionV>
                <wp:extent cx="266700" cy="171450"/>
                <wp:effectExtent l="0" t="38100" r="57150" b="19050"/>
                <wp:wrapNone/>
                <wp:docPr id="1293266788" name="直線矢印コネクタ 8"/>
                <wp:cNvGraphicFramePr/>
                <a:graphic xmlns:a="http://schemas.openxmlformats.org/drawingml/2006/main">
                  <a:graphicData uri="http://schemas.microsoft.com/office/word/2010/wordprocessingShape">
                    <wps:wsp>
                      <wps:cNvCnPr/>
                      <wps:spPr>
                        <a:xfrm flipV="1">
                          <a:off x="0" y="0"/>
                          <a:ext cx="2667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3D0629D5">
              <v:shape id="直線矢印コネクタ 8" style="position:absolute;margin-left:255.95pt;margin-top:113.75pt;width:21pt;height:13.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" w14:anchorId="64958324">
                <v:stroke joinstyle="miter" endarrow="block"/>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0" behindDoc="0" locked="0" layoutInCell="1" allowOverlap="1" wp14:anchorId="6E874A82" wp14:editId="2609D991">
                <wp:simplePos x="0" y="0"/>
                <wp:positionH relativeFrom="column">
                  <wp:posOffset>4558665</wp:posOffset>
                </wp:positionH>
                <wp:positionV relativeFrom="paragraph">
                  <wp:posOffset>3756025</wp:posOffset>
                </wp:positionV>
                <wp:extent cx="279400" cy="279400"/>
                <wp:effectExtent l="0" t="0" r="0" b="6350"/>
                <wp:wrapNone/>
                <wp:docPr id="805035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1D4AF254" w14:textId="77777777" w:rsidR="004C008E" w:rsidRPr="002A28B3" w:rsidRDefault="004C008E">
                            <w:pPr>
                              <w:rPr>
                                <w:color w:val="0070C0"/>
                                <w:sz w:val="18"/>
                                <w:szCs w:val="20"/>
                              </w:rPr>
                            </w:pPr>
                            <w:r w:rsidRPr="002A28B3">
                              <w:rPr>
                                <w:color w:val="0070C0"/>
                                <w:sz w:val="18"/>
                                <w:szCs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74A82" id="_x0000_s1031" type="#_x0000_t202" style="position:absolute;left:0;text-align:left;margin-left:358.95pt;margin-top:295.75pt;width:22pt;height:22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" filled="f" stroked="f">
                <v:textbox>
                  <w:txbxContent>
                    <w:p w14:paraId="1D4AF254" w14:textId="77777777" w:rsidR="004C008E" w:rsidRPr="002A28B3" w:rsidRDefault="004C008E">
                      <w:pPr>
                        <w:rPr>
                          <w:color w:val="0070C0"/>
                          <w:sz w:val="18"/>
                          <w:szCs w:val="20"/>
                        </w:rPr>
                      </w:pPr>
                      <w:r w:rsidRPr="002A28B3">
                        <w:rPr>
                          <w:color w:val="0070C0"/>
                          <w:sz w:val="18"/>
                          <w:szCs w:val="20"/>
                        </w:rPr>
                        <w:t>Z</w:t>
                      </w:r>
                    </w:p>
                  </w:txbxContent>
                </v:textbox>
              </v:shape>
            </w:pict>
          </mc:Fallback>
        </mc:AlternateContent>
      </w:r>
      <w:r w:rsidR="000B2F0D" w:rsidRPr="00DD6102">
        <w:rPr>
          <w:rFonts w:ascii="Times New Roman" w:hAnsi="Times New Roman" w:cs="Times New Roman"/>
          <w:b/>
          <w:bCs/>
          <w:noProof/>
          <w:u w:val="single"/>
        </w:rPr>
        <mc:AlternateContent>
          <mc:Choice Requires="wpg">
            <w:drawing>
              <wp:anchor distT="0" distB="0" distL="114300" distR="114300" simplePos="0" relativeHeight="251658247" behindDoc="0" locked="0" layoutInCell="1" allowOverlap="1" wp14:anchorId="11A0B283" wp14:editId="21FEF749">
                <wp:simplePos x="0" y="0"/>
                <wp:positionH relativeFrom="column">
                  <wp:posOffset>4399915</wp:posOffset>
                </wp:positionH>
                <wp:positionV relativeFrom="paragraph">
                  <wp:posOffset>3552825</wp:posOffset>
                </wp:positionV>
                <wp:extent cx="292100" cy="298450"/>
                <wp:effectExtent l="38100" t="76200" r="69850" b="63500"/>
                <wp:wrapNone/>
                <wp:docPr id="979406851" name="グループ化 4"/>
                <wp:cNvGraphicFramePr/>
                <a:graphic xmlns:a="http://schemas.openxmlformats.org/drawingml/2006/main">
                  <a:graphicData uri="http://schemas.microsoft.com/office/word/2010/wordprocessingGroup">
                    <wpg:wgp>
                      <wpg:cNvGrpSpPr/>
                      <wpg:grpSpPr>
                        <a:xfrm flipH="1" flipV="1">
                          <a:off x="0" y="0"/>
                          <a:ext cx="292100" cy="298450"/>
                          <a:chOff x="0" y="0"/>
                          <a:chExt cx="292100" cy="298450"/>
                        </a:xfrm>
                      </wpg:grpSpPr>
                      <wps:wsp>
                        <wps:cNvPr id="846740865" name="直線矢印コネクタ 3"/>
                        <wps:cNvCnPr/>
                        <wps:spPr>
                          <a:xfrm>
                            <a:off x="0" y="298450"/>
                            <a:ext cx="292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94630" name="直線矢印コネクタ 3"/>
                        <wps:cNvCnPr/>
                        <wps:spPr>
                          <a:xfrm flipV="1">
                            <a:off x="0" y="95250"/>
                            <a:ext cx="1905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060991" name="直線矢印コネクタ 3"/>
                        <wps:cNvCnPr/>
                        <wps:spPr>
                          <a:xfrm flipV="1">
                            <a:off x="0" y="0"/>
                            <a:ext cx="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5641A479">
              <v:group id="グループ化 4" style="position:absolute;margin-left:346.45pt;margin-top:279.75pt;width:23pt;height:23.5pt;flip:x y;z-index:251689984" coordsize="292100,298450" o:spid="_x0000_s1026" w14:anchorId="6BE05B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">
                <v:shape id="直線矢印コネクタ 3" style="position:absolute;top:298450;width:292100;height:0;visibility:visible;mso-wrap-style:square" o:spid="_x0000_s1027"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">
                  <v:stroke joinstyle="miter" endarrow="block"/>
                </v:shape>
                <v:shape id="直線矢印コネクタ 3" style="position:absolute;top:95250;width:190500;height:203200;flip:y;visibility:visible;mso-wrap-style:square" o:spid="_x0000_s1028"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">
                  <v:stroke joinstyle="miter" endarrow="block"/>
                </v:shape>
                <v:shape id="直線矢印コネクタ 3" style="position:absolute;width:0;height:298450;flip:y;visibility:visible;mso-wrap-style:square" o:spid="_x0000_s1029"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">
                  <v:stroke joinstyle="miter" endarrow="block"/>
                </v:shape>
              </v:group>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8" behindDoc="0" locked="0" layoutInCell="1" allowOverlap="1" wp14:anchorId="0EC7D566" wp14:editId="4D616AFC">
                <wp:simplePos x="0" y="0"/>
                <wp:positionH relativeFrom="column">
                  <wp:posOffset>4184015</wp:posOffset>
                </wp:positionH>
                <wp:positionV relativeFrom="paragraph">
                  <wp:posOffset>3406775</wp:posOffset>
                </wp:positionV>
                <wp:extent cx="279400" cy="279400"/>
                <wp:effectExtent l="0" t="0" r="0" b="6350"/>
                <wp:wrapNone/>
                <wp:docPr id="2450485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B648750" w14:textId="77777777" w:rsidR="004C008E" w:rsidRPr="002A28B3" w:rsidRDefault="004C008E">
                            <w:pPr>
                              <w:rPr>
                                <w:color w:val="0070C0"/>
                                <w:sz w:val="18"/>
                                <w:szCs w:val="20"/>
                              </w:rPr>
                            </w:pPr>
                            <w:r w:rsidRPr="002A28B3">
                              <w:rPr>
                                <w:color w:val="0070C0"/>
                                <w:sz w:val="18"/>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7D566" id="_x0000_s1032" type="#_x0000_t202" style="position:absolute;left:0;text-align:left;margin-left:329.45pt;margin-top:268.25pt;width:22pt;height:22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" filled="f" stroked="f">
                <v:textbox>
                  <w:txbxContent>
                    <w:p w14:paraId="5B648750" w14:textId="77777777" w:rsidR="004C008E" w:rsidRPr="002A28B3" w:rsidRDefault="004C008E">
                      <w:pPr>
                        <w:rPr>
                          <w:color w:val="0070C0"/>
                          <w:sz w:val="18"/>
                          <w:szCs w:val="20"/>
                        </w:rPr>
                      </w:pPr>
                      <w:r w:rsidRPr="002A28B3">
                        <w:rPr>
                          <w:color w:val="0070C0"/>
                          <w:sz w:val="18"/>
                          <w:szCs w:val="20"/>
                        </w:rPr>
                        <w:t>X</w:t>
                      </w:r>
                    </w:p>
                  </w:txbxContent>
                </v:textbox>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9" behindDoc="0" locked="0" layoutInCell="1" allowOverlap="1" wp14:anchorId="293FC310" wp14:editId="2D52199E">
                <wp:simplePos x="0" y="0"/>
                <wp:positionH relativeFrom="column">
                  <wp:posOffset>4323715</wp:posOffset>
                </wp:positionH>
                <wp:positionV relativeFrom="paragraph">
                  <wp:posOffset>3622675</wp:posOffset>
                </wp:positionV>
                <wp:extent cx="279400" cy="279400"/>
                <wp:effectExtent l="0" t="0" r="0" b="6350"/>
                <wp:wrapNone/>
                <wp:docPr id="11205751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8E5064F" w14:textId="77777777" w:rsidR="004C008E" w:rsidRPr="002A28B3" w:rsidRDefault="004C008E">
                            <w:pPr>
                              <w:rPr>
                                <w:color w:val="0070C0"/>
                                <w:sz w:val="18"/>
                                <w:szCs w:val="20"/>
                              </w:rPr>
                            </w:pPr>
                            <w:r w:rsidRPr="002A28B3">
                              <w:rPr>
                                <w:color w:val="0070C0"/>
                                <w:sz w:val="18"/>
                                <w:szCs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FC310" id="_x0000_s1033" type="#_x0000_t202" style="position:absolute;left:0;text-align:left;margin-left:340.45pt;margin-top:285.25pt;width:22pt;height:22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" filled="f" stroked="f">
                <v:textbox>
                  <w:txbxContent>
                    <w:p w14:paraId="58E5064F" w14:textId="77777777" w:rsidR="004C008E" w:rsidRPr="002A28B3" w:rsidRDefault="004C008E">
                      <w:pPr>
                        <w:rPr>
                          <w:color w:val="0070C0"/>
                          <w:sz w:val="18"/>
                          <w:szCs w:val="20"/>
                        </w:rPr>
                      </w:pPr>
                      <w:r w:rsidRPr="002A28B3">
                        <w:rPr>
                          <w:color w:val="0070C0"/>
                          <w:sz w:val="18"/>
                          <w:szCs w:val="20"/>
                        </w:rPr>
                        <w:t>Y</w:t>
                      </w:r>
                    </w:p>
                  </w:txbxContent>
                </v:textbox>
              </v:shape>
            </w:pict>
          </mc:Fallback>
        </mc:AlternateContent>
      </w:r>
      <w:r w:rsidR="002A28B3" w:rsidRPr="00DD6102">
        <w:rPr>
          <w:rFonts w:ascii="Times New Roman" w:hAnsi="Times New Roman" w:cs="Times New Roman"/>
          <w:b/>
          <w:bCs/>
          <w:noProof/>
          <w:u w:val="single"/>
        </w:rPr>
        <mc:AlternateContent>
          <mc:Choice Requires="wpg">
            <w:drawing>
              <wp:anchor distT="0" distB="0" distL="114300" distR="114300" simplePos="0" relativeHeight="251658243" behindDoc="0" locked="0" layoutInCell="1" allowOverlap="1" wp14:anchorId="3927379C" wp14:editId="18EF25BB">
                <wp:simplePos x="0" y="0"/>
                <wp:positionH relativeFrom="column">
                  <wp:posOffset>1364615</wp:posOffset>
                </wp:positionH>
                <wp:positionV relativeFrom="paragraph">
                  <wp:posOffset>3476625</wp:posOffset>
                </wp:positionV>
                <wp:extent cx="292100" cy="298450"/>
                <wp:effectExtent l="76200" t="38100" r="50800" b="101600"/>
                <wp:wrapNone/>
                <wp:docPr id="583383558" name="グループ化 4"/>
                <wp:cNvGraphicFramePr/>
                <a:graphic xmlns:a="http://schemas.openxmlformats.org/drawingml/2006/main">
                  <a:graphicData uri="http://schemas.microsoft.com/office/word/2010/wordprocessingGroup">
                    <wpg:wgp>
                      <wpg:cNvGrpSpPr/>
                      <wpg:grpSpPr>
                        <a:xfrm>
                          <a:off x="0" y="0"/>
                          <a:ext cx="292100" cy="298450"/>
                          <a:chOff x="0" y="0"/>
                          <a:chExt cx="292100" cy="298450"/>
                        </a:xfrm>
                      </wpg:grpSpPr>
                      <wps:wsp>
                        <wps:cNvPr id="2087072038" name="直線矢印コネクタ 3"/>
                        <wps:cNvCnPr/>
                        <wps:spPr>
                          <a:xfrm>
                            <a:off x="0" y="298450"/>
                            <a:ext cx="292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1081640" name="直線矢印コネクタ 3"/>
                        <wps:cNvCnPr/>
                        <wps:spPr>
                          <a:xfrm flipV="1">
                            <a:off x="0" y="95250"/>
                            <a:ext cx="1905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81618" name="直線矢印コネクタ 3"/>
                        <wps:cNvCnPr/>
                        <wps:spPr>
                          <a:xfrm flipV="1">
                            <a:off x="0" y="0"/>
                            <a:ext cx="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73EB853F">
              <v:group id="グループ化 4" style="position:absolute;margin-left:107.45pt;margin-top:273.75pt;width:23pt;height:23.5pt;z-index:251684864" coordsize="292100,298450" o:spid="_x0000_s1026" w14:anchorId="5BDEE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">
                <v:shape id="直線矢印コネクタ 3" style="position:absolute;top:298450;width:292100;height:0;visibility:visible;mso-wrap-style:square" o:spid="_x0000_s1027"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">
                  <v:stroke joinstyle="miter" endarrow="block"/>
                </v:shape>
                <v:shape id="直線矢印コネクタ 3" style="position:absolute;top:95250;width:190500;height:203200;flip:y;visibility:visible;mso-wrap-style:square" o:spid="_x0000_s1028"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">
                  <v:stroke joinstyle="miter" endarrow="block"/>
                </v:shape>
                <v:shape id="直線矢印コネクタ 3" style="position:absolute;width:0;height:298450;flip:y;visibility:visible;mso-wrap-style:square" o:spid="_x0000_s1029"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">
                  <v:stroke joinstyle="miter" endarrow="block"/>
                </v:shape>
              </v:group>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4" behindDoc="0" locked="0" layoutInCell="1" allowOverlap="1" wp14:anchorId="324DEB27" wp14:editId="2987361A">
                <wp:simplePos x="0" y="0"/>
                <wp:positionH relativeFrom="column">
                  <wp:posOffset>1580515</wp:posOffset>
                </wp:positionH>
                <wp:positionV relativeFrom="paragraph">
                  <wp:posOffset>3609975</wp:posOffset>
                </wp:positionV>
                <wp:extent cx="279400" cy="279400"/>
                <wp:effectExtent l="0" t="0" r="0" b="6350"/>
                <wp:wrapNone/>
                <wp:docPr id="14614957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B5265B0" w14:textId="77777777" w:rsidR="004C008E" w:rsidRPr="002A28B3" w:rsidRDefault="004C008E">
                            <w:pPr>
                              <w:rPr>
                                <w:color w:val="0070C0"/>
                                <w:sz w:val="18"/>
                                <w:szCs w:val="20"/>
                              </w:rPr>
                            </w:pPr>
                            <w:r w:rsidRPr="002A28B3">
                              <w:rPr>
                                <w:color w:val="0070C0"/>
                                <w:sz w:val="18"/>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EB27" id="_x0000_s1034" type="#_x0000_t202" style="position:absolute;left:0;text-align:left;margin-left:124.45pt;margin-top:284.25pt;width:22pt;height:2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" filled="f" stroked="f">
                <v:textbox>
                  <w:txbxContent>
                    <w:p w14:paraId="5B5265B0" w14:textId="77777777" w:rsidR="004C008E" w:rsidRPr="002A28B3" w:rsidRDefault="004C008E">
                      <w:pPr>
                        <w:rPr>
                          <w:color w:val="0070C0"/>
                          <w:sz w:val="18"/>
                          <w:szCs w:val="20"/>
                        </w:rPr>
                      </w:pPr>
                      <w:r w:rsidRPr="002A28B3">
                        <w:rPr>
                          <w:color w:val="0070C0"/>
                          <w:sz w:val="18"/>
                          <w:szCs w:val="20"/>
                        </w:rPr>
                        <w:t>X</w:t>
                      </w:r>
                    </w:p>
                  </w:txbxContent>
                </v:textbox>
              </v:shap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5" behindDoc="0" locked="0" layoutInCell="1" allowOverlap="1" wp14:anchorId="11F32B46" wp14:editId="43333BA4">
                <wp:simplePos x="0" y="0"/>
                <wp:positionH relativeFrom="column">
                  <wp:posOffset>1459865</wp:posOffset>
                </wp:positionH>
                <wp:positionV relativeFrom="paragraph">
                  <wp:posOffset>3349625</wp:posOffset>
                </wp:positionV>
                <wp:extent cx="279400" cy="279400"/>
                <wp:effectExtent l="0" t="0" r="0" b="6350"/>
                <wp:wrapNone/>
                <wp:docPr id="16856366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30BAA817" w14:textId="77777777" w:rsidR="004C008E" w:rsidRPr="002A28B3" w:rsidRDefault="004C008E">
                            <w:pPr>
                              <w:rPr>
                                <w:color w:val="0070C0"/>
                                <w:sz w:val="18"/>
                                <w:szCs w:val="20"/>
                              </w:rPr>
                            </w:pPr>
                            <w:r w:rsidRPr="002A28B3">
                              <w:rPr>
                                <w:color w:val="0070C0"/>
                                <w:sz w:val="18"/>
                                <w:szCs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32B46" id="_x0000_s1035" type="#_x0000_t202" style="position:absolute;left:0;text-align:left;margin-left:114.95pt;margin-top:263.75pt;width:22pt;height:2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" filled="f" stroked="f">
                <v:textbox>
                  <w:txbxContent>
                    <w:p w14:paraId="30BAA817" w14:textId="77777777" w:rsidR="004C008E" w:rsidRPr="002A28B3" w:rsidRDefault="004C008E">
                      <w:pPr>
                        <w:rPr>
                          <w:color w:val="0070C0"/>
                          <w:sz w:val="18"/>
                          <w:szCs w:val="20"/>
                        </w:rPr>
                      </w:pPr>
                      <w:r w:rsidRPr="002A28B3">
                        <w:rPr>
                          <w:color w:val="0070C0"/>
                          <w:sz w:val="18"/>
                          <w:szCs w:val="20"/>
                        </w:rPr>
                        <w:t>Y</w:t>
                      </w:r>
                    </w:p>
                  </w:txbxContent>
                </v:textbox>
              </v:shap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6" behindDoc="0" locked="0" layoutInCell="1" allowOverlap="1" wp14:anchorId="16BB50B7" wp14:editId="1F83E543">
                <wp:simplePos x="0" y="0"/>
                <wp:positionH relativeFrom="column">
                  <wp:posOffset>1224915</wp:posOffset>
                </wp:positionH>
                <wp:positionV relativeFrom="paragraph">
                  <wp:posOffset>3241675</wp:posOffset>
                </wp:positionV>
                <wp:extent cx="279400" cy="279400"/>
                <wp:effectExtent l="0" t="0" r="0" b="6350"/>
                <wp:wrapNone/>
                <wp:docPr id="18648668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44DDBF54" w14:textId="77777777" w:rsidR="004C008E" w:rsidRPr="002A28B3" w:rsidRDefault="004C008E">
                            <w:pPr>
                              <w:rPr>
                                <w:color w:val="0070C0"/>
                                <w:sz w:val="18"/>
                                <w:szCs w:val="20"/>
                              </w:rPr>
                            </w:pPr>
                            <w:r w:rsidRPr="002A28B3">
                              <w:rPr>
                                <w:color w:val="0070C0"/>
                                <w:sz w:val="18"/>
                                <w:szCs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B50B7" id="_x0000_s1036" type="#_x0000_t202" style="position:absolute;left:0;text-align:left;margin-left:96.45pt;margin-top:255.25pt;width:22pt;height:2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" filled="f" stroked="f">
                <v:textbox>
                  <w:txbxContent>
                    <w:p w14:paraId="44DDBF54" w14:textId="77777777" w:rsidR="004C008E" w:rsidRPr="002A28B3" w:rsidRDefault="004C008E">
                      <w:pPr>
                        <w:rPr>
                          <w:color w:val="0070C0"/>
                          <w:sz w:val="18"/>
                          <w:szCs w:val="20"/>
                        </w:rPr>
                      </w:pPr>
                      <w:r w:rsidRPr="002A28B3">
                        <w:rPr>
                          <w:color w:val="0070C0"/>
                          <w:sz w:val="18"/>
                          <w:szCs w:val="20"/>
                        </w:rPr>
                        <w:t>Z</w:t>
                      </w:r>
                    </w:p>
                  </w:txbxContent>
                </v:textbox>
              </v:shape>
            </w:pict>
          </mc:Fallback>
        </mc:AlternateContent>
      </w:r>
      <w:r w:rsidR="002A28B3" w:rsidRPr="00DD6102">
        <w:rPr>
          <w:rFonts w:ascii="Times New Roman" w:hAnsi="Times New Roman" w:cs="Times New Roman"/>
          <w:b/>
          <w:bCs/>
          <w:noProof/>
          <w:u w:val="single"/>
        </w:rPr>
        <mc:AlternateContent>
          <mc:Choice Requires="wps">
            <w:drawing>
              <wp:anchor distT="0" distB="0" distL="114300" distR="114300" simplePos="0" relativeHeight="251658242" behindDoc="0" locked="0" layoutInCell="1" allowOverlap="1" wp14:anchorId="58E0CAE3" wp14:editId="0702FEA1">
                <wp:simplePos x="0" y="0"/>
                <wp:positionH relativeFrom="column">
                  <wp:posOffset>1847215</wp:posOffset>
                </wp:positionH>
                <wp:positionV relativeFrom="paragraph">
                  <wp:posOffset>3362325</wp:posOffset>
                </wp:positionV>
                <wp:extent cx="196850" cy="577850"/>
                <wp:effectExtent l="0" t="0" r="31750" b="12700"/>
                <wp:wrapNone/>
                <wp:docPr id="1446960471" name="直線コネクタ 6"/>
                <wp:cNvGraphicFramePr/>
                <a:graphic xmlns:a="http://schemas.openxmlformats.org/drawingml/2006/main">
                  <a:graphicData uri="http://schemas.microsoft.com/office/word/2010/wordprocessingShape">
                    <wps:wsp>
                      <wps:cNvCnPr/>
                      <wps:spPr>
                        <a:xfrm flipV="1">
                          <a:off x="0" y="0"/>
                          <a:ext cx="196850" cy="577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40C1CB06">
              <v:line id="直線コネクタ 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from="145.45pt,264.75pt" to="160.95pt,310.25pt" w14:anchorId="355D26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">
                <v:stroke joinstyle="miter"/>
              </v:line>
            </w:pict>
          </mc:Fallback>
        </mc:AlternateContent>
      </w:r>
      <w:r w:rsidR="002A28B3" w:rsidRPr="00DD6102">
        <w:rPr>
          <w:rFonts w:ascii="Times New Roman" w:hAnsi="Times New Roman" w:cs="Times New Roman"/>
          <w:b/>
          <w:bCs/>
          <w:noProof/>
          <w:u w:val="single"/>
        </w:rPr>
        <mc:AlternateContent>
          <mc:Choice Requires="wps">
            <w:drawing>
              <wp:anchor distT="0" distB="0" distL="114300" distR="114300" simplePos="0" relativeHeight="251658241" behindDoc="0" locked="0" layoutInCell="1" allowOverlap="1" wp14:anchorId="29563F05" wp14:editId="599011AD">
                <wp:simplePos x="0" y="0"/>
                <wp:positionH relativeFrom="column">
                  <wp:posOffset>2240915</wp:posOffset>
                </wp:positionH>
                <wp:positionV relativeFrom="paragraph">
                  <wp:posOffset>2708275</wp:posOffset>
                </wp:positionV>
                <wp:extent cx="196850" cy="577850"/>
                <wp:effectExtent l="0" t="0" r="31750" b="12700"/>
                <wp:wrapNone/>
                <wp:docPr id="705677856" name="直線コネクタ 6"/>
                <wp:cNvGraphicFramePr/>
                <a:graphic xmlns:a="http://schemas.openxmlformats.org/drawingml/2006/main">
                  <a:graphicData uri="http://schemas.microsoft.com/office/word/2010/wordprocessingShape">
                    <wps:wsp>
                      <wps:cNvCnPr/>
                      <wps:spPr>
                        <a:xfrm flipV="1">
                          <a:off x="0" y="0"/>
                          <a:ext cx="196850" cy="577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49F354CA">
              <v:line id="直線コネクタ 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from="176.45pt,213.25pt" to="191.95pt,258.75pt" w14:anchorId="680923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">
                <v:stroke joinstyle="miter"/>
              </v:lin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0" distB="0" distL="114300" distR="114300" simplePos="0" relativeHeight="251658240" behindDoc="0" locked="0" layoutInCell="1" allowOverlap="1" wp14:anchorId="7FF96CD4" wp14:editId="16A52BDA">
                <wp:simplePos x="0" y="0"/>
                <wp:positionH relativeFrom="column">
                  <wp:posOffset>1866265</wp:posOffset>
                </wp:positionH>
                <wp:positionV relativeFrom="paragraph">
                  <wp:posOffset>3025775</wp:posOffset>
                </wp:positionV>
                <wp:extent cx="660400" cy="577850"/>
                <wp:effectExtent l="0" t="0" r="25400" b="12700"/>
                <wp:wrapNone/>
                <wp:docPr id="1984503441" name="直方体 2"/>
                <wp:cNvGraphicFramePr/>
                <a:graphic xmlns:a="http://schemas.openxmlformats.org/drawingml/2006/main">
                  <a:graphicData uri="http://schemas.microsoft.com/office/word/2010/wordprocessingShape">
                    <wps:wsp>
                      <wps:cNvSpPr/>
                      <wps:spPr>
                        <a:xfrm>
                          <a:off x="0" y="0"/>
                          <a:ext cx="660400" cy="57785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23F9D501">
              <v:shape id="直方体 2" style="position:absolute;margin-left:146.95pt;margin-top:238.25pt;width:52pt;height: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" w14:anchorId="4E28461A"/>
            </w:pict>
          </mc:Fallback>
        </mc:AlternateContent>
      </w:r>
      <w:r w:rsidR="0080519E" w:rsidRPr="00DD6102">
        <w:rPr>
          <w:rFonts w:ascii="Times New Roman" w:hAnsi="Times New Roman" w:cs="Times New Roman"/>
          <w:u w:val="single"/>
        </w:rPr>
        <w:t xml:space="preserve">Figure 3.1-1 </w:t>
      </w:r>
      <w:r w:rsidR="007D7B50" w:rsidRPr="00DD6102">
        <w:rPr>
          <w:rFonts w:ascii="Times New Roman" w:hAnsi="Times New Roman" w:cs="Times New Roman"/>
          <w:u w:val="single"/>
        </w:rPr>
        <w:t>DRAGONFLY</w:t>
      </w:r>
      <w:r w:rsidR="0080519E" w:rsidRPr="00DD6102">
        <w:rPr>
          <w:rFonts w:ascii="Times New Roman" w:hAnsi="Times New Roman" w:cs="Times New Roman"/>
          <w:u w:val="single"/>
        </w:rPr>
        <w:t xml:space="preserve"> stowed configuration</w:t>
      </w:r>
    </w:p>
    <w:p w14:paraId="2FB1802A" w14:textId="53EF8316" w:rsidR="007D7B50" w:rsidRPr="00DD6102" w:rsidRDefault="00140206" w:rsidP="00140206">
      <w:pPr>
        <w:pStyle w:val="a7"/>
        <w:ind w:leftChars="0" w:left="992"/>
        <w:jc w:val="center"/>
        <w:rPr>
          <w:rFonts w:ascii="Times New Roman" w:hAnsi="Times New Roman" w:cs="Times New Roman"/>
        </w:rPr>
      </w:pPr>
      <w:r w:rsidRPr="00DD6102">
        <w:rPr>
          <w:noProof/>
        </w:rPr>
        <w:lastRenderedPageBreak/>
        <w:drawing>
          <wp:inline distT="0" distB="0" distL="0" distR="0" wp14:anchorId="145FF3A8" wp14:editId="40132675">
            <wp:extent cx="3552453" cy="2879640"/>
            <wp:effectExtent l="0" t="0" r="0" b="3810"/>
            <wp:docPr id="4" name="グラフィックス 3">
              <a:extLst xmlns:a="http://schemas.openxmlformats.org/drawingml/2006/main">
                <a:ext uri="{FF2B5EF4-FFF2-40B4-BE49-F238E27FC236}">
                  <a16:creationId xmlns:a16="http://schemas.microsoft.com/office/drawing/2014/main" id="{67FF6D68-6C57-4349-5B8D-1C22460CA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グラフィックス 3">
                      <a:extLst>
                        <a:ext uri="{FF2B5EF4-FFF2-40B4-BE49-F238E27FC236}">
                          <a16:creationId xmlns:a16="http://schemas.microsoft.com/office/drawing/2014/main" id="{67FF6D68-6C57-4349-5B8D-1C22460CA09F}"/>
                        </a:ext>
                      </a:extLst>
                    </pic:cNvPr>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3552453" cy="2879640"/>
                    </a:xfrm>
                    <a:prstGeom prst="rect">
                      <a:avLst/>
                    </a:prstGeom>
                  </pic:spPr>
                </pic:pic>
              </a:graphicData>
            </a:graphic>
          </wp:inline>
        </w:drawing>
      </w:r>
    </w:p>
    <w:p w14:paraId="1E103BC9" w14:textId="455A10D6" w:rsidR="00F62843" w:rsidRPr="00DD6102" w:rsidRDefault="0080519E" w:rsidP="0080519E">
      <w:pPr>
        <w:pStyle w:val="a7"/>
        <w:ind w:leftChars="0" w:left="992"/>
        <w:jc w:val="center"/>
        <w:rPr>
          <w:rFonts w:ascii="Times New Roman" w:hAnsi="Times New Roman" w:cs="Times New Roman"/>
          <w:u w:val="single"/>
        </w:rPr>
      </w:pPr>
      <w:r w:rsidRPr="00DD6102">
        <w:rPr>
          <w:rFonts w:ascii="Times New Roman" w:hAnsi="Times New Roman" w:cs="Times New Roman"/>
          <w:u w:val="single"/>
        </w:rPr>
        <w:t>Figure 3.</w:t>
      </w:r>
      <w:r w:rsidR="00140206" w:rsidRPr="00DD6102">
        <w:rPr>
          <w:rFonts w:ascii="Times New Roman" w:hAnsi="Times New Roman" w:cs="Times New Roman"/>
          <w:u w:val="single"/>
        </w:rPr>
        <w:t>1-2 DRAGONFLY</w:t>
      </w:r>
      <w:r w:rsidRPr="00DD6102">
        <w:rPr>
          <w:rFonts w:ascii="Times New Roman" w:hAnsi="Times New Roman" w:cs="Times New Roman"/>
          <w:u w:val="single"/>
        </w:rPr>
        <w:t xml:space="preserve"> deployment configuration</w:t>
      </w:r>
      <w:r w:rsidR="0032240B" w:rsidRPr="00DD6102">
        <w:rPr>
          <w:rFonts w:ascii="Times New Roman" w:hAnsi="Times New Roman" w:cs="Times New Roman"/>
          <w:u w:val="single"/>
        </w:rPr>
        <w:br/>
      </w:r>
    </w:p>
    <w:p w14:paraId="45E780D4" w14:textId="10D91BAC" w:rsidR="0030376F" w:rsidRPr="00DD6102" w:rsidRDefault="0030376F" w:rsidP="0030376F">
      <w:pPr>
        <w:pStyle w:val="a7"/>
        <w:ind w:leftChars="0" w:left="992"/>
        <w:jc w:val="left"/>
        <w:rPr>
          <w:rFonts w:ascii="Times New Roman" w:hAnsi="Times New Roman" w:cs="Times New Roman"/>
        </w:rPr>
      </w:pPr>
      <w:r w:rsidRPr="00DD6102">
        <w:rPr>
          <w:rFonts w:ascii="Times New Roman" w:hAnsi="Times New Roman" w:cs="Times New Roman" w:hint="eastAsia"/>
        </w:rPr>
        <w:t xml:space="preserve"> </w:t>
      </w:r>
      <w:bookmarkStart w:id="64" w:name="_Hlk151453743"/>
      <w:r w:rsidRPr="00DD6102">
        <w:rPr>
          <w:rFonts w:ascii="Times New Roman" w:hAnsi="Times New Roman" w:cs="Times New Roman"/>
        </w:rPr>
        <w:t xml:space="preserve">The system block diagram of </w:t>
      </w:r>
      <w:bookmarkEnd w:id="64"/>
      <w:r w:rsidR="00140206" w:rsidRPr="00DD6102">
        <w:rPr>
          <w:rFonts w:ascii="Times New Roman" w:hAnsi="Times New Roman" w:cs="Times New Roman"/>
        </w:rPr>
        <w:t>DRAGONFLY</w:t>
      </w:r>
      <w:r w:rsidRPr="00DD6102">
        <w:rPr>
          <w:rFonts w:ascii="Times New Roman" w:hAnsi="Times New Roman" w:cs="Times New Roman"/>
        </w:rPr>
        <w:t xml:space="preserve"> is shown in Figure 3.1-3.</w:t>
      </w:r>
      <w:r w:rsidR="00366DA4" w:rsidRPr="00DD6102">
        <w:rPr>
          <w:rFonts w:ascii="Times New Roman" w:hAnsi="Times New Roman" w:cs="Times New Roman"/>
        </w:rPr>
        <w:t xml:space="preserve"> </w:t>
      </w:r>
      <w:r w:rsidR="000C3F24" w:rsidRPr="00DD6102">
        <w:rPr>
          <w:rFonts w:ascii="Times New Roman" w:hAnsi="Times New Roman" w:cs="Times New Roman"/>
        </w:rPr>
        <w:t xml:space="preserve">The </w:t>
      </w:r>
      <w:r w:rsidR="00366DA4" w:rsidRPr="00DD6102">
        <w:rPr>
          <w:rFonts w:ascii="Times New Roman" w:hAnsi="Times New Roman" w:cs="Times New Roman"/>
        </w:rPr>
        <w:t>OBC (On</w:t>
      </w:r>
      <w:r w:rsidR="000C3F24" w:rsidRPr="00DD6102">
        <w:rPr>
          <w:rFonts w:ascii="Times New Roman" w:hAnsi="Times New Roman" w:cs="Times New Roman"/>
        </w:rPr>
        <w:t xml:space="preserve"> </w:t>
      </w:r>
      <w:r w:rsidR="00366DA4" w:rsidRPr="00DD6102">
        <w:rPr>
          <w:rFonts w:ascii="Times New Roman" w:hAnsi="Times New Roman" w:cs="Times New Roman"/>
        </w:rPr>
        <w:t>Board</w:t>
      </w:r>
      <w:r w:rsidR="000C3F24" w:rsidRPr="00DD6102">
        <w:rPr>
          <w:rFonts w:ascii="Times New Roman" w:hAnsi="Times New Roman" w:cs="Times New Roman"/>
        </w:rPr>
        <w:t xml:space="preserve"> Computer</w:t>
      </w:r>
      <w:r w:rsidR="00366DA4" w:rsidRPr="00DD6102">
        <w:rPr>
          <w:rFonts w:ascii="Times New Roman" w:hAnsi="Times New Roman" w:cs="Times New Roman"/>
        </w:rPr>
        <w:t>)</w:t>
      </w:r>
      <w:r w:rsidR="000C3F24" w:rsidRPr="00DD6102">
        <w:rPr>
          <w:rFonts w:ascii="Times New Roman" w:hAnsi="Times New Roman" w:cs="Times New Roman"/>
        </w:rPr>
        <w:t xml:space="preserve"> /</w:t>
      </w:r>
      <w:r w:rsidR="00366DA4" w:rsidRPr="00DD6102">
        <w:rPr>
          <w:rFonts w:ascii="Times New Roman" w:hAnsi="Times New Roman" w:cs="Times New Roman"/>
        </w:rPr>
        <w:t xml:space="preserve"> EPS</w:t>
      </w:r>
      <w:r w:rsidR="006F49BD" w:rsidRPr="00DD6102">
        <w:rPr>
          <w:rFonts w:ascii="Times New Roman" w:hAnsi="Times New Roman" w:cs="Times New Roman"/>
        </w:rPr>
        <w:t xml:space="preserve"> (Electrical Power System)</w:t>
      </w:r>
      <w:r w:rsidR="00366DA4" w:rsidRPr="00DD6102">
        <w:rPr>
          <w:rFonts w:ascii="Times New Roman" w:hAnsi="Times New Roman" w:cs="Times New Roman"/>
        </w:rPr>
        <w:t>, FAB</w:t>
      </w:r>
      <w:r w:rsidR="006F49BD" w:rsidRPr="00DD6102">
        <w:rPr>
          <w:rFonts w:ascii="Times New Roman" w:hAnsi="Times New Roman" w:cs="Times New Roman"/>
        </w:rPr>
        <w:t xml:space="preserve"> (Front Access Board), BPB (Back</w:t>
      </w:r>
      <w:r w:rsidR="000C3F24" w:rsidRPr="00DD6102">
        <w:rPr>
          <w:rFonts w:ascii="Times New Roman" w:hAnsi="Times New Roman" w:cs="Times New Roman"/>
        </w:rPr>
        <w:t>p</w:t>
      </w:r>
      <w:r w:rsidR="006F49BD" w:rsidRPr="00DD6102">
        <w:rPr>
          <w:rFonts w:ascii="Times New Roman" w:hAnsi="Times New Roman" w:cs="Times New Roman"/>
        </w:rPr>
        <w:t>lane Board)</w:t>
      </w:r>
      <w:r w:rsidR="00366DA4" w:rsidRPr="00DD6102">
        <w:rPr>
          <w:rFonts w:ascii="Times New Roman" w:hAnsi="Times New Roman" w:cs="Times New Roman"/>
        </w:rPr>
        <w:t xml:space="preserve"> design is based on </w:t>
      </w:r>
      <w:proofErr w:type="spellStart"/>
      <w:r w:rsidR="00366DA4" w:rsidRPr="00DD6102">
        <w:rPr>
          <w:rFonts w:ascii="Times New Roman" w:hAnsi="Times New Roman" w:cs="Times New Roman"/>
        </w:rPr>
        <w:t>BIRDSBus</w:t>
      </w:r>
      <w:proofErr w:type="spellEnd"/>
      <w:r w:rsidR="00366DA4" w:rsidRPr="00DD6102">
        <w:rPr>
          <w:rFonts w:ascii="Times New Roman" w:hAnsi="Times New Roman" w:cs="Times New Roman"/>
        </w:rPr>
        <w:t xml:space="preserve"> (refer to </w:t>
      </w:r>
      <w:hyperlink r:id="rId18" w:history="1">
        <w:r w:rsidR="005427CB" w:rsidRPr="00DD6102">
          <w:rPr>
            <w:rStyle w:val="af2"/>
            <w:rFonts w:ascii="Times New Roman" w:hAnsi="Times New Roman" w:cs="Times New Roman"/>
            <w:color w:val="auto"/>
          </w:rPr>
          <w:t>https://birdsopensource.github.io/</w:t>
        </w:r>
      </w:hyperlink>
      <w:r w:rsidR="00366DA4" w:rsidRPr="00DD6102">
        <w:rPr>
          <w:rFonts w:ascii="Times New Roman" w:hAnsi="Times New Roman" w:cs="Times New Roman"/>
        </w:rPr>
        <w:t>).</w:t>
      </w:r>
    </w:p>
    <w:p w14:paraId="4A79AB52" w14:textId="262B561E" w:rsidR="005427CB" w:rsidRPr="00DD6102" w:rsidRDefault="005427CB" w:rsidP="0030376F">
      <w:pPr>
        <w:pStyle w:val="a7"/>
        <w:ind w:leftChars="0" w:left="992"/>
        <w:jc w:val="left"/>
        <w:rPr>
          <w:rFonts w:ascii="Times New Roman" w:hAnsi="Times New Roman" w:cs="Times New Roman"/>
        </w:rPr>
      </w:pPr>
      <w:r w:rsidRPr="00DD6102">
        <w:rPr>
          <w:rFonts w:ascii="Times New Roman" w:hAnsi="Times New Roman" w:cs="Times New Roman"/>
        </w:rPr>
        <w:br/>
        <w:t xml:space="preserve">The following is information for </w:t>
      </w:r>
      <w:proofErr w:type="spellStart"/>
      <w:r w:rsidRPr="00DD6102">
        <w:rPr>
          <w:rFonts w:ascii="Times New Roman" w:hAnsi="Times New Roman" w:cs="Times New Roman"/>
        </w:rPr>
        <w:t>BIRDSBus</w:t>
      </w:r>
      <w:proofErr w:type="spellEnd"/>
      <w:r w:rsidRPr="00DD6102">
        <w:rPr>
          <w:rFonts w:ascii="Times New Roman" w:hAnsi="Times New Roman" w:cs="Times New Roman"/>
        </w:rPr>
        <w:t xml:space="preserve"> used in </w:t>
      </w:r>
      <w:r w:rsidR="00140206" w:rsidRPr="00DD6102">
        <w:rPr>
          <w:rFonts w:ascii="Times New Roman" w:hAnsi="Times New Roman" w:cs="Times New Roman"/>
        </w:rPr>
        <w:t>DRAGONFLY</w:t>
      </w:r>
      <w:r w:rsidRPr="00DD6102">
        <w:rPr>
          <w:rFonts w:ascii="Times New Roman" w:hAnsi="Times New Roman" w:cs="Times New Roman"/>
        </w:rPr>
        <w:t>:</w:t>
      </w:r>
    </w:p>
    <w:p w14:paraId="2489A465" w14:textId="5C7911FA" w:rsidR="005427CB" w:rsidRPr="00DD6102" w:rsidRDefault="005427CB" w:rsidP="005427CB">
      <w:pPr>
        <w:pStyle w:val="a7"/>
        <w:numPr>
          <w:ilvl w:val="0"/>
          <w:numId w:val="4"/>
        </w:numPr>
        <w:ind w:leftChars="0"/>
        <w:jc w:val="left"/>
        <w:rPr>
          <w:rFonts w:ascii="Times New Roman" w:hAnsi="Times New Roman" w:cs="Times New Roman"/>
        </w:rPr>
      </w:pPr>
      <w:r w:rsidRPr="00DD6102">
        <w:rPr>
          <w:rFonts w:ascii="Times New Roman" w:hAnsi="Times New Roman" w:cs="Times New Roman"/>
        </w:rPr>
        <w:t xml:space="preserve">The used </w:t>
      </w:r>
      <w:proofErr w:type="spellStart"/>
      <w:r w:rsidRPr="00DD6102">
        <w:rPr>
          <w:rFonts w:ascii="Times New Roman" w:hAnsi="Times New Roman" w:cs="Times New Roman" w:hint="eastAsia"/>
        </w:rPr>
        <w:t>B</w:t>
      </w:r>
      <w:r w:rsidRPr="00DD6102">
        <w:rPr>
          <w:rFonts w:ascii="Times New Roman" w:hAnsi="Times New Roman" w:cs="Times New Roman"/>
        </w:rPr>
        <w:t>IRDSBus</w:t>
      </w:r>
      <w:proofErr w:type="spellEnd"/>
      <w:r w:rsidRPr="00DD6102">
        <w:rPr>
          <w:rFonts w:ascii="Times New Roman" w:hAnsi="Times New Roman" w:cs="Times New Roman"/>
        </w:rPr>
        <w:t>: OBC/EPS, FAB, BPB</w:t>
      </w:r>
    </w:p>
    <w:p w14:paraId="397B4190" w14:textId="36CC3381" w:rsidR="005427CB" w:rsidRPr="00DD6102" w:rsidRDefault="005427CB" w:rsidP="005427CB">
      <w:pPr>
        <w:pStyle w:val="a7"/>
        <w:numPr>
          <w:ilvl w:val="0"/>
          <w:numId w:val="4"/>
        </w:numPr>
        <w:ind w:leftChars="0"/>
        <w:jc w:val="left"/>
        <w:rPr>
          <w:rFonts w:ascii="Times New Roman" w:hAnsi="Times New Roman" w:cs="Times New Roman"/>
        </w:rPr>
      </w:pPr>
      <w:proofErr w:type="spellStart"/>
      <w:r w:rsidRPr="00DD6102">
        <w:rPr>
          <w:rFonts w:ascii="Times New Roman" w:hAnsi="Times New Roman" w:cs="Times New Roman" w:hint="eastAsia"/>
        </w:rPr>
        <w:t>B</w:t>
      </w:r>
      <w:r w:rsidRPr="00DD6102">
        <w:rPr>
          <w:rFonts w:ascii="Times New Roman" w:hAnsi="Times New Roman" w:cs="Times New Roman"/>
        </w:rPr>
        <w:t>IRDSBus</w:t>
      </w:r>
      <w:proofErr w:type="spellEnd"/>
      <w:r w:rsidRPr="00DD6102">
        <w:rPr>
          <w:rFonts w:ascii="Times New Roman" w:hAnsi="Times New Roman" w:cs="Times New Roman"/>
        </w:rPr>
        <w:t xml:space="preserve"> version: version 4</w:t>
      </w:r>
    </w:p>
    <w:p w14:paraId="7314551B" w14:textId="65E605D1" w:rsidR="005427CB" w:rsidRPr="00DD6102" w:rsidRDefault="005427CB" w:rsidP="00E5534A">
      <w:pPr>
        <w:pStyle w:val="a7"/>
        <w:numPr>
          <w:ilvl w:val="0"/>
          <w:numId w:val="4"/>
        </w:numPr>
        <w:ind w:leftChars="0"/>
        <w:jc w:val="left"/>
        <w:rPr>
          <w:rFonts w:ascii="Times New Roman" w:hAnsi="Times New Roman" w:cs="Times New Roman"/>
        </w:rPr>
      </w:pPr>
      <w:r w:rsidRPr="00DD6102">
        <w:rPr>
          <w:rFonts w:ascii="Times New Roman" w:hAnsi="Times New Roman" w:cs="Times New Roman" w:hint="eastAsia"/>
        </w:rPr>
        <w:t>M</w:t>
      </w:r>
      <w:r w:rsidRPr="00DD6102">
        <w:rPr>
          <w:rFonts w:ascii="Times New Roman" w:hAnsi="Times New Roman" w:cs="Times New Roman"/>
        </w:rPr>
        <w:t xml:space="preserve">odification: Yes – </w:t>
      </w:r>
      <w:r w:rsidR="00E5534A" w:rsidRPr="00DD6102">
        <w:rPr>
          <w:rFonts w:ascii="Times New Roman" w:hAnsi="Times New Roman" w:cs="Times New Roman"/>
        </w:rPr>
        <w:t xml:space="preserve">Since the satellite size was set to 2U, the outer panels on the X and Y sides were divided into two panels, upper and lower. </w:t>
      </w:r>
      <w:proofErr w:type="spellStart"/>
      <w:r w:rsidR="00E5534A" w:rsidRPr="00DD6102">
        <w:rPr>
          <w:rFonts w:ascii="Times New Roman" w:hAnsi="Times New Roman" w:cs="Times New Roman"/>
        </w:rPr>
        <w:t>BIRDSB</w:t>
      </w:r>
      <w:r w:rsidR="009C3CEF" w:rsidRPr="00DD6102">
        <w:rPr>
          <w:rFonts w:ascii="Times New Roman" w:hAnsi="Times New Roman" w:cs="Times New Roman"/>
        </w:rPr>
        <w:t>us</w:t>
      </w:r>
      <w:proofErr w:type="spellEnd"/>
      <w:r w:rsidR="00E5534A" w:rsidRPr="00DD6102">
        <w:rPr>
          <w:rFonts w:ascii="Times New Roman" w:hAnsi="Times New Roman" w:cs="Times New Roman"/>
        </w:rPr>
        <w:t xml:space="preserve"> had a blocking diode on the FAB. However, since the ±X panel is divided into upper and lower panels, blocking diodes are placed on each panel and diodes for ±X on the FAB are replaced with </w:t>
      </w:r>
      <w:proofErr w:type="gramStart"/>
      <w:r w:rsidR="00E5534A" w:rsidRPr="00DD6102">
        <w:rPr>
          <w:rFonts w:ascii="Times New Roman" w:hAnsi="Times New Roman" w:cs="Times New Roman"/>
        </w:rPr>
        <w:t>0 ohm</w:t>
      </w:r>
      <w:proofErr w:type="gramEnd"/>
      <w:r w:rsidR="00E5534A" w:rsidRPr="00DD6102">
        <w:rPr>
          <w:rFonts w:ascii="Times New Roman" w:hAnsi="Times New Roman" w:cs="Times New Roman"/>
        </w:rPr>
        <w:t xml:space="preserve"> resistors. Diodes on the panel are identified as an inhibitor of battery over-discharge.</w:t>
      </w:r>
    </w:p>
    <w:p w14:paraId="686AAE96" w14:textId="6D24A849" w:rsidR="0030376F" w:rsidRPr="00DD6102" w:rsidRDefault="0030376F" w:rsidP="0080519E">
      <w:pPr>
        <w:pStyle w:val="a7"/>
        <w:ind w:leftChars="0" w:left="992"/>
        <w:jc w:val="center"/>
        <w:rPr>
          <w:rFonts w:ascii="Times New Roman" w:hAnsi="Times New Roman" w:cs="Times New Roman"/>
        </w:rPr>
      </w:pPr>
    </w:p>
    <w:p w14:paraId="7F905009" w14:textId="77777777" w:rsidR="009C3CEF" w:rsidRPr="00DD6102" w:rsidRDefault="009C3CEF" w:rsidP="0080519E">
      <w:pPr>
        <w:pStyle w:val="a7"/>
        <w:ind w:leftChars="0" w:left="992"/>
        <w:jc w:val="center"/>
        <w:rPr>
          <w:rFonts w:ascii="Times New Roman" w:hAnsi="Times New Roman" w:cs="Times New Roman"/>
        </w:rPr>
      </w:pPr>
      <w:r w:rsidRPr="00DD6102">
        <w:rPr>
          <w:rFonts w:ascii="Times New Roman" w:hAnsi="Times New Roman" w:cs="Times New Roman"/>
          <w:noProof/>
          <w:sz w:val="20"/>
          <w:szCs w:val="20"/>
        </w:rPr>
        <w:lastRenderedPageBreak/>
        <w:drawing>
          <wp:inline distT="0" distB="0" distL="0" distR="0" wp14:anchorId="0ADC3B69" wp14:editId="3DDFCFDC">
            <wp:extent cx="2767846" cy="3239640"/>
            <wp:effectExtent l="0" t="0" r="1270" b="0"/>
            <wp:docPr id="53" name="グラフィックス 52">
              <a:extLst xmlns:a="http://schemas.openxmlformats.org/drawingml/2006/main">
                <a:ext uri="{FF2B5EF4-FFF2-40B4-BE49-F238E27FC236}">
                  <a16:creationId xmlns:a16="http://schemas.microsoft.com/office/drawing/2014/main" id="{4C9A05BC-EF43-6AB1-751E-41EF32DE7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グラフィックス 52">
                      <a:extLst>
                        <a:ext uri="{FF2B5EF4-FFF2-40B4-BE49-F238E27FC236}">
                          <a16:creationId xmlns:a16="http://schemas.microsoft.com/office/drawing/2014/main" id="{4C9A05BC-EF43-6AB1-751E-41EF32DE78DB}"/>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767846" cy="3239640"/>
                    </a:xfrm>
                    <a:prstGeom prst="rect">
                      <a:avLst/>
                    </a:prstGeom>
                  </pic:spPr>
                </pic:pic>
              </a:graphicData>
            </a:graphic>
          </wp:inline>
        </w:drawing>
      </w:r>
    </w:p>
    <w:p w14:paraId="4584F547" w14:textId="3B5DB073" w:rsidR="0030376F" w:rsidRPr="00DD6102" w:rsidRDefault="0030376F" w:rsidP="0080519E">
      <w:pPr>
        <w:pStyle w:val="a7"/>
        <w:ind w:leftChars="0" w:left="992"/>
        <w:jc w:val="center"/>
        <w:rPr>
          <w:rFonts w:ascii="Times New Roman" w:hAnsi="Times New Roman" w:cs="Times New Roman"/>
          <w:u w:val="single"/>
        </w:rPr>
      </w:pPr>
      <w:r w:rsidRPr="00DD6102">
        <w:rPr>
          <w:rFonts w:ascii="Times New Roman" w:hAnsi="Times New Roman" w:cs="Times New Roman" w:hint="eastAsia"/>
          <w:u w:val="single"/>
        </w:rPr>
        <w:t>F</w:t>
      </w:r>
      <w:r w:rsidRPr="00DD6102">
        <w:rPr>
          <w:rFonts w:ascii="Times New Roman" w:hAnsi="Times New Roman" w:cs="Times New Roman"/>
          <w:u w:val="single"/>
        </w:rPr>
        <w:t xml:space="preserve">igure 3.1-3 The system block diagram of </w:t>
      </w:r>
      <w:r w:rsidR="009C3CEF" w:rsidRPr="00DD6102">
        <w:rPr>
          <w:rFonts w:ascii="Times New Roman" w:hAnsi="Times New Roman" w:cs="Times New Roman"/>
          <w:u w:val="single"/>
        </w:rPr>
        <w:t>DRAGONFLY</w:t>
      </w:r>
    </w:p>
    <w:p w14:paraId="79CE4F85" w14:textId="77777777" w:rsidR="0030376F" w:rsidRPr="00DD6102" w:rsidRDefault="0030376F" w:rsidP="0080519E">
      <w:pPr>
        <w:pStyle w:val="a7"/>
        <w:ind w:leftChars="0" w:left="992"/>
        <w:jc w:val="center"/>
        <w:rPr>
          <w:rFonts w:ascii="Times New Roman" w:hAnsi="Times New Roman" w:cs="Times New Roman"/>
        </w:rPr>
      </w:pPr>
    </w:p>
    <w:p w14:paraId="4C6DB878" w14:textId="185B0BCB" w:rsidR="00CE38C4" w:rsidRPr="00DD6102" w:rsidRDefault="00594BF8" w:rsidP="00594BF8">
      <w:pPr>
        <w:pStyle w:val="a7"/>
        <w:numPr>
          <w:ilvl w:val="1"/>
          <w:numId w:val="1"/>
        </w:numPr>
        <w:ind w:leftChars="0"/>
        <w:jc w:val="left"/>
        <w:rPr>
          <w:rFonts w:ascii="Times New Roman" w:hAnsi="Times New Roman" w:cs="Times New Roman"/>
        </w:rPr>
      </w:pPr>
      <w:r w:rsidRPr="00DD6102">
        <w:rPr>
          <w:rFonts w:ascii="Times New Roman" w:hAnsi="Times New Roman" w:cs="Times New Roman"/>
        </w:rPr>
        <w:t>Design Different from Baseline</w:t>
      </w:r>
      <w:r w:rsidRPr="00DD6102">
        <w:rPr>
          <w:rFonts w:ascii="Times New Roman" w:hAnsi="Times New Roman" w:cs="Times New Roman"/>
        </w:rPr>
        <w:br/>
      </w:r>
      <w:r w:rsidR="00F62843" w:rsidRPr="00DD6102">
        <w:rPr>
          <w:rFonts w:ascii="Times New Roman" w:hAnsi="Times New Roman" w:cs="Times New Roman"/>
        </w:rPr>
        <w:t xml:space="preserve"> In this section, design difference of </w:t>
      </w:r>
      <w:r w:rsidR="009C3CEF" w:rsidRPr="00DD6102">
        <w:rPr>
          <w:rFonts w:ascii="Times New Roman" w:hAnsi="Times New Roman" w:cs="Times New Roman"/>
        </w:rPr>
        <w:t>DRAGONFLY</w:t>
      </w:r>
      <w:r w:rsidR="00F62843" w:rsidRPr="00DD6102">
        <w:rPr>
          <w:rFonts w:ascii="Times New Roman" w:hAnsi="Times New Roman" w:cs="Times New Roman"/>
        </w:rPr>
        <w:t xml:space="preserve"> from BIRDS-5</w:t>
      </w:r>
      <w:r w:rsidR="00452D22" w:rsidRPr="00DD6102">
        <w:rPr>
          <w:rFonts w:ascii="Times New Roman" w:hAnsi="Times New Roman" w:cs="Times New Roman"/>
        </w:rPr>
        <w:t xml:space="preserve"> (PearAfricaSat-1 and ZIMSAT-1)</w:t>
      </w:r>
      <w:r w:rsidR="00F62843" w:rsidRPr="00DD6102">
        <w:t xml:space="preserve"> </w:t>
      </w:r>
      <w:r w:rsidR="00F62843" w:rsidRPr="00DD6102">
        <w:rPr>
          <w:rFonts w:ascii="Times New Roman" w:hAnsi="Times New Roman" w:cs="Times New Roman"/>
        </w:rPr>
        <w:t>in Applicable Document (2) is described.</w:t>
      </w:r>
      <w:r w:rsidR="00F62843" w:rsidRPr="00DD6102">
        <w:rPr>
          <w:rFonts w:ascii="Times New Roman" w:hAnsi="Times New Roman" w:cs="Times New Roman"/>
        </w:rPr>
        <w:br/>
      </w:r>
    </w:p>
    <w:p w14:paraId="693C0B08" w14:textId="59361CC3" w:rsidR="00FF5D91" w:rsidRPr="00DD6102" w:rsidRDefault="00CE38C4" w:rsidP="005B7609">
      <w:pPr>
        <w:pStyle w:val="a7"/>
        <w:numPr>
          <w:ilvl w:val="2"/>
          <w:numId w:val="1"/>
        </w:numPr>
        <w:ind w:leftChars="0"/>
        <w:jc w:val="left"/>
        <w:rPr>
          <w:rFonts w:ascii="Times New Roman" w:hAnsi="Times New Roman" w:cs="Times New Roman"/>
        </w:rPr>
      </w:pPr>
      <w:r w:rsidRPr="00DD6102">
        <w:rPr>
          <w:rFonts w:ascii="Times New Roman" w:hAnsi="Times New Roman" w:cs="Times New Roman"/>
        </w:rPr>
        <w:t>Structure</w:t>
      </w:r>
      <w:r w:rsidR="005B7088" w:rsidRPr="00DD6102">
        <w:rPr>
          <w:rFonts w:ascii="Times New Roman" w:hAnsi="Times New Roman" w:cs="Times New Roman"/>
        </w:rPr>
        <w:br/>
      </w:r>
      <w:r w:rsidR="005B7609" w:rsidRPr="00DD6102">
        <w:rPr>
          <w:rFonts w:ascii="Times New Roman" w:hAnsi="Times New Roman" w:cs="Times New Roman"/>
        </w:rPr>
        <w:t>Figure 3.2.1-1 and Figure 3.2.1-2 shows the primary structure</w:t>
      </w:r>
      <w:r w:rsidR="00045726" w:rsidRPr="00DD6102">
        <w:rPr>
          <w:rFonts w:ascii="Times New Roman" w:hAnsi="Times New Roman" w:cs="Times New Roman"/>
        </w:rPr>
        <w:t xml:space="preserve"> (4 rails and </w:t>
      </w:r>
      <w:r w:rsidR="00B2514C" w:rsidRPr="00DD6102">
        <w:rPr>
          <w:rFonts w:ascii="Times New Roman" w:hAnsi="Times New Roman" w:cs="Times New Roman"/>
        </w:rPr>
        <w:t>3</w:t>
      </w:r>
      <w:r w:rsidR="00045726" w:rsidRPr="00DD6102">
        <w:rPr>
          <w:rFonts w:ascii="Times New Roman" w:hAnsi="Times New Roman" w:cs="Times New Roman"/>
        </w:rPr>
        <w:t xml:space="preserve"> frames)</w:t>
      </w:r>
      <w:r w:rsidR="005B7609" w:rsidRPr="00DD6102">
        <w:rPr>
          <w:rFonts w:ascii="Times New Roman" w:hAnsi="Times New Roman" w:cs="Times New Roman"/>
        </w:rPr>
        <w:t xml:space="preserve"> and internal configuration, respectively. </w:t>
      </w:r>
      <w:r w:rsidR="00FF5D91" w:rsidRPr="00DD6102">
        <w:rPr>
          <w:rFonts w:ascii="Times New Roman" w:hAnsi="Times New Roman" w:cs="Times New Roman"/>
        </w:rPr>
        <w:t xml:space="preserve">The size is </w:t>
      </w:r>
      <w:r w:rsidR="00B2514C" w:rsidRPr="00DD6102">
        <w:rPr>
          <w:rFonts w:ascii="Times New Roman" w:hAnsi="Times New Roman" w:cs="Times New Roman"/>
        </w:rPr>
        <w:t>2</w:t>
      </w:r>
      <w:r w:rsidR="00FF5D91" w:rsidRPr="00DD6102">
        <w:rPr>
          <w:rFonts w:ascii="Times New Roman" w:hAnsi="Times New Roman" w:cs="Times New Roman"/>
        </w:rPr>
        <w:t>U, but t</w:t>
      </w:r>
      <w:r w:rsidR="005B7609" w:rsidRPr="00DD6102">
        <w:rPr>
          <w:rFonts w:ascii="Times New Roman" w:hAnsi="Times New Roman" w:cs="Times New Roman"/>
        </w:rPr>
        <w:t xml:space="preserve">he </w:t>
      </w:r>
      <w:r w:rsidR="00FF5D91" w:rsidRPr="00DD6102">
        <w:rPr>
          <w:rFonts w:ascii="Times New Roman" w:hAnsi="Times New Roman" w:cs="Times New Roman"/>
        </w:rPr>
        <w:t xml:space="preserve">whole structure </w:t>
      </w:r>
      <w:r w:rsidR="00045726" w:rsidRPr="00DD6102">
        <w:rPr>
          <w:rFonts w:ascii="Times New Roman" w:hAnsi="Times New Roman" w:cs="Times New Roman"/>
        </w:rPr>
        <w:t>design is different</w:t>
      </w:r>
      <w:r w:rsidR="00FF5D91" w:rsidRPr="00DD6102">
        <w:rPr>
          <w:rFonts w:ascii="Times New Roman" w:hAnsi="Times New Roman" w:cs="Times New Roman"/>
        </w:rPr>
        <w:t xml:space="preserve">. </w:t>
      </w:r>
      <w:r w:rsidR="007A77A1" w:rsidRPr="00DD6102">
        <w:rPr>
          <w:rFonts w:ascii="Times New Roman" w:hAnsi="Times New Roman" w:cs="Times New Roman"/>
        </w:rPr>
        <w:t>The primary structure is made of Aluminum alloy A6061-T6 and all four rails are hard anodized. Other structural</w:t>
      </w:r>
      <w:r w:rsidR="007A77A1" w:rsidRPr="00DD6102">
        <w:rPr>
          <w:rFonts w:ascii="Times New Roman" w:hAnsi="Times New Roman" w:cs="Times New Roman" w:hint="eastAsia"/>
        </w:rPr>
        <w:t xml:space="preserve"> </w:t>
      </w:r>
      <w:r w:rsidR="007A77A1" w:rsidRPr="00DD6102">
        <w:rPr>
          <w:rFonts w:ascii="Times New Roman" w:hAnsi="Times New Roman" w:cs="Times New Roman"/>
        </w:rPr>
        <w:t>parts are treated with Alodine.</w:t>
      </w:r>
      <w:r w:rsidR="007A77A1" w:rsidRPr="00DD6102">
        <w:rPr>
          <w:rFonts w:ascii="Times New Roman" w:eastAsia="Times New Roman" w:hAnsi="Times New Roman" w:cs="Times New Roman"/>
        </w:rPr>
        <w:t xml:space="preserve"> These parts are not welded, forged, cast or quenched.</w:t>
      </w:r>
      <w:r w:rsidR="00FF5D91" w:rsidRPr="00DD6102">
        <w:rPr>
          <w:rFonts w:ascii="Times New Roman" w:hAnsi="Times New Roman" w:cs="Times New Roman"/>
        </w:rPr>
        <w:t xml:space="preserve"> </w:t>
      </w:r>
    </w:p>
    <w:p w14:paraId="62F791D2" w14:textId="77777777" w:rsidR="008C35A8" w:rsidRPr="00DD6102" w:rsidRDefault="008C35A8" w:rsidP="00FF5D91">
      <w:pPr>
        <w:pStyle w:val="a7"/>
        <w:ind w:leftChars="0" w:left="1418"/>
        <w:jc w:val="center"/>
        <w:rPr>
          <w:rFonts w:ascii="Times New Roman" w:hAnsi="Times New Roman" w:cs="Times New Roman"/>
        </w:rPr>
      </w:pPr>
    </w:p>
    <w:p w14:paraId="754FCCE3" w14:textId="2509696E" w:rsidR="002E49E0" w:rsidRPr="00DD6102" w:rsidRDefault="002E49E0" w:rsidP="00FF5D91">
      <w:pPr>
        <w:pStyle w:val="a7"/>
        <w:ind w:leftChars="0" w:left="1418"/>
        <w:jc w:val="center"/>
        <w:rPr>
          <w:rFonts w:ascii="Times New Roman" w:hAnsi="Times New Roman" w:cs="Times New Roman"/>
        </w:rPr>
      </w:pPr>
      <w:r w:rsidRPr="00DD6102">
        <w:rPr>
          <w:rFonts w:ascii="Times New Roman" w:hAnsi="Times New Roman" w:cs="Times New Roman"/>
          <w:noProof/>
        </w:rPr>
        <w:lastRenderedPageBreak/>
        <w:drawing>
          <wp:inline distT="0" distB="0" distL="0" distR="0" wp14:anchorId="438AD553" wp14:editId="13B47501">
            <wp:extent cx="2914266" cy="1900383"/>
            <wp:effectExtent l="0" t="0" r="0" b="5080"/>
            <wp:docPr id="1865947705" name="Picture 2" descr="建物, ド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7705" name="Picture 2" descr="建物, ドア が含まれている画像&#10;&#10;自動的に生成された説明"/>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982642" cy="1944971"/>
                    </a:xfrm>
                    <a:prstGeom prst="rect">
                      <a:avLst/>
                    </a:prstGeom>
                    <a:noFill/>
                  </pic:spPr>
                </pic:pic>
              </a:graphicData>
            </a:graphic>
          </wp:inline>
        </w:drawing>
      </w:r>
      <w:r w:rsidR="00630D15" w:rsidRPr="00DD6102">
        <w:rPr>
          <w:rFonts w:ascii="Times New Roman" w:hAnsi="Times New Roman" w:cs="Times New Roman"/>
          <w:noProof/>
        </w:rPr>
        <w:drawing>
          <wp:inline distT="0" distB="0" distL="0" distR="0" wp14:anchorId="751E60A6" wp14:editId="0FC50098">
            <wp:extent cx="1574800" cy="1684421"/>
            <wp:effectExtent l="0" t="0" r="0" b="5080"/>
            <wp:docPr id="1867682161" name="Picture 3"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82161" name="Picture 3" descr="図形 が含まれている画像&#10;&#10;自動的に生成された説明"/>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16887"/>
                    <a:stretch/>
                  </pic:blipFill>
                  <pic:spPr bwMode="auto">
                    <a:xfrm>
                      <a:off x="0" y="0"/>
                      <a:ext cx="1579285" cy="1689218"/>
                    </a:xfrm>
                    <a:prstGeom prst="rect">
                      <a:avLst/>
                    </a:prstGeom>
                    <a:noFill/>
                    <a:ln>
                      <a:noFill/>
                    </a:ln>
                    <a:extLst>
                      <a:ext uri="{53640926-AAD7-44D8-BBD7-CCE9431645EC}">
                        <a14:shadowObscured xmlns:a14="http://schemas.microsoft.com/office/drawing/2010/main"/>
                      </a:ext>
                    </a:extLst>
                  </pic:spPr>
                </pic:pic>
              </a:graphicData>
            </a:graphic>
          </wp:inline>
        </w:drawing>
      </w:r>
    </w:p>
    <w:p w14:paraId="7419FCB3" w14:textId="5E82C1B6" w:rsidR="00FF5D91" w:rsidRPr="00DD6102" w:rsidRDefault="00FF5D91" w:rsidP="00FF5D91">
      <w:pPr>
        <w:pStyle w:val="a7"/>
        <w:ind w:leftChars="0" w:left="1418"/>
        <w:jc w:val="center"/>
        <w:rPr>
          <w:rFonts w:ascii="Times New Roman" w:hAnsi="Times New Roman" w:cs="Times New Roman"/>
          <w:u w:val="single"/>
        </w:rPr>
      </w:pPr>
      <w:r w:rsidRPr="00DD6102">
        <w:rPr>
          <w:rFonts w:ascii="Times New Roman" w:hAnsi="Times New Roman" w:cs="Times New Roman"/>
          <w:u w:val="single"/>
        </w:rPr>
        <w:t xml:space="preserve">Figure 3.2.1-1 The primary structure (4 rails and </w:t>
      </w:r>
      <w:r w:rsidR="00630D15" w:rsidRPr="00DD6102">
        <w:rPr>
          <w:rFonts w:ascii="Times New Roman" w:hAnsi="Times New Roman" w:cs="Times New Roman"/>
          <w:u w:val="single"/>
        </w:rPr>
        <w:t>3</w:t>
      </w:r>
      <w:r w:rsidRPr="00DD6102">
        <w:rPr>
          <w:rFonts w:ascii="Times New Roman" w:hAnsi="Times New Roman" w:cs="Times New Roman"/>
          <w:u w:val="single"/>
        </w:rPr>
        <w:t xml:space="preserve"> frames)</w:t>
      </w:r>
    </w:p>
    <w:p w14:paraId="651858C2" w14:textId="1E6AFC41" w:rsidR="00FF5D91" w:rsidRPr="00DD6102" w:rsidRDefault="006B31ED" w:rsidP="00FF5D91">
      <w:pPr>
        <w:pStyle w:val="a7"/>
        <w:ind w:leftChars="0" w:left="1418"/>
        <w:jc w:val="center"/>
        <w:rPr>
          <w:rFonts w:ascii="Times New Roman" w:hAnsi="Times New Roman" w:cs="Times New Roman"/>
        </w:rPr>
      </w:pPr>
      <w:r w:rsidRPr="00DD6102">
        <w:rPr>
          <w:noProof/>
        </w:rPr>
        <w:drawing>
          <wp:inline distT="0" distB="0" distL="0" distR="0" wp14:anchorId="095C0FE6" wp14:editId="2BDAAC91">
            <wp:extent cx="4696674" cy="2879640"/>
            <wp:effectExtent l="0" t="0" r="0" b="3810"/>
            <wp:docPr id="1267215416" name="Picture 1267215416" descr="A picture containing screenshot, text&#10;&#10;Description automatically generated">
              <a:extLst xmlns:a="http://schemas.openxmlformats.org/drawingml/2006/main">
                <a:ext uri="{FF2B5EF4-FFF2-40B4-BE49-F238E27FC236}">
                  <a16:creationId xmlns:a16="http://schemas.microsoft.com/office/drawing/2014/main" id="{A03C4C85-6928-2DE6-83BB-2F2BFE890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screenshot, text&#10;&#10;Description automatically generated">
                      <a:extLst>
                        <a:ext uri="{FF2B5EF4-FFF2-40B4-BE49-F238E27FC236}">
                          <a16:creationId xmlns:a16="http://schemas.microsoft.com/office/drawing/2014/main" id="{A03C4C85-6928-2DE6-83BB-2F2BFE890815}"/>
                        </a:ext>
                      </a:extLst>
                    </pic:cNvPr>
                    <pic:cNvPicPr>
                      <a:picLocks noChangeAspect="1"/>
                    </pic:cNvPicPr>
                  </pic:nvPicPr>
                  <pic:blipFill rotWithShape="1">
                    <a:blip r:embed="rId23" cstate="print">
                      <a:extLst>
                        <a:ext uri="{28A0092B-C50C-407E-A947-70E740481C1C}">
                          <a14:useLocalDpi xmlns:a14="http://schemas.microsoft.com/office/drawing/2010/main"/>
                        </a:ext>
                      </a:extLst>
                    </a:blip>
                    <a:srcRect/>
                    <a:stretch/>
                  </pic:blipFill>
                  <pic:spPr>
                    <a:xfrm>
                      <a:off x="0" y="0"/>
                      <a:ext cx="4696674" cy="2879640"/>
                    </a:xfrm>
                    <a:prstGeom prst="rect">
                      <a:avLst/>
                    </a:prstGeom>
                  </pic:spPr>
                </pic:pic>
              </a:graphicData>
            </a:graphic>
          </wp:inline>
        </w:drawing>
      </w:r>
      <w:r w:rsidR="00FF5D91" w:rsidRPr="00DD6102">
        <w:rPr>
          <w:rFonts w:ascii="Times New Roman" w:hAnsi="Times New Roman" w:cs="Times New Roman"/>
          <w:u w:val="single"/>
        </w:rPr>
        <w:t>Figure 3.2.1-2 The internal configuration</w:t>
      </w:r>
    </w:p>
    <w:p w14:paraId="2FB58A9A" w14:textId="77777777" w:rsidR="00FF5D91" w:rsidRPr="00DD6102" w:rsidRDefault="00FF5D91" w:rsidP="00FF5D91">
      <w:pPr>
        <w:pStyle w:val="a7"/>
        <w:ind w:leftChars="0" w:left="1418"/>
        <w:jc w:val="center"/>
        <w:rPr>
          <w:rFonts w:ascii="Times New Roman" w:hAnsi="Times New Roman" w:cs="Times New Roman"/>
        </w:rPr>
      </w:pPr>
    </w:p>
    <w:p w14:paraId="3A2DCA55" w14:textId="4ECD3A02" w:rsidR="00FD3CE0" w:rsidRPr="00A93D5D" w:rsidRDefault="00CE38C4" w:rsidP="00A93D5D">
      <w:pPr>
        <w:pStyle w:val="a7"/>
        <w:numPr>
          <w:ilvl w:val="2"/>
          <w:numId w:val="1"/>
        </w:numPr>
        <w:ind w:leftChars="0"/>
        <w:jc w:val="left"/>
        <w:rPr>
          <w:ins w:id="65" w:author="Yudai Etsunaga" w:date="2024-07-05T16:06:00Z"/>
          <w:rFonts w:ascii="Times New Roman" w:hAnsi="Times New Roman" w:cs="Times New Roman"/>
          <w:rPrChange w:id="66" w:author="Yudai Etsunaga" w:date="2024-07-05T16:08:00Z">
            <w:rPr>
              <w:ins w:id="67" w:author="Yudai Etsunaga" w:date="2024-07-05T16:06:00Z"/>
            </w:rPr>
          </w:rPrChange>
        </w:rPr>
      </w:pPr>
      <w:r w:rsidRPr="00DD6102">
        <w:rPr>
          <w:rFonts w:ascii="Times New Roman" w:hAnsi="Times New Roman" w:cs="Times New Roman"/>
        </w:rPr>
        <w:t>Deployment Mechanism</w:t>
      </w:r>
      <w:r w:rsidR="005B7088" w:rsidRPr="00DD6102">
        <w:rPr>
          <w:rFonts w:ascii="Times New Roman" w:hAnsi="Times New Roman" w:cs="Times New Roman"/>
        </w:rPr>
        <w:br/>
      </w:r>
      <w:r w:rsidR="001F5D84" w:rsidRPr="00DD6102">
        <w:rPr>
          <w:rFonts w:ascii="Times New Roman" w:hAnsi="Times New Roman" w:cs="Times New Roman"/>
        </w:rPr>
        <w:t xml:space="preserve"> </w:t>
      </w:r>
      <w:r w:rsidR="00C3020C" w:rsidRPr="00DD6102">
        <w:rPr>
          <w:rFonts w:ascii="Times New Roman" w:hAnsi="Times New Roman" w:cs="Times New Roman"/>
        </w:rPr>
        <w:t>DRAGONFLY</w:t>
      </w:r>
      <w:r w:rsidR="001F5D84" w:rsidRPr="00DD6102">
        <w:rPr>
          <w:rFonts w:ascii="Times New Roman" w:hAnsi="Times New Roman" w:cs="Times New Roman"/>
        </w:rPr>
        <w:t xml:space="preserve"> has </w:t>
      </w:r>
      <w:r w:rsidR="006C5C88" w:rsidRPr="00DD6102">
        <w:rPr>
          <w:rFonts w:ascii="Times New Roman" w:hAnsi="Times New Roman" w:cs="Times New Roman"/>
        </w:rPr>
        <w:t>eight</w:t>
      </w:r>
      <w:r w:rsidR="001F5D84" w:rsidRPr="00DD6102">
        <w:rPr>
          <w:rFonts w:ascii="Times New Roman" w:hAnsi="Times New Roman" w:cs="Times New Roman"/>
        </w:rPr>
        <w:t xml:space="preserve"> deployable antennas, which are dipole type for UHF</w:t>
      </w:r>
      <w:r w:rsidR="00452D22" w:rsidRPr="00DD6102">
        <w:rPr>
          <w:rFonts w:ascii="Times New Roman" w:hAnsi="Times New Roman" w:cs="Times New Roman"/>
        </w:rPr>
        <w:t xml:space="preserve"> </w:t>
      </w:r>
      <w:r w:rsidR="00D36D9D" w:rsidRPr="00DD6102">
        <w:rPr>
          <w:rFonts w:ascii="Times New Roman" w:hAnsi="Times New Roman" w:cs="Times New Roman"/>
        </w:rPr>
        <w:t xml:space="preserve">and VHF </w:t>
      </w:r>
      <w:r w:rsidR="00452D22" w:rsidRPr="00DD6102">
        <w:rPr>
          <w:rFonts w:ascii="Times New Roman" w:hAnsi="Times New Roman" w:cs="Times New Roman"/>
        </w:rPr>
        <w:t>transmitter</w:t>
      </w:r>
      <w:r w:rsidR="001F5D84" w:rsidRPr="00DD6102">
        <w:rPr>
          <w:rFonts w:ascii="Times New Roman" w:hAnsi="Times New Roman" w:cs="Times New Roman"/>
        </w:rPr>
        <w:t>.</w:t>
      </w:r>
      <w:r w:rsidR="00452D22" w:rsidRPr="00DD6102">
        <w:rPr>
          <w:rFonts w:ascii="Times New Roman" w:hAnsi="Times New Roman" w:cs="Times New Roman"/>
        </w:rPr>
        <w:t xml:space="preserve"> </w:t>
      </w:r>
      <w:bookmarkStart w:id="68" w:name="_Hlk151466774"/>
      <w:r w:rsidR="00452D22" w:rsidRPr="00DD6102">
        <w:rPr>
          <w:rFonts w:ascii="Times New Roman" w:hAnsi="Times New Roman" w:cs="Times New Roman"/>
        </w:rPr>
        <w:t>Figure 3.2.2-1 shows stowed antenna configuration</w:t>
      </w:r>
      <w:bookmarkEnd w:id="68"/>
      <w:r w:rsidR="00452D22" w:rsidRPr="00DD6102">
        <w:rPr>
          <w:rFonts w:ascii="Times New Roman" w:hAnsi="Times New Roman" w:cs="Times New Roman"/>
        </w:rPr>
        <w:t xml:space="preserve">. </w:t>
      </w:r>
      <w:r w:rsidR="000F03AB" w:rsidRPr="00DD6102">
        <w:rPr>
          <w:rFonts w:ascii="Times New Roman" w:hAnsi="Times New Roman" w:cs="Times New Roman"/>
        </w:rPr>
        <w:t xml:space="preserve">The parts used (UHF antenna (225mm x 3mm x 0.3mm), VHF antenna (487mm x 3mm x 0.3mm), wire (PE line), heat cutter) are the same as BIRDS-5. On the other hand, we created a new Teflon antenna deployment mechanism to prevent the wire from getting caught in the antenna after cutting. In BIRDS-5, the UHF antenna was covered by a VHF antenna. </w:t>
      </w:r>
      <w:ins w:id="69" w:author="Yudai Etsunaga" w:date="2024-07-05T16:06:00Z">
        <w:r w:rsidR="00323285" w:rsidRPr="00323285">
          <w:rPr>
            <w:rFonts w:ascii="Times New Roman" w:hAnsi="Times New Roman" w:cs="Times New Roman"/>
          </w:rPr>
          <w:t xml:space="preserve">At DRAGONFLY, the antenna is held in place by a Kapton </w:t>
        </w:r>
      </w:ins>
      <w:ins w:id="70" w:author="Yudai Etsunaga" w:date="2024-07-05T16:09:00Z">
        <w:r w:rsidR="005D21F2">
          <w:rPr>
            <w:rFonts w:ascii="Times New Roman" w:hAnsi="Times New Roman" w:cs="Times New Roman"/>
          </w:rPr>
          <w:t xml:space="preserve">tape </w:t>
        </w:r>
      </w:ins>
      <w:ins w:id="71" w:author="Yudai Etsunaga" w:date="2024-07-05T16:06:00Z">
        <w:r w:rsidR="00323285" w:rsidRPr="00323285">
          <w:rPr>
            <w:rFonts w:ascii="Times New Roman" w:hAnsi="Times New Roman" w:cs="Times New Roman"/>
          </w:rPr>
          <w:t>extension attached to the tip of the VHF antenna; the UHF and another VHF antenna are covered by this</w:t>
        </w:r>
      </w:ins>
      <w:ins w:id="72" w:author="Yudai Etsunaga" w:date="2024-07-05T16:09:00Z">
        <w:r w:rsidR="005D21F2">
          <w:rPr>
            <w:rFonts w:ascii="Times New Roman" w:hAnsi="Times New Roman" w:cs="Times New Roman"/>
          </w:rPr>
          <w:t xml:space="preserve">. </w:t>
        </w:r>
      </w:ins>
      <w:ins w:id="73" w:author="Yudai Etsunaga" w:date="2024-07-22T12:27:00Z">
        <w:r w:rsidR="00CB7744" w:rsidRPr="00CB7744">
          <w:rPr>
            <w:rFonts w:ascii="Times New Roman" w:hAnsi="Times New Roman" w:cs="Times New Roman"/>
          </w:rPr>
          <w:t xml:space="preserve">Kapton tape extension </w:t>
        </w:r>
      </w:ins>
      <w:ins w:id="74" w:author="Yudai Etsunaga" w:date="2024-07-22T12:28:00Z">
        <w:r w:rsidR="00CB7744">
          <w:rPr>
            <w:rFonts w:ascii="Times New Roman" w:hAnsi="Times New Roman" w:cs="Times New Roman"/>
          </w:rPr>
          <w:t xml:space="preserve">is </w:t>
        </w:r>
      </w:ins>
      <w:ins w:id="75" w:author="Yudai Etsunaga" w:date="2024-07-22T12:27:00Z">
        <w:r w:rsidR="00CB7744" w:rsidRPr="00CB7744">
          <w:rPr>
            <w:rFonts w:ascii="Times New Roman" w:hAnsi="Times New Roman" w:cs="Times New Roman" w:hint="eastAsia"/>
          </w:rPr>
          <w:t>c</w:t>
        </w:r>
        <w:r w:rsidR="00CB7744" w:rsidRPr="00CB7744">
          <w:rPr>
            <w:rFonts w:ascii="Times New Roman" w:hAnsi="Times New Roman" w:cs="Times New Roman"/>
          </w:rPr>
          <w:t>reated by laminating two wires with Kapton tape.</w:t>
        </w:r>
      </w:ins>
      <w:ins w:id="76" w:author="Yudai Etsunaga" w:date="2024-07-22T12:28:00Z">
        <w:r w:rsidR="00CB7744">
          <w:rPr>
            <w:rFonts w:ascii="Times New Roman" w:hAnsi="Times New Roman" w:cs="Times New Roman"/>
          </w:rPr>
          <w:t xml:space="preserve"> </w:t>
        </w:r>
      </w:ins>
      <w:ins w:id="77" w:author="Yudai Etsunaga" w:date="2024-07-05T16:07:00Z">
        <w:r w:rsidR="00FD3CE0" w:rsidRPr="00A93D5D">
          <w:rPr>
            <w:rFonts w:ascii="Times New Roman" w:hAnsi="Times New Roman" w:cs="Times New Roman"/>
            <w:rPrChange w:id="78" w:author="Yudai Etsunaga" w:date="2024-07-05T16:08:00Z">
              <w:rPr/>
            </w:rPrChange>
          </w:rPr>
          <w:t>Two</w:t>
        </w:r>
      </w:ins>
      <w:ins w:id="79" w:author="Yudai Etsunaga" w:date="2024-07-05T16:08:00Z">
        <w:r w:rsidR="00A93D5D">
          <w:rPr>
            <w:rFonts w:ascii="Times New Roman" w:hAnsi="Times New Roman" w:cs="Times New Roman"/>
          </w:rPr>
          <w:t xml:space="preserve"> independent wires are tied to this </w:t>
        </w:r>
        <w:r w:rsidR="003E33B7">
          <w:rPr>
            <w:rFonts w:ascii="Times New Roman" w:hAnsi="Times New Roman" w:cs="Times New Roman"/>
          </w:rPr>
          <w:t xml:space="preserve">Kapton tape </w:t>
        </w:r>
        <w:r w:rsidR="003E33B7">
          <w:rPr>
            <w:rFonts w:ascii="Times New Roman" w:hAnsi="Times New Roman" w:cs="Times New Roman"/>
          </w:rPr>
          <w:lastRenderedPageBreak/>
          <w:t>extension and to the antenna tip and antenna de</w:t>
        </w:r>
      </w:ins>
      <w:ins w:id="80" w:author="Yudai Etsunaga" w:date="2024-07-05T16:09:00Z">
        <w:r w:rsidR="003E33B7">
          <w:rPr>
            <w:rFonts w:ascii="Times New Roman" w:hAnsi="Times New Roman" w:cs="Times New Roman"/>
          </w:rPr>
          <w:t xml:space="preserve">ployment </w:t>
        </w:r>
        <w:r w:rsidR="003E33B7" w:rsidRPr="00262A36">
          <w:rPr>
            <w:rFonts w:ascii="Times New Roman" w:hAnsi="Times New Roman" w:cs="Times New Roman"/>
          </w:rPr>
          <w:t>mechanism with two half-hitch knots.</w:t>
        </w:r>
      </w:ins>
      <w:ins w:id="81" w:author="Yudai Etsunaga" w:date="2024-07-05T16:10:00Z">
        <w:r w:rsidR="00437B64" w:rsidRPr="00262A36">
          <w:rPr>
            <w:rFonts w:ascii="Times New Roman" w:hAnsi="Times New Roman" w:cs="Times New Roman"/>
          </w:rPr>
          <w:t xml:space="preserve"> Figures 3.2.2-2 through 3.2.2-5 show the details. </w:t>
        </w:r>
        <w:r w:rsidR="00437B64" w:rsidRPr="00262A36">
          <w:rPr>
            <w:rFonts w:ascii="Times New Roman" w:hAnsi="Times New Roman" w:cs="Times New Roman"/>
            <w:rPrChange w:id="82" w:author="Yudai Etsunaga" w:date="2024-07-05T16:29:00Z">
              <w:rPr/>
            </w:rPrChange>
          </w:rPr>
          <w:t>The contact area with the other parts is chamfered and covered with Kapton tape. (See BIRDS-X Assembly Drawing and BIRDS-X Assembly Procedure Step #14 in the details.)</w:t>
        </w:r>
        <w:r w:rsidR="00437B64" w:rsidRPr="00262A36">
          <w:rPr>
            <w:rFonts w:ascii="Times New Roman" w:hAnsi="Times New Roman" w:cs="Times New Roman" w:hint="eastAsia"/>
            <w:rPrChange w:id="83" w:author="Yudai Etsunaga" w:date="2024-07-05T16:29:00Z">
              <w:rPr>
                <w:rFonts w:hint="eastAsia"/>
              </w:rPr>
            </w:rPrChange>
          </w:rPr>
          <w:t xml:space="preserve">　</w:t>
        </w:r>
        <w:r w:rsidR="00437B64" w:rsidRPr="00262A36">
          <w:rPr>
            <w:rFonts w:ascii="Times New Roman" w:hAnsi="Times New Roman" w:cs="Times New Roman"/>
            <w:rPrChange w:id="84" w:author="Yudai Etsunaga" w:date="2024-07-05T16:29:00Z">
              <w:rPr/>
            </w:rPrChange>
          </w:rPr>
          <w:t>Collision analysis immediately after deployment from J-SSOD is performed. (See Appendix C-9.)</w:t>
        </w:r>
      </w:ins>
    </w:p>
    <w:p w14:paraId="4E4BAFC8" w14:textId="01C38A96" w:rsidR="00F40561" w:rsidRPr="00914F76" w:rsidDel="00323285" w:rsidRDefault="000F03AB">
      <w:pPr>
        <w:numPr>
          <w:ilvl w:val="2"/>
          <w:numId w:val="1"/>
        </w:numPr>
        <w:ind w:left="0"/>
        <w:jc w:val="left"/>
        <w:rPr>
          <w:del w:id="85" w:author="Yudai Etsunaga" w:date="2024-07-05T16:06:00Z"/>
          <w:rFonts w:ascii="Times New Roman" w:hAnsi="Times New Roman" w:cs="Times New Roman"/>
          <w:rPrChange w:id="86" w:author="Yudai Etsunaga" w:date="2024-07-05T16:07:00Z">
            <w:rPr>
              <w:del w:id="87" w:author="Yudai Etsunaga" w:date="2024-07-05T16:06:00Z"/>
            </w:rPr>
          </w:rPrChange>
        </w:rPr>
        <w:pPrChange w:id="88" w:author="Yudai Etsunaga" w:date="2024-07-05T16:07:00Z">
          <w:pPr>
            <w:pStyle w:val="a7"/>
            <w:numPr>
              <w:ilvl w:val="2"/>
              <w:numId w:val="1"/>
            </w:numPr>
            <w:ind w:leftChars="0" w:left="1418" w:hanging="567"/>
            <w:jc w:val="left"/>
          </w:pPr>
        </w:pPrChange>
      </w:pPr>
      <w:del w:id="89" w:author="Yudai Etsunaga" w:date="2024-07-05T16:06:00Z">
        <w:r w:rsidRPr="00914F76" w:rsidDel="00323285">
          <w:rPr>
            <w:rFonts w:ascii="Times New Roman" w:hAnsi="Times New Roman" w:cs="Times New Roman"/>
            <w:rPrChange w:id="90" w:author="Yudai Etsunaga" w:date="2024-07-05T16:07:00Z">
              <w:rPr/>
            </w:rPrChange>
          </w:rPr>
          <w:delText>DRAGONFLY fixes two wires with a Kapton cover attached to the tip of one VHF antenna. UHF and another VHF antenna</w:delText>
        </w:r>
        <w:r w:rsidRPr="00914F76" w:rsidDel="00323285">
          <w:rPr>
            <w:rFonts w:ascii="Times New Roman" w:hAnsi="Times New Roman" w:cs="Times New Roman"/>
            <w:rPrChange w:id="91" w:author="Yudai Etsunaga" w:date="2024-07-05T16:07:00Z">
              <w:rPr/>
            </w:rPrChange>
          </w:rPr>
          <w:delText xml:space="preserve">　</w:delText>
        </w:r>
        <w:r w:rsidRPr="00914F76" w:rsidDel="00323285">
          <w:rPr>
            <w:rFonts w:ascii="Times New Roman" w:hAnsi="Times New Roman" w:cs="Times New Roman"/>
            <w:rPrChange w:id="92" w:author="Yudai Etsunaga" w:date="2024-07-05T16:07:00Z">
              <w:rPr/>
            </w:rPrChange>
          </w:rPr>
          <w:delText>are covered with this Kapton cover. Two wires tie to the antenna deployment mechanism.</w:delText>
        </w:r>
      </w:del>
    </w:p>
    <w:p w14:paraId="55806F0E" w14:textId="452E1A59" w:rsidR="00044C87" w:rsidRPr="00DD6102" w:rsidDel="00914F76" w:rsidRDefault="00F40561">
      <w:pPr>
        <w:rPr>
          <w:del w:id="93" w:author="Yudai Etsunaga" w:date="2024-07-05T16:06:00Z"/>
        </w:rPr>
        <w:pPrChange w:id="94" w:author="Yudai Etsunaga" w:date="2024-07-05T16:07:00Z">
          <w:pPr>
            <w:pStyle w:val="a7"/>
            <w:numPr>
              <w:ilvl w:val="2"/>
              <w:numId w:val="1"/>
            </w:numPr>
            <w:ind w:leftChars="0" w:left="1418" w:hanging="567"/>
            <w:jc w:val="left"/>
          </w:pPr>
        </w:pPrChange>
      </w:pPr>
      <w:del w:id="95" w:author="Yudai Etsunaga" w:date="2024-07-05T16:06:00Z">
        <w:r w:rsidRPr="00DD6102" w:rsidDel="00323285">
          <w:delText xml:space="preserve">Two wires are </w:delText>
        </w:r>
        <w:r w:rsidR="005427CB" w:rsidRPr="00DD6102" w:rsidDel="00323285">
          <w:delText xml:space="preserve">independently </w:delText>
        </w:r>
        <w:r w:rsidRPr="00DD6102" w:rsidDel="00323285">
          <w:delText xml:space="preserve">tied on the antenna tips and Antenna </w:delText>
        </w:r>
        <w:r w:rsidR="00EF7793" w:rsidRPr="00DD6102" w:rsidDel="00323285">
          <w:delText>deployment mechanism</w:delText>
        </w:r>
        <w:r w:rsidRPr="00DD6102" w:rsidDel="00323285">
          <w:delText xml:space="preserve"> by </w:delText>
        </w:r>
        <w:r w:rsidR="00EF7793" w:rsidRPr="00DD6102" w:rsidDel="00323285">
          <w:delText>two half-hitches</w:delText>
        </w:r>
        <w:r w:rsidRPr="00DD6102" w:rsidDel="00323285">
          <w:delText xml:space="preserve"> knot. </w:delText>
        </w:r>
      </w:del>
      <w:del w:id="96" w:author="Yudai Etsunaga" w:date="2024-07-05T16:10:00Z">
        <w:r w:rsidRPr="00DD6102" w:rsidDel="00437B64">
          <w:delText xml:space="preserve">The contact area with the other parts is chamfered and covered with Kapton tape. (See </w:delText>
        </w:r>
        <w:r w:rsidR="00BF6C6B" w:rsidRPr="00DD6102" w:rsidDel="00437B64">
          <w:delText xml:space="preserve">BIRDS-X Assembly Drawing and </w:delText>
        </w:r>
        <w:r w:rsidR="004813E2" w:rsidRPr="00DD6102" w:rsidDel="00437B64">
          <w:delText>BIRDS-X</w:delText>
        </w:r>
        <w:r w:rsidRPr="00DD6102" w:rsidDel="00437B64">
          <w:delText xml:space="preserve"> Assembly Procedure Step #</w:delText>
        </w:r>
        <w:r w:rsidR="00BF6C6B" w:rsidRPr="00DD6102" w:rsidDel="00437B64">
          <w:delText>14</w:delText>
        </w:r>
        <w:r w:rsidRPr="00DD6102" w:rsidDel="00437B64">
          <w:delText xml:space="preserve"> in the details.)</w:delText>
        </w:r>
      </w:del>
    </w:p>
    <w:p w14:paraId="58C5FA76" w14:textId="4DDC55B0" w:rsidR="00CE38C4" w:rsidRDefault="00044C87" w:rsidP="005238D4">
      <w:pPr>
        <w:pStyle w:val="a7"/>
        <w:ind w:leftChars="0" w:left="1418" w:firstLineChars="50" w:firstLine="105"/>
        <w:jc w:val="center"/>
        <w:rPr>
          <w:ins w:id="97" w:author="Yudai Etsunaga" w:date="2024-07-05T15:54:00Z"/>
          <w:rFonts w:ascii="Times New Roman" w:hAnsi="Times New Roman" w:cs="Times New Roman"/>
        </w:rPr>
      </w:pPr>
      <w:del w:id="98" w:author="Yudai Etsunaga" w:date="2024-07-05T16:10:00Z">
        <w:r w:rsidRPr="00914F76" w:rsidDel="00437B64">
          <w:delText>Collision analysis immediately after deployment from J-SSOD</w:delText>
        </w:r>
        <w:r w:rsidR="00F8309F" w:rsidRPr="00914F76" w:rsidDel="00437B64">
          <w:delText xml:space="preserve"> is performed.</w:delText>
        </w:r>
        <w:r w:rsidRPr="00914F76" w:rsidDel="00437B64">
          <w:delText xml:space="preserve"> (See</w:delText>
        </w:r>
      </w:del>
      <w:del w:id="99" w:author="Yudai Etsunaga" w:date="2024-07-05T15:53:00Z">
        <w:r w:rsidRPr="00914F76" w:rsidDel="005238D4">
          <w:delText xml:space="preserve"> </w:delText>
        </w:r>
      </w:del>
      <w:del w:id="100" w:author="Yudai Etsunaga" w:date="2024-07-05T16:10:00Z">
        <w:r w:rsidRPr="00914F76" w:rsidDel="00437B64">
          <w:delText>Appendix C-9.)</w:delText>
        </w:r>
      </w:del>
      <w:r w:rsidR="001F5D84" w:rsidRPr="00DD6102">
        <w:rPr>
          <w:rFonts w:ascii="Times New Roman" w:hAnsi="Times New Roman" w:cs="Times New Roman"/>
        </w:rPr>
        <w:br/>
      </w:r>
      <w:r w:rsidR="0034589A" w:rsidRPr="00DD6102">
        <w:rPr>
          <w:noProof/>
        </w:rPr>
        <w:drawing>
          <wp:inline distT="0" distB="0" distL="0" distR="0" wp14:anchorId="1AD42D15" wp14:editId="04D8E48F">
            <wp:extent cx="3283477" cy="2789068"/>
            <wp:effectExtent l="0" t="0" r="6350" b="0"/>
            <wp:docPr id="1305408372" name="図 130540837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08372" name="図 1305408372" descr="ダイアグラム&#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3283477" cy="2789068"/>
                    </a:xfrm>
                    <a:prstGeom prst="rect">
                      <a:avLst/>
                    </a:prstGeom>
                  </pic:spPr>
                </pic:pic>
              </a:graphicData>
            </a:graphic>
          </wp:inline>
        </w:drawing>
      </w:r>
      <w:r w:rsidR="00880463" w:rsidRPr="00DD6102">
        <w:rPr>
          <w:rFonts w:ascii="Times New Roman" w:hAnsi="Times New Roman" w:cs="Times New Roman"/>
          <w:noProof/>
          <w:sz w:val="52"/>
          <w:lang w:val="en-GB"/>
        </w:rPr>
        <w:drawing>
          <wp:inline distT="0" distB="0" distL="0" distR="0" wp14:anchorId="0CCD5FA4" wp14:editId="15A20CFC">
            <wp:extent cx="2181464" cy="1810085"/>
            <wp:effectExtent l="0" t="0" r="3175" b="6350"/>
            <wp:docPr id="54972989" name="Picture 5497298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989" name="Picture 54972989" descr="ダイアグラム&#10;&#10;自動的に生成された説明"/>
                    <pic:cNvPicPr/>
                  </pic:nvPicPr>
                  <pic:blipFill>
                    <a:blip r:embed="rId25" cstate="print">
                      <a:extLst>
                        <a:ext uri="{28A0092B-C50C-407E-A947-70E740481C1C}">
                          <a14:useLocalDpi xmlns:a14="http://schemas.microsoft.com/office/drawing/2010/main"/>
                        </a:ext>
                      </a:extLst>
                    </a:blip>
                    <a:stretch>
                      <a:fillRect/>
                    </a:stretch>
                  </pic:blipFill>
                  <pic:spPr>
                    <a:xfrm>
                      <a:off x="0" y="0"/>
                      <a:ext cx="2195331" cy="1821591"/>
                    </a:xfrm>
                    <a:prstGeom prst="rect">
                      <a:avLst/>
                    </a:prstGeom>
                  </pic:spPr>
                </pic:pic>
              </a:graphicData>
            </a:graphic>
          </wp:inline>
        </w:drawing>
      </w:r>
      <w:r w:rsidR="00B92A8E" w:rsidRPr="00DD6102">
        <w:rPr>
          <w:rFonts w:ascii="Times New Roman" w:hAnsi="Times New Roman" w:cs="Times New Roman"/>
          <w:noProof/>
          <w:sz w:val="52"/>
        </w:rPr>
        <w:drawing>
          <wp:inline distT="0" distB="0" distL="0" distR="0" wp14:anchorId="427FBBAE" wp14:editId="59C5D5A5">
            <wp:extent cx="2185852" cy="1813660"/>
            <wp:effectExtent l="0" t="0" r="0" b="2540"/>
            <wp:docPr id="1555307724" name="Picture 1"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7724" name="Picture 1" descr="A diagram of a wire&#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2198713" cy="1824331"/>
                    </a:xfrm>
                    <a:prstGeom prst="rect">
                      <a:avLst/>
                    </a:prstGeom>
                  </pic:spPr>
                </pic:pic>
              </a:graphicData>
            </a:graphic>
          </wp:inline>
        </w:drawing>
      </w:r>
      <w:r w:rsidR="00452D22" w:rsidRPr="00DD6102">
        <w:rPr>
          <w:rFonts w:ascii="Times New Roman" w:hAnsi="Times New Roman" w:cs="Times New Roman"/>
        </w:rPr>
        <w:br/>
      </w:r>
      <w:r w:rsidR="00AB3E61" w:rsidRPr="00DD6102">
        <w:rPr>
          <w:rFonts w:ascii="Times New Roman" w:hAnsi="Times New Roman" w:cs="Times New Roman"/>
          <w:u w:val="single"/>
        </w:rPr>
        <w:t>Figure 3.2.2-1</w:t>
      </w:r>
      <w:ins w:id="101" w:author="Yudai Etsunaga" w:date="2024-07-05T15:54:00Z">
        <w:r w:rsidR="00BC6ADC">
          <w:rPr>
            <w:rFonts w:ascii="Times New Roman" w:hAnsi="Times New Roman" w:cs="Times New Roman"/>
            <w:u w:val="single"/>
          </w:rPr>
          <w:t xml:space="preserve"> </w:t>
        </w:r>
      </w:ins>
      <w:del w:id="102" w:author="Yudai Etsunaga" w:date="2024-07-05T15:54:00Z">
        <w:r w:rsidR="00AB3E61" w:rsidRPr="00DD6102" w:rsidDel="00BC6ADC">
          <w:rPr>
            <w:rFonts w:ascii="Times New Roman" w:hAnsi="Times New Roman" w:cs="Times New Roman"/>
            <w:u w:val="single"/>
          </w:rPr>
          <w:delText xml:space="preserve"> shows </w:delText>
        </w:r>
      </w:del>
      <w:ins w:id="103" w:author="Yudai Etsunaga" w:date="2024-07-05T15:54:00Z">
        <w:r w:rsidR="00BC6ADC">
          <w:rPr>
            <w:rFonts w:ascii="Times New Roman" w:hAnsi="Times New Roman" w:cs="Times New Roman"/>
            <w:u w:val="single"/>
          </w:rPr>
          <w:t>S</w:t>
        </w:r>
      </w:ins>
      <w:del w:id="104" w:author="Yudai Etsunaga" w:date="2024-07-05T15:54:00Z">
        <w:r w:rsidR="00AB3E61" w:rsidRPr="00DD6102" w:rsidDel="00BC6ADC">
          <w:rPr>
            <w:rFonts w:ascii="Times New Roman" w:hAnsi="Times New Roman" w:cs="Times New Roman"/>
            <w:u w:val="single"/>
          </w:rPr>
          <w:delText>s</w:delText>
        </w:r>
      </w:del>
      <w:r w:rsidR="00AB3E61" w:rsidRPr="00DD6102">
        <w:rPr>
          <w:rFonts w:ascii="Times New Roman" w:hAnsi="Times New Roman" w:cs="Times New Roman"/>
          <w:u w:val="single"/>
        </w:rPr>
        <w:t xml:space="preserve">towed </w:t>
      </w:r>
      <w:ins w:id="105" w:author="Yudai Etsunaga" w:date="2024-07-05T15:56:00Z">
        <w:r w:rsidR="00140FAF">
          <w:rPr>
            <w:rFonts w:ascii="Times New Roman" w:hAnsi="Times New Roman" w:cs="Times New Roman"/>
            <w:u w:val="single"/>
          </w:rPr>
          <w:t>a</w:t>
        </w:r>
      </w:ins>
      <w:del w:id="106" w:author="Yudai Etsunaga" w:date="2024-07-05T15:55:00Z">
        <w:r w:rsidR="00AB3E61" w:rsidRPr="00DD6102" w:rsidDel="00BC6ADC">
          <w:rPr>
            <w:rFonts w:ascii="Times New Roman" w:hAnsi="Times New Roman" w:cs="Times New Roman"/>
            <w:u w:val="single"/>
          </w:rPr>
          <w:delText>a</w:delText>
        </w:r>
      </w:del>
      <w:r w:rsidR="00AB3E61" w:rsidRPr="00DD6102">
        <w:rPr>
          <w:rFonts w:ascii="Times New Roman" w:hAnsi="Times New Roman" w:cs="Times New Roman"/>
          <w:u w:val="single"/>
        </w:rPr>
        <w:t xml:space="preserve">ntenna </w:t>
      </w:r>
      <w:ins w:id="107" w:author="Yudai Etsunaga" w:date="2024-07-05T15:56:00Z">
        <w:r w:rsidR="00140FAF">
          <w:rPr>
            <w:rFonts w:ascii="Times New Roman" w:hAnsi="Times New Roman" w:cs="Times New Roman"/>
            <w:u w:val="single"/>
          </w:rPr>
          <w:t>c</w:t>
        </w:r>
      </w:ins>
      <w:del w:id="108" w:author="Yudai Etsunaga" w:date="2024-07-05T15:55:00Z">
        <w:r w:rsidR="00AB3E61" w:rsidRPr="00DD6102" w:rsidDel="00BC6ADC">
          <w:rPr>
            <w:rFonts w:ascii="Times New Roman" w:hAnsi="Times New Roman" w:cs="Times New Roman"/>
            <w:u w:val="single"/>
          </w:rPr>
          <w:delText>c</w:delText>
        </w:r>
      </w:del>
      <w:r w:rsidR="00AB3E61" w:rsidRPr="00DD6102">
        <w:rPr>
          <w:rFonts w:ascii="Times New Roman" w:hAnsi="Times New Roman" w:cs="Times New Roman"/>
          <w:u w:val="single"/>
        </w:rPr>
        <w:t>onfiguration</w:t>
      </w:r>
      <w:r w:rsidR="00452D22" w:rsidRPr="00DD6102">
        <w:rPr>
          <w:rFonts w:ascii="Times New Roman" w:hAnsi="Times New Roman" w:cs="Times New Roman"/>
        </w:rPr>
        <w:br/>
      </w:r>
    </w:p>
    <w:p w14:paraId="21D98DF3" w14:textId="77777777" w:rsidR="005238D4" w:rsidRDefault="005238D4" w:rsidP="005238D4">
      <w:pPr>
        <w:pStyle w:val="a7"/>
        <w:ind w:leftChars="0" w:left="1418" w:firstLineChars="50" w:firstLine="105"/>
        <w:jc w:val="center"/>
        <w:rPr>
          <w:ins w:id="109" w:author="Yudai Etsunaga" w:date="2024-07-05T15:54:00Z"/>
          <w:rFonts w:ascii="Times New Roman" w:hAnsi="Times New Roman" w:cs="Times New Roman"/>
        </w:rPr>
      </w:pPr>
    </w:p>
    <w:p w14:paraId="20CBED0A" w14:textId="77777777" w:rsidR="005238D4" w:rsidRDefault="005238D4" w:rsidP="005238D4">
      <w:pPr>
        <w:pStyle w:val="a7"/>
        <w:ind w:leftChars="0" w:left="1418" w:firstLineChars="50" w:firstLine="105"/>
        <w:jc w:val="center"/>
        <w:rPr>
          <w:ins w:id="110" w:author="Yudai Etsunaga" w:date="2024-07-05T15:54:00Z"/>
          <w:rFonts w:ascii="Times New Roman" w:hAnsi="Times New Roman" w:cs="Times New Roman"/>
        </w:rPr>
      </w:pPr>
    </w:p>
    <w:p w14:paraId="0C2D98C4" w14:textId="77777777" w:rsidR="005238D4" w:rsidRDefault="005238D4" w:rsidP="005238D4">
      <w:pPr>
        <w:pStyle w:val="a7"/>
        <w:ind w:leftChars="0" w:left="1418" w:firstLineChars="50" w:firstLine="105"/>
        <w:jc w:val="center"/>
        <w:rPr>
          <w:ins w:id="111" w:author="Yudai Etsunaga" w:date="2024-07-05T15:54:00Z"/>
          <w:rFonts w:ascii="Times New Roman" w:hAnsi="Times New Roman" w:cs="Times New Roman"/>
        </w:rPr>
      </w:pPr>
    </w:p>
    <w:p w14:paraId="5EE55556" w14:textId="1710E03A" w:rsidR="005238D4" w:rsidRDefault="005238D4" w:rsidP="005238D4">
      <w:pPr>
        <w:pStyle w:val="a7"/>
        <w:ind w:leftChars="0" w:left="1418" w:firstLineChars="50" w:firstLine="105"/>
        <w:jc w:val="center"/>
        <w:rPr>
          <w:ins w:id="112" w:author="Yudai Etsunaga" w:date="2024-07-05T15:56:00Z"/>
          <w:rFonts w:ascii="Times New Roman" w:hAnsi="Times New Roman" w:cs="Times New Roman"/>
        </w:rPr>
      </w:pPr>
      <w:ins w:id="113" w:author="Yudai Etsunaga" w:date="2024-07-05T15:54:00Z">
        <w:r w:rsidRPr="00D238EC">
          <w:rPr>
            <w:rFonts w:cs="Times New Roman"/>
            <w:noProof/>
            <w:color w:val="000000" w:themeColor="text1"/>
          </w:rPr>
          <w:lastRenderedPageBreak/>
          <w:drawing>
            <wp:inline distT="0" distB="0" distL="0" distR="0" wp14:anchorId="7D76C97D" wp14:editId="03FE339F">
              <wp:extent cx="3313094" cy="1032934"/>
              <wp:effectExtent l="0" t="0" r="1905" b="0"/>
              <wp:docPr id="10" name="グラフィックス 9">
                <a:extLst xmlns:a="http://schemas.openxmlformats.org/drawingml/2006/main">
                  <a:ext uri="{FF2B5EF4-FFF2-40B4-BE49-F238E27FC236}">
                    <a16:creationId xmlns:a16="http://schemas.microsoft.com/office/drawing/2014/main" id="{BD19B6EC-D277-0241-2B8F-5FBA4415C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グラフィックス 9">
                        <a:extLst>
                          <a:ext uri="{FF2B5EF4-FFF2-40B4-BE49-F238E27FC236}">
                            <a16:creationId xmlns:a16="http://schemas.microsoft.com/office/drawing/2014/main" id="{BD19B6EC-D277-0241-2B8F-5FBA4415C7FB}"/>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3419305" cy="1066048"/>
                      </a:xfrm>
                      <a:prstGeom prst="rect">
                        <a:avLst/>
                      </a:prstGeom>
                    </pic:spPr>
                  </pic:pic>
                </a:graphicData>
              </a:graphic>
            </wp:inline>
          </w:drawing>
        </w:r>
      </w:ins>
    </w:p>
    <w:p w14:paraId="6739A151" w14:textId="4D8F3F06" w:rsidR="00FF4E08" w:rsidRDefault="00FF4E08" w:rsidP="005238D4">
      <w:pPr>
        <w:pStyle w:val="a7"/>
        <w:ind w:leftChars="0" w:left="1418" w:firstLineChars="50" w:firstLine="105"/>
        <w:jc w:val="center"/>
        <w:rPr>
          <w:ins w:id="114" w:author="Yudai Etsunaga" w:date="2024-07-05T15:54:00Z"/>
          <w:rFonts w:ascii="Times New Roman" w:hAnsi="Times New Roman" w:cs="Times New Roman"/>
        </w:rPr>
      </w:pPr>
      <w:ins w:id="115" w:author="Yudai Etsunaga" w:date="2024-07-05T15:56:00Z">
        <w:r w:rsidRPr="00FE5316">
          <w:rPr>
            <w:noProof/>
          </w:rPr>
          <w:drawing>
            <wp:inline distT="0" distB="0" distL="0" distR="0" wp14:anchorId="0B71A9EA" wp14:editId="386A3C58">
              <wp:extent cx="831426" cy="945873"/>
              <wp:effectExtent l="0" t="0" r="0" b="0"/>
              <wp:docPr id="867447250" name="グラフィックス 867447250">
                <a:extLst xmlns:a="http://schemas.openxmlformats.org/drawingml/2006/main">
                  <a:ext uri="{FF2B5EF4-FFF2-40B4-BE49-F238E27FC236}">
                    <a16:creationId xmlns:a16="http://schemas.microsoft.com/office/drawing/2014/main" id="{1A2DD8EE-54B2-8B52-2D21-EAC802E87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グラフィックス 15">
                        <a:extLst>
                          <a:ext uri="{FF2B5EF4-FFF2-40B4-BE49-F238E27FC236}">
                            <a16:creationId xmlns:a16="http://schemas.microsoft.com/office/drawing/2014/main" id="{1A2DD8EE-54B2-8B52-2D21-EAC802E8709E}"/>
                          </a:ext>
                        </a:extLst>
                      </pic:cNvPr>
                      <pic:cNvPicPr>
                        <a:picLocks noChangeAspect="1"/>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r="54615"/>
                      <a:stretch/>
                    </pic:blipFill>
                    <pic:spPr bwMode="auto">
                      <a:xfrm>
                        <a:off x="0" y="0"/>
                        <a:ext cx="879421" cy="1000475"/>
                      </a:xfrm>
                      <a:prstGeom prst="rect">
                        <a:avLst/>
                      </a:prstGeom>
                      <a:ln>
                        <a:noFill/>
                      </a:ln>
                      <a:extLst>
                        <a:ext uri="{53640926-AAD7-44D8-BBD7-CCE9431645EC}">
                          <a14:shadowObscured xmlns:a14="http://schemas.microsoft.com/office/drawing/2010/main"/>
                        </a:ext>
                      </a:extLst>
                    </pic:spPr>
                  </pic:pic>
                </a:graphicData>
              </a:graphic>
            </wp:inline>
          </w:drawing>
        </w:r>
      </w:ins>
    </w:p>
    <w:p w14:paraId="799B0E83" w14:textId="252A0C44" w:rsidR="005238D4" w:rsidRPr="00BC6ADC" w:rsidRDefault="00BC6ADC" w:rsidP="005238D4">
      <w:pPr>
        <w:pStyle w:val="a7"/>
        <w:ind w:leftChars="0" w:left="1418" w:firstLineChars="50" w:firstLine="105"/>
        <w:jc w:val="center"/>
        <w:rPr>
          <w:ins w:id="116" w:author="Yudai Etsunaga" w:date="2024-07-05T15:54:00Z"/>
          <w:rFonts w:ascii="Times New Roman" w:hAnsi="Times New Roman" w:cs="Times New Roman"/>
        </w:rPr>
      </w:pPr>
      <w:ins w:id="117" w:author="Yudai Etsunaga" w:date="2024-07-05T15:54:00Z">
        <w:r w:rsidRPr="00DD6102">
          <w:rPr>
            <w:rFonts w:ascii="Times New Roman" w:hAnsi="Times New Roman" w:cs="Times New Roman"/>
            <w:u w:val="single"/>
          </w:rPr>
          <w:t>Figure 3.2.2-</w:t>
        </w:r>
        <w:r>
          <w:rPr>
            <w:rFonts w:ascii="Times New Roman" w:hAnsi="Times New Roman" w:cs="Times New Roman"/>
            <w:u w:val="single"/>
          </w:rPr>
          <w:t>2</w:t>
        </w:r>
        <w:r w:rsidRPr="00DD6102">
          <w:rPr>
            <w:rFonts w:ascii="Times New Roman" w:hAnsi="Times New Roman" w:cs="Times New Roman"/>
            <w:u w:val="single"/>
          </w:rPr>
          <w:t xml:space="preserve"> </w:t>
        </w:r>
      </w:ins>
      <w:ins w:id="118" w:author="Yudai Etsunaga" w:date="2024-07-05T15:55:00Z">
        <w:r w:rsidR="00140FAF">
          <w:rPr>
            <w:rFonts w:ascii="Times New Roman" w:hAnsi="Times New Roman" w:cs="Times New Roman"/>
            <w:u w:val="single"/>
          </w:rPr>
          <w:t>Connection between antenna element and Kapton tape extension</w:t>
        </w:r>
      </w:ins>
      <w:ins w:id="119" w:author="Yudai Etsunaga" w:date="2024-07-05T15:58:00Z">
        <w:r w:rsidR="00354ACB">
          <w:rPr>
            <w:rFonts w:ascii="Times New Roman" w:hAnsi="Times New Roman" w:cs="Times New Roman"/>
            <w:u w:val="single"/>
          </w:rPr>
          <w:t xml:space="preserve"> (Step #1)</w:t>
        </w:r>
      </w:ins>
    </w:p>
    <w:p w14:paraId="6B750AD7" w14:textId="77777777" w:rsidR="005238D4" w:rsidRDefault="005238D4" w:rsidP="002A491D">
      <w:pPr>
        <w:pStyle w:val="a7"/>
        <w:ind w:leftChars="0" w:left="1418" w:firstLineChars="50" w:firstLine="105"/>
        <w:jc w:val="left"/>
        <w:rPr>
          <w:ins w:id="120" w:author="Yudai Etsunaga" w:date="2024-07-05T15:56:00Z"/>
          <w:rFonts w:ascii="Times New Roman" w:hAnsi="Times New Roman" w:cs="Times New Roman"/>
        </w:rPr>
      </w:pPr>
    </w:p>
    <w:p w14:paraId="2395FCFB" w14:textId="14A2C1E1" w:rsidR="002A491D" w:rsidRDefault="00A34E0F" w:rsidP="002A491D">
      <w:pPr>
        <w:pStyle w:val="a7"/>
        <w:ind w:leftChars="0" w:left="1418" w:firstLineChars="50" w:firstLine="105"/>
        <w:jc w:val="left"/>
        <w:rPr>
          <w:ins w:id="121" w:author="Yudai Etsunaga" w:date="2024-07-05T15:58:00Z"/>
          <w:rFonts w:ascii="Times New Roman" w:hAnsi="Times New Roman" w:cs="Times New Roman"/>
        </w:rPr>
      </w:pPr>
      <w:ins w:id="122" w:author="Yudai Etsunaga" w:date="2024-07-05T15:57:00Z">
        <w:r w:rsidRPr="00A34E0F">
          <w:rPr>
            <w:rFonts w:ascii="Times New Roman" w:hAnsi="Times New Roman" w:cs="Times New Roman"/>
          </w:rPr>
          <w:t xml:space="preserve">In Figure </w:t>
        </w:r>
        <w:r>
          <w:rPr>
            <w:rFonts w:ascii="Times New Roman" w:hAnsi="Times New Roman" w:cs="Times New Roman"/>
          </w:rPr>
          <w:t>3.2.2-2</w:t>
        </w:r>
        <w:r w:rsidRPr="00A34E0F">
          <w:rPr>
            <w:rFonts w:ascii="Times New Roman" w:hAnsi="Times New Roman" w:cs="Times New Roman"/>
          </w:rPr>
          <w:t xml:space="preserve">, Two half-hitches represent how the </w:t>
        </w:r>
        <w:r w:rsidR="00D4583B">
          <w:rPr>
            <w:rFonts w:ascii="Times New Roman" w:hAnsi="Times New Roman" w:cs="Times New Roman"/>
          </w:rPr>
          <w:t>Kapton tape extension</w:t>
        </w:r>
        <w:r w:rsidRPr="00A34E0F">
          <w:rPr>
            <w:rFonts w:ascii="Times New Roman" w:hAnsi="Times New Roman" w:cs="Times New Roman"/>
          </w:rPr>
          <w:t xml:space="preserve"> is secured to the deployment mechanism.</w:t>
        </w:r>
      </w:ins>
    </w:p>
    <w:p w14:paraId="64405B0F" w14:textId="77777777" w:rsidR="004D7A17" w:rsidRDefault="004D7A17" w:rsidP="002A491D">
      <w:pPr>
        <w:pStyle w:val="a7"/>
        <w:ind w:leftChars="0" w:left="1418" w:firstLineChars="50" w:firstLine="105"/>
        <w:jc w:val="left"/>
        <w:rPr>
          <w:ins w:id="123" w:author="Yudai Etsunaga" w:date="2024-07-05T15:58:00Z"/>
          <w:rFonts w:ascii="Times New Roman" w:hAnsi="Times New Roman" w:cs="Times New Roman"/>
        </w:rPr>
      </w:pPr>
    </w:p>
    <w:p w14:paraId="127AA625" w14:textId="2591C823" w:rsidR="004D7A17" w:rsidRDefault="004D7A17" w:rsidP="004D7A17">
      <w:pPr>
        <w:pStyle w:val="a7"/>
        <w:ind w:leftChars="0" w:left="1418" w:firstLineChars="50" w:firstLine="105"/>
        <w:jc w:val="center"/>
        <w:rPr>
          <w:ins w:id="124" w:author="Yudai Etsunaga" w:date="2024-07-05T15:58:00Z"/>
          <w:rFonts w:ascii="Times New Roman" w:hAnsi="Times New Roman" w:cs="Times New Roman"/>
        </w:rPr>
      </w:pPr>
      <w:ins w:id="125" w:author="Yudai Etsunaga" w:date="2024-07-05T15:58:00Z">
        <w:r>
          <w:rPr>
            <w:rFonts w:cs="Times New Roman"/>
            <w:noProof/>
            <w:color w:val="000000" w:themeColor="text1"/>
          </w:rPr>
          <w:drawing>
            <wp:inline distT="0" distB="0" distL="0" distR="0" wp14:anchorId="64B7B829" wp14:editId="7720E7BD">
              <wp:extent cx="3001879" cy="1273993"/>
              <wp:effectExtent l="0" t="0" r="0" b="2540"/>
              <wp:docPr id="1271184238" name="Picture 3"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84238" name="Picture 3" descr="グラフィカル ユーザー インターフェイス が含まれている画像&#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7330" cy="1297526"/>
                      </a:xfrm>
                      <a:prstGeom prst="rect">
                        <a:avLst/>
                      </a:prstGeom>
                    </pic:spPr>
                  </pic:pic>
                </a:graphicData>
              </a:graphic>
            </wp:inline>
          </w:drawing>
        </w:r>
      </w:ins>
    </w:p>
    <w:p w14:paraId="00598384" w14:textId="21D1C9FC" w:rsidR="004D7A17" w:rsidRPr="00BC6ADC" w:rsidRDefault="004D7A17" w:rsidP="004D7A17">
      <w:pPr>
        <w:pStyle w:val="a7"/>
        <w:ind w:leftChars="0" w:left="1418" w:firstLineChars="50" w:firstLine="105"/>
        <w:jc w:val="center"/>
        <w:rPr>
          <w:ins w:id="126" w:author="Yudai Etsunaga" w:date="2024-07-05T15:58:00Z"/>
          <w:rFonts w:ascii="Times New Roman" w:hAnsi="Times New Roman" w:cs="Times New Roman"/>
        </w:rPr>
      </w:pPr>
      <w:ins w:id="127" w:author="Yudai Etsunaga" w:date="2024-07-05T15:58:00Z">
        <w:r w:rsidRPr="00DD6102">
          <w:rPr>
            <w:rFonts w:ascii="Times New Roman" w:hAnsi="Times New Roman" w:cs="Times New Roman"/>
            <w:u w:val="single"/>
          </w:rPr>
          <w:t>Figure 3.2.2-</w:t>
        </w:r>
        <w:r w:rsidR="00A44282">
          <w:rPr>
            <w:rFonts w:ascii="Times New Roman" w:hAnsi="Times New Roman" w:cs="Times New Roman"/>
            <w:u w:val="single"/>
          </w:rPr>
          <w:t>3</w:t>
        </w:r>
        <w:r w:rsidRPr="00DD6102">
          <w:rPr>
            <w:rFonts w:ascii="Times New Roman" w:hAnsi="Times New Roman" w:cs="Times New Roman"/>
            <w:u w:val="single"/>
          </w:rPr>
          <w:t xml:space="preserve"> </w:t>
        </w:r>
        <w:r>
          <w:rPr>
            <w:rFonts w:ascii="Times New Roman" w:hAnsi="Times New Roman" w:cs="Times New Roman"/>
            <w:u w:val="single"/>
          </w:rPr>
          <w:t>Connection between antenna element and Kapton tape extension</w:t>
        </w:r>
        <w:r w:rsidR="00354ACB">
          <w:rPr>
            <w:rFonts w:ascii="Times New Roman" w:hAnsi="Times New Roman" w:cs="Times New Roman"/>
            <w:u w:val="single"/>
          </w:rPr>
          <w:t xml:space="preserve"> (Step #2)</w:t>
        </w:r>
      </w:ins>
    </w:p>
    <w:p w14:paraId="6FA99BE3" w14:textId="77777777" w:rsidR="004D7A17" w:rsidRDefault="004D7A17" w:rsidP="004D7A17">
      <w:pPr>
        <w:pStyle w:val="a7"/>
        <w:ind w:leftChars="0" w:left="1418" w:firstLineChars="50" w:firstLine="105"/>
        <w:jc w:val="center"/>
        <w:rPr>
          <w:ins w:id="128" w:author="Yudai Etsunaga" w:date="2024-07-05T15:59:00Z"/>
          <w:rFonts w:ascii="Times New Roman" w:hAnsi="Times New Roman" w:cs="Times New Roman"/>
        </w:rPr>
      </w:pPr>
    </w:p>
    <w:p w14:paraId="5AB621E1" w14:textId="252C6C0B" w:rsidR="003F2A8A" w:rsidRDefault="003F2A8A" w:rsidP="004D7A17">
      <w:pPr>
        <w:pStyle w:val="a7"/>
        <w:ind w:leftChars="0" w:left="1418" w:firstLineChars="50" w:firstLine="105"/>
        <w:jc w:val="center"/>
        <w:rPr>
          <w:ins w:id="129" w:author="Yudai Etsunaga" w:date="2024-07-05T15:59:00Z"/>
          <w:rFonts w:ascii="Times New Roman" w:hAnsi="Times New Roman" w:cs="Times New Roman"/>
        </w:rPr>
      </w:pPr>
      <w:ins w:id="130" w:author="Yudai Etsunaga" w:date="2024-07-05T15:59:00Z">
        <w:r>
          <w:rPr>
            <w:rFonts w:cs="Times New Roman"/>
            <w:noProof/>
            <w:color w:val="000000" w:themeColor="text1"/>
          </w:rPr>
          <w:drawing>
            <wp:inline distT="0" distB="0" distL="0" distR="0" wp14:anchorId="3439AD26" wp14:editId="23B46BC4">
              <wp:extent cx="2908300" cy="1753534"/>
              <wp:effectExtent l="0" t="0" r="6350" b="0"/>
              <wp:docPr id="1216142787" name="Picture 11"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2787" name="Picture 11" descr="グラフィカル ユーザー インターフェイス, ダイアグラム&#10;&#10;自動的に生成された説明"/>
                      <pic:cNvPicPr/>
                    </pic:nvPicPr>
                    <pic:blipFill rotWithShape="1">
                      <a:blip r:embed="rId32" cstate="print">
                        <a:extLst>
                          <a:ext uri="{28A0092B-C50C-407E-A947-70E740481C1C}">
                            <a14:useLocalDpi xmlns:a14="http://schemas.microsoft.com/office/drawing/2010/main" val="0"/>
                          </a:ext>
                        </a:extLst>
                      </a:blip>
                      <a:stretch/>
                    </pic:blipFill>
                    <pic:spPr bwMode="auto">
                      <a:xfrm>
                        <a:off x="0" y="0"/>
                        <a:ext cx="2964768" cy="1787581"/>
                      </a:xfrm>
                      <a:prstGeom prst="rect">
                        <a:avLst/>
                      </a:prstGeom>
                      <a:extLst>
                        <a:ext uri="{53640926-AAD7-44D8-BBD7-CCE9431645EC}">
                          <a14:shadowObscured xmlns:a14="http://schemas.microsoft.com/office/drawing/2010/main"/>
                        </a:ext>
                      </a:extLst>
                    </pic:spPr>
                  </pic:pic>
                </a:graphicData>
              </a:graphic>
            </wp:inline>
          </w:drawing>
        </w:r>
      </w:ins>
    </w:p>
    <w:p w14:paraId="352FD780" w14:textId="31954C01" w:rsidR="003F2A8A" w:rsidRDefault="003F2A8A" w:rsidP="004D7A17">
      <w:pPr>
        <w:pStyle w:val="a7"/>
        <w:ind w:leftChars="0" w:left="1418" w:firstLineChars="50" w:firstLine="105"/>
        <w:jc w:val="center"/>
        <w:rPr>
          <w:ins w:id="131" w:author="Yudai Etsunaga" w:date="2024-07-05T16:00:00Z"/>
          <w:rFonts w:ascii="Times New Roman" w:hAnsi="Times New Roman" w:cs="Times New Roman"/>
          <w:u w:val="single"/>
        </w:rPr>
      </w:pPr>
      <w:ins w:id="132" w:author="Yudai Etsunaga" w:date="2024-07-05T15:59:00Z">
        <w:r w:rsidRPr="00DD6102">
          <w:rPr>
            <w:rFonts w:ascii="Times New Roman" w:hAnsi="Times New Roman" w:cs="Times New Roman"/>
            <w:u w:val="single"/>
          </w:rPr>
          <w:t>Figure 3.2.2-</w:t>
        </w:r>
        <w:r>
          <w:rPr>
            <w:rFonts w:ascii="Times New Roman" w:hAnsi="Times New Roman" w:cs="Times New Roman"/>
            <w:u w:val="single"/>
          </w:rPr>
          <w:t>4</w:t>
        </w:r>
        <w:r w:rsidRPr="00DD6102">
          <w:rPr>
            <w:rFonts w:ascii="Times New Roman" w:hAnsi="Times New Roman" w:cs="Times New Roman"/>
            <w:u w:val="single"/>
          </w:rPr>
          <w:t xml:space="preserve"> </w:t>
        </w:r>
        <w:r w:rsidR="00104FA8">
          <w:rPr>
            <w:rFonts w:ascii="Times New Roman" w:hAnsi="Times New Roman" w:cs="Times New Roman"/>
            <w:u w:val="single"/>
          </w:rPr>
          <w:t xml:space="preserve">How to </w:t>
        </w:r>
      </w:ins>
      <w:ins w:id="133" w:author="Yudai Etsunaga" w:date="2024-07-05T16:00:00Z">
        <w:r w:rsidR="00660B9E">
          <w:rPr>
            <w:rFonts w:ascii="Times New Roman" w:hAnsi="Times New Roman" w:cs="Times New Roman"/>
            <w:u w:val="single"/>
          </w:rPr>
          <w:t>tie the wire</w:t>
        </w:r>
        <w:r w:rsidR="0065620F">
          <w:rPr>
            <w:rFonts w:ascii="Times New Roman" w:hAnsi="Times New Roman" w:cs="Times New Roman"/>
            <w:u w:val="single"/>
          </w:rPr>
          <w:t>s</w:t>
        </w:r>
      </w:ins>
    </w:p>
    <w:p w14:paraId="1F8180E6" w14:textId="77777777" w:rsidR="0065620F" w:rsidRDefault="0065620F" w:rsidP="004D7A17">
      <w:pPr>
        <w:pStyle w:val="a7"/>
        <w:ind w:leftChars="0" w:left="1418" w:firstLineChars="50" w:firstLine="105"/>
        <w:jc w:val="center"/>
        <w:rPr>
          <w:ins w:id="134" w:author="Yudai Etsunaga" w:date="2024-07-05T16:00:00Z"/>
          <w:rFonts w:ascii="Times New Roman" w:hAnsi="Times New Roman" w:cs="Times New Roman"/>
          <w:u w:val="single"/>
        </w:rPr>
      </w:pPr>
    </w:p>
    <w:p w14:paraId="00625A75" w14:textId="77777777" w:rsidR="0065620F" w:rsidRDefault="0065620F" w:rsidP="004D7A17">
      <w:pPr>
        <w:pStyle w:val="a7"/>
        <w:ind w:leftChars="0" w:left="1418" w:firstLineChars="50" w:firstLine="105"/>
        <w:jc w:val="center"/>
        <w:rPr>
          <w:ins w:id="135" w:author="Yudai Etsunaga" w:date="2024-07-05T16:00:00Z"/>
          <w:rFonts w:ascii="Times New Roman" w:hAnsi="Times New Roman" w:cs="Times New Roman"/>
          <w:u w:val="single"/>
        </w:rPr>
      </w:pPr>
    </w:p>
    <w:p w14:paraId="31B550FE" w14:textId="7F302EFF" w:rsidR="0065620F" w:rsidRDefault="0065620F" w:rsidP="004D7A17">
      <w:pPr>
        <w:pStyle w:val="a7"/>
        <w:ind w:leftChars="0" w:left="1418" w:firstLineChars="50" w:firstLine="105"/>
        <w:jc w:val="center"/>
        <w:rPr>
          <w:ins w:id="136" w:author="Yudai Etsunaga" w:date="2024-07-05T16:01:00Z"/>
          <w:rFonts w:ascii="Times New Roman" w:hAnsi="Times New Roman" w:cs="Times New Roman"/>
        </w:rPr>
      </w:pPr>
      <w:ins w:id="137" w:author="Yudai Etsunaga" w:date="2024-07-05T16:00:00Z">
        <w:r>
          <w:rPr>
            <w:rFonts w:cs="Times New Roman"/>
            <w:noProof/>
            <w:color w:val="000000" w:themeColor="text1"/>
          </w:rPr>
          <w:lastRenderedPageBreak/>
          <w:drawing>
            <wp:inline distT="0" distB="0" distL="0" distR="0" wp14:anchorId="7687E664" wp14:editId="4EF756A0">
              <wp:extent cx="2700000" cy="2700000"/>
              <wp:effectExtent l="0" t="0" r="5715" b="5715"/>
              <wp:docPr id="555278359" name="Picture 13" descr="ブルー, 座る, テーブル, ボ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8359" name="Picture 13" descr="ブルー, 座る, テーブル, ボート が含まれている画像&#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ins>
    </w:p>
    <w:p w14:paraId="157034D8" w14:textId="043A66BF" w:rsidR="0065620F" w:rsidRDefault="0065620F" w:rsidP="0065620F">
      <w:pPr>
        <w:pStyle w:val="a7"/>
        <w:ind w:leftChars="0" w:left="1418" w:firstLineChars="50" w:firstLine="105"/>
        <w:jc w:val="center"/>
        <w:rPr>
          <w:ins w:id="138" w:author="Yudai Etsunaga" w:date="2024-07-05T16:01:00Z"/>
          <w:rFonts w:ascii="Times New Roman" w:hAnsi="Times New Roman" w:cs="Times New Roman"/>
          <w:u w:val="single"/>
        </w:rPr>
      </w:pPr>
      <w:ins w:id="139" w:author="Yudai Etsunaga" w:date="2024-07-05T16:01:00Z">
        <w:r w:rsidRPr="00DD6102">
          <w:rPr>
            <w:rFonts w:ascii="Times New Roman" w:hAnsi="Times New Roman" w:cs="Times New Roman"/>
            <w:u w:val="single"/>
          </w:rPr>
          <w:t>Figure 3.2.2-</w:t>
        </w:r>
        <w:r>
          <w:rPr>
            <w:rFonts w:ascii="Times New Roman" w:hAnsi="Times New Roman" w:cs="Times New Roman"/>
            <w:u w:val="single"/>
          </w:rPr>
          <w:t>5</w:t>
        </w:r>
        <w:r w:rsidRPr="00DD6102">
          <w:rPr>
            <w:rFonts w:ascii="Times New Roman" w:hAnsi="Times New Roman" w:cs="Times New Roman"/>
            <w:u w:val="single"/>
          </w:rPr>
          <w:t xml:space="preserve"> </w:t>
        </w:r>
        <w:r w:rsidR="002E3FAE" w:rsidRPr="002E3FAE">
          <w:rPr>
            <w:rFonts w:ascii="Times New Roman" w:hAnsi="Times New Roman" w:cs="Times New Roman"/>
            <w:u w:val="single"/>
          </w:rPr>
          <w:t xml:space="preserve">Locations where </w:t>
        </w:r>
        <w:r w:rsidR="002E3FAE">
          <w:rPr>
            <w:rFonts w:ascii="Times New Roman" w:hAnsi="Times New Roman" w:cs="Times New Roman"/>
            <w:u w:val="single"/>
          </w:rPr>
          <w:t xml:space="preserve">the </w:t>
        </w:r>
        <w:r w:rsidR="002E3FAE" w:rsidRPr="002E3FAE">
          <w:rPr>
            <w:rFonts w:ascii="Times New Roman" w:hAnsi="Times New Roman" w:cs="Times New Roman"/>
            <w:u w:val="single"/>
          </w:rPr>
          <w:t>wires are secured to the deployment mechanism</w:t>
        </w:r>
      </w:ins>
    </w:p>
    <w:p w14:paraId="5BFEBA49" w14:textId="77777777" w:rsidR="0065620F" w:rsidRPr="0065620F" w:rsidRDefault="0065620F">
      <w:pPr>
        <w:pStyle w:val="a7"/>
        <w:ind w:leftChars="0" w:left="1418" w:firstLineChars="50" w:firstLine="105"/>
        <w:jc w:val="center"/>
        <w:rPr>
          <w:ins w:id="140" w:author="Yudai Etsunaga" w:date="2024-07-05T15:57:00Z"/>
          <w:rFonts w:ascii="Times New Roman" w:hAnsi="Times New Roman" w:cs="Times New Roman"/>
        </w:rPr>
        <w:pPrChange w:id="141" w:author="Yudai Etsunaga" w:date="2024-07-05T15:58:00Z">
          <w:pPr>
            <w:pStyle w:val="a7"/>
            <w:ind w:leftChars="0" w:left="1418" w:firstLineChars="50" w:firstLine="105"/>
            <w:jc w:val="left"/>
          </w:pPr>
        </w:pPrChange>
      </w:pPr>
    </w:p>
    <w:p w14:paraId="0D72ED11" w14:textId="77777777" w:rsidR="00A34E0F" w:rsidRPr="002A491D" w:rsidRDefault="00A34E0F">
      <w:pPr>
        <w:pStyle w:val="a7"/>
        <w:ind w:leftChars="0" w:left="1418" w:firstLineChars="50" w:firstLine="105"/>
        <w:jc w:val="left"/>
        <w:rPr>
          <w:rFonts w:ascii="Times New Roman" w:hAnsi="Times New Roman" w:cs="Times New Roman"/>
        </w:rPr>
        <w:pPrChange w:id="142" w:author="Yudai Etsunaga" w:date="2024-07-05T15:56:00Z">
          <w:pPr>
            <w:pStyle w:val="a7"/>
            <w:ind w:leftChars="0" w:left="1418" w:firstLineChars="50" w:firstLine="105"/>
            <w:jc w:val="center"/>
          </w:pPr>
        </w:pPrChange>
      </w:pPr>
    </w:p>
    <w:p w14:paraId="4222B369" w14:textId="14705B2E" w:rsidR="00EE19BF" w:rsidRPr="00DD6102" w:rsidRDefault="00CE38C4" w:rsidP="00EE19BF">
      <w:pPr>
        <w:pStyle w:val="a7"/>
        <w:numPr>
          <w:ilvl w:val="2"/>
          <w:numId w:val="1"/>
        </w:numPr>
        <w:ind w:leftChars="0"/>
        <w:jc w:val="left"/>
        <w:rPr>
          <w:rFonts w:ascii="Times New Roman" w:hAnsi="Times New Roman" w:cs="Times New Roman"/>
        </w:rPr>
      </w:pPr>
      <w:r w:rsidRPr="00DD6102">
        <w:rPr>
          <w:rFonts w:ascii="Times New Roman" w:hAnsi="Times New Roman" w:cs="Times New Roman"/>
        </w:rPr>
        <w:t>Electrical Power System</w:t>
      </w:r>
      <w:r w:rsidR="005B7088" w:rsidRPr="00DD6102">
        <w:rPr>
          <w:rFonts w:ascii="Times New Roman" w:hAnsi="Times New Roman" w:cs="Times New Roman"/>
        </w:rPr>
        <w:br/>
      </w:r>
      <w:r w:rsidR="00EE19BF" w:rsidRPr="00DD6102">
        <w:rPr>
          <w:rFonts w:ascii="Times New Roman" w:hAnsi="Times New Roman" w:cs="Times New Roman"/>
        </w:rPr>
        <w:t>Electrical power system uses BIRDS-B</w:t>
      </w:r>
      <w:r w:rsidR="00964F7D" w:rsidRPr="00DD6102">
        <w:rPr>
          <w:rFonts w:ascii="Times New Roman" w:hAnsi="Times New Roman" w:cs="Times New Roman"/>
        </w:rPr>
        <w:t>us</w:t>
      </w:r>
      <w:r w:rsidR="00EE19BF" w:rsidRPr="00DD6102">
        <w:rPr>
          <w:rFonts w:ascii="Times New Roman" w:hAnsi="Times New Roman" w:cs="Times New Roman"/>
        </w:rPr>
        <w:t xml:space="preserve">. Inhibit control is based on BIRDS-Bus. Six Nickel Metal Hydride - </w:t>
      </w:r>
      <w:proofErr w:type="spellStart"/>
      <w:r w:rsidR="00EE19BF" w:rsidRPr="00DD6102">
        <w:rPr>
          <w:rFonts w:ascii="Times New Roman" w:hAnsi="Times New Roman" w:cs="Times New Roman"/>
        </w:rPr>
        <w:t>NiOOH</w:t>
      </w:r>
      <w:proofErr w:type="spellEnd"/>
      <w:r w:rsidR="00EE19BF" w:rsidRPr="00DD6102">
        <w:rPr>
          <w:rFonts w:ascii="Times New Roman" w:hAnsi="Times New Roman" w:cs="Times New Roman"/>
        </w:rPr>
        <w:t>/metal alloy/KOH batteries are connected by three-series and two-parallel. The CubeSat does not use wet Electrolytic Capacitor in EPS. For ±X solar panels, a diode on the panel is used instead of a diode on the FAB to inhibit battery over-discharge</w:t>
      </w:r>
      <w:del w:id="143" w:author="yamauchi takashi" w:date="2024-03-16T09:52:00Z">
        <w:r w:rsidR="00EE19BF" w:rsidRPr="00DD6102" w:rsidDel="00CF718E">
          <w:rPr>
            <w:rFonts w:ascii="Times New Roman" w:hAnsi="Times New Roman" w:cs="Times New Roman"/>
          </w:rPr>
          <w:delText xml:space="preserve"> and short circuits</w:delText>
        </w:r>
      </w:del>
      <w:r w:rsidR="00EE19BF" w:rsidRPr="00DD6102">
        <w:rPr>
          <w:rFonts w:ascii="Times New Roman" w:hAnsi="Times New Roman" w:cs="Times New Roman"/>
        </w:rPr>
        <w:t>.</w:t>
      </w:r>
      <w:r w:rsidR="00A246A3" w:rsidRPr="00DD6102">
        <w:rPr>
          <w:rFonts w:ascii="Times New Roman" w:hAnsi="Times New Roman" w:cs="Times New Roman"/>
        </w:rPr>
        <w:t xml:space="preserve"> </w:t>
      </w:r>
    </w:p>
    <w:p w14:paraId="192A3AB3" w14:textId="78933344" w:rsidR="00F8309F" w:rsidRPr="00DD6102" w:rsidRDefault="00EE19BF" w:rsidP="00EE19BF">
      <w:pPr>
        <w:pStyle w:val="a7"/>
        <w:ind w:leftChars="0" w:left="1418"/>
        <w:jc w:val="left"/>
        <w:rPr>
          <w:rFonts w:ascii="Times New Roman" w:hAnsi="Times New Roman" w:cs="Times New Roman"/>
        </w:rPr>
      </w:pPr>
      <w:r w:rsidRPr="00DD6102">
        <w:rPr>
          <w:rFonts w:ascii="Times New Roman" w:hAnsi="Times New Roman" w:cs="Times New Roman"/>
        </w:rPr>
        <w:t>DARGONFLY</w:t>
      </w:r>
      <w:r w:rsidR="00A246A3" w:rsidRPr="00DD6102">
        <w:rPr>
          <w:rFonts w:ascii="Times New Roman" w:hAnsi="Times New Roman" w:cs="Times New Roman"/>
        </w:rPr>
        <w:t xml:space="preserve"> also has three </w:t>
      </w:r>
      <w:r w:rsidR="003B463A" w:rsidRPr="00DD6102">
        <w:rPr>
          <w:rFonts w:ascii="Times New Roman" w:hAnsi="Times New Roman" w:cs="Times New Roman"/>
        </w:rPr>
        <w:t>deployment switches</w:t>
      </w:r>
      <w:r w:rsidR="00303883" w:rsidRPr="00DD6102">
        <w:rPr>
          <w:rFonts w:ascii="Times New Roman" w:hAnsi="Times New Roman" w:cs="Times New Roman"/>
        </w:rPr>
        <w:t xml:space="preserve"> on the -Z rail ends</w:t>
      </w:r>
      <w:r w:rsidR="003B463A" w:rsidRPr="00DD6102">
        <w:rPr>
          <w:rFonts w:ascii="Times New Roman" w:hAnsi="Times New Roman" w:cs="Times New Roman"/>
        </w:rPr>
        <w:t xml:space="preserve"> </w:t>
      </w:r>
      <w:r w:rsidR="00C41D5A" w:rsidRPr="00DD6102">
        <w:rPr>
          <w:rFonts w:ascii="Times New Roman" w:hAnsi="Times New Roman" w:cs="Times New Roman"/>
        </w:rPr>
        <w:t>whose</w:t>
      </w:r>
      <w:r w:rsidR="003B463A" w:rsidRPr="00DD6102">
        <w:rPr>
          <w:rFonts w:ascii="Times New Roman" w:hAnsi="Times New Roman" w:cs="Times New Roman"/>
        </w:rPr>
        <w:t xml:space="preserve"> specification</w:t>
      </w:r>
      <w:r w:rsidR="00A246A3" w:rsidRPr="00DD6102">
        <w:rPr>
          <w:rFonts w:ascii="Times New Roman" w:hAnsi="Times New Roman" w:cs="Times New Roman"/>
        </w:rPr>
        <w:t xml:space="preserve"> and install/actuating position</w:t>
      </w:r>
      <w:r w:rsidR="003B463A" w:rsidRPr="00DD6102">
        <w:rPr>
          <w:rFonts w:ascii="Times New Roman" w:hAnsi="Times New Roman" w:cs="Times New Roman"/>
        </w:rPr>
        <w:t xml:space="preserve"> is shown in Table 3.2.3-1</w:t>
      </w:r>
      <w:r w:rsidR="00A246A3" w:rsidRPr="00DD6102">
        <w:rPr>
          <w:rFonts w:ascii="Times New Roman" w:hAnsi="Times New Roman" w:cs="Times New Roman"/>
        </w:rPr>
        <w:t xml:space="preserve"> and Figure 3.2.3-2, respectively</w:t>
      </w:r>
      <w:r w:rsidR="003B463A" w:rsidRPr="00DD6102">
        <w:rPr>
          <w:rFonts w:ascii="Times New Roman" w:hAnsi="Times New Roman" w:cs="Times New Roman"/>
        </w:rPr>
        <w:t>.</w:t>
      </w:r>
    </w:p>
    <w:p w14:paraId="35C06508" w14:textId="508C4ECF" w:rsidR="00BF33A9" w:rsidRDefault="00D129E4">
      <w:pPr>
        <w:pStyle w:val="a7"/>
        <w:ind w:leftChars="0" w:left="1418" w:firstLineChars="50" w:firstLine="105"/>
        <w:jc w:val="left"/>
        <w:rPr>
          <w:ins w:id="144" w:author="Yudai Etsunaga" w:date="2024-07-05T16:12:00Z"/>
          <w:rFonts w:ascii="Times New Roman" w:hAnsi="Times New Roman" w:cs="Times New Roman"/>
        </w:rPr>
        <w:pPrChange w:id="145" w:author="Yudai Etsunaga" w:date="2024-07-05T16:13:00Z">
          <w:pPr>
            <w:pStyle w:val="a7"/>
            <w:ind w:leftChars="0" w:left="1418" w:firstLineChars="50" w:firstLine="105"/>
            <w:jc w:val="center"/>
          </w:pPr>
        </w:pPrChange>
      </w:pPr>
      <w:del w:id="146" w:author="Yudai Etsunaga" w:date="2024-07-05T16:12:00Z">
        <w:r w:rsidDel="00437B64">
          <w:rPr>
            <w:noProof/>
          </w:rPr>
          <w:drawing>
            <wp:anchor distT="0" distB="0" distL="114300" distR="114300" simplePos="0" relativeHeight="251658270" behindDoc="0" locked="0" layoutInCell="1" allowOverlap="1" wp14:anchorId="62E4D129" wp14:editId="4D150BD7">
              <wp:simplePos x="0" y="0"/>
              <wp:positionH relativeFrom="margin">
                <wp:posOffset>1109345</wp:posOffset>
              </wp:positionH>
              <wp:positionV relativeFrom="paragraph">
                <wp:posOffset>861907</wp:posOffset>
              </wp:positionV>
              <wp:extent cx="3963670" cy="1767205"/>
              <wp:effectExtent l="0" t="0" r="0" b="4445"/>
              <wp:wrapTopAndBottom/>
              <wp:docPr id="1949278565" name="Picture 194927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a:ext>
                        </a:extLst>
                      </a:blip>
                      <a:stretch>
                        <a:fillRect/>
                      </a:stretch>
                    </pic:blipFill>
                    <pic:spPr>
                      <a:xfrm>
                        <a:off x="0" y="0"/>
                        <a:ext cx="3963670" cy="1767205"/>
                      </a:xfrm>
                      <a:prstGeom prst="rect">
                        <a:avLst/>
                      </a:prstGeom>
                    </pic:spPr>
                  </pic:pic>
                </a:graphicData>
              </a:graphic>
              <wp14:sizeRelH relativeFrom="margin">
                <wp14:pctWidth>0</wp14:pctWidth>
              </wp14:sizeRelH>
              <wp14:sizeRelV relativeFrom="margin">
                <wp14:pctHeight>0</wp14:pctHeight>
              </wp14:sizeRelV>
            </wp:anchor>
          </w:drawing>
        </w:r>
      </w:del>
      <w:r w:rsidR="59B64214" w:rsidRPr="0C7F99A0">
        <w:rPr>
          <w:rFonts w:ascii="Times New Roman" w:hAnsi="Times New Roman" w:cs="Times New Roman"/>
        </w:rPr>
        <w:t>S</w:t>
      </w:r>
      <w:r w:rsidR="0020DDDC" w:rsidRPr="0C7F99A0">
        <w:rPr>
          <w:rFonts w:ascii="Times New Roman" w:hAnsi="Times New Roman" w:cs="Times New Roman"/>
        </w:rPr>
        <w:t xml:space="preserve">olar cell power </w:t>
      </w:r>
      <w:r w:rsidR="59B64214" w:rsidRPr="0C7F99A0">
        <w:rPr>
          <w:rFonts w:ascii="Times New Roman" w:hAnsi="Times New Roman" w:cs="Times New Roman"/>
        </w:rPr>
        <w:t xml:space="preserve">analysis is performed to verify that OBC is not activated in JEM. </w:t>
      </w:r>
      <w:r w:rsidR="0020DDDC" w:rsidRPr="0C7F99A0">
        <w:rPr>
          <w:rFonts w:ascii="Times New Roman" w:hAnsi="Times New Roman" w:cs="Times New Roman"/>
        </w:rPr>
        <w:t>(Refer to Appendix C-6.)</w:t>
      </w:r>
    </w:p>
    <w:p w14:paraId="6246DCF9" w14:textId="140CC940" w:rsidR="00437B64" w:rsidRPr="00437B64" w:rsidRDefault="00437B64">
      <w:pPr>
        <w:rPr>
          <w:ins w:id="147" w:author="BAKEAPAI Ndukayo Zamba Leonel" w:date="2024-03-20T14:14:00Z"/>
          <w:rFonts w:ascii="Times New Roman" w:hAnsi="Times New Roman" w:cs="Times New Roman"/>
          <w:rPrChange w:id="148" w:author="Yudai Etsunaga" w:date="2024-07-05T16:12:00Z">
            <w:rPr>
              <w:ins w:id="149" w:author="BAKEAPAI Ndukayo Zamba Leonel" w:date="2024-03-20T14:14:00Z"/>
            </w:rPr>
          </w:rPrChange>
        </w:rPr>
        <w:pPrChange w:id="150" w:author="Yudai Etsunaga" w:date="2024-07-05T16:12:00Z">
          <w:pPr>
            <w:pStyle w:val="a7"/>
            <w:ind w:leftChars="0" w:left="1418" w:firstLineChars="50" w:firstLine="105"/>
            <w:jc w:val="center"/>
          </w:pPr>
        </w:pPrChange>
      </w:pPr>
      <w:ins w:id="151" w:author="Yudai Etsunaga" w:date="2024-07-05T16:12:00Z">
        <w:r>
          <w:rPr>
            <w:noProof/>
          </w:rPr>
          <w:lastRenderedPageBreak/>
          <w:drawing>
            <wp:anchor distT="0" distB="0" distL="114300" distR="114300" simplePos="0" relativeHeight="251660318" behindDoc="0" locked="0" layoutInCell="1" allowOverlap="1" wp14:anchorId="3F492B6B" wp14:editId="45BE6E74">
              <wp:simplePos x="0" y="0"/>
              <wp:positionH relativeFrom="margin">
                <wp:posOffset>1041400</wp:posOffset>
              </wp:positionH>
              <wp:positionV relativeFrom="paragraph">
                <wp:posOffset>2234565</wp:posOffset>
              </wp:positionV>
              <wp:extent cx="3963670" cy="1767205"/>
              <wp:effectExtent l="0" t="0" r="0" b="4445"/>
              <wp:wrapTopAndBottom/>
              <wp:docPr id="496848383" name="Picture 194927856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383" name="Picture 1949278565" descr="テーブル&#10;&#10;自動的に生成された説明"/>
                      <pic:cNvPicPr/>
                    </pic:nvPicPr>
                    <pic:blipFill>
                      <a:blip r:embed="rId34">
                        <a:extLst>
                          <a:ext uri="{28A0092B-C50C-407E-A947-70E740481C1C}">
                            <a14:useLocalDpi xmlns:a14="http://schemas.microsoft.com/office/drawing/2010/main"/>
                          </a:ext>
                        </a:extLst>
                      </a:blip>
                      <a:stretch>
                        <a:fillRect/>
                      </a:stretch>
                    </pic:blipFill>
                    <pic:spPr>
                      <a:xfrm>
                        <a:off x="0" y="0"/>
                        <a:ext cx="3963670" cy="1767205"/>
                      </a:xfrm>
                      <a:prstGeom prst="rect">
                        <a:avLst/>
                      </a:prstGeom>
                    </pic:spPr>
                  </pic:pic>
                </a:graphicData>
              </a:graphic>
              <wp14:sizeRelH relativeFrom="margin">
                <wp14:pctWidth>0</wp14:pctWidth>
              </wp14:sizeRelH>
              <wp14:sizeRelV relativeFrom="margin">
                <wp14:pctHeight>0</wp14:pctHeight>
              </wp14:sizeRelV>
            </wp:anchor>
          </w:drawing>
        </w:r>
      </w:ins>
      <w:r>
        <w:rPr>
          <w:noProof/>
        </w:rPr>
        <w:drawing>
          <wp:anchor distT="0" distB="0" distL="114300" distR="114300" simplePos="0" relativeHeight="251658269" behindDoc="0" locked="0" layoutInCell="1" allowOverlap="1" wp14:anchorId="5699AF2A" wp14:editId="248AED20">
            <wp:simplePos x="0" y="0"/>
            <wp:positionH relativeFrom="margin">
              <wp:posOffset>469477</wp:posOffset>
            </wp:positionH>
            <wp:positionV relativeFrom="paragraph">
              <wp:posOffset>-211</wp:posOffset>
            </wp:positionV>
            <wp:extent cx="4973320" cy="2130425"/>
            <wp:effectExtent l="0" t="0" r="0" b="3175"/>
            <wp:wrapTopAndBottom/>
            <wp:docPr id="26468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973320" cy="2130425"/>
                    </a:xfrm>
                    <a:prstGeom prst="rect">
                      <a:avLst/>
                    </a:prstGeom>
                    <a:noFill/>
                  </pic:spPr>
                </pic:pic>
              </a:graphicData>
            </a:graphic>
            <wp14:sizeRelH relativeFrom="margin">
              <wp14:pctWidth>0</wp14:pctWidth>
            </wp14:sizeRelH>
            <wp14:sizeRelV relativeFrom="margin">
              <wp14:pctHeight>0</wp14:pctHeight>
            </wp14:sizeRelV>
          </wp:anchor>
        </w:drawing>
      </w:r>
    </w:p>
    <w:p w14:paraId="0739020A" w14:textId="7C9CEFF7" w:rsidR="00C41D5A" w:rsidRPr="00DD6102" w:rsidRDefault="00C41D5A" w:rsidP="00C41D5A">
      <w:pPr>
        <w:pStyle w:val="a7"/>
        <w:ind w:leftChars="0" w:left="1418"/>
        <w:jc w:val="center"/>
        <w:rPr>
          <w:rFonts w:ascii="Times New Roman" w:hAnsi="Times New Roman" w:cs="Times New Roman"/>
          <w:u w:val="single"/>
        </w:rPr>
      </w:pPr>
      <w:r w:rsidRPr="00DD6102">
        <w:rPr>
          <w:rFonts w:ascii="Times New Roman" w:hAnsi="Times New Roman" w:cs="Times New Roman" w:hint="eastAsia"/>
          <w:u w:val="single"/>
        </w:rPr>
        <w:t>F</w:t>
      </w:r>
      <w:r w:rsidRPr="00DD6102">
        <w:rPr>
          <w:rFonts w:ascii="Times New Roman" w:hAnsi="Times New Roman" w:cs="Times New Roman"/>
          <w:u w:val="single"/>
        </w:rPr>
        <w:t>igure 3.2.3-1</w:t>
      </w:r>
      <w:r w:rsidR="00592196" w:rsidRPr="00DD6102">
        <w:rPr>
          <w:rFonts w:ascii="Times New Roman" w:hAnsi="Times New Roman" w:cs="Times New Roman"/>
          <w:u w:val="single"/>
        </w:rPr>
        <w:t xml:space="preserve"> Electrical Power System Schematic for hazard controls</w:t>
      </w:r>
    </w:p>
    <w:p w14:paraId="3D8F17DE" w14:textId="789CFDF2" w:rsidR="00C41D5A" w:rsidRPr="00BF33A9" w:rsidRDefault="00C41D5A" w:rsidP="7B95803D">
      <w:pPr>
        <w:ind w:left="-20" w:right="-20"/>
        <w:rPr>
          <w:rFonts w:eastAsia="Times New Roman"/>
          <w:b/>
          <w:bCs/>
          <w:i/>
          <w:iCs/>
          <w:color w:val="000000" w:themeColor="text1"/>
          <w:sz w:val="20"/>
          <w:szCs w:val="20"/>
          <w:rPrChange w:id="152" w:author="BAKEAPAI Ndukayo Zamba Leonel" w:date="2024-03-20T14:13:00Z">
            <w:rPr/>
          </w:rPrChange>
        </w:rPr>
      </w:pPr>
    </w:p>
    <w:p w14:paraId="7328EEE4" w14:textId="0BD1FEAF" w:rsidR="00C41D5A" w:rsidRPr="00DD6102" w:rsidRDefault="00C41D5A" w:rsidP="00C41D5A">
      <w:pPr>
        <w:pStyle w:val="a7"/>
        <w:ind w:leftChars="0" w:left="1418"/>
        <w:jc w:val="center"/>
        <w:rPr>
          <w:rFonts w:ascii="Times New Roman" w:hAnsi="Times New Roman" w:cs="Times New Roman"/>
          <w:u w:val="single"/>
        </w:rPr>
      </w:pPr>
      <w:r w:rsidRPr="00DD6102">
        <w:rPr>
          <w:rFonts w:ascii="Times New Roman" w:hAnsi="Times New Roman" w:cs="Times New Roman" w:hint="eastAsia"/>
          <w:u w:val="single"/>
        </w:rPr>
        <w:t>T</w:t>
      </w:r>
      <w:r w:rsidRPr="00DD6102">
        <w:rPr>
          <w:rFonts w:ascii="Times New Roman" w:hAnsi="Times New Roman" w:cs="Times New Roman"/>
          <w:u w:val="single"/>
        </w:rPr>
        <w:t>able 3.2.3-2 Deployment switch specification</w:t>
      </w:r>
    </w:p>
    <w:tbl>
      <w:tblPr>
        <w:tblStyle w:val="a8"/>
        <w:tblW w:w="0" w:type="auto"/>
        <w:tblInd w:w="1418" w:type="dxa"/>
        <w:tblLook w:val="04A0" w:firstRow="1" w:lastRow="0" w:firstColumn="1" w:lastColumn="0" w:noHBand="0" w:noVBand="1"/>
      </w:tblPr>
      <w:tblGrid>
        <w:gridCol w:w="2830"/>
        <w:gridCol w:w="4246"/>
      </w:tblGrid>
      <w:tr w:rsidR="00DD6102" w:rsidRPr="00DD6102" w14:paraId="3635DB91" w14:textId="77777777" w:rsidTr="00C41D5A">
        <w:tc>
          <w:tcPr>
            <w:tcW w:w="2830" w:type="dxa"/>
          </w:tcPr>
          <w:p w14:paraId="3D75C535" w14:textId="4B257497"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Manufacture / Part No.</w:t>
            </w:r>
          </w:p>
        </w:tc>
        <w:tc>
          <w:tcPr>
            <w:tcW w:w="4246" w:type="dxa"/>
          </w:tcPr>
          <w:p w14:paraId="6A1B5918" w14:textId="6CE9B433" w:rsidR="00C41D5A" w:rsidRPr="00DD6102" w:rsidRDefault="008C505D" w:rsidP="00C41D5A">
            <w:pPr>
              <w:pStyle w:val="a7"/>
              <w:ind w:leftChars="0" w:left="0"/>
              <w:jc w:val="center"/>
              <w:rPr>
                <w:rFonts w:ascii="Times New Roman" w:hAnsi="Times New Roman" w:cs="Times New Roman"/>
              </w:rPr>
            </w:pPr>
            <w:r w:rsidRPr="00DD6102">
              <w:rPr>
                <w:rFonts w:ascii="Times New Roman" w:hAnsi="Times New Roman" w:cs="Times New Roman"/>
              </w:rPr>
              <w:t>C&amp;K</w:t>
            </w:r>
            <w:r w:rsidR="00592196" w:rsidRPr="00DD6102">
              <w:rPr>
                <w:rFonts w:ascii="Times New Roman" w:hAnsi="Times New Roman" w:cs="Times New Roman"/>
              </w:rPr>
              <w:t xml:space="preserve"> inc. / DEP012</w:t>
            </w:r>
          </w:p>
        </w:tc>
      </w:tr>
      <w:tr w:rsidR="00DD6102" w:rsidRPr="00DD6102" w14:paraId="08967F89" w14:textId="77777777" w:rsidTr="00C41D5A">
        <w:tc>
          <w:tcPr>
            <w:tcW w:w="2830" w:type="dxa"/>
          </w:tcPr>
          <w:p w14:paraId="4B350817" w14:textId="1FF1185A"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Rated current (A)</w:t>
            </w:r>
          </w:p>
        </w:tc>
        <w:tc>
          <w:tcPr>
            <w:tcW w:w="4246" w:type="dxa"/>
          </w:tcPr>
          <w:p w14:paraId="4C843FF5" w14:textId="6B977D2D" w:rsidR="00C41D5A" w:rsidRPr="00DD6102" w:rsidRDefault="00456414" w:rsidP="00C41D5A">
            <w:pPr>
              <w:pStyle w:val="a7"/>
              <w:ind w:leftChars="0" w:left="0"/>
              <w:jc w:val="center"/>
              <w:rPr>
                <w:rFonts w:ascii="Times New Roman" w:hAnsi="Times New Roman" w:cs="Times New Roman"/>
              </w:rPr>
            </w:pPr>
            <w:r w:rsidRPr="00DD6102">
              <w:rPr>
                <w:rFonts w:ascii="Times New Roman" w:hAnsi="Times New Roman" w:cs="Times New Roman"/>
              </w:rPr>
              <w:t>0.1</w:t>
            </w:r>
          </w:p>
        </w:tc>
      </w:tr>
      <w:tr w:rsidR="00DD6102" w:rsidRPr="00DD6102" w14:paraId="29271E74" w14:textId="77777777" w:rsidTr="00C41D5A">
        <w:tc>
          <w:tcPr>
            <w:tcW w:w="2830" w:type="dxa"/>
          </w:tcPr>
          <w:p w14:paraId="10A762F8" w14:textId="73B9DC86"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hint="eastAsia"/>
              </w:rPr>
              <w:t>R</w:t>
            </w:r>
            <w:r w:rsidRPr="00DD6102">
              <w:rPr>
                <w:rFonts w:ascii="Times New Roman" w:hAnsi="Times New Roman" w:cs="Times New Roman"/>
              </w:rPr>
              <w:t>ated Voltage (V)</w:t>
            </w:r>
          </w:p>
        </w:tc>
        <w:tc>
          <w:tcPr>
            <w:tcW w:w="4246" w:type="dxa"/>
          </w:tcPr>
          <w:p w14:paraId="008C806A" w14:textId="71B3D573"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1</w:t>
            </w:r>
            <w:r w:rsidR="00456414" w:rsidRPr="00DD6102">
              <w:rPr>
                <w:rFonts w:ascii="Times New Roman" w:hAnsi="Times New Roman" w:cs="Times New Roman"/>
              </w:rPr>
              <w:t>2</w:t>
            </w:r>
          </w:p>
        </w:tc>
      </w:tr>
      <w:tr w:rsidR="00DD6102" w:rsidRPr="00DD6102" w14:paraId="123A2C8C" w14:textId="77777777" w:rsidTr="00C41D5A">
        <w:tc>
          <w:tcPr>
            <w:tcW w:w="2830" w:type="dxa"/>
          </w:tcPr>
          <w:p w14:paraId="5CC8079B" w14:textId="6CB0FEEF"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Operating Temperature (</w:t>
            </w:r>
            <w:r w:rsidRPr="00DD6102">
              <w:rPr>
                <w:rFonts w:ascii="Times New Roman" w:hAnsi="Times New Roman" w:cs="Times New Roman" w:hint="eastAsia"/>
              </w:rPr>
              <w:t>℃</w:t>
            </w:r>
            <w:r w:rsidRPr="00DD6102">
              <w:rPr>
                <w:rFonts w:ascii="Times New Roman" w:hAnsi="Times New Roman" w:cs="Times New Roman"/>
              </w:rPr>
              <w:t>)</w:t>
            </w:r>
          </w:p>
        </w:tc>
        <w:tc>
          <w:tcPr>
            <w:tcW w:w="4246" w:type="dxa"/>
          </w:tcPr>
          <w:p w14:paraId="00D8A4E2" w14:textId="5B8DBF47"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w:t>
            </w:r>
            <w:r w:rsidR="00456414" w:rsidRPr="00DD6102">
              <w:rPr>
                <w:rFonts w:ascii="Times New Roman" w:hAnsi="Times New Roman" w:cs="Times New Roman"/>
              </w:rPr>
              <w:t>4</w:t>
            </w:r>
            <w:r w:rsidRPr="00DD6102">
              <w:rPr>
                <w:rFonts w:ascii="Times New Roman" w:hAnsi="Times New Roman" w:cs="Times New Roman"/>
              </w:rPr>
              <w:t>0 - +</w:t>
            </w:r>
            <w:r w:rsidR="00456414" w:rsidRPr="00DD6102">
              <w:rPr>
                <w:rFonts w:ascii="Times New Roman" w:hAnsi="Times New Roman" w:cs="Times New Roman"/>
              </w:rPr>
              <w:t>85</w:t>
            </w:r>
          </w:p>
        </w:tc>
      </w:tr>
      <w:tr w:rsidR="00DD6102" w:rsidRPr="00DD6102" w14:paraId="3C19F676" w14:textId="77777777" w:rsidTr="00C41D5A">
        <w:tc>
          <w:tcPr>
            <w:tcW w:w="2830" w:type="dxa"/>
          </w:tcPr>
          <w:p w14:paraId="5CCBC469" w14:textId="500BDD08"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hint="eastAsia"/>
              </w:rPr>
              <w:t>R</w:t>
            </w:r>
            <w:r w:rsidRPr="00DD6102">
              <w:rPr>
                <w:rFonts w:ascii="Times New Roman" w:hAnsi="Times New Roman" w:cs="Times New Roman"/>
              </w:rPr>
              <w:t>eleasing Force (N)</w:t>
            </w:r>
          </w:p>
        </w:tc>
        <w:tc>
          <w:tcPr>
            <w:tcW w:w="4246" w:type="dxa"/>
          </w:tcPr>
          <w:p w14:paraId="103AD56A" w14:textId="11B1E298"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0</w:t>
            </w:r>
            <w:r w:rsidRPr="00DD6102">
              <w:rPr>
                <w:rFonts w:ascii="Times New Roman" w:hAnsi="Times New Roman" w:cs="Times New Roman"/>
              </w:rPr>
              <w:t>.</w:t>
            </w:r>
            <w:r w:rsidR="00456414" w:rsidRPr="00DD6102">
              <w:rPr>
                <w:rFonts w:ascii="Times New Roman" w:hAnsi="Times New Roman" w:cs="Times New Roman"/>
              </w:rPr>
              <w:t>25</w:t>
            </w:r>
            <w:r w:rsidR="00BE6853" w:rsidRPr="00DD6102">
              <w:rPr>
                <w:rFonts w:ascii="Times New Roman" w:hAnsi="Times New Roman" w:cs="Times New Roman"/>
              </w:rPr>
              <w:t>*</w:t>
            </w:r>
          </w:p>
        </w:tc>
      </w:tr>
    </w:tbl>
    <w:p w14:paraId="3C9F0AFA" w14:textId="6B6BE402" w:rsidR="00C41D5A" w:rsidRPr="00DD6102" w:rsidRDefault="00BE6853" w:rsidP="00BE6853">
      <w:pPr>
        <w:pStyle w:val="a7"/>
        <w:ind w:leftChars="0" w:left="1418"/>
        <w:jc w:val="left"/>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 </w:t>
      </w:r>
      <w:r w:rsidR="00456414" w:rsidRPr="00DD6102">
        <w:rPr>
          <w:rFonts w:ascii="Times New Roman" w:hAnsi="Times New Roman" w:cs="Times New Roman"/>
        </w:rPr>
        <w:t>DRAGONFLY</w:t>
      </w:r>
      <w:r w:rsidRPr="00DD6102">
        <w:rPr>
          <w:rFonts w:ascii="Times New Roman" w:hAnsi="Times New Roman" w:cs="Times New Roman"/>
        </w:rPr>
        <w:t xml:space="preserve"> also has a spring plunger whose spring force is </w:t>
      </w:r>
      <w:r w:rsidR="00007813" w:rsidRPr="00DD6102">
        <w:rPr>
          <w:rFonts w:ascii="Times New Roman" w:hAnsi="Times New Roman" w:cs="Times New Roman"/>
        </w:rPr>
        <w:t>0.6</w:t>
      </w:r>
      <w:r w:rsidRPr="00DD6102">
        <w:rPr>
          <w:rFonts w:ascii="Times New Roman" w:hAnsi="Times New Roman" w:cs="Times New Roman"/>
        </w:rPr>
        <w:t xml:space="preserve"> N. </w:t>
      </w:r>
      <w:proofErr w:type="gramStart"/>
      <w:r w:rsidRPr="00DD6102">
        <w:rPr>
          <w:rFonts w:ascii="Times New Roman" w:hAnsi="Times New Roman" w:cs="Times New Roman"/>
        </w:rPr>
        <w:t>Therefore</w:t>
      </w:r>
      <w:proofErr w:type="gramEnd"/>
      <w:r w:rsidRPr="00DD6102">
        <w:rPr>
          <w:rFonts w:ascii="Times New Roman" w:hAnsi="Times New Roman" w:cs="Times New Roman"/>
        </w:rPr>
        <w:t xml:space="preserve"> the total spring force is 1.</w:t>
      </w:r>
      <w:r w:rsidR="00E14969" w:rsidRPr="00DD6102">
        <w:rPr>
          <w:rFonts w:ascii="Times New Roman" w:hAnsi="Times New Roman" w:cs="Times New Roman"/>
        </w:rPr>
        <w:t>35</w:t>
      </w:r>
      <w:r w:rsidRPr="00DD6102">
        <w:rPr>
          <w:rFonts w:ascii="Times New Roman" w:hAnsi="Times New Roman" w:cs="Times New Roman"/>
        </w:rPr>
        <w:t xml:space="preserve"> N, which meets Applicable Document (3).</w:t>
      </w:r>
    </w:p>
    <w:p w14:paraId="596EE535" w14:textId="77777777" w:rsidR="000F0E85" w:rsidRPr="00DD6102" w:rsidRDefault="000F0E85" w:rsidP="00303883">
      <w:pPr>
        <w:pStyle w:val="a7"/>
        <w:ind w:leftChars="0" w:left="1418"/>
        <w:jc w:val="center"/>
        <w:rPr>
          <w:rFonts w:ascii="Times New Roman" w:hAnsi="Times New Roman" w:cs="Times New Roman"/>
        </w:rPr>
      </w:pPr>
      <w:r w:rsidRPr="00DD6102">
        <w:rPr>
          <w:noProof/>
        </w:rPr>
        <w:lastRenderedPageBreak/>
        <w:drawing>
          <wp:inline distT="0" distB="0" distL="0" distR="0" wp14:anchorId="30BF8C94" wp14:editId="26426ABA">
            <wp:extent cx="3638350" cy="3183556"/>
            <wp:effectExtent l="0" t="0" r="0" b="4445"/>
            <wp:docPr id="1405818526" name="図 1405818526"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8526" name="図 1405818526" descr="グラフ, レーダー チャート&#10;&#10;自動的に生成された説明"/>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3646957" cy="3191087"/>
                    </a:xfrm>
                    <a:prstGeom prst="rect">
                      <a:avLst/>
                    </a:prstGeom>
                    <a:noFill/>
                    <a:ln>
                      <a:noFill/>
                    </a:ln>
                  </pic:spPr>
                </pic:pic>
              </a:graphicData>
            </a:graphic>
          </wp:inline>
        </w:drawing>
      </w:r>
    </w:p>
    <w:p w14:paraId="26F3581E" w14:textId="16947C3D" w:rsidR="00C02A44" w:rsidRPr="00DD6102" w:rsidRDefault="00A246A3" w:rsidP="00303883">
      <w:pPr>
        <w:pStyle w:val="a7"/>
        <w:ind w:leftChars="0" w:left="1418"/>
        <w:jc w:val="center"/>
        <w:rPr>
          <w:rFonts w:ascii="Times New Roman" w:hAnsi="Times New Roman" w:cs="Times New Roman"/>
          <w:u w:val="single"/>
        </w:rPr>
      </w:pPr>
      <w:r w:rsidRPr="00DD6102">
        <w:rPr>
          <w:rFonts w:ascii="Times New Roman" w:hAnsi="Times New Roman" w:cs="Times New Roman"/>
          <w:u w:val="single"/>
        </w:rPr>
        <w:t xml:space="preserve">Figure 3.2.3-2 </w:t>
      </w:r>
      <w:r w:rsidRPr="00DD6102">
        <w:rPr>
          <w:rFonts w:ascii="Times New Roman" w:hAnsi="Times New Roman" w:cs="Times New Roman" w:hint="eastAsia"/>
          <w:u w:val="single"/>
        </w:rPr>
        <w:t>D</w:t>
      </w:r>
      <w:r w:rsidRPr="00DD6102">
        <w:rPr>
          <w:rFonts w:ascii="Times New Roman" w:hAnsi="Times New Roman" w:cs="Times New Roman"/>
          <w:u w:val="single"/>
        </w:rPr>
        <w:t>eployment switch install and actuating position</w:t>
      </w:r>
      <w:r w:rsidR="005B7088" w:rsidRPr="00DD6102">
        <w:rPr>
          <w:rFonts w:ascii="Times New Roman" w:hAnsi="Times New Roman" w:cs="Times New Roman"/>
          <w:u w:val="single"/>
        </w:rPr>
        <w:br/>
      </w:r>
    </w:p>
    <w:p w14:paraId="03306031" w14:textId="06677471" w:rsidR="00C46A43" w:rsidRPr="00DD6102" w:rsidRDefault="00CE38C4" w:rsidP="00F12000">
      <w:pPr>
        <w:pStyle w:val="a7"/>
        <w:numPr>
          <w:ilvl w:val="2"/>
          <w:numId w:val="1"/>
        </w:numPr>
        <w:ind w:leftChars="0"/>
        <w:jc w:val="left"/>
        <w:rPr>
          <w:rFonts w:ascii="Times New Roman" w:hAnsi="Times New Roman" w:cs="Times New Roman"/>
        </w:rPr>
      </w:pPr>
      <w:r w:rsidRPr="00DD6102">
        <w:rPr>
          <w:rFonts w:ascii="Times New Roman" w:hAnsi="Times New Roman" w:cs="Times New Roman"/>
        </w:rPr>
        <w:t>Communication System</w:t>
      </w:r>
      <w:r w:rsidR="00F12000" w:rsidRPr="00DD6102">
        <w:rPr>
          <w:rFonts w:ascii="Times New Roman" w:hAnsi="Times New Roman" w:cs="Times New Roman"/>
        </w:rPr>
        <w:br/>
      </w:r>
      <w:r w:rsidR="007559BF" w:rsidRPr="00DD6102">
        <w:rPr>
          <w:rFonts w:ascii="Times New Roman" w:hAnsi="Times New Roman" w:cs="Times New Roman"/>
        </w:rPr>
        <w:t xml:space="preserve"> </w:t>
      </w:r>
      <w:r w:rsidR="00C46A43" w:rsidRPr="00DD6102">
        <w:rPr>
          <w:rFonts w:ascii="Times New Roman" w:hAnsi="Times New Roman" w:cs="Times New Roman"/>
        </w:rPr>
        <w:t>The Communication system</w:t>
      </w:r>
      <w:r w:rsidR="00894394" w:rsidRPr="00DD6102">
        <w:rPr>
          <w:rFonts w:ascii="Times New Roman" w:hAnsi="Times New Roman" w:cs="Times New Roman"/>
        </w:rPr>
        <w:t xml:space="preserve"> transmits and receives UHF and VHF.</w:t>
      </w:r>
      <w:r w:rsidR="00F12000" w:rsidRPr="00DD6102">
        <w:rPr>
          <w:rFonts w:ascii="Times New Roman" w:hAnsi="Times New Roman" w:cs="Times New Roman" w:hint="eastAsia"/>
        </w:rPr>
        <w:t xml:space="preserve"> </w:t>
      </w:r>
    </w:p>
    <w:p w14:paraId="2E2492A5" w14:textId="18FA67CD" w:rsidR="004911ED" w:rsidRPr="00DD6102" w:rsidRDefault="00F12000"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 xml:space="preserve">The </w:t>
      </w:r>
      <w:r w:rsidR="00894394" w:rsidRPr="00DD6102">
        <w:rPr>
          <w:rFonts w:ascii="Times New Roman" w:hAnsi="Times New Roman" w:cs="Times New Roman"/>
        </w:rPr>
        <w:t>UHF C</w:t>
      </w:r>
      <w:r w:rsidRPr="00DD6102">
        <w:rPr>
          <w:rFonts w:ascii="Times New Roman" w:hAnsi="Times New Roman" w:cs="Times New Roman"/>
        </w:rPr>
        <w:t xml:space="preserve">ommunication system receives command uplink from the ground station and sends telemetry/housekeeping to the ground station. The UHF transmitter is the same as BIRDS-5 (437.375 MHz with max transmission power of 0.96 W). </w:t>
      </w:r>
    </w:p>
    <w:p w14:paraId="56B101E1" w14:textId="49EAD596" w:rsidR="00143DD3" w:rsidRPr="00DD6102" w:rsidRDefault="00143DD3"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 xml:space="preserve">The VHF Communication system receives data from the ground sensors and sends </w:t>
      </w:r>
      <w:r w:rsidR="001509B7" w:rsidRPr="00DD6102">
        <w:rPr>
          <w:rFonts w:ascii="Times New Roman" w:hAnsi="Times New Roman" w:cs="Times New Roman"/>
        </w:rPr>
        <w:t>these data</w:t>
      </w:r>
      <w:r w:rsidRPr="00DD6102">
        <w:rPr>
          <w:rFonts w:ascii="Times New Roman" w:hAnsi="Times New Roman" w:cs="Times New Roman"/>
        </w:rPr>
        <w:t xml:space="preserve"> to the ground station. The </w:t>
      </w:r>
      <w:r w:rsidR="001509B7" w:rsidRPr="00DD6102">
        <w:rPr>
          <w:rFonts w:ascii="Times New Roman" w:hAnsi="Times New Roman" w:cs="Times New Roman"/>
        </w:rPr>
        <w:t>V</w:t>
      </w:r>
      <w:r w:rsidRPr="00DD6102">
        <w:rPr>
          <w:rFonts w:ascii="Times New Roman" w:hAnsi="Times New Roman" w:cs="Times New Roman"/>
        </w:rPr>
        <w:t>HF transmitter is the same as BIRDS-5 (</w:t>
      </w:r>
      <w:r w:rsidR="007559BF" w:rsidRPr="00DD6102">
        <w:rPr>
          <w:rFonts w:ascii="Times New Roman" w:hAnsi="Times New Roman" w:cs="Times New Roman"/>
        </w:rPr>
        <w:t>145.825</w:t>
      </w:r>
      <w:r w:rsidRPr="00DD6102">
        <w:rPr>
          <w:rFonts w:ascii="Times New Roman" w:hAnsi="Times New Roman" w:cs="Times New Roman"/>
        </w:rPr>
        <w:t xml:space="preserve"> MHz with max transmission power of 0.6 W). </w:t>
      </w:r>
    </w:p>
    <w:p w14:paraId="22D61772" w14:textId="5A22DC3A" w:rsidR="00F12000" w:rsidRPr="00DD6102" w:rsidRDefault="00F12000"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The operating sequence after deployed from ISS is also the same as BIRDS-5 as shown below:</w:t>
      </w:r>
      <w:r w:rsidRPr="00DD6102">
        <w:rPr>
          <w:rFonts w:ascii="Times New Roman" w:hAnsi="Times New Roman" w:cs="Times New Roman"/>
        </w:rPr>
        <w:br/>
        <w:t>1) Deployment switches are closed.</w:t>
      </w:r>
    </w:p>
    <w:p w14:paraId="0A4E39FF"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2) OBC starts operation.</w:t>
      </w:r>
    </w:p>
    <w:p w14:paraId="7613AD59"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3) OBC waits for 2,000 seconds and confirms that batteries generate enough output voltage.</w:t>
      </w:r>
    </w:p>
    <w:p w14:paraId="6BEE14A2"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4) OBC activates the heater circuit connecting to nichrome wire for antenna deployment mechanism.</w:t>
      </w:r>
    </w:p>
    <w:p w14:paraId="279A7ADF"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5) The heater circuit stops after antenna deployment.</w:t>
      </w:r>
    </w:p>
    <w:p w14:paraId="310231B2" w14:textId="77777777" w:rsidR="006F7586"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6) The transceiver turns ON after antenna deployment and commands can be received. CW beacon is transmitted.</w:t>
      </w:r>
    </w:p>
    <w:p w14:paraId="32DD3DFA" w14:textId="77777777" w:rsidR="008174D4" w:rsidRPr="00DD6102" w:rsidRDefault="008174D4" w:rsidP="008174D4">
      <w:pPr>
        <w:pStyle w:val="af6"/>
        <w:ind w:firstLineChars="50" w:firstLine="100"/>
        <w:rPr>
          <w:rFonts w:ascii="Times New Roman" w:hAnsi="Times New Roman" w:cs="Times New Roman"/>
        </w:rPr>
      </w:pPr>
    </w:p>
    <w:p w14:paraId="6C9F61D4" w14:textId="77777777" w:rsidR="008174D4" w:rsidRPr="00DD6102" w:rsidRDefault="008174D4" w:rsidP="008174D4">
      <w:pPr>
        <w:jc w:val="center"/>
        <w:rPr>
          <w:rFonts w:ascii="Times New Roman" w:hAnsi="Times New Roman" w:cs="Times New Roman"/>
        </w:rPr>
      </w:pPr>
      <w:r w:rsidRPr="00DD6102">
        <w:rPr>
          <w:noProof/>
        </w:rPr>
        <w:drawing>
          <wp:inline distT="0" distB="0" distL="0" distR="0" wp14:anchorId="1E4E197B" wp14:editId="4044B0E0">
            <wp:extent cx="4991947" cy="2377398"/>
            <wp:effectExtent l="0" t="0" r="0" b="0"/>
            <wp:docPr id="6137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048457" cy="2404311"/>
                    </a:xfrm>
                    <a:prstGeom prst="rect">
                      <a:avLst/>
                    </a:prstGeom>
                    <a:noFill/>
                    <a:ln>
                      <a:noFill/>
                    </a:ln>
                  </pic:spPr>
                </pic:pic>
              </a:graphicData>
            </a:graphic>
          </wp:inline>
        </w:drawing>
      </w:r>
      <w:r w:rsidRPr="00DD6102">
        <w:rPr>
          <w:rFonts w:ascii="Times New Roman" w:hAnsi="Times New Roman" w:cs="Times New Roman"/>
          <w:szCs w:val="21"/>
          <w:bdr w:val="none" w:sz="0" w:space="0" w:color="auto" w:frame="1"/>
        </w:rPr>
        <w:fldChar w:fldCharType="begin"/>
      </w:r>
      <w:r w:rsidRPr="00DD6102">
        <w:rPr>
          <w:rFonts w:ascii="Times New Roman" w:hAnsi="Times New Roman" w:cs="Times New Roman"/>
          <w:szCs w:val="21"/>
          <w:bdr w:val="none" w:sz="0" w:space="0" w:color="auto" w:frame="1"/>
        </w:rPr>
        <w:instrText xml:space="preserve"> INCLUDEPICTURE "https://lh6.googleusercontent.com/2Qz2X1CxbtZTPcAoSDJ4MXoTfYOL-vRZZL9LT3iLKY1zSemk765h-uukOvHmAAk0GXLkRoo5ASEKlbQffT_rh_bxnjh39Uqvx0nMDGpI6WJpJk_U4OAiFV8M1MPga6__1MECc1Y" \* MERGEFORMATINET </w:instrText>
      </w:r>
      <w:r w:rsidRPr="00DD6102">
        <w:rPr>
          <w:rFonts w:ascii="Times New Roman" w:hAnsi="Times New Roman" w:cs="Times New Roman"/>
          <w:szCs w:val="21"/>
          <w:bdr w:val="none" w:sz="0" w:space="0" w:color="auto" w:frame="1"/>
        </w:rPr>
        <w:fldChar w:fldCharType="end"/>
      </w:r>
    </w:p>
    <w:p w14:paraId="39790331" w14:textId="286DFE77" w:rsidR="008174D4" w:rsidRDefault="008174D4" w:rsidP="008174D4">
      <w:pPr>
        <w:ind w:firstLineChars="167" w:firstLine="341"/>
        <w:jc w:val="center"/>
        <w:rPr>
          <w:rFonts w:ascii="Times New Roman" w:hAnsi="Times New Roman" w:cs="Times New Roman"/>
          <w:b/>
          <w:bCs/>
          <w:sz w:val="20"/>
          <w:szCs w:val="20"/>
          <w:u w:val="single"/>
        </w:rPr>
      </w:pPr>
      <w:r w:rsidRPr="00DD6102">
        <w:rPr>
          <w:rFonts w:ascii="Times New Roman" w:hAnsi="Times New Roman" w:cs="Times New Roman"/>
          <w:b/>
          <w:bCs/>
          <w:sz w:val="20"/>
          <w:szCs w:val="20"/>
          <w:u w:val="single"/>
        </w:rPr>
        <w:t>Figure 3.2.4-1 UHF Communication Subsystem Block Diagram</w:t>
      </w:r>
    </w:p>
    <w:p w14:paraId="5AFC48BE" w14:textId="77777777" w:rsidR="003255E5" w:rsidRPr="00DD6102" w:rsidRDefault="003255E5" w:rsidP="008174D4">
      <w:pPr>
        <w:ind w:firstLineChars="167" w:firstLine="341"/>
        <w:jc w:val="center"/>
        <w:rPr>
          <w:rFonts w:ascii="Times New Roman" w:hAnsi="Times New Roman" w:cs="Times New Roman"/>
          <w:b/>
          <w:bCs/>
          <w:sz w:val="20"/>
          <w:szCs w:val="20"/>
          <w:u w:val="single"/>
        </w:rPr>
      </w:pPr>
    </w:p>
    <w:p w14:paraId="727C4E55" w14:textId="77777777" w:rsidR="008174D4" w:rsidRPr="00DD6102" w:rsidRDefault="008174D4" w:rsidP="003255E5">
      <w:pPr>
        <w:jc w:val="center"/>
        <w:rPr>
          <w:rFonts w:ascii="Times New Roman" w:hAnsi="Times New Roman" w:cs="Times New Roman"/>
          <w:b/>
          <w:bCs/>
          <w:sz w:val="20"/>
          <w:szCs w:val="20"/>
          <w:u w:val="single"/>
        </w:rPr>
      </w:pPr>
      <w:r w:rsidRPr="00DD6102">
        <w:rPr>
          <w:noProof/>
        </w:rPr>
        <w:drawing>
          <wp:inline distT="0" distB="0" distL="0" distR="0" wp14:anchorId="33D25C6A" wp14:editId="71AF21D7">
            <wp:extent cx="4964853" cy="1975598"/>
            <wp:effectExtent l="0" t="0" r="1270" b="0"/>
            <wp:docPr id="1920172323" name="図 1920172323"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2323" name="図 1920172323" descr="時計の画面のスクリーンショット&#10;&#10;中程度の精度で自動的に生成された説明"/>
                    <pic:cNvPicPr/>
                  </pic:nvPicPr>
                  <pic:blipFill>
                    <a:blip r:embed="rId38">
                      <a:extLst>
                        <a:ext uri="{28A0092B-C50C-407E-A947-70E740481C1C}">
                          <a14:useLocalDpi xmlns:a14="http://schemas.microsoft.com/office/drawing/2010/main"/>
                        </a:ext>
                      </a:extLst>
                    </a:blip>
                    <a:stretch>
                      <a:fillRect/>
                    </a:stretch>
                  </pic:blipFill>
                  <pic:spPr>
                    <a:xfrm>
                      <a:off x="0" y="0"/>
                      <a:ext cx="4987173" cy="1984479"/>
                    </a:xfrm>
                    <a:prstGeom prst="rect">
                      <a:avLst/>
                    </a:prstGeom>
                  </pic:spPr>
                </pic:pic>
              </a:graphicData>
            </a:graphic>
          </wp:inline>
        </w:drawing>
      </w:r>
    </w:p>
    <w:p w14:paraId="25D6036C" w14:textId="1DB84EF4" w:rsidR="008174D4" w:rsidRPr="00DD6102" w:rsidRDefault="008174D4" w:rsidP="008174D4">
      <w:pPr>
        <w:ind w:firstLineChars="167" w:firstLine="341"/>
        <w:jc w:val="center"/>
        <w:rPr>
          <w:rFonts w:ascii="Times New Roman" w:hAnsi="Times New Roman" w:cs="Times New Roman"/>
          <w:b/>
          <w:bCs/>
          <w:sz w:val="20"/>
          <w:szCs w:val="20"/>
          <w:u w:val="single"/>
        </w:rPr>
      </w:pPr>
      <w:r w:rsidRPr="00DD6102">
        <w:rPr>
          <w:rFonts w:ascii="Times New Roman" w:hAnsi="Times New Roman" w:cs="Times New Roman" w:hint="eastAsia"/>
          <w:b/>
          <w:bCs/>
          <w:sz w:val="20"/>
          <w:szCs w:val="20"/>
          <w:u w:val="single"/>
        </w:rPr>
        <w:t>F</w:t>
      </w:r>
      <w:r w:rsidRPr="00DD6102">
        <w:rPr>
          <w:rFonts w:ascii="Times New Roman" w:hAnsi="Times New Roman" w:cs="Times New Roman"/>
          <w:b/>
          <w:bCs/>
          <w:sz w:val="20"/>
          <w:szCs w:val="20"/>
          <w:u w:val="single"/>
        </w:rPr>
        <w:t>igure 3.2.4-2 VHF Communication Subsystem Block Diagram</w:t>
      </w:r>
    </w:p>
    <w:p w14:paraId="53D613A5" w14:textId="1EC7E32A" w:rsidR="00F12000" w:rsidRPr="00DD6102" w:rsidRDefault="00F12000" w:rsidP="00F12000">
      <w:pPr>
        <w:pStyle w:val="a7"/>
        <w:ind w:leftChars="0" w:left="1418"/>
        <w:jc w:val="left"/>
        <w:rPr>
          <w:rFonts w:ascii="Times New Roman" w:hAnsi="Times New Roman" w:cs="Times New Roman"/>
        </w:rPr>
      </w:pPr>
    </w:p>
    <w:p w14:paraId="56AC7098" w14:textId="5FF123E6" w:rsidR="00F12000" w:rsidRPr="00DD6102" w:rsidRDefault="00F12000" w:rsidP="00F12000">
      <w:pPr>
        <w:pStyle w:val="a7"/>
        <w:numPr>
          <w:ilvl w:val="2"/>
          <w:numId w:val="1"/>
        </w:numPr>
        <w:ind w:leftChars="0"/>
        <w:jc w:val="left"/>
        <w:rPr>
          <w:rFonts w:ascii="Times New Roman" w:hAnsi="Times New Roman" w:cs="Times New Roman"/>
        </w:rPr>
      </w:pPr>
      <w:r w:rsidRPr="00DD6102">
        <w:rPr>
          <w:rFonts w:ascii="Times New Roman" w:hAnsi="Times New Roman" w:cs="Times New Roman" w:hint="eastAsia"/>
        </w:rPr>
        <w:t>M</w:t>
      </w:r>
      <w:r w:rsidRPr="00DD6102">
        <w:rPr>
          <w:rFonts w:ascii="Times New Roman" w:hAnsi="Times New Roman" w:cs="Times New Roman"/>
        </w:rPr>
        <w:t>ission</w:t>
      </w:r>
    </w:p>
    <w:p w14:paraId="1BA2F451" w14:textId="43417E61" w:rsidR="002549CF" w:rsidRPr="00DD6102" w:rsidRDefault="002549CF" w:rsidP="002549CF">
      <w:pPr>
        <w:ind w:left="851"/>
        <w:jc w:val="left"/>
        <w:rPr>
          <w:rFonts w:ascii="Times New Roman" w:hAnsi="Times New Roman" w:cs="Times New Roman"/>
        </w:rPr>
      </w:pPr>
      <w:r w:rsidRPr="00DD6102">
        <w:rPr>
          <w:rFonts w:ascii="Times New Roman" w:hAnsi="Times New Roman" w:cs="Times New Roman" w:hint="eastAsia"/>
        </w:rPr>
        <w:t>3</w:t>
      </w:r>
      <w:r w:rsidRPr="00DD6102">
        <w:rPr>
          <w:rFonts w:ascii="Times New Roman" w:hAnsi="Times New Roman" w:cs="Times New Roman"/>
        </w:rPr>
        <w:t>.2.5.1 LED</w:t>
      </w:r>
    </w:p>
    <w:p w14:paraId="41CD6D47" w14:textId="0482006E" w:rsidR="00CA30D4" w:rsidRPr="00C0227A" w:rsidRDefault="000947D7" w:rsidP="00CA30D4">
      <w:pPr>
        <w:pStyle w:val="a7"/>
        <w:ind w:leftChars="0" w:left="1276"/>
        <w:rPr>
          <w:rFonts w:ascii="Times New Roman" w:hAnsi="Times New Roman" w:cs="Times New Roman"/>
        </w:rPr>
      </w:pPr>
      <w:r w:rsidRPr="00DD6102">
        <w:rPr>
          <w:rFonts w:ascii="Times New Roman" w:hAnsi="Times New Roman" w:cs="Times New Roman"/>
        </w:rPr>
        <w:t>DRAGONFLY has 5 LEDs the +X solar panel. The LEDs serve to provide an indication and confirm that the satellite has turned on after antenna deployment by observation from the ISS. The location of the LEDs on the satellite can be found as shown in Figure 3.2.5.1-1.</w:t>
      </w:r>
      <w:r w:rsidRPr="00DD6102">
        <w:t xml:space="preserve"> </w:t>
      </w:r>
      <w:r w:rsidRPr="00DD6102">
        <w:rPr>
          <w:rFonts w:ascii="Times New Roman" w:hAnsi="Times New Roman" w:cs="Times New Roman"/>
        </w:rPr>
        <w:t xml:space="preserve">Table 3.2.5.1-1 shows the characteristics of the LEDs used. </w:t>
      </w:r>
    </w:p>
    <w:p w14:paraId="6CCB606C" w14:textId="77777777" w:rsidR="00B776F4" w:rsidRPr="00CA30D4" w:rsidRDefault="00B776F4" w:rsidP="000947D7">
      <w:pPr>
        <w:pStyle w:val="a7"/>
        <w:ind w:leftChars="0" w:left="1276"/>
        <w:rPr>
          <w:rFonts w:ascii="Times New Roman" w:hAnsi="Times New Roman" w:cs="Times New Roman"/>
        </w:rPr>
      </w:pPr>
    </w:p>
    <w:p w14:paraId="1BBD12BD" w14:textId="77777777" w:rsidR="000947D7" w:rsidRPr="00DD6102" w:rsidRDefault="000947D7" w:rsidP="000947D7">
      <w:pPr>
        <w:pStyle w:val="a7"/>
        <w:ind w:leftChars="0" w:left="425"/>
        <w:jc w:val="center"/>
        <w:rPr>
          <w:rFonts w:ascii="Times New Roman" w:hAnsi="Times New Roman" w:cs="Times New Roman"/>
        </w:rPr>
      </w:pPr>
      <w:r w:rsidRPr="00DD6102">
        <w:rPr>
          <w:noProof/>
        </w:rPr>
        <w:lastRenderedPageBreak/>
        <w:drawing>
          <wp:inline distT="0" distB="0" distL="0" distR="0" wp14:anchorId="0612A747" wp14:editId="24C1F79B">
            <wp:extent cx="3143582" cy="3067432"/>
            <wp:effectExtent l="0" t="0" r="0" b="6350"/>
            <wp:docPr id="1556379221" name="Picture 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9221" name="Picture 2" descr="ダイアグラム&#10;&#10;中程度の精度で自動的に生成された説明"/>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53975" cy="3077573"/>
                    </a:xfrm>
                    <a:prstGeom prst="rect">
                      <a:avLst/>
                    </a:prstGeom>
                    <a:noFill/>
                    <a:ln>
                      <a:noFill/>
                    </a:ln>
                  </pic:spPr>
                </pic:pic>
              </a:graphicData>
            </a:graphic>
          </wp:inline>
        </w:drawing>
      </w:r>
    </w:p>
    <w:p w14:paraId="3F84A424" w14:textId="77777777" w:rsidR="000947D7" w:rsidRPr="00DD6102" w:rsidRDefault="000947D7" w:rsidP="000947D7">
      <w:pPr>
        <w:pStyle w:val="a7"/>
        <w:ind w:leftChars="0" w:left="425"/>
        <w:jc w:val="center"/>
      </w:pPr>
      <w:r w:rsidRPr="00DD6102">
        <w:rPr>
          <w:rFonts w:ascii="Times New Roman" w:hAnsi="Times New Roman" w:cs="Times New Roman" w:hint="eastAsia"/>
          <w:b/>
          <w:bCs/>
          <w:sz w:val="20"/>
          <w:szCs w:val="20"/>
          <w:u w:val="single"/>
        </w:rPr>
        <w:t>F</w:t>
      </w:r>
      <w:r w:rsidRPr="00DD6102">
        <w:rPr>
          <w:rFonts w:ascii="Times New Roman" w:hAnsi="Times New Roman" w:cs="Times New Roman"/>
          <w:b/>
          <w:bCs/>
          <w:sz w:val="20"/>
          <w:szCs w:val="20"/>
          <w:u w:val="single"/>
        </w:rPr>
        <w:t>igure 3.2.5.1-1 Communication Subsystem Block Diagram</w:t>
      </w:r>
    </w:p>
    <w:p w14:paraId="5E99DDDB" w14:textId="77777777" w:rsidR="000947D7" w:rsidRPr="00DD6102" w:rsidRDefault="000947D7" w:rsidP="000947D7">
      <w:pPr>
        <w:pStyle w:val="af6"/>
        <w:ind w:left="425"/>
        <w:rPr>
          <w:rFonts w:ascii="Times New Roman" w:hAnsi="Times New Roman" w:cs="Times New Roman"/>
          <w:b/>
          <w:bCs/>
          <w:u w:val="single"/>
        </w:rPr>
      </w:pPr>
    </w:p>
    <w:p w14:paraId="4FE10029" w14:textId="77777777" w:rsidR="000947D7" w:rsidRPr="00DD6102" w:rsidRDefault="000947D7" w:rsidP="000947D7">
      <w:pPr>
        <w:pStyle w:val="af6"/>
        <w:ind w:left="425"/>
        <w:jc w:val="center"/>
      </w:pPr>
      <w:r w:rsidRPr="00DD6102">
        <w:rPr>
          <w:rFonts w:ascii="Times New Roman" w:hAnsi="Times New Roman" w:cs="Times New Roman"/>
          <w:b/>
          <w:bCs/>
          <w:u w:val="single"/>
        </w:rPr>
        <w:t>Table 3.2.5.1-1 LED Properties</w:t>
      </w:r>
    </w:p>
    <w:tbl>
      <w:tblPr>
        <w:tblW w:w="6378" w:type="dxa"/>
        <w:jc w:val="center"/>
        <w:tblLayout w:type="fixed"/>
        <w:tblLook w:val="04A0" w:firstRow="1" w:lastRow="0" w:firstColumn="1" w:lastColumn="0" w:noHBand="0" w:noVBand="1"/>
      </w:tblPr>
      <w:tblGrid>
        <w:gridCol w:w="3827"/>
        <w:gridCol w:w="2551"/>
      </w:tblGrid>
      <w:tr w:rsidR="00DD6102" w:rsidRPr="00DD6102" w14:paraId="6260E16D"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05D00A6D" w14:textId="5D29313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Parts Number</w:t>
            </w:r>
          </w:p>
        </w:tc>
        <w:tc>
          <w:tcPr>
            <w:tcW w:w="2551" w:type="dxa"/>
            <w:tcBorders>
              <w:top w:val="single" w:sz="8" w:space="0" w:color="auto"/>
              <w:left w:val="single" w:sz="8" w:space="0" w:color="auto"/>
              <w:bottom w:val="single" w:sz="8" w:space="0" w:color="auto"/>
              <w:right w:val="single" w:sz="8" w:space="0" w:color="auto"/>
            </w:tcBorders>
          </w:tcPr>
          <w:p w14:paraId="192CAFCC" w14:textId="5F245B28"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APTD1608URCK</w:t>
            </w:r>
          </w:p>
        </w:tc>
      </w:tr>
      <w:tr w:rsidR="00DD6102" w:rsidRPr="00DD6102" w14:paraId="7C159E74"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39B4F4E7" w14:textId="1051F169"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Manufacturer</w:t>
            </w:r>
          </w:p>
        </w:tc>
        <w:tc>
          <w:tcPr>
            <w:tcW w:w="2551" w:type="dxa"/>
            <w:tcBorders>
              <w:top w:val="single" w:sz="8" w:space="0" w:color="auto"/>
              <w:left w:val="single" w:sz="8" w:space="0" w:color="auto"/>
              <w:bottom w:val="single" w:sz="8" w:space="0" w:color="auto"/>
              <w:right w:val="single" w:sz="8" w:space="0" w:color="auto"/>
            </w:tcBorders>
          </w:tcPr>
          <w:p w14:paraId="6E2427BE" w14:textId="10C9F157" w:rsidR="000947D7" w:rsidRPr="00DD6102" w:rsidRDefault="000947D7" w:rsidP="003255E5">
            <w:pPr>
              <w:jc w:val="center"/>
              <w:rPr>
                <w:rFonts w:ascii="Times New Roman" w:eastAsia="Times New Roman" w:hAnsi="Times New Roman" w:cs="Times New Roman"/>
              </w:rPr>
            </w:pPr>
            <w:proofErr w:type="spellStart"/>
            <w:r w:rsidRPr="00DD6102">
              <w:rPr>
                <w:rFonts w:ascii="Times New Roman" w:eastAsia="Times New Roman" w:hAnsi="Times New Roman" w:cs="Times New Roman"/>
              </w:rPr>
              <w:t>Kingbright</w:t>
            </w:r>
            <w:proofErr w:type="spellEnd"/>
          </w:p>
        </w:tc>
      </w:tr>
      <w:tr w:rsidR="00DD6102" w:rsidRPr="00DD6102" w14:paraId="1D5054C6"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646CC0D9"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Wavelength at Peak Emission IF = 20mA</w:t>
            </w:r>
          </w:p>
        </w:tc>
        <w:tc>
          <w:tcPr>
            <w:tcW w:w="2551" w:type="dxa"/>
            <w:tcBorders>
              <w:top w:val="single" w:sz="8" w:space="0" w:color="auto"/>
              <w:left w:val="single" w:sz="8" w:space="0" w:color="auto"/>
              <w:bottom w:val="single" w:sz="8" w:space="0" w:color="auto"/>
              <w:right w:val="single" w:sz="8" w:space="0" w:color="auto"/>
            </w:tcBorders>
          </w:tcPr>
          <w:p w14:paraId="3B2F36A6"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645nm</w:t>
            </w:r>
          </w:p>
        </w:tc>
      </w:tr>
      <w:tr w:rsidR="00DD6102" w:rsidRPr="00DD6102" w14:paraId="7BB0C332"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2DD0FAEF"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Operating/Storage Temperature</w:t>
            </w:r>
          </w:p>
        </w:tc>
        <w:tc>
          <w:tcPr>
            <w:tcW w:w="2551" w:type="dxa"/>
            <w:tcBorders>
              <w:top w:val="single" w:sz="8" w:space="0" w:color="auto"/>
              <w:left w:val="single" w:sz="8" w:space="0" w:color="auto"/>
              <w:bottom w:val="single" w:sz="8" w:space="0" w:color="auto"/>
              <w:right w:val="single" w:sz="8" w:space="0" w:color="auto"/>
            </w:tcBorders>
          </w:tcPr>
          <w:p w14:paraId="453775D8"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-40°C to +85°C</w:t>
            </w:r>
          </w:p>
        </w:tc>
      </w:tr>
      <w:tr w:rsidR="003255E5" w:rsidRPr="00DD6102" w14:paraId="74E2ACA6"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473D4C4D"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Luminosity lv</w:t>
            </w:r>
          </w:p>
        </w:tc>
        <w:tc>
          <w:tcPr>
            <w:tcW w:w="2551" w:type="dxa"/>
            <w:tcBorders>
              <w:top w:val="single" w:sz="8" w:space="0" w:color="auto"/>
              <w:left w:val="single" w:sz="8" w:space="0" w:color="auto"/>
              <w:bottom w:val="single" w:sz="8" w:space="0" w:color="auto"/>
              <w:right w:val="single" w:sz="8" w:space="0" w:color="auto"/>
            </w:tcBorders>
          </w:tcPr>
          <w:p w14:paraId="15A4F89F"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800 mcd</w:t>
            </w:r>
          </w:p>
        </w:tc>
      </w:tr>
    </w:tbl>
    <w:p w14:paraId="38D38919" w14:textId="094C1D79" w:rsidR="00C02A44" w:rsidRDefault="00C02A44" w:rsidP="00F12000">
      <w:pPr>
        <w:pStyle w:val="a7"/>
        <w:ind w:leftChars="0" w:left="1418"/>
        <w:jc w:val="left"/>
        <w:rPr>
          <w:rFonts w:ascii="Times New Roman" w:hAnsi="Times New Roman" w:cs="Times New Roman"/>
        </w:rPr>
      </w:pPr>
    </w:p>
    <w:p w14:paraId="75F2F7C1" w14:textId="77777777" w:rsidR="00CA30D4" w:rsidRPr="00CA30D4" w:rsidRDefault="00CA30D4" w:rsidP="00CA30D4">
      <w:pPr>
        <w:pStyle w:val="a7"/>
        <w:ind w:leftChars="0" w:left="1276"/>
        <w:rPr>
          <w:rStyle w:val="rynqvb"/>
          <w:rFonts w:ascii="Times New Roman" w:hAnsi="Times New Roman" w:cs="Times New Roman"/>
          <w:sz w:val="20"/>
          <w:szCs w:val="20"/>
          <w:lang w:val="en"/>
        </w:rPr>
      </w:pPr>
      <w:r w:rsidRPr="00CA30D4">
        <w:rPr>
          <w:rStyle w:val="rynqvb"/>
          <w:rFonts w:ascii="Times New Roman" w:hAnsi="Times New Roman" w:cs="Times New Roman"/>
          <w:sz w:val="20"/>
          <w:szCs w:val="20"/>
          <w:lang w:val="en"/>
        </w:rPr>
        <w:t>The results of the brightness analysis of the LEDs used are shown below.</w:t>
      </w:r>
    </w:p>
    <w:p w14:paraId="05179D45" w14:textId="72DBD93D"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A30D4">
        <w:rPr>
          <w:rFonts w:ascii="Times New Roman" w:eastAsia="ＭＳ Ｐゴシック" w:hAnsi="Times New Roman" w:cs="Times New Roman"/>
          <w:kern w:val="0"/>
          <w:sz w:val="20"/>
          <w:szCs w:val="20"/>
        </w:rPr>
        <w:t>I</w:t>
      </w:r>
      <w:r w:rsidRPr="00C73E64">
        <w:rPr>
          <w:rFonts w:ascii="Times New Roman" w:eastAsia="ＭＳ Ｐゴシック" w:hAnsi="Times New Roman" w:cs="Times New Roman"/>
          <w:kern w:val="0"/>
          <w:sz w:val="20"/>
          <w:szCs w:val="20"/>
        </w:rPr>
        <w:t xml:space="preserve">sotropic light source, the luminous flux </w:t>
      </w:r>
      <w:proofErr w:type="spellStart"/>
      <w:r w:rsidRPr="00C73E64">
        <w:rPr>
          <w:rFonts w:ascii="Times New Roman" w:eastAsia="ＭＳ Ｐゴシック" w:hAnsi="Times New Roman" w:cs="Times New Roman"/>
          <w:kern w:val="0"/>
          <w:sz w:val="20"/>
          <w:szCs w:val="20"/>
        </w:rPr>
        <w:t>Φ</w:t>
      </w:r>
      <w:r w:rsidRPr="00C73E64">
        <w:rPr>
          <w:rFonts w:ascii="Times New Roman" w:eastAsia="ＭＳ Ｐゴシック" w:hAnsi="Times New Roman" w:cs="Times New Roman"/>
          <w:kern w:val="0"/>
          <w:sz w:val="20"/>
          <w:szCs w:val="20"/>
          <w:vertAlign w:val="subscript"/>
        </w:rPr>
        <w:t>v</w:t>
      </w:r>
      <w:proofErr w:type="spellEnd"/>
      <w:r w:rsidRPr="00C73E64">
        <w:rPr>
          <w:rFonts w:ascii="Times New Roman" w:eastAsia="ＭＳ Ｐゴシック" w:hAnsi="Times New Roman" w:cs="Times New Roman"/>
          <w:kern w:val="0"/>
          <w:sz w:val="20"/>
          <w:szCs w:val="20"/>
          <w:vertAlign w:val="subscript"/>
        </w:rPr>
        <w:t xml:space="preserve"> </w:t>
      </w:r>
      <w:r w:rsidRPr="00C73E64">
        <w:rPr>
          <w:rFonts w:ascii="Times New Roman" w:eastAsia="ＭＳ Ｐゴシック" w:hAnsi="Times New Roman" w:cs="Times New Roman"/>
          <w:kern w:val="0"/>
          <w:sz w:val="20"/>
          <w:szCs w:val="20"/>
        </w:rPr>
        <w:t>in lumens (</w:t>
      </w:r>
      <w:proofErr w:type="spellStart"/>
      <w:r w:rsidRPr="00C73E64">
        <w:rPr>
          <w:rFonts w:ascii="Times New Roman" w:eastAsia="ＭＳ Ｐゴシック" w:hAnsi="Times New Roman" w:cs="Times New Roman"/>
          <w:kern w:val="0"/>
          <w:sz w:val="20"/>
          <w:szCs w:val="20"/>
        </w:rPr>
        <w:t>lm</w:t>
      </w:r>
      <w:proofErr w:type="spellEnd"/>
      <w:r w:rsidRPr="00C73E64">
        <w:rPr>
          <w:rFonts w:ascii="Times New Roman" w:eastAsia="ＭＳ Ｐゴシック" w:hAnsi="Times New Roman" w:cs="Times New Roman"/>
          <w:kern w:val="0"/>
          <w:sz w:val="20"/>
          <w:szCs w:val="20"/>
        </w:rPr>
        <w:t xml:space="preserve">) is equal to the luminosity </w:t>
      </w:r>
      <w:r w:rsidRPr="00C73E64">
        <w:rPr>
          <w:rFonts w:ascii="Times New Roman" w:eastAsia="ＭＳ Ｐゴシック" w:hAnsi="Times New Roman" w:cs="Times New Roman"/>
          <w:i/>
          <w:iCs/>
          <w:kern w:val="0"/>
          <w:sz w:val="20"/>
          <w:szCs w:val="20"/>
        </w:rPr>
        <w:t>I</w:t>
      </w:r>
      <w:r w:rsidRPr="00C73E64">
        <w:rPr>
          <w:rFonts w:ascii="Times New Roman" w:eastAsia="ＭＳ Ｐゴシック" w:hAnsi="Times New Roman" w:cs="Times New Roman"/>
          <w:kern w:val="0"/>
          <w:sz w:val="20"/>
          <w:szCs w:val="20"/>
          <w:vertAlign w:val="subscript"/>
        </w:rPr>
        <w:t>v</w:t>
      </w:r>
      <w:r w:rsidRPr="00C73E64">
        <w:rPr>
          <w:rFonts w:ascii="Times New Roman" w:eastAsia="ＭＳ Ｐゴシック" w:hAnsi="Times New Roman" w:cs="Times New Roman"/>
          <w:kern w:val="0"/>
          <w:sz w:val="20"/>
          <w:szCs w:val="20"/>
        </w:rPr>
        <w:t xml:space="preserve"> in millicandela (mcd), times the solid angle </w:t>
      </w:r>
      <w:r w:rsidRPr="00C73E64">
        <w:rPr>
          <w:rFonts w:ascii="Times New Roman" w:eastAsia="ＭＳ Ｐゴシック" w:hAnsi="Times New Roman" w:cs="Times New Roman"/>
          <w:i/>
          <w:iCs/>
          <w:kern w:val="0"/>
          <w:sz w:val="20"/>
          <w:szCs w:val="20"/>
        </w:rPr>
        <w:t>Ω</w:t>
      </w:r>
      <w:r w:rsidRPr="00C73E64">
        <w:rPr>
          <w:rFonts w:ascii="Times New Roman" w:eastAsia="ＭＳ Ｐゴシック" w:hAnsi="Times New Roman" w:cs="Times New Roman"/>
          <w:kern w:val="0"/>
          <w:sz w:val="20"/>
          <w:szCs w:val="20"/>
        </w:rPr>
        <w:t xml:space="preserve"> in steradians (</w:t>
      </w:r>
      <w:proofErr w:type="spellStart"/>
      <w:r w:rsidRPr="00C73E64">
        <w:rPr>
          <w:rFonts w:ascii="Times New Roman" w:eastAsia="ＭＳ Ｐゴシック" w:hAnsi="Times New Roman" w:cs="Times New Roman"/>
          <w:kern w:val="0"/>
          <w:sz w:val="20"/>
          <w:szCs w:val="20"/>
        </w:rPr>
        <w:t>sr</w:t>
      </w:r>
      <w:proofErr w:type="spellEnd"/>
      <w:r w:rsidRPr="00C73E64">
        <w:rPr>
          <w:rFonts w:ascii="Times New Roman" w:eastAsia="ＭＳ Ｐゴシック" w:hAnsi="Times New Roman" w:cs="Times New Roman"/>
          <w:kern w:val="0"/>
          <w:sz w:val="20"/>
          <w:szCs w:val="20"/>
        </w:rPr>
        <w:t>) divided by 1000:</w:t>
      </w:r>
    </w:p>
    <w:p w14:paraId="6FBA49CE" w14:textId="6021DE83" w:rsidR="00CA30D4" w:rsidRPr="00C73E64" w:rsidRDefault="00000000" w:rsidP="00CA30D4">
      <w:pPr>
        <w:widowControl/>
        <w:spacing w:before="100" w:beforeAutospacing="1" w:after="100" w:afterAutospacing="1"/>
        <w:ind w:leftChars="607" w:left="1275"/>
        <w:jc w:val="center"/>
        <w:rPr>
          <w:rFonts w:ascii="Times New Roman" w:eastAsia="ＭＳ Ｐゴシック" w:hAnsi="Times New Roman" w:cs="Times New Roman"/>
          <w:kern w:val="0"/>
          <w:sz w:val="20"/>
          <w:szCs w:val="20"/>
        </w:rPr>
      </w:pPr>
      <m:oMath>
        <m:sSub>
          <m:sSubPr>
            <m:ctrlPr>
              <w:rPr>
                <w:rFonts w:ascii="Cambria Math" w:eastAsia="ＭＳ Ｐゴシック" w:hAnsi="Cambria Math" w:cs="Times New Roman"/>
                <w:kern w:val="0"/>
                <w:sz w:val="20"/>
                <w:szCs w:val="20"/>
              </w:rPr>
            </m:ctrlPr>
          </m:sSubPr>
          <m:e>
            <m:r>
              <m:rPr>
                <m:sty m:val="p"/>
              </m:rPr>
              <w:rPr>
                <w:rFonts w:ascii="Cambria Math" w:eastAsia="ＭＳ Ｐゴシック" w:hAnsi="Cambria Math" w:cs="Times New Roman"/>
                <w:kern w:val="0"/>
                <w:sz w:val="20"/>
                <w:szCs w:val="20"/>
              </w:rPr>
              <m:t>Φ</m:t>
            </m:r>
          </m:e>
          <m:sub>
            <m:r>
              <w:rPr>
                <w:rFonts w:ascii="Cambria Math" w:eastAsia="ＭＳ Ｐゴシック" w:hAnsi="Cambria Math" w:cs="Times New Roman"/>
                <w:kern w:val="0"/>
                <w:sz w:val="20"/>
                <w:szCs w:val="20"/>
              </w:rPr>
              <m:t>v</m:t>
            </m:r>
            <m:d>
              <m:dPr>
                <m:ctrlPr>
                  <w:rPr>
                    <w:rFonts w:ascii="Cambria Math" w:eastAsia="ＭＳ Ｐゴシック" w:hAnsi="Cambria Math" w:cs="Times New Roman"/>
                    <w:i/>
                    <w:kern w:val="0"/>
                    <w:sz w:val="20"/>
                    <w:szCs w:val="20"/>
                  </w:rPr>
                </m:ctrlPr>
              </m:dPr>
              <m:e>
                <m:r>
                  <w:rPr>
                    <w:rFonts w:ascii="Cambria Math" w:eastAsia="ＭＳ Ｐゴシック" w:hAnsi="Cambria Math" w:cs="Times New Roman"/>
                    <w:kern w:val="0"/>
                    <w:sz w:val="20"/>
                    <w:szCs w:val="20"/>
                  </w:rPr>
                  <m:t>lm</m:t>
                </m:r>
              </m:e>
            </m:d>
          </m:sub>
        </m:sSub>
        <m:r>
          <w:rPr>
            <w:rFonts w:ascii="Cambria Math" w:eastAsia="ＭＳ Ｐゴシック" w:hAnsi="Cambria Math" w:cs="Times New Roman"/>
            <w:kern w:val="0"/>
            <w:sz w:val="20"/>
            <w:szCs w:val="20"/>
          </w:rPr>
          <m:t>=</m:t>
        </m:r>
        <m:sSub>
          <m:sSubPr>
            <m:ctrlPr>
              <w:rPr>
                <w:rFonts w:ascii="Cambria Math" w:eastAsia="ＭＳ Ｐゴシック" w:hAnsi="Cambria Math" w:cs="Times New Roman"/>
                <w:i/>
                <w:kern w:val="0"/>
                <w:sz w:val="20"/>
                <w:szCs w:val="20"/>
              </w:rPr>
            </m:ctrlPr>
          </m:sSubPr>
          <m:e>
            <m:r>
              <w:rPr>
                <w:rFonts w:ascii="Cambria Math" w:eastAsia="ＭＳ Ｐゴシック" w:hAnsi="Cambria Math" w:cs="Times New Roman"/>
                <w:kern w:val="0"/>
                <w:sz w:val="20"/>
                <w:szCs w:val="20"/>
              </w:rPr>
              <m:t>I</m:t>
            </m:r>
          </m:e>
          <m:sub>
            <m:r>
              <w:rPr>
                <w:rFonts w:ascii="Cambria Math" w:eastAsia="ＭＳ Ｐゴシック" w:hAnsi="Cambria Math" w:cs="Times New Roman"/>
                <w:kern w:val="0"/>
                <w:sz w:val="20"/>
                <w:szCs w:val="20"/>
              </w:rPr>
              <m:t>v(mcd)</m:t>
            </m:r>
          </m:sub>
        </m:sSub>
        <m:r>
          <w:rPr>
            <w:rFonts w:ascii="Cambria Math" w:eastAsia="ＭＳ Ｐゴシック" w:hAnsi="Cambria Math" w:cs="Times New Roman"/>
            <w:kern w:val="0"/>
            <w:sz w:val="20"/>
            <w:szCs w:val="20"/>
          </w:rPr>
          <m:t>×</m:t>
        </m:r>
        <m:sSub>
          <m:sSubPr>
            <m:ctrlPr>
              <w:rPr>
                <w:rFonts w:ascii="Cambria Math" w:eastAsia="ＭＳ Ｐゴシック" w:hAnsi="Cambria Math" w:cs="Times New Roman"/>
                <w:kern w:val="0"/>
                <w:sz w:val="20"/>
                <w:szCs w:val="20"/>
              </w:rPr>
            </m:ctrlPr>
          </m:sSubPr>
          <m:e>
            <m:r>
              <m:rPr>
                <m:sty m:val="p"/>
              </m:rPr>
              <w:rPr>
                <w:rFonts w:ascii="Cambria Math" w:eastAsia="ＭＳ Ｐゴシック" w:hAnsi="Cambria Math" w:cs="Times New Roman"/>
                <w:kern w:val="0"/>
                <w:sz w:val="20"/>
                <w:szCs w:val="20"/>
              </w:rPr>
              <m:t>Ω</m:t>
            </m:r>
          </m:e>
          <m:sub>
            <m:r>
              <w:rPr>
                <w:rFonts w:ascii="Cambria Math" w:eastAsia="ＭＳ Ｐゴシック" w:hAnsi="Cambria Math" w:cs="Times New Roman"/>
                <w:kern w:val="0"/>
                <w:sz w:val="20"/>
                <w:szCs w:val="20"/>
              </w:rPr>
              <m:t>(sr)</m:t>
            </m:r>
          </m:sub>
        </m:sSub>
      </m:oMath>
      <w:r w:rsidR="00CA30D4" w:rsidRPr="00CA30D4">
        <w:rPr>
          <w:rFonts w:ascii="Times New Roman" w:eastAsia="ＭＳ Ｐゴシック" w:hAnsi="Times New Roman" w:cs="Times New Roman"/>
          <w:kern w:val="0"/>
          <w:sz w:val="20"/>
          <w:szCs w:val="20"/>
        </w:rPr>
        <w:t>/1000</w:t>
      </w:r>
    </w:p>
    <w:p w14:paraId="58AE452B" w14:textId="77777777"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73E64">
        <w:rPr>
          <w:rFonts w:ascii="Times New Roman" w:eastAsia="ＭＳ Ｐゴシック" w:hAnsi="Times New Roman" w:cs="Times New Roman"/>
          <w:kern w:val="0"/>
          <w:sz w:val="20"/>
          <w:szCs w:val="20"/>
        </w:rPr>
        <w:t xml:space="preserve">The solid angle </w:t>
      </w:r>
      <w:r w:rsidRPr="00C73E64">
        <w:rPr>
          <w:rFonts w:ascii="Times New Roman" w:eastAsia="ＭＳ Ｐゴシック" w:hAnsi="Times New Roman" w:cs="Times New Roman"/>
          <w:i/>
          <w:iCs/>
          <w:kern w:val="0"/>
          <w:sz w:val="20"/>
          <w:szCs w:val="20"/>
        </w:rPr>
        <w:t>Ω</w:t>
      </w:r>
      <w:r w:rsidRPr="00C73E64">
        <w:rPr>
          <w:rFonts w:ascii="Times New Roman" w:eastAsia="ＭＳ Ｐゴシック" w:hAnsi="Times New Roman" w:cs="Times New Roman"/>
          <w:kern w:val="0"/>
          <w:sz w:val="20"/>
          <w:szCs w:val="20"/>
        </w:rPr>
        <w:t xml:space="preserve"> in steradians (</w:t>
      </w:r>
      <w:proofErr w:type="spellStart"/>
      <w:r w:rsidRPr="00C73E64">
        <w:rPr>
          <w:rFonts w:ascii="Times New Roman" w:eastAsia="ＭＳ Ｐゴシック" w:hAnsi="Times New Roman" w:cs="Times New Roman"/>
          <w:kern w:val="0"/>
          <w:sz w:val="20"/>
          <w:szCs w:val="20"/>
        </w:rPr>
        <w:t>sr</w:t>
      </w:r>
      <w:proofErr w:type="spellEnd"/>
      <w:r w:rsidRPr="00C73E64">
        <w:rPr>
          <w:rFonts w:ascii="Times New Roman" w:eastAsia="ＭＳ Ｐゴシック" w:hAnsi="Times New Roman" w:cs="Times New Roman"/>
          <w:kern w:val="0"/>
          <w:sz w:val="20"/>
          <w:szCs w:val="20"/>
        </w:rPr>
        <w:t xml:space="preserve">) is equal to 2 times </w:t>
      </w:r>
      <w:r w:rsidRPr="00CA30D4">
        <w:rPr>
          <w:rFonts w:ascii="Times New Roman" w:eastAsia="ＭＳ Ｐゴシック" w:hAnsi="Times New Roman" w:cs="Times New Roman"/>
          <w:kern w:val="0"/>
          <w:sz w:val="20"/>
          <w:szCs w:val="20"/>
        </w:rPr>
        <w:t>π</w:t>
      </w:r>
      <w:r w:rsidRPr="00C73E64">
        <w:rPr>
          <w:rFonts w:ascii="Times New Roman" w:eastAsia="ＭＳ Ｐゴシック" w:hAnsi="Times New Roman" w:cs="Times New Roman"/>
          <w:kern w:val="0"/>
          <w:sz w:val="20"/>
          <w:szCs w:val="20"/>
        </w:rPr>
        <w:t xml:space="preserve"> times 1 minus cosine of half the apex angle </w:t>
      </w:r>
      <w:r w:rsidRPr="00C73E64">
        <w:rPr>
          <w:rFonts w:ascii="Times New Roman" w:eastAsia="ＭＳ Ｐゴシック" w:hAnsi="Times New Roman" w:cs="Times New Roman"/>
          <w:i/>
          <w:iCs/>
          <w:kern w:val="0"/>
          <w:sz w:val="20"/>
          <w:szCs w:val="20"/>
        </w:rPr>
        <w:t>θ</w:t>
      </w:r>
      <w:r w:rsidRPr="00C73E64">
        <w:rPr>
          <w:rFonts w:ascii="Times New Roman" w:eastAsia="ＭＳ Ｐゴシック" w:hAnsi="Times New Roman" w:cs="Times New Roman"/>
          <w:kern w:val="0"/>
          <w:sz w:val="20"/>
          <w:szCs w:val="20"/>
        </w:rPr>
        <w:t xml:space="preserve"> in degrees (°):</w:t>
      </w:r>
    </w:p>
    <w:p w14:paraId="30A05AAA" w14:textId="77777777" w:rsidR="00CA30D4" w:rsidRPr="00C73E64" w:rsidRDefault="00000000"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Ω</m:t>
              </m:r>
            </m:e>
            <m:sub>
              <m:r>
                <w:rPr>
                  <w:rFonts w:ascii="Cambria Math" w:hAnsi="Cambria Math" w:cs="Times New Roman"/>
                  <w:sz w:val="20"/>
                  <w:szCs w:val="20"/>
                </w:rPr>
                <m:t>(sr)</m:t>
              </m:r>
            </m:sub>
          </m:sSub>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14:ligatures w14:val="standardContextual"/>
                            </w:rPr>
                          </m:ctrlPr>
                        </m:fPr>
                        <m:num>
                          <m:r>
                            <w:rPr>
                              <w:rFonts w:ascii="Cambria Math" w:hAnsi="Cambria Math" w:cs="Times New Roman"/>
                              <w:sz w:val="20"/>
                              <w:szCs w:val="20"/>
                            </w:rPr>
                            <m:t>θ</m:t>
                          </m:r>
                        </m:num>
                        <m:den>
                          <m:r>
                            <w:rPr>
                              <w:rFonts w:ascii="Cambria Math" w:hAnsi="Cambria Math" w:cs="Times New Roman"/>
                              <w:sz w:val="20"/>
                              <w:szCs w:val="20"/>
                            </w:rPr>
                            <m:t>2</m:t>
                          </m:r>
                        </m:den>
                      </m:f>
                    </m:e>
                  </m:d>
                </m:e>
              </m:func>
            </m:e>
          </m:d>
        </m:oMath>
      </m:oMathPara>
    </w:p>
    <w:p w14:paraId="12C2EFA5" w14:textId="7729F3AA"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73E64">
        <w:rPr>
          <w:rFonts w:ascii="Times New Roman" w:eastAsia="ＭＳ Ｐゴシック" w:hAnsi="Times New Roman" w:cs="Times New Roman"/>
          <w:kern w:val="0"/>
          <w:sz w:val="20"/>
          <w:szCs w:val="20"/>
        </w:rPr>
        <w:lastRenderedPageBreak/>
        <w:t xml:space="preserve">The luminous flux </w:t>
      </w:r>
      <w:proofErr w:type="spellStart"/>
      <w:r w:rsidRPr="00C73E64">
        <w:rPr>
          <w:rFonts w:ascii="Times New Roman" w:eastAsia="ＭＳ Ｐゴシック" w:hAnsi="Times New Roman" w:cs="Times New Roman"/>
          <w:kern w:val="0"/>
          <w:sz w:val="20"/>
          <w:szCs w:val="20"/>
        </w:rPr>
        <w:t>Φ</w:t>
      </w:r>
      <w:r w:rsidRPr="00C73E64">
        <w:rPr>
          <w:rFonts w:ascii="Times New Roman" w:eastAsia="ＭＳ Ｐゴシック" w:hAnsi="Times New Roman" w:cs="Times New Roman"/>
          <w:kern w:val="0"/>
          <w:sz w:val="20"/>
          <w:szCs w:val="20"/>
          <w:vertAlign w:val="subscript"/>
        </w:rPr>
        <w:t>v</w:t>
      </w:r>
      <w:proofErr w:type="spellEnd"/>
      <w:r w:rsidRPr="00C73E64">
        <w:rPr>
          <w:rFonts w:ascii="Times New Roman" w:eastAsia="ＭＳ Ｐゴシック" w:hAnsi="Times New Roman" w:cs="Times New Roman"/>
          <w:kern w:val="0"/>
          <w:sz w:val="20"/>
          <w:szCs w:val="20"/>
          <w:vertAlign w:val="subscript"/>
        </w:rPr>
        <w:t xml:space="preserve"> </w:t>
      </w:r>
      <w:r w:rsidRPr="00C73E64">
        <w:rPr>
          <w:rFonts w:ascii="Times New Roman" w:eastAsia="ＭＳ Ｐゴシック" w:hAnsi="Times New Roman" w:cs="Times New Roman"/>
          <w:kern w:val="0"/>
          <w:sz w:val="20"/>
          <w:szCs w:val="20"/>
        </w:rPr>
        <w:t>in lumens (</w:t>
      </w:r>
      <w:proofErr w:type="spellStart"/>
      <w:r w:rsidRPr="00C73E64">
        <w:rPr>
          <w:rFonts w:ascii="Times New Roman" w:eastAsia="ＭＳ Ｐゴシック" w:hAnsi="Times New Roman" w:cs="Times New Roman"/>
          <w:kern w:val="0"/>
          <w:sz w:val="20"/>
          <w:szCs w:val="20"/>
        </w:rPr>
        <w:t>lm</w:t>
      </w:r>
      <w:proofErr w:type="spellEnd"/>
      <w:r w:rsidRPr="00C73E64">
        <w:rPr>
          <w:rFonts w:ascii="Times New Roman" w:eastAsia="ＭＳ Ｐゴシック" w:hAnsi="Times New Roman" w:cs="Times New Roman"/>
          <w:kern w:val="0"/>
          <w:sz w:val="20"/>
          <w:szCs w:val="20"/>
        </w:rPr>
        <w:t xml:space="preserve">) is equal to the luminosity </w:t>
      </w:r>
      <w:r w:rsidRPr="00C73E64">
        <w:rPr>
          <w:rFonts w:ascii="Times New Roman" w:eastAsia="ＭＳ Ｐゴシック" w:hAnsi="Times New Roman" w:cs="Times New Roman"/>
          <w:i/>
          <w:iCs/>
          <w:kern w:val="0"/>
          <w:sz w:val="20"/>
          <w:szCs w:val="20"/>
        </w:rPr>
        <w:t>I</w:t>
      </w:r>
      <w:r w:rsidRPr="00C73E64">
        <w:rPr>
          <w:rFonts w:ascii="Times New Roman" w:eastAsia="ＭＳ Ｐゴシック" w:hAnsi="Times New Roman" w:cs="Times New Roman"/>
          <w:kern w:val="0"/>
          <w:sz w:val="20"/>
          <w:szCs w:val="20"/>
          <w:vertAlign w:val="subscript"/>
        </w:rPr>
        <w:t>v</w:t>
      </w:r>
      <w:r w:rsidRPr="00C73E64">
        <w:rPr>
          <w:rFonts w:ascii="Times New Roman" w:eastAsia="ＭＳ Ｐゴシック" w:hAnsi="Times New Roman" w:cs="Times New Roman"/>
          <w:kern w:val="0"/>
          <w:sz w:val="20"/>
          <w:szCs w:val="20"/>
        </w:rPr>
        <w:t xml:space="preserve"> in millicandela (mcd), times 2 times </w:t>
      </w:r>
      <w:r w:rsidRPr="00CA30D4">
        <w:rPr>
          <w:rFonts w:ascii="Times New Roman" w:eastAsia="ＭＳ Ｐゴシック" w:hAnsi="Times New Roman" w:cs="Times New Roman"/>
          <w:kern w:val="0"/>
          <w:sz w:val="20"/>
          <w:szCs w:val="20"/>
        </w:rPr>
        <w:t>π</w:t>
      </w:r>
      <w:r w:rsidRPr="00C73E64">
        <w:rPr>
          <w:rFonts w:ascii="Times New Roman" w:eastAsia="ＭＳ Ｐゴシック" w:hAnsi="Times New Roman" w:cs="Times New Roman"/>
          <w:kern w:val="0"/>
          <w:sz w:val="20"/>
          <w:szCs w:val="20"/>
        </w:rPr>
        <w:t xml:space="preserve"> times 1 minus cosine of half the apex angle </w:t>
      </w:r>
      <w:r w:rsidRPr="00C73E64">
        <w:rPr>
          <w:rFonts w:ascii="Times New Roman" w:eastAsia="ＭＳ Ｐゴシック" w:hAnsi="Times New Roman" w:cs="Times New Roman"/>
          <w:i/>
          <w:iCs/>
          <w:kern w:val="0"/>
          <w:sz w:val="20"/>
          <w:szCs w:val="20"/>
        </w:rPr>
        <w:t>θ</w:t>
      </w:r>
      <w:r w:rsidRPr="00C73E64">
        <w:rPr>
          <w:rFonts w:ascii="Times New Roman" w:eastAsia="ＭＳ Ｐゴシック" w:hAnsi="Times New Roman" w:cs="Times New Roman"/>
          <w:kern w:val="0"/>
          <w:sz w:val="20"/>
          <w:szCs w:val="20"/>
        </w:rPr>
        <w:t xml:space="preserve"> in degrees (°) divided by 1000:</w:t>
      </w:r>
    </w:p>
    <w:p w14:paraId="569C69F6" w14:textId="77777777" w:rsidR="00C87A92" w:rsidRPr="00C87A92" w:rsidRDefault="00000000" w:rsidP="00C87A92">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Φ</m:t>
              </m:r>
            </m:e>
            <m:sub>
              <m:r>
                <w:rPr>
                  <w:rFonts w:ascii="Cambria Math" w:hAnsi="Cambria Math" w:cs="Times New Roman"/>
                  <w:sz w:val="20"/>
                  <w:szCs w:val="20"/>
                </w:rPr>
                <m:t>v(lm)</m:t>
              </m:r>
            </m:sub>
          </m:sSub>
          <m:r>
            <w:rPr>
              <w:rFonts w:ascii="Cambria Math" w:hAnsi="Cambria Math" w:cs="Times New Roman"/>
              <w:sz w:val="20"/>
              <w:szCs w:val="20"/>
            </w:rPr>
            <m:t>=</m:t>
          </m:r>
          <m:sSub>
            <m:sSubPr>
              <m:ctrlPr>
                <w:rPr>
                  <w:rFonts w:ascii="Cambria Math" w:hAnsi="Cambria Math" w:cs="Times New Roman"/>
                  <w:i/>
                  <w:sz w:val="20"/>
                  <w:szCs w:val="20"/>
                  <w14:ligatures w14:val="standardContextual"/>
                </w:rPr>
              </m:ctrlPr>
            </m:sSubPr>
            <m:e>
              <m:r>
                <w:rPr>
                  <w:rFonts w:ascii="Cambria Math" w:hAnsi="Cambria Math" w:cs="Times New Roman"/>
                  <w:sz w:val="20"/>
                  <w:szCs w:val="20"/>
                </w:rPr>
                <m:t>I</m:t>
              </m:r>
            </m:e>
            <m:sub>
              <m:r>
                <w:rPr>
                  <w:rFonts w:ascii="Cambria Math" w:hAnsi="Cambria Math" w:cs="Times New Roman"/>
                  <w:sz w:val="20"/>
                  <w:szCs w:val="20"/>
                </w:rPr>
                <m:t>v(mcd)</m:t>
              </m:r>
            </m:sub>
          </m:sSub>
          <m:r>
            <w:rPr>
              <w:rFonts w:ascii="Cambria Math" w:hAnsi="Cambria Math" w:cs="Times New Roman"/>
              <w:sz w:val="20"/>
              <w:szCs w:val="20"/>
            </w:rPr>
            <m:t>×</m:t>
          </m:r>
          <m:f>
            <m:fPr>
              <m:ctrlPr>
                <w:rPr>
                  <w:rFonts w:ascii="Cambria Math" w:hAnsi="Cambria Math" w:cs="Times New Roman"/>
                  <w:i/>
                  <w:sz w:val="20"/>
                  <w:szCs w:val="20"/>
                </w:rPr>
              </m:ctrlPr>
            </m:fPr>
            <m:num>
              <m:d>
                <m:dPr>
                  <m:ctrlPr>
                    <w:rPr>
                      <w:rFonts w:ascii="Cambria Math" w:hAnsi="Cambria Math" w:cs="Times New Roman"/>
                      <w:i/>
                      <w:sz w:val="20"/>
                      <w:szCs w:val="20"/>
                      <w14:ligatures w14:val="standardContextual"/>
                    </w:rPr>
                  </m:ctrlPr>
                </m:dPr>
                <m:e>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rPr>
                                  </m:ctrlPr>
                                </m:fPr>
                                <m:num>
                                  <m:r>
                                    <w:rPr>
                                      <w:rFonts w:ascii="Cambria Math" w:hAnsi="Cambria Math" w:cs="Times New Roman"/>
                                      <w:sz w:val="20"/>
                                      <w:szCs w:val="20"/>
                                    </w:rPr>
                                    <m:t>θ</m:t>
                                  </m:r>
                                </m:num>
                                <m:den>
                                  <m:r>
                                    <w:rPr>
                                      <w:rFonts w:ascii="Cambria Math" w:hAnsi="Cambria Math" w:cs="Times New Roman"/>
                                      <w:sz w:val="20"/>
                                      <w:szCs w:val="20"/>
                                    </w:rPr>
                                    <m:t>2</m:t>
                                  </m:r>
                                </m:den>
                              </m:f>
                            </m:e>
                          </m:d>
                        </m:e>
                      </m:func>
                    </m:e>
                  </m:d>
                </m:e>
              </m:d>
            </m:num>
            <m:den>
              <m:r>
                <w:rPr>
                  <w:rFonts w:ascii="Cambria Math" w:hAnsi="Cambria Math" w:cs="Times New Roman"/>
                  <w:sz w:val="20"/>
                  <w:szCs w:val="20"/>
                </w:rPr>
                <m:t>1000</m:t>
              </m:r>
            </m:den>
          </m:f>
        </m:oMath>
      </m:oMathPara>
    </w:p>
    <w:p w14:paraId="131F142E" w14:textId="4C183CC4" w:rsidR="00CA30D4" w:rsidRPr="00CA30D4" w:rsidRDefault="00CA30D4" w:rsidP="00C87A92">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A30D4">
        <w:rPr>
          <w:rFonts w:ascii="Times New Roman" w:hAnsi="Times New Roman" w:cs="Times New Roman"/>
          <w:sz w:val="20"/>
          <w:szCs w:val="20"/>
        </w:rPr>
        <w:br/>
        <w:t xml:space="preserve">Luminosity of the LED used is 800 mcd and the apex angle is 60°. The error of luminosity is 15%. Therefore, the maximum luminosity is 920 mcd. </w:t>
      </w:r>
    </w:p>
    <w:p w14:paraId="2A55F092" w14:textId="77777777" w:rsidR="00CA30D4" w:rsidRPr="00CA30D4" w:rsidRDefault="00CA30D4" w:rsidP="00CA30D4">
      <w:pPr>
        <w:ind w:leftChars="607" w:left="1275"/>
        <w:jc w:val="left"/>
        <w:rPr>
          <w:rFonts w:ascii="Times New Roman" w:hAnsi="Times New Roman" w:cs="Times New Roman"/>
          <w:sz w:val="20"/>
          <w:szCs w:val="20"/>
        </w:rPr>
      </w:pPr>
      <w:r w:rsidRPr="00CA30D4">
        <w:rPr>
          <w:rFonts w:ascii="Times New Roman" w:hAnsi="Times New Roman" w:cs="Times New Roman"/>
          <w:sz w:val="20"/>
          <w:szCs w:val="20"/>
        </w:rPr>
        <w:t xml:space="preserve">So, luminous flux is </w:t>
      </w:r>
    </w:p>
    <w:p w14:paraId="3DFACBEF" w14:textId="77777777" w:rsidR="00CA30D4" w:rsidRPr="00CA30D4" w:rsidRDefault="00000000" w:rsidP="00CA30D4">
      <w:pPr>
        <w:ind w:leftChars="607" w:left="1275"/>
        <w:jc w:val="left"/>
        <w:rPr>
          <w:rFonts w:ascii="Times New Roman" w:hAnsi="Times New Roman" w:cs="Times New Roman"/>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Φ</m:t>
              </m:r>
            </m:e>
            <m:sub>
              <m:r>
                <w:rPr>
                  <w:rFonts w:ascii="Cambria Math" w:hAnsi="Cambria Math" w:cs="Times New Roman"/>
                  <w:sz w:val="20"/>
                  <w:szCs w:val="20"/>
                </w:rPr>
                <m:t>v(lm)</m:t>
              </m:r>
            </m:sub>
          </m:sSub>
          <m:r>
            <w:rPr>
              <w:rFonts w:ascii="Cambria Math" w:hAnsi="Cambria Math" w:cs="Times New Roman"/>
              <w:sz w:val="20"/>
              <w:szCs w:val="20"/>
            </w:rPr>
            <m:t>=920×</m:t>
          </m:r>
          <m:f>
            <m:fPr>
              <m:ctrlPr>
                <w:rPr>
                  <w:rFonts w:ascii="Cambria Math" w:hAnsi="Cambria Math" w:cs="Times New Roman"/>
                  <w:i/>
                  <w:sz w:val="20"/>
                  <w:szCs w:val="20"/>
                </w:rPr>
              </m:ctrlPr>
            </m:fPr>
            <m:num>
              <m:d>
                <m:dPr>
                  <m:ctrlPr>
                    <w:rPr>
                      <w:rFonts w:ascii="Cambria Math" w:hAnsi="Cambria Math" w:cs="Times New Roman"/>
                      <w:i/>
                      <w:sz w:val="20"/>
                      <w:szCs w:val="20"/>
                      <w14:ligatures w14:val="standardContextual"/>
                    </w:rPr>
                  </m:ctrlPr>
                </m:dPr>
                <m:e>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rPr>
                                  </m:ctrlPr>
                                </m:fPr>
                                <m:num>
                                  <m:r>
                                    <w:rPr>
                                      <w:rFonts w:ascii="Cambria Math" w:hAnsi="Cambria Math" w:cs="Times New Roman"/>
                                      <w:sz w:val="20"/>
                                      <w:szCs w:val="20"/>
                                    </w:rPr>
                                    <m:t>60</m:t>
                                  </m:r>
                                </m:num>
                                <m:den>
                                  <m:r>
                                    <w:rPr>
                                      <w:rFonts w:ascii="Cambria Math" w:hAnsi="Cambria Math" w:cs="Times New Roman"/>
                                      <w:sz w:val="20"/>
                                      <w:szCs w:val="20"/>
                                    </w:rPr>
                                    <m:t>2</m:t>
                                  </m:r>
                                </m:den>
                              </m:f>
                            </m:e>
                          </m:d>
                        </m:e>
                      </m:func>
                    </m:e>
                  </m:d>
                </m:e>
              </m:d>
            </m:num>
            <m:den>
              <m:r>
                <w:rPr>
                  <w:rFonts w:ascii="Cambria Math" w:hAnsi="Cambria Math" w:cs="Times New Roman"/>
                  <w:sz w:val="20"/>
                  <w:szCs w:val="20"/>
                </w:rPr>
                <m:t>1000</m:t>
              </m:r>
            </m:den>
          </m:f>
          <m:r>
            <w:rPr>
              <w:rFonts w:ascii="Cambria Math" w:hAnsi="Cambria Math" w:cs="Times New Roman"/>
              <w:sz w:val="20"/>
              <w:szCs w:val="20"/>
            </w:rPr>
            <m:t>=0.7744 [lm]</m:t>
          </m:r>
        </m:oMath>
      </m:oMathPara>
    </w:p>
    <w:p w14:paraId="596E60D2" w14:textId="77777777" w:rsidR="00CA30D4" w:rsidRPr="00CA30D4" w:rsidRDefault="00CA30D4" w:rsidP="00CA30D4">
      <w:pPr>
        <w:ind w:leftChars="607" w:left="1275"/>
        <w:jc w:val="left"/>
        <w:rPr>
          <w:rFonts w:ascii="Times New Roman" w:hAnsi="Times New Roman" w:cs="Times New Roman"/>
          <w:sz w:val="20"/>
          <w:szCs w:val="20"/>
        </w:rPr>
      </w:pPr>
    </w:p>
    <w:p w14:paraId="7A853FB0" w14:textId="77777777" w:rsidR="00CA30D4" w:rsidRPr="00CA30D4" w:rsidRDefault="00CA30D4" w:rsidP="00CA30D4">
      <w:pPr>
        <w:ind w:leftChars="607" w:left="1275"/>
        <w:jc w:val="left"/>
        <w:rPr>
          <w:rFonts w:ascii="Times New Roman" w:hAnsi="Times New Roman" w:cs="Times New Roman"/>
          <w:sz w:val="20"/>
          <w:szCs w:val="20"/>
        </w:rPr>
      </w:pPr>
      <w:r w:rsidRPr="00CA30D4">
        <w:rPr>
          <w:rFonts w:ascii="Times New Roman" w:hAnsi="Times New Roman" w:cs="Times New Roman"/>
          <w:sz w:val="20"/>
          <w:szCs w:val="20"/>
        </w:rPr>
        <w:t xml:space="preserve">To convert Lumens to </w:t>
      </w:r>
      <w:proofErr w:type="gramStart"/>
      <w:r w:rsidRPr="00CA30D4">
        <w:rPr>
          <w:rFonts w:ascii="Times New Roman" w:hAnsi="Times New Roman" w:cs="Times New Roman"/>
          <w:sz w:val="20"/>
          <w:szCs w:val="20"/>
        </w:rPr>
        <w:t>Nits</w:t>
      </w:r>
      <w:proofErr w:type="gramEnd"/>
      <w:r w:rsidRPr="00CA30D4">
        <w:rPr>
          <w:rFonts w:ascii="Times New Roman" w:hAnsi="Times New Roman" w:cs="Times New Roman"/>
          <w:sz w:val="20"/>
          <w:szCs w:val="20"/>
        </w:rPr>
        <w:t xml:space="preserve"> divide the number of Lumens by 3.426. </w:t>
      </w:r>
      <w:r w:rsidRPr="00CA30D4">
        <w:rPr>
          <w:rStyle w:val="rynqvb"/>
          <w:rFonts w:ascii="Times New Roman" w:hAnsi="Times New Roman" w:cs="Times New Roman"/>
          <w:sz w:val="20"/>
          <w:szCs w:val="20"/>
          <w:lang w:val="en"/>
        </w:rPr>
        <w:t>Luminance of the LED used is 0.226 nits.</w:t>
      </w:r>
      <w:r w:rsidRPr="00CA30D4">
        <w:rPr>
          <w:rStyle w:val="rynqvb"/>
          <w:rFonts w:ascii="Times New Roman" w:hAnsi="Times New Roman" w:cs="Times New Roman"/>
          <w:sz w:val="20"/>
          <w:szCs w:val="20"/>
        </w:rPr>
        <w:t xml:space="preserve"> </w:t>
      </w:r>
      <w:r w:rsidRPr="00CA30D4">
        <w:rPr>
          <w:rStyle w:val="rynqvb"/>
          <w:rFonts w:ascii="Times New Roman" w:hAnsi="Times New Roman" w:cs="Times New Roman"/>
          <w:sz w:val="20"/>
          <w:szCs w:val="20"/>
          <w:lang w:val="en"/>
        </w:rPr>
        <w:t>Since 5 LEDs are used, if these lights overlap, the maximum luminance is 1.130 nits. This value is very small compared to the required 10,000nits, and the LED is not a hazard item.</w:t>
      </w:r>
    </w:p>
    <w:p w14:paraId="08350AFB" w14:textId="4836D343" w:rsidR="00575F46" w:rsidRDefault="00575F46" w:rsidP="00F12000">
      <w:pPr>
        <w:pStyle w:val="a7"/>
        <w:ind w:leftChars="0" w:left="1418"/>
        <w:jc w:val="left"/>
        <w:rPr>
          <w:rFonts w:ascii="Times New Roman" w:hAnsi="Times New Roman" w:cs="Times New Roman"/>
        </w:rPr>
      </w:pPr>
      <w:r>
        <w:rPr>
          <w:rFonts w:ascii="Times New Roman" w:hAnsi="Times New Roman" w:cs="Times New Roman"/>
        </w:rPr>
        <w:br w:type="page"/>
      </w:r>
    </w:p>
    <w:p w14:paraId="7A53973D" w14:textId="77777777" w:rsidR="00CA30D4" w:rsidRPr="00CA30D4" w:rsidRDefault="00CA30D4" w:rsidP="00F12000">
      <w:pPr>
        <w:pStyle w:val="a7"/>
        <w:ind w:leftChars="0" w:left="1418"/>
        <w:jc w:val="left"/>
        <w:rPr>
          <w:rFonts w:ascii="Times New Roman" w:hAnsi="Times New Roman" w:cs="Times New Roman"/>
        </w:rPr>
      </w:pPr>
    </w:p>
    <w:p w14:paraId="4B7F653C" w14:textId="025B2C37" w:rsidR="00EB7D45" w:rsidRPr="00DD6102" w:rsidRDefault="00EB7D45" w:rsidP="00EB7D45">
      <w:pPr>
        <w:pStyle w:val="a7"/>
        <w:numPr>
          <w:ilvl w:val="0"/>
          <w:numId w:val="1"/>
        </w:numPr>
        <w:ind w:leftChars="0"/>
        <w:jc w:val="left"/>
        <w:rPr>
          <w:rFonts w:ascii="Times New Roman" w:hAnsi="Times New Roman" w:cs="Times New Roman"/>
        </w:rPr>
      </w:pPr>
      <w:r w:rsidRPr="00DD6102">
        <w:rPr>
          <w:rFonts w:ascii="Times New Roman" w:hAnsi="Times New Roman" w:cs="Times New Roman" w:hint="eastAsia"/>
        </w:rPr>
        <w:t>L</w:t>
      </w:r>
      <w:r w:rsidRPr="00DD6102">
        <w:rPr>
          <w:rFonts w:ascii="Times New Roman" w:hAnsi="Times New Roman" w:cs="Times New Roman"/>
        </w:rPr>
        <w:t>aunch Configuration and Operation</w:t>
      </w:r>
      <w:r w:rsidRPr="00DD6102">
        <w:rPr>
          <w:rFonts w:ascii="Times New Roman" w:hAnsi="Times New Roman" w:cs="Times New Roman"/>
        </w:rPr>
        <w:br/>
        <w:t xml:space="preserve"> Launch configuration and operation until </w:t>
      </w:r>
      <w:r w:rsidR="00907246" w:rsidRPr="00DD6102">
        <w:rPr>
          <w:rFonts w:ascii="Times New Roman" w:hAnsi="Times New Roman" w:cs="Times New Roman"/>
        </w:rPr>
        <w:t>DRAGONFLY</w:t>
      </w:r>
      <w:r w:rsidRPr="00DD6102">
        <w:rPr>
          <w:rFonts w:ascii="Times New Roman" w:hAnsi="Times New Roman" w:cs="Times New Roman"/>
        </w:rPr>
        <w:t xml:space="preserve"> is deployed from ISS is the same as Applicable Document (2).</w:t>
      </w:r>
      <w:r w:rsidRPr="00DD6102">
        <w:rPr>
          <w:rFonts w:ascii="Times New Roman" w:hAnsi="Times New Roman" w:cs="Times New Roman"/>
        </w:rPr>
        <w:br/>
      </w:r>
    </w:p>
    <w:p w14:paraId="21593C1D" w14:textId="77777777"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t>Hazard Analysis Result</w:t>
      </w:r>
    </w:p>
    <w:p w14:paraId="247AD4E3" w14:textId="0E837196" w:rsidR="00064A37" w:rsidRPr="00DD6102" w:rsidRDefault="00594BF8" w:rsidP="005F2C4D">
      <w:pPr>
        <w:pStyle w:val="a7"/>
        <w:numPr>
          <w:ilvl w:val="1"/>
          <w:numId w:val="1"/>
        </w:numPr>
        <w:ind w:leftChars="0"/>
        <w:jc w:val="left"/>
        <w:rPr>
          <w:rFonts w:ascii="Times New Roman" w:hAnsi="Times New Roman" w:cs="Times New Roman"/>
        </w:rPr>
      </w:pPr>
      <w:r w:rsidRPr="00DD6102">
        <w:rPr>
          <w:rFonts w:ascii="Times New Roman" w:hAnsi="Times New Roman" w:cs="Times New Roman"/>
        </w:rPr>
        <w:t>Hazard Identification</w:t>
      </w:r>
      <w:r w:rsidR="00B848BF" w:rsidRPr="00DD6102">
        <w:rPr>
          <w:rFonts w:ascii="Times New Roman" w:hAnsi="Times New Roman" w:cs="Times New Roman"/>
        </w:rPr>
        <w:t xml:space="preserve"> and Assessment</w:t>
      </w:r>
      <w:r w:rsidRPr="00DD6102">
        <w:rPr>
          <w:rFonts w:ascii="Times New Roman" w:hAnsi="Times New Roman" w:cs="Times New Roman"/>
        </w:rPr>
        <w:br/>
      </w:r>
      <w:r w:rsidR="00A47527" w:rsidRPr="00DD6102">
        <w:rPr>
          <w:rFonts w:ascii="Times New Roman" w:hAnsi="Times New Roman" w:cs="Times New Roman"/>
        </w:rPr>
        <w:t xml:space="preserve"> There is </w:t>
      </w:r>
      <w:r w:rsidR="004E2F4E" w:rsidRPr="00DD6102">
        <w:rPr>
          <w:rFonts w:ascii="Times New Roman" w:hAnsi="Times New Roman" w:cs="Times New Roman"/>
        </w:rPr>
        <w:t xml:space="preserve">no new identified hazard. </w:t>
      </w:r>
      <w:r w:rsidR="00DE621E" w:rsidRPr="00DD6102">
        <w:rPr>
          <w:rFonts w:ascii="Times New Roman" w:hAnsi="Times New Roman" w:cs="Times New Roman"/>
        </w:rPr>
        <w:t>DRAGONFLY</w:t>
      </w:r>
      <w:r w:rsidR="004E2F4E" w:rsidRPr="00DD6102">
        <w:rPr>
          <w:rFonts w:ascii="Times New Roman" w:hAnsi="Times New Roman" w:cs="Times New Roman"/>
        </w:rPr>
        <w:t xml:space="preserve"> has no high-voltage (&gt;32 V) circuit, Electrical Shock</w:t>
      </w:r>
      <w:r w:rsidR="00B848BF" w:rsidRPr="00DD6102">
        <w:rPr>
          <w:rFonts w:ascii="Times New Roman" w:hAnsi="Times New Roman" w:cs="Times New Roman"/>
        </w:rPr>
        <w:t xml:space="preserve"> (BIRDS5-UNQ-05)</w:t>
      </w:r>
      <w:r w:rsidR="004E2F4E" w:rsidRPr="00DD6102">
        <w:rPr>
          <w:rFonts w:ascii="Times New Roman" w:hAnsi="Times New Roman" w:cs="Times New Roman"/>
        </w:rPr>
        <w:t xml:space="preserve"> is not applicable to </w:t>
      </w:r>
      <w:r w:rsidR="00DE621E" w:rsidRPr="00DD6102">
        <w:rPr>
          <w:rFonts w:ascii="Times New Roman" w:hAnsi="Times New Roman" w:cs="Times New Roman"/>
        </w:rPr>
        <w:t>DRAGONFLY</w:t>
      </w:r>
      <w:r w:rsidR="004E2F4E" w:rsidRPr="00DD6102">
        <w:rPr>
          <w:rFonts w:ascii="Times New Roman" w:hAnsi="Times New Roman" w:cs="Times New Roman"/>
        </w:rPr>
        <w:t xml:space="preserve"> hazard analysis. All the other hazards based on Applicable Document (2) are applicable to </w:t>
      </w:r>
      <w:r w:rsidR="00833EBC" w:rsidRPr="00DD6102">
        <w:rPr>
          <w:rFonts w:ascii="Times New Roman" w:hAnsi="Times New Roman" w:cs="Times New Roman"/>
        </w:rPr>
        <w:t>DRAGONFLY</w:t>
      </w:r>
      <w:r w:rsidR="004E2F4E" w:rsidRPr="00DD6102">
        <w:rPr>
          <w:rFonts w:ascii="Times New Roman" w:hAnsi="Times New Roman" w:cs="Times New Roman"/>
        </w:rPr>
        <w:t>.</w:t>
      </w:r>
      <w:r w:rsidR="00B848BF" w:rsidRPr="00DD6102">
        <w:rPr>
          <w:rFonts w:ascii="Times New Roman" w:hAnsi="Times New Roman" w:cs="Times New Roman"/>
        </w:rPr>
        <w:br/>
        <w:t xml:space="preserve"> The difference of assessment from HR in Applicable Document (2) is the followings:</w:t>
      </w:r>
      <w:r w:rsidR="00B848BF" w:rsidRPr="00DD6102">
        <w:rPr>
          <w:rFonts w:ascii="Times New Roman" w:hAnsi="Times New Roman" w:cs="Times New Roman"/>
        </w:rPr>
        <w:br/>
        <w:t xml:space="preserve">- </w:t>
      </w:r>
      <w:r w:rsidR="008453A1" w:rsidRPr="00DD6102">
        <w:rPr>
          <w:rFonts w:ascii="Times New Roman" w:hAnsi="Times New Roman" w:cs="Times New Roman"/>
        </w:rPr>
        <w:t xml:space="preserve">No need for the camera lens and filter </w:t>
      </w:r>
      <w:r w:rsidR="005F2C4D" w:rsidRPr="00DD6102">
        <w:rPr>
          <w:rFonts w:ascii="Times New Roman" w:hAnsi="Times New Roman" w:cs="Times New Roman"/>
        </w:rPr>
        <w:t xml:space="preserve">assessment in the verification of </w:t>
      </w:r>
      <w:del w:id="153" w:author="yamauchi takashi" w:date="2024-03-16T09:57:00Z">
        <w:r w:rsidR="005F2C4D" w:rsidRPr="00DD6102" w:rsidDel="00A2740F">
          <w:rPr>
            <w:rFonts w:ascii="Times New Roman" w:hAnsi="Times New Roman" w:cs="Times New Roman" w:hint="eastAsia"/>
          </w:rPr>
          <w:delText>STD-4</w:delText>
        </w:r>
      </w:del>
      <w:ins w:id="154" w:author="yamauchi takashi" w:date="2024-03-16T09:57:00Z">
        <w:r w:rsidR="00A2740F">
          <w:rPr>
            <w:rFonts w:ascii="Times New Roman" w:hAnsi="Times New Roman" w:cs="Times New Roman" w:hint="eastAsia"/>
          </w:rPr>
          <w:t>BIRDS5-UNQ-01</w:t>
        </w:r>
      </w:ins>
      <w:r w:rsidR="005F2C4D" w:rsidRPr="00DD6102">
        <w:rPr>
          <w:rFonts w:ascii="Times New Roman" w:hAnsi="Times New Roman" w:cs="Times New Roman"/>
        </w:rPr>
        <w:t>, since the satellite does not use a camera,</w:t>
      </w:r>
      <w:r w:rsidR="00B848BF" w:rsidRPr="00DD6102">
        <w:rPr>
          <w:rFonts w:ascii="Times New Roman" w:hAnsi="Times New Roman" w:cs="Times New Roman"/>
        </w:rPr>
        <w:br/>
        <w:t xml:space="preserve">- No need for </w:t>
      </w:r>
      <w:r w:rsidR="00795D6B" w:rsidRPr="00DD6102">
        <w:rPr>
          <w:rFonts w:ascii="Times New Roman" w:hAnsi="Times New Roman" w:cs="Times New Roman"/>
        </w:rPr>
        <w:t xml:space="preserve">magnetic field </w:t>
      </w:r>
      <w:r w:rsidR="00064A37" w:rsidRPr="00DD6102">
        <w:rPr>
          <w:rFonts w:ascii="Times New Roman" w:hAnsi="Times New Roman" w:cs="Times New Roman"/>
        </w:rPr>
        <w:t>assessment in the verification of STD-12, because the satellite does not use the magnet and the magnetic torquer,</w:t>
      </w:r>
    </w:p>
    <w:p w14:paraId="5CFAF95E" w14:textId="77777777" w:rsidR="006A6B7A" w:rsidRPr="00DD6102" w:rsidRDefault="006A6B7A" w:rsidP="00AF23A5">
      <w:pPr>
        <w:pStyle w:val="a7"/>
        <w:ind w:leftChars="0" w:left="992" w:firstLineChars="50" w:firstLine="105"/>
        <w:jc w:val="left"/>
        <w:rPr>
          <w:rFonts w:ascii="Times New Roman" w:hAnsi="Times New Roman" w:cs="Times New Roman"/>
        </w:rPr>
      </w:pPr>
    </w:p>
    <w:p w14:paraId="09F26B74" w14:textId="78BBF034" w:rsidR="00C92882" w:rsidRPr="00DD6102" w:rsidRDefault="006010D0" w:rsidP="00AF23A5">
      <w:pPr>
        <w:pStyle w:val="a7"/>
        <w:ind w:leftChars="0" w:left="992" w:firstLineChars="50" w:firstLine="105"/>
        <w:jc w:val="left"/>
        <w:rPr>
          <w:rFonts w:ascii="Times New Roman" w:hAnsi="Times New Roman" w:cs="Times New Roman"/>
        </w:rPr>
      </w:pPr>
      <w:r w:rsidRPr="00DD6102">
        <w:rPr>
          <w:rFonts w:ascii="Times New Roman" w:hAnsi="Times New Roman" w:cs="Times New Roman" w:hint="eastAsia"/>
        </w:rPr>
        <w:t>The</w:t>
      </w:r>
      <w:r w:rsidRPr="00DD6102">
        <w:rPr>
          <w:rFonts w:ascii="Times New Roman" w:hAnsi="Times New Roman" w:cs="Times New Roman"/>
        </w:rPr>
        <w:t xml:space="preserve"> hazard controls and verification method</w:t>
      </w:r>
      <w:r w:rsidR="00C92882" w:rsidRPr="00DD6102">
        <w:rPr>
          <w:rFonts w:ascii="Times New Roman" w:hAnsi="Times New Roman" w:cs="Times New Roman"/>
        </w:rPr>
        <w:t xml:space="preserve"> in Applicable Document (2)</w:t>
      </w:r>
      <w:r w:rsidRPr="00DD6102">
        <w:rPr>
          <w:rFonts w:ascii="Times New Roman" w:hAnsi="Times New Roman" w:cs="Times New Roman"/>
        </w:rPr>
        <w:t xml:space="preserve"> can be applied to </w:t>
      </w:r>
      <w:r w:rsidR="006A6B7A" w:rsidRPr="00DD6102">
        <w:rPr>
          <w:rFonts w:ascii="Times New Roman" w:hAnsi="Times New Roman" w:cs="Times New Roman"/>
        </w:rPr>
        <w:t>DRAGONFLY</w:t>
      </w:r>
      <w:r w:rsidR="00C92882" w:rsidRPr="00DD6102">
        <w:rPr>
          <w:rFonts w:ascii="Times New Roman" w:hAnsi="Times New Roman" w:cs="Times New Roman"/>
        </w:rPr>
        <w:t xml:space="preserve">, except for HR described in section 5.2. </w:t>
      </w:r>
      <w:r w:rsidRPr="00DD6102">
        <w:rPr>
          <w:rFonts w:ascii="Times New Roman" w:hAnsi="Times New Roman" w:cs="Times New Roman"/>
        </w:rPr>
        <w:t>The verification result is shown in Appendix B-1 “Baseline Hazard Report</w:t>
      </w:r>
      <w:r w:rsidR="0048204E" w:rsidRPr="00DD6102">
        <w:rPr>
          <w:rFonts w:ascii="Times New Roman" w:hAnsi="Times New Roman" w:cs="Times New Roman"/>
        </w:rPr>
        <w:t xml:space="preserve"> Verification Matrix</w:t>
      </w:r>
      <w:r w:rsidRPr="00DD6102">
        <w:rPr>
          <w:rFonts w:ascii="Times New Roman" w:hAnsi="Times New Roman" w:cs="Times New Roman"/>
        </w:rPr>
        <w:t>”.</w:t>
      </w:r>
      <w:r w:rsidR="00C92882" w:rsidRPr="00DD6102">
        <w:rPr>
          <w:rFonts w:ascii="Times New Roman" w:hAnsi="Times New Roman" w:cs="Times New Roman"/>
        </w:rPr>
        <w:br/>
      </w:r>
    </w:p>
    <w:p w14:paraId="3D595634" w14:textId="03BEED39" w:rsidR="00F77159" w:rsidRDefault="00594BF8" w:rsidP="00622957">
      <w:pPr>
        <w:pStyle w:val="a7"/>
        <w:numPr>
          <w:ilvl w:val="1"/>
          <w:numId w:val="1"/>
        </w:numPr>
        <w:ind w:leftChars="0"/>
        <w:jc w:val="left"/>
        <w:rPr>
          <w:ins w:id="155" w:author="yamauchi takashi" w:date="2024-03-16T09:50:00Z"/>
          <w:rFonts w:ascii="Times New Roman" w:hAnsi="Times New Roman" w:cs="Times New Roman"/>
        </w:rPr>
      </w:pPr>
      <w:r w:rsidRPr="00DD6102">
        <w:rPr>
          <w:rFonts w:ascii="Times New Roman" w:hAnsi="Times New Roman" w:cs="Times New Roman"/>
        </w:rPr>
        <w:t>Modification of Hazard Report</w:t>
      </w:r>
      <w:r w:rsidRPr="00DD6102">
        <w:rPr>
          <w:rFonts w:ascii="Times New Roman" w:hAnsi="Times New Roman" w:cs="Times New Roman"/>
        </w:rPr>
        <w:br/>
      </w:r>
      <w:ins w:id="156" w:author="yamauchi takashi" w:date="2024-03-16T09:50:00Z">
        <w:r w:rsidR="00F77159">
          <w:rPr>
            <w:rFonts w:ascii="Times New Roman" w:hAnsi="Times New Roman" w:cs="Times New Roman" w:hint="eastAsia"/>
          </w:rPr>
          <w:t xml:space="preserve"> </w:t>
        </w:r>
      </w:ins>
      <w:ins w:id="157" w:author="yamauchi takashi" w:date="2024-03-16T09:49:00Z">
        <w:r w:rsidR="00F77159" w:rsidRPr="00F77159">
          <w:rPr>
            <w:rFonts w:ascii="Times New Roman" w:hAnsi="Times New Roman" w:cs="Times New Roman"/>
          </w:rPr>
          <w:t>The satellite is equipped with a +X solar panel with 5 LEDs. IVA Crew Exposure to Light Amplification by Stimulated Emission of Radiation (LASER) and/or Incoherent Electromagnetic Radiation Emissions evaluated according to the Standard Hazard approach. Refer to Appendix B-3, SHR-7.</w:t>
        </w:r>
      </w:ins>
    </w:p>
    <w:p w14:paraId="0E3AE882" w14:textId="24FDF2D3" w:rsidR="004A470D" w:rsidRPr="00DD6102" w:rsidRDefault="00622957">
      <w:pPr>
        <w:pStyle w:val="a7"/>
        <w:ind w:leftChars="0" w:left="992" w:firstLineChars="50" w:firstLine="105"/>
        <w:jc w:val="left"/>
        <w:rPr>
          <w:rFonts w:ascii="Times New Roman" w:hAnsi="Times New Roman" w:cs="Times New Roman"/>
        </w:rPr>
        <w:pPrChange w:id="158" w:author="yamauchi takashi" w:date="2024-03-16T09:50:00Z">
          <w:pPr>
            <w:pStyle w:val="a7"/>
            <w:numPr>
              <w:ilvl w:val="1"/>
              <w:numId w:val="1"/>
            </w:numPr>
            <w:ind w:leftChars="0" w:left="992" w:hanging="567"/>
            <w:jc w:val="left"/>
          </w:pPr>
        </w:pPrChange>
      </w:pPr>
      <w:del w:id="159" w:author="yamauchi takashi" w:date="2024-03-16T09:50:00Z">
        <w:r w:rsidRPr="00DD6102" w:rsidDel="00F77159">
          <w:rPr>
            <w:rFonts w:ascii="Times New Roman" w:hAnsi="Times New Roman" w:cs="Times New Roman"/>
          </w:rPr>
          <w:delText xml:space="preserve"> </w:delText>
        </w:r>
      </w:del>
      <w:r w:rsidR="004A470D" w:rsidRPr="00DD6102">
        <w:rPr>
          <w:rFonts w:ascii="Times New Roman" w:hAnsi="Times New Roman" w:cs="Times New Roman"/>
        </w:rPr>
        <w:t xml:space="preserve">The </w:t>
      </w:r>
      <w:r w:rsidR="004A470D" w:rsidRPr="00DD6102">
        <w:rPr>
          <w:rFonts w:ascii="Times New Roman" w:hAnsi="Times New Roman" w:cs="Times New Roman"/>
          <w:sz w:val="20"/>
          <w:szCs w:val="20"/>
        </w:rPr>
        <w:t xml:space="preserve">Unique Hazard Report for Impact / Collision to ISS due to inappropriate CubeSat deployment from J-SSOD by inadvertently deployment (BIRDS5-UNQ-04) </w:t>
      </w:r>
      <w:r w:rsidR="00AE6587" w:rsidRPr="00DD6102">
        <w:rPr>
          <w:rFonts w:ascii="Times New Roman" w:hAnsi="Times New Roman" w:cs="Times New Roman"/>
          <w:sz w:val="20"/>
          <w:szCs w:val="20"/>
        </w:rPr>
        <w:t xml:space="preserve">need to be modified </w:t>
      </w:r>
      <w:r w:rsidR="004A470D" w:rsidRPr="00DD6102">
        <w:rPr>
          <w:rFonts w:ascii="Times New Roman" w:hAnsi="Times New Roman" w:cs="Times New Roman"/>
          <w:sz w:val="20"/>
          <w:szCs w:val="20"/>
        </w:rPr>
        <w:t>because the deployable antenna design is changed.</w:t>
      </w:r>
      <w:r w:rsidR="004A470D" w:rsidRPr="00DD6102">
        <w:rPr>
          <w:rFonts w:ascii="Times New Roman" w:hAnsi="Times New Roman" w:cs="Times New Roman" w:hint="eastAsia"/>
          <w:sz w:val="20"/>
          <w:szCs w:val="20"/>
        </w:rPr>
        <w:t xml:space="preserve"> </w:t>
      </w:r>
      <w:r w:rsidR="004A470D" w:rsidRPr="00DD6102">
        <w:rPr>
          <w:rFonts w:ascii="Times New Roman" w:hAnsi="Times New Roman" w:cs="Times New Roman"/>
          <w:sz w:val="20"/>
          <w:szCs w:val="20"/>
        </w:rPr>
        <w:t>Refer to Appendix B-2"BIRDSX-UNQ-04".</w:t>
      </w:r>
    </w:p>
    <w:p w14:paraId="4C2C1F38" w14:textId="4410AD5C" w:rsidR="00594BF8" w:rsidRPr="00DD6102" w:rsidRDefault="00B579A5" w:rsidP="002D0451">
      <w:pPr>
        <w:pStyle w:val="a7"/>
        <w:ind w:leftChars="0" w:left="992"/>
        <w:jc w:val="left"/>
        <w:rPr>
          <w:rFonts w:ascii="Times New Roman" w:hAnsi="Times New Roman" w:cs="Times New Roman"/>
        </w:rPr>
      </w:pPr>
      <w:r w:rsidRPr="00DD6102">
        <w:rPr>
          <w:rFonts w:ascii="Times New Roman" w:hAnsi="Times New Roman" w:cs="Times New Roman"/>
        </w:rPr>
        <w:br/>
      </w:r>
    </w:p>
    <w:p w14:paraId="53B68261" w14:textId="092B3974" w:rsidR="00C30940" w:rsidRPr="00DD6102" w:rsidRDefault="00C30940">
      <w:pPr>
        <w:widowControl/>
        <w:jc w:val="left"/>
        <w:rPr>
          <w:rFonts w:ascii="Times New Roman" w:hAnsi="Times New Roman" w:cs="Times New Roman"/>
        </w:rPr>
      </w:pPr>
      <w:r w:rsidRPr="00DD6102">
        <w:rPr>
          <w:rFonts w:ascii="Times New Roman" w:hAnsi="Times New Roman" w:cs="Times New Roman"/>
        </w:rPr>
        <w:br w:type="page"/>
      </w:r>
    </w:p>
    <w:p w14:paraId="1BB4B7AE" w14:textId="77777777" w:rsidR="00594BF8" w:rsidRPr="00DD6102" w:rsidRDefault="00594BF8" w:rsidP="00594BF8">
      <w:pPr>
        <w:jc w:val="left"/>
        <w:rPr>
          <w:rFonts w:ascii="Times New Roman" w:hAnsi="Times New Roman" w:cs="Times New Roman"/>
        </w:rPr>
      </w:pPr>
      <w:r w:rsidRPr="00DD6102">
        <w:rPr>
          <w:rFonts w:ascii="Times New Roman" w:hAnsi="Times New Roman" w:cs="Times New Roman"/>
        </w:rPr>
        <w:lastRenderedPageBreak/>
        <w:t>Appendix A. Abbreviation and Acronyms</w:t>
      </w:r>
    </w:p>
    <w:p w14:paraId="5122BF2B"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COTS</w:t>
      </w:r>
      <w:r w:rsidRPr="00E17EF1">
        <w:rPr>
          <w:color w:val="000000" w:themeColor="text1"/>
          <w:szCs w:val="21"/>
        </w:rPr>
        <w:tab/>
        <w:t>Commercial Off-The-shelf</w:t>
      </w:r>
    </w:p>
    <w:p w14:paraId="3D0CB461"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EA</w:t>
      </w:r>
      <w:r w:rsidRPr="00E17EF1">
        <w:rPr>
          <w:color w:val="000000" w:themeColor="text1"/>
          <w:szCs w:val="21"/>
        </w:rPr>
        <w:tab/>
        <w:t>Finite Element Analysis</w:t>
      </w:r>
    </w:p>
    <w:p w14:paraId="2B70CC53"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EM</w:t>
      </w:r>
      <w:r w:rsidRPr="00E17EF1">
        <w:rPr>
          <w:color w:val="000000" w:themeColor="text1"/>
          <w:szCs w:val="21"/>
        </w:rPr>
        <w:tab/>
        <w:t>Finite Element Method</w:t>
      </w:r>
    </w:p>
    <w:p w14:paraId="215B52E3"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S</w:t>
      </w:r>
      <w:r w:rsidRPr="00E17EF1">
        <w:rPr>
          <w:color w:val="000000" w:themeColor="text1"/>
          <w:szCs w:val="21"/>
        </w:rPr>
        <w:tab/>
        <w:t>Factor of Safety</w:t>
      </w:r>
    </w:p>
    <w:p w14:paraId="478793EC"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ISS</w:t>
      </w:r>
      <w:r w:rsidRPr="00E17EF1">
        <w:rPr>
          <w:color w:val="000000" w:themeColor="text1"/>
          <w:szCs w:val="21"/>
        </w:rPr>
        <w:tab/>
        <w:t>International Space Station</w:t>
      </w:r>
    </w:p>
    <w:p w14:paraId="3742AD2F"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J-SSOD</w:t>
      </w:r>
      <w:r w:rsidRPr="00E17EF1">
        <w:rPr>
          <w:color w:val="000000" w:themeColor="text1"/>
          <w:szCs w:val="21"/>
        </w:rPr>
        <w:tab/>
        <w:t>JEM Small Satellite Orbital Deployer</w:t>
      </w:r>
    </w:p>
    <w:p w14:paraId="13FAC5DC"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JEM</w:t>
      </w:r>
      <w:r w:rsidRPr="00E17EF1">
        <w:rPr>
          <w:color w:val="000000" w:themeColor="text1"/>
          <w:szCs w:val="21"/>
        </w:rPr>
        <w:tab/>
        <w:t>Japanese Experiment Module</w:t>
      </w:r>
    </w:p>
    <w:p w14:paraId="16853DF9"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IUL</w:t>
      </w:r>
      <w:r w:rsidRPr="00E17EF1">
        <w:rPr>
          <w:color w:val="000000" w:themeColor="text1"/>
          <w:szCs w:val="21"/>
        </w:rPr>
        <w:tab/>
        <w:t>Materials Identification Usage List</w:t>
      </w:r>
    </w:p>
    <w:p w14:paraId="10A74404"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S</w:t>
      </w:r>
      <w:r w:rsidRPr="00E17EF1">
        <w:rPr>
          <w:color w:val="000000" w:themeColor="text1"/>
          <w:szCs w:val="21"/>
        </w:rPr>
        <w:tab/>
        <w:t>Margin of Safety</w:t>
      </w:r>
    </w:p>
    <w:p w14:paraId="7BE8F6A9"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UA</w:t>
      </w:r>
      <w:r w:rsidRPr="00E17EF1">
        <w:rPr>
          <w:color w:val="000000" w:themeColor="text1"/>
          <w:szCs w:val="21"/>
        </w:rPr>
        <w:tab/>
        <w:t>Material Usage Agreement</w:t>
      </w:r>
    </w:p>
    <w:p w14:paraId="334BADDA"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NASA      National Aeronautics and Space Administration</w:t>
      </w:r>
    </w:p>
    <w:p w14:paraId="795952CB"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SAR</w:t>
      </w:r>
      <w:r w:rsidRPr="00E17EF1">
        <w:rPr>
          <w:color w:val="000000" w:themeColor="text1"/>
          <w:szCs w:val="21"/>
        </w:rPr>
        <w:tab/>
        <w:t>Safety Assessment Report</w:t>
      </w:r>
    </w:p>
    <w:p w14:paraId="72CA2456"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COM</w:t>
      </w:r>
      <w:r w:rsidRPr="00E17EF1">
        <w:rPr>
          <w:rFonts w:eastAsia="Times New Roman"/>
        </w:rPr>
        <w:tab/>
        <w:t>Communicator</w:t>
      </w:r>
    </w:p>
    <w:p w14:paraId="4FE0FB57"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JAXA</w:t>
      </w:r>
      <w:r w:rsidRPr="00E17EF1">
        <w:rPr>
          <w:rFonts w:eastAsia="Times New Roman"/>
        </w:rPr>
        <w:tab/>
        <w:t>Japan Aerospace Exploration Agency</w:t>
      </w:r>
    </w:p>
    <w:p w14:paraId="05171B71"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color w:val="000000"/>
        </w:rPr>
        <w:t>MCU</w:t>
      </w:r>
      <w:r w:rsidRPr="00E17EF1">
        <w:rPr>
          <w:rFonts w:eastAsia="Times New Roman"/>
          <w:color w:val="000000"/>
        </w:rPr>
        <w:tab/>
        <w:t>Micro Control Unit</w:t>
      </w:r>
    </w:p>
    <w:p w14:paraId="62846191"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MS</w:t>
      </w:r>
      <w:r w:rsidRPr="00E17EF1">
        <w:rPr>
          <w:rFonts w:eastAsia="Times New Roman"/>
        </w:rPr>
        <w:tab/>
        <w:t>Margins of Safety</w:t>
      </w:r>
    </w:p>
    <w:p w14:paraId="0B9FD544"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MUA</w:t>
      </w:r>
      <w:r w:rsidRPr="00E17EF1">
        <w:rPr>
          <w:rFonts w:eastAsia="Times New Roman"/>
        </w:rPr>
        <w:tab/>
        <w:t>Material Usage Agreement</w:t>
      </w:r>
    </w:p>
    <w:p w14:paraId="0DC54029"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NDE</w:t>
      </w:r>
      <w:r w:rsidRPr="00E17EF1">
        <w:rPr>
          <w:rFonts w:eastAsia="Times New Roman"/>
        </w:rPr>
        <w:tab/>
        <w:t>Non-destructive Evaluation</w:t>
      </w:r>
    </w:p>
    <w:p w14:paraId="633B300C"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PIC</w:t>
      </w:r>
      <w:r w:rsidRPr="00E17EF1">
        <w:rPr>
          <w:rFonts w:eastAsia="Times New Roman"/>
        </w:rPr>
        <w:tab/>
        <w:t>Peripheral Interface Controller</w:t>
      </w:r>
    </w:p>
    <w:p w14:paraId="702C7CC2" w14:textId="11F03787" w:rsidR="00C30940" w:rsidRPr="00DD6102" w:rsidRDefault="00C30940" w:rsidP="00594BF8">
      <w:pPr>
        <w:jc w:val="left"/>
        <w:rPr>
          <w:rFonts w:ascii="Times New Roman" w:hAnsi="Times New Roman" w:cs="Times New Roman"/>
        </w:rPr>
      </w:pPr>
      <w:r w:rsidRPr="00DD6102">
        <w:rPr>
          <w:rFonts w:ascii="Times New Roman" w:hAnsi="Times New Roman" w:cs="Times New Roman"/>
        </w:rPr>
        <w:br/>
      </w:r>
    </w:p>
    <w:p w14:paraId="22B47062" w14:textId="77777777" w:rsidR="00C30940" w:rsidRPr="00DD6102" w:rsidRDefault="00C30940">
      <w:pPr>
        <w:widowControl/>
        <w:jc w:val="left"/>
        <w:rPr>
          <w:rFonts w:ascii="Times New Roman" w:hAnsi="Times New Roman" w:cs="Times New Roman"/>
        </w:rPr>
      </w:pPr>
      <w:r w:rsidRPr="00DD6102">
        <w:rPr>
          <w:rFonts w:ascii="Times New Roman" w:hAnsi="Times New Roman" w:cs="Times New Roman"/>
        </w:rPr>
        <w:br w:type="page"/>
      </w:r>
    </w:p>
    <w:p w14:paraId="75BB24F8" w14:textId="71BF64DB" w:rsidR="00594BF8" w:rsidRPr="00DD6102" w:rsidRDefault="00594BF8" w:rsidP="00594BF8">
      <w:pPr>
        <w:jc w:val="left"/>
        <w:rPr>
          <w:rFonts w:ascii="Times New Roman" w:hAnsi="Times New Roman" w:cs="Times New Roman"/>
        </w:rPr>
      </w:pPr>
      <w:r w:rsidRPr="00DD6102">
        <w:rPr>
          <w:rFonts w:ascii="Times New Roman" w:hAnsi="Times New Roman" w:cs="Times New Roman"/>
        </w:rPr>
        <w:lastRenderedPageBreak/>
        <w:t xml:space="preserve">Appendix B-1. </w:t>
      </w:r>
      <w:bookmarkStart w:id="160" w:name="_Hlk151729354"/>
      <w:r w:rsidR="003B059C" w:rsidRPr="00DD6102">
        <w:rPr>
          <w:rFonts w:ascii="Times New Roman" w:hAnsi="Times New Roman" w:cs="Times New Roman"/>
        </w:rPr>
        <w:t>Baseline</w:t>
      </w:r>
      <w:r w:rsidRPr="00DD6102">
        <w:rPr>
          <w:rFonts w:ascii="Times New Roman" w:hAnsi="Times New Roman" w:cs="Times New Roman"/>
        </w:rPr>
        <w:t xml:space="preserve"> Hazard Report</w:t>
      </w:r>
      <w:bookmarkEnd w:id="160"/>
      <w:r w:rsidR="00C92882" w:rsidRPr="00DD6102">
        <w:rPr>
          <w:rFonts w:ascii="Times New Roman" w:hAnsi="Times New Roman" w:cs="Times New Roman"/>
        </w:rPr>
        <w:t xml:space="preserve"> Verification Matrix</w:t>
      </w:r>
    </w:p>
    <w:p w14:paraId="19DE3FCE" w14:textId="43EA149E" w:rsidR="00B579A5" w:rsidRPr="00DD6102" w:rsidRDefault="00B579A5" w:rsidP="00594BF8">
      <w:pPr>
        <w:jc w:val="left"/>
        <w:rPr>
          <w:rFonts w:ascii="Times New Roman" w:hAnsi="Times New Roman" w:cs="Times New Roman"/>
          <w:highlight w:val="yellow"/>
        </w:rPr>
        <w:sectPr w:rsidR="00B579A5" w:rsidRPr="00DD6102" w:rsidSect="00B16BEA">
          <w:headerReference w:type="default" r:id="rId40"/>
          <w:pgSz w:w="11906" w:h="16838"/>
          <w:pgMar w:top="1985" w:right="1701" w:bottom="1701" w:left="1701" w:header="851" w:footer="992" w:gutter="0"/>
          <w:cols w:space="425"/>
          <w:docGrid w:type="lines" w:linePitch="360"/>
        </w:sectPr>
      </w:pPr>
    </w:p>
    <w:p w14:paraId="7E428E7C" w14:textId="33D6641B" w:rsidR="00594BF8" w:rsidRPr="00DD6102" w:rsidRDefault="00594BF8" w:rsidP="00594BF8">
      <w:pPr>
        <w:jc w:val="center"/>
        <w:rPr>
          <w:rFonts w:ascii="Times New Roman" w:hAnsi="Times New Roman" w:cs="Times New Roman"/>
        </w:rPr>
      </w:pPr>
      <w:r w:rsidRPr="00DD6102">
        <w:rPr>
          <w:rFonts w:ascii="Times New Roman" w:hAnsi="Times New Roman" w:cs="Times New Roman"/>
        </w:rPr>
        <w:lastRenderedPageBreak/>
        <w:t xml:space="preserve">Appendix B-1. </w:t>
      </w:r>
      <w:r w:rsidR="003B059C" w:rsidRPr="00DD6102">
        <w:rPr>
          <w:rFonts w:ascii="Times New Roman" w:hAnsi="Times New Roman" w:cs="Times New Roman"/>
        </w:rPr>
        <w:t>Baseline</w:t>
      </w:r>
      <w:r w:rsidRPr="00DD6102">
        <w:rPr>
          <w:rFonts w:ascii="Times New Roman" w:hAnsi="Times New Roman" w:cs="Times New Roman"/>
        </w:rPr>
        <w:t xml:space="preserve"> Hazard Report</w:t>
      </w:r>
      <w:r w:rsidR="003B059C" w:rsidRPr="00DD6102">
        <w:rPr>
          <w:rFonts w:ascii="Times New Roman" w:hAnsi="Times New Roman" w:cs="Times New Roman"/>
        </w:rPr>
        <w:t xml:space="preserve"> Verification Matrix</w:t>
      </w:r>
    </w:p>
    <w:tbl>
      <w:tblPr>
        <w:tblStyle w:val="a8"/>
        <w:tblW w:w="13150" w:type="dxa"/>
        <w:tblLook w:val="04A0" w:firstRow="1" w:lastRow="0" w:firstColumn="1" w:lastColumn="0" w:noHBand="0" w:noVBand="1"/>
      </w:tblPr>
      <w:tblGrid>
        <w:gridCol w:w="1237"/>
        <w:gridCol w:w="2869"/>
        <w:gridCol w:w="1701"/>
        <w:gridCol w:w="2693"/>
        <w:gridCol w:w="1985"/>
        <w:gridCol w:w="2665"/>
      </w:tblGrid>
      <w:tr w:rsidR="00DD6102" w:rsidRPr="00DD6102" w14:paraId="4AB23F90" w14:textId="77777777" w:rsidTr="009D16E4">
        <w:trPr>
          <w:cantSplit/>
          <w:tblHeader/>
        </w:trPr>
        <w:tc>
          <w:tcPr>
            <w:tcW w:w="1237" w:type="dxa"/>
            <w:tcBorders>
              <w:bottom w:val="double" w:sz="4" w:space="0" w:color="auto"/>
            </w:tcBorders>
          </w:tcPr>
          <w:p w14:paraId="5A612448"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 xml:space="preserve">No. </w:t>
            </w:r>
          </w:p>
        </w:tc>
        <w:tc>
          <w:tcPr>
            <w:tcW w:w="2869" w:type="dxa"/>
            <w:tcBorders>
              <w:bottom w:val="double" w:sz="4" w:space="0" w:color="auto"/>
            </w:tcBorders>
          </w:tcPr>
          <w:p w14:paraId="5BB9B419"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Hazard Title</w:t>
            </w:r>
          </w:p>
        </w:tc>
        <w:tc>
          <w:tcPr>
            <w:tcW w:w="1701" w:type="dxa"/>
            <w:tcBorders>
              <w:bottom w:val="double" w:sz="4" w:space="0" w:color="auto"/>
            </w:tcBorders>
          </w:tcPr>
          <w:p w14:paraId="5C78FC04" w14:textId="6EC8A948" w:rsidR="00655F2C" w:rsidRPr="00DD6102" w:rsidRDefault="00655F2C" w:rsidP="00051A07">
            <w:pPr>
              <w:jc w:val="cente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erification No.</w:t>
            </w:r>
          </w:p>
        </w:tc>
        <w:tc>
          <w:tcPr>
            <w:tcW w:w="2693" w:type="dxa"/>
            <w:tcBorders>
              <w:bottom w:val="double" w:sz="4" w:space="0" w:color="auto"/>
            </w:tcBorders>
          </w:tcPr>
          <w:p w14:paraId="7E3F0A08" w14:textId="34026F6A" w:rsidR="00655F2C" w:rsidRPr="00DD6102" w:rsidRDefault="00655F2C" w:rsidP="00051A07">
            <w:pPr>
              <w:jc w:val="center"/>
              <w:rPr>
                <w:rFonts w:ascii="Times New Roman" w:hAnsi="Times New Roman" w:cs="Times New Roman"/>
              </w:rPr>
            </w:pPr>
            <w:r w:rsidRPr="00DD6102">
              <w:rPr>
                <w:rFonts w:ascii="Times New Roman" w:hAnsi="Times New Roman" w:cs="Times New Roman"/>
              </w:rPr>
              <w:t>Verification Document</w:t>
            </w:r>
          </w:p>
        </w:tc>
        <w:tc>
          <w:tcPr>
            <w:tcW w:w="1985" w:type="dxa"/>
            <w:tcBorders>
              <w:bottom w:val="double" w:sz="4" w:space="0" w:color="auto"/>
            </w:tcBorders>
          </w:tcPr>
          <w:p w14:paraId="5370C4C6"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Status</w:t>
            </w:r>
          </w:p>
        </w:tc>
        <w:tc>
          <w:tcPr>
            <w:tcW w:w="2665" w:type="dxa"/>
            <w:tcBorders>
              <w:bottom w:val="double" w:sz="4" w:space="0" w:color="auto"/>
            </w:tcBorders>
          </w:tcPr>
          <w:p w14:paraId="2839C11D"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Note</w:t>
            </w:r>
          </w:p>
        </w:tc>
      </w:tr>
      <w:tr w:rsidR="00DD6102" w:rsidRPr="00DD6102" w14:paraId="3326A961" w14:textId="77777777" w:rsidTr="009D16E4">
        <w:trPr>
          <w:cantSplit/>
        </w:trPr>
        <w:tc>
          <w:tcPr>
            <w:tcW w:w="1237" w:type="dxa"/>
            <w:tcBorders>
              <w:top w:val="double" w:sz="4" w:space="0" w:color="auto"/>
            </w:tcBorders>
          </w:tcPr>
          <w:p w14:paraId="333D62D6" w14:textId="250F237F"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SHR-1</w:t>
            </w:r>
          </w:p>
        </w:tc>
        <w:tc>
          <w:tcPr>
            <w:tcW w:w="2869" w:type="dxa"/>
            <w:tcBorders>
              <w:top w:val="double" w:sz="4" w:space="0" w:color="auto"/>
            </w:tcBorders>
          </w:tcPr>
          <w:p w14:paraId="55057851"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Flammable Material</w:t>
            </w:r>
          </w:p>
        </w:tc>
        <w:tc>
          <w:tcPr>
            <w:tcW w:w="1701" w:type="dxa"/>
            <w:tcBorders>
              <w:top w:val="double" w:sz="4" w:space="0" w:color="auto"/>
            </w:tcBorders>
          </w:tcPr>
          <w:p w14:paraId="5EA696F6" w14:textId="5229140C"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-1.1(a)</w:t>
            </w:r>
          </w:p>
        </w:tc>
        <w:tc>
          <w:tcPr>
            <w:tcW w:w="2693" w:type="dxa"/>
            <w:tcBorders>
              <w:top w:val="double" w:sz="4" w:space="0" w:color="auto"/>
            </w:tcBorders>
            <w:vAlign w:val="center"/>
          </w:tcPr>
          <w:p w14:paraId="617CF371" w14:textId="77777777" w:rsidR="003A4894" w:rsidRPr="00DD6102" w:rsidRDefault="008A38A2" w:rsidP="00D86836">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4DE5ADB1" w14:textId="6826E0CE" w:rsidR="00655F2C" w:rsidRPr="00DD6102" w:rsidRDefault="0055562C" w:rsidP="00D86836">
            <w:pPr>
              <w:rPr>
                <w:rFonts w:ascii="Times New Roman" w:hAnsi="Times New Roman" w:cs="Times New Roman"/>
              </w:rPr>
            </w:pPr>
            <w:r w:rsidRPr="00DD6102">
              <w:rPr>
                <w:rFonts w:ascii="Times New Roman" w:hAnsi="Times New Roman" w:cs="Times New Roman"/>
              </w:rPr>
              <w:t>BIRDSX</w:t>
            </w:r>
            <w:r w:rsidR="00655F2C" w:rsidRPr="00DD6102">
              <w:rPr>
                <w:rFonts w:ascii="Times New Roman" w:hAnsi="Times New Roman" w:cs="Times New Roman"/>
              </w:rPr>
              <w:t>-MIUL-01</w:t>
            </w:r>
          </w:p>
        </w:tc>
        <w:tc>
          <w:tcPr>
            <w:tcW w:w="1985" w:type="dxa"/>
            <w:tcBorders>
              <w:top w:val="double" w:sz="4" w:space="0" w:color="auto"/>
            </w:tcBorders>
            <w:vAlign w:val="center"/>
          </w:tcPr>
          <w:p w14:paraId="1EC2AEF5"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DB0CBA0" w14:textId="43A9ED8B"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w:t>
            </w:r>
            <w:r w:rsidR="0055562C" w:rsidRPr="00DD6102">
              <w:rPr>
                <w:rFonts w:ascii="Times New Roman" w:hAnsi="Times New Roman" w:cs="Times New Roman"/>
              </w:rPr>
              <w:t>0</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tcBorders>
              <w:top w:val="double" w:sz="4" w:space="0" w:color="auto"/>
            </w:tcBorders>
            <w:vAlign w:val="center"/>
          </w:tcPr>
          <w:p w14:paraId="2280681B" w14:textId="77777777" w:rsidR="00655F2C" w:rsidRPr="00DD6102" w:rsidRDefault="00655F2C" w:rsidP="00D86836">
            <w:pPr>
              <w:rPr>
                <w:rFonts w:ascii="Times New Roman" w:hAnsi="Times New Roman" w:cs="Times New Roman"/>
              </w:rPr>
            </w:pPr>
          </w:p>
        </w:tc>
      </w:tr>
      <w:tr w:rsidR="00DD6102" w:rsidRPr="00DD6102" w14:paraId="2E352568" w14:textId="77777777" w:rsidTr="009D16E4">
        <w:trPr>
          <w:cantSplit/>
        </w:trPr>
        <w:tc>
          <w:tcPr>
            <w:tcW w:w="1237" w:type="dxa"/>
          </w:tcPr>
          <w:p w14:paraId="6D3CB258" w14:textId="12466676" w:rsidR="0055562C" w:rsidRPr="00DD6102" w:rsidRDefault="0055562C" w:rsidP="0055562C">
            <w:pPr>
              <w:jc w:val="center"/>
              <w:rPr>
                <w:rFonts w:ascii="Times New Roman" w:hAnsi="Times New Roman" w:cs="Times New Roman"/>
              </w:rPr>
            </w:pPr>
            <w:r w:rsidRPr="00DD6102">
              <w:rPr>
                <w:rFonts w:ascii="Times New Roman" w:hAnsi="Times New Roman" w:cs="Times New Roman"/>
              </w:rPr>
              <w:t>SHR-2</w:t>
            </w:r>
          </w:p>
        </w:tc>
        <w:tc>
          <w:tcPr>
            <w:tcW w:w="2869" w:type="dxa"/>
          </w:tcPr>
          <w:p w14:paraId="4C92DE71" w14:textId="77777777" w:rsidR="0055562C" w:rsidRPr="00DD6102" w:rsidRDefault="0055562C" w:rsidP="0055562C">
            <w:pPr>
              <w:jc w:val="center"/>
              <w:rPr>
                <w:rFonts w:ascii="Times New Roman" w:hAnsi="Times New Roman" w:cs="Times New Roman"/>
              </w:rPr>
            </w:pPr>
            <w:r w:rsidRPr="00DD6102">
              <w:rPr>
                <w:rFonts w:ascii="Times New Roman" w:hAnsi="Times New Roman" w:cs="Times New Roman"/>
              </w:rPr>
              <w:t xml:space="preserve">Material </w:t>
            </w:r>
            <w:proofErr w:type="spellStart"/>
            <w:r w:rsidRPr="00DD6102">
              <w:rPr>
                <w:rFonts w:ascii="Times New Roman" w:hAnsi="Times New Roman" w:cs="Times New Roman"/>
              </w:rPr>
              <w:t>Offgassing</w:t>
            </w:r>
            <w:proofErr w:type="spellEnd"/>
          </w:p>
        </w:tc>
        <w:tc>
          <w:tcPr>
            <w:tcW w:w="1701" w:type="dxa"/>
          </w:tcPr>
          <w:p w14:paraId="15DD9829" w14:textId="31E1127E" w:rsidR="0055562C" w:rsidRPr="00DD6102" w:rsidRDefault="0055562C" w:rsidP="0055562C">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-2(a)</w:t>
            </w:r>
          </w:p>
        </w:tc>
        <w:tc>
          <w:tcPr>
            <w:tcW w:w="2693" w:type="dxa"/>
            <w:vAlign w:val="center"/>
          </w:tcPr>
          <w:p w14:paraId="002A782F" w14:textId="77777777" w:rsidR="0055562C" w:rsidRPr="00DD6102" w:rsidRDefault="0055562C" w:rsidP="0055562C">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396C7449" w14:textId="78514816" w:rsidR="0055562C" w:rsidRPr="00DD6102" w:rsidRDefault="0055562C" w:rsidP="0055562C">
            <w:pPr>
              <w:rPr>
                <w:rFonts w:ascii="Times New Roman" w:hAnsi="Times New Roman" w:cs="Times New Roman"/>
              </w:rPr>
            </w:pPr>
            <w:r w:rsidRPr="00DD6102">
              <w:rPr>
                <w:rFonts w:ascii="Times New Roman" w:hAnsi="Times New Roman" w:cs="Times New Roman"/>
              </w:rPr>
              <w:t>BIRDSX-MIUL-01</w:t>
            </w:r>
          </w:p>
        </w:tc>
        <w:tc>
          <w:tcPr>
            <w:tcW w:w="1985" w:type="dxa"/>
            <w:vAlign w:val="center"/>
          </w:tcPr>
          <w:p w14:paraId="0BB4D426" w14:textId="77777777" w:rsidR="0055562C" w:rsidRPr="00DD6102" w:rsidRDefault="0055562C" w:rsidP="0055562C">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DBFBA05" w14:textId="773CE683" w:rsidR="0055562C" w:rsidRPr="00DD6102" w:rsidRDefault="0055562C" w:rsidP="0055562C">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10,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2F5014A7" w14:textId="77777777" w:rsidR="0055562C" w:rsidRPr="00DD6102" w:rsidRDefault="0055562C" w:rsidP="0055562C">
            <w:pPr>
              <w:rPr>
                <w:rFonts w:ascii="Times New Roman" w:hAnsi="Times New Roman" w:cs="Times New Roman"/>
              </w:rPr>
            </w:pPr>
          </w:p>
        </w:tc>
      </w:tr>
      <w:tr w:rsidR="00DD6102" w:rsidRPr="00DD6102" w14:paraId="67D12FC1" w14:textId="77777777" w:rsidTr="009D16E4">
        <w:trPr>
          <w:cantSplit/>
        </w:trPr>
        <w:tc>
          <w:tcPr>
            <w:tcW w:w="1237" w:type="dxa"/>
          </w:tcPr>
          <w:p w14:paraId="47E8DF59" w14:textId="58348E23"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SHR-3</w:t>
            </w:r>
          </w:p>
        </w:tc>
        <w:tc>
          <w:tcPr>
            <w:tcW w:w="2869" w:type="dxa"/>
          </w:tcPr>
          <w:p w14:paraId="4BCD27A2"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Inadvertent Release of Battery Electrolyte</w:t>
            </w:r>
          </w:p>
        </w:tc>
        <w:tc>
          <w:tcPr>
            <w:tcW w:w="1701" w:type="dxa"/>
          </w:tcPr>
          <w:p w14:paraId="6A713016" w14:textId="0C0999BD"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-3(b)</w:t>
            </w:r>
          </w:p>
        </w:tc>
        <w:tc>
          <w:tcPr>
            <w:tcW w:w="2693" w:type="dxa"/>
            <w:vAlign w:val="center"/>
          </w:tcPr>
          <w:p w14:paraId="73A46725" w14:textId="23731A17"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H</w:t>
            </w:r>
            <w:r w:rsidRPr="00DD6102">
              <w:rPr>
                <w:rFonts w:ascii="Times New Roman" w:hAnsi="Times New Roman" w:cs="Times New Roman"/>
                <w:b/>
                <w:bCs/>
                <w:bdr w:val="single" w:sz="4" w:space="0" w:color="auto"/>
              </w:rPr>
              <w:t>MST</w:t>
            </w:r>
          </w:p>
          <w:p w14:paraId="18764493" w14:textId="08D1EADA" w:rsidR="00655F2C" w:rsidRPr="00DD6102" w:rsidRDefault="00655F2C" w:rsidP="00D86836">
            <w:pPr>
              <w:rPr>
                <w:rFonts w:ascii="Times New Roman" w:hAnsi="Times New Roman" w:cs="Times New Roman"/>
              </w:rPr>
            </w:pPr>
            <w:r w:rsidRPr="00DD6102">
              <w:rPr>
                <w:rFonts w:ascii="Times New Roman" w:hAnsi="Times New Roman" w:cs="Times New Roman"/>
              </w:rPr>
              <w:t xml:space="preserve">Appendix </w:t>
            </w:r>
            <w:r w:rsidR="00A71FBD" w:rsidRPr="00DD6102">
              <w:rPr>
                <w:rFonts w:ascii="Times New Roman" w:hAnsi="Times New Roman" w:cs="Times New Roman"/>
              </w:rPr>
              <w:t>C-3</w:t>
            </w:r>
          </w:p>
          <w:p w14:paraId="0C318343" w14:textId="77777777" w:rsidR="00655F2C" w:rsidRPr="00DD6102" w:rsidRDefault="00655F2C" w:rsidP="00D86836">
            <w:pPr>
              <w:rPr>
                <w:rFonts w:ascii="Times New Roman" w:hAnsi="Times New Roman" w:cs="Times New Roman"/>
              </w:rPr>
            </w:pPr>
            <w:r w:rsidRPr="00DD6102">
              <w:rPr>
                <w:rFonts w:ascii="Times New Roman" w:hAnsi="Times New Roman" w:cs="Times New Roman"/>
              </w:rPr>
              <w:t>Common Battery HMST</w:t>
            </w:r>
          </w:p>
        </w:tc>
        <w:tc>
          <w:tcPr>
            <w:tcW w:w="1985" w:type="dxa"/>
            <w:vAlign w:val="center"/>
          </w:tcPr>
          <w:p w14:paraId="10A3B985"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31303ACC" w14:textId="5841E0AE"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w:t>
            </w:r>
            <w:r w:rsidR="00345ED7" w:rsidRPr="00DD6102">
              <w:rPr>
                <w:rFonts w:ascii="Times New Roman" w:hAnsi="Times New Roman" w:cs="Times New Roman"/>
              </w:rPr>
              <w:t>0</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224C6526" w14:textId="77777777" w:rsidR="00655F2C" w:rsidRPr="00DD6102" w:rsidRDefault="00655F2C" w:rsidP="00D86836">
            <w:pPr>
              <w:rPr>
                <w:rFonts w:ascii="Times New Roman" w:hAnsi="Times New Roman" w:cs="Times New Roman"/>
              </w:rPr>
            </w:pPr>
          </w:p>
        </w:tc>
      </w:tr>
      <w:tr w:rsidR="00DD6102" w:rsidRPr="00DD6102" w14:paraId="40CEA2E9" w14:textId="77777777" w:rsidTr="009D16E4">
        <w:trPr>
          <w:cantSplit/>
        </w:trPr>
        <w:tc>
          <w:tcPr>
            <w:tcW w:w="1237" w:type="dxa"/>
            <w:vMerge w:val="restart"/>
          </w:tcPr>
          <w:p w14:paraId="5F21EDDB" w14:textId="0A29EB6D"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SHR-5</w:t>
            </w:r>
          </w:p>
        </w:tc>
        <w:tc>
          <w:tcPr>
            <w:tcW w:w="2869" w:type="dxa"/>
            <w:vMerge w:val="restart"/>
          </w:tcPr>
          <w:p w14:paraId="33AED63B"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A Crew Exposure to Mechanical Hazards</w:t>
            </w:r>
          </w:p>
        </w:tc>
        <w:tc>
          <w:tcPr>
            <w:tcW w:w="1701" w:type="dxa"/>
          </w:tcPr>
          <w:p w14:paraId="4A74CB6D" w14:textId="7E4FB2F2"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-5.1(a)</w:t>
            </w:r>
          </w:p>
        </w:tc>
        <w:tc>
          <w:tcPr>
            <w:tcW w:w="2693" w:type="dxa"/>
            <w:vAlign w:val="center"/>
          </w:tcPr>
          <w:p w14:paraId="296883D2" w14:textId="2B08FCEA"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555D6FF2" w14:textId="24A95CD9" w:rsidR="00655F2C" w:rsidRPr="00DD6102" w:rsidRDefault="00345ED7" w:rsidP="00D86836">
            <w:pPr>
              <w:rPr>
                <w:rFonts w:ascii="Times New Roman" w:hAnsi="Times New Roman" w:cs="Times New Roman"/>
              </w:rPr>
            </w:pPr>
            <w:r w:rsidRPr="00DD6102">
              <w:rPr>
                <w:rFonts w:ascii="Times New Roman" w:hAnsi="Times New Roman" w:cs="Times New Roman"/>
              </w:rPr>
              <w:t>BIRDSX</w:t>
            </w:r>
            <w:r w:rsidR="00655F2C" w:rsidRPr="00DD6102">
              <w:rPr>
                <w:rFonts w:ascii="Times New Roman" w:hAnsi="Times New Roman" w:cs="Times New Roman"/>
              </w:rPr>
              <w:t>-AD-01</w:t>
            </w:r>
          </w:p>
        </w:tc>
        <w:tc>
          <w:tcPr>
            <w:tcW w:w="1985" w:type="dxa"/>
            <w:vAlign w:val="center"/>
          </w:tcPr>
          <w:p w14:paraId="17FFEB59"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B0B51DA" w14:textId="61F69D73"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January </w:t>
            </w:r>
            <w:r w:rsidR="00345ED7" w:rsidRPr="00DD6102">
              <w:rPr>
                <w:rFonts w:ascii="Times New Roman" w:hAnsi="Times New Roman" w:cs="Times New Roman"/>
              </w:rPr>
              <w:t>2</w:t>
            </w:r>
            <w:r w:rsidR="00684386">
              <w:rPr>
                <w:rFonts w:ascii="Times New Roman" w:hAnsi="Times New Roman" w:cs="Times New Roman"/>
              </w:rPr>
              <w:t>6</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1C4FE9F2" w14:textId="77777777" w:rsidR="00655F2C" w:rsidRPr="00DD6102" w:rsidRDefault="00655F2C" w:rsidP="00D86836">
            <w:pPr>
              <w:rPr>
                <w:rFonts w:ascii="Times New Roman" w:hAnsi="Times New Roman" w:cs="Times New Roman"/>
              </w:rPr>
            </w:pPr>
          </w:p>
        </w:tc>
      </w:tr>
      <w:tr w:rsidR="00DD6102" w:rsidRPr="00DD6102" w14:paraId="2579A1EC" w14:textId="77777777" w:rsidTr="009D16E4">
        <w:trPr>
          <w:cantSplit/>
        </w:trPr>
        <w:tc>
          <w:tcPr>
            <w:tcW w:w="1237" w:type="dxa"/>
            <w:vMerge/>
          </w:tcPr>
          <w:p w14:paraId="524C8EBF" w14:textId="77777777" w:rsidR="00655F2C" w:rsidRPr="00DD6102" w:rsidRDefault="00655F2C" w:rsidP="00D86836">
            <w:pPr>
              <w:jc w:val="center"/>
              <w:rPr>
                <w:rFonts w:ascii="Times New Roman" w:hAnsi="Times New Roman" w:cs="Times New Roman"/>
              </w:rPr>
            </w:pPr>
          </w:p>
        </w:tc>
        <w:tc>
          <w:tcPr>
            <w:tcW w:w="2869" w:type="dxa"/>
            <w:vMerge/>
          </w:tcPr>
          <w:p w14:paraId="5E0D27E0" w14:textId="77777777" w:rsidR="00655F2C" w:rsidRPr="00DD6102" w:rsidRDefault="00655F2C" w:rsidP="00D86836">
            <w:pPr>
              <w:jc w:val="center"/>
              <w:rPr>
                <w:rFonts w:ascii="Times New Roman" w:hAnsi="Times New Roman" w:cs="Times New Roman"/>
              </w:rPr>
            </w:pPr>
          </w:p>
        </w:tc>
        <w:tc>
          <w:tcPr>
            <w:tcW w:w="1701" w:type="dxa"/>
          </w:tcPr>
          <w:p w14:paraId="7140ADF5" w14:textId="4B9B0586"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-5.1(b)</w:t>
            </w:r>
          </w:p>
        </w:tc>
        <w:tc>
          <w:tcPr>
            <w:tcW w:w="2693" w:type="dxa"/>
            <w:vAlign w:val="center"/>
          </w:tcPr>
          <w:p w14:paraId="0FB9E2C6" w14:textId="049CC059"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シャープエッジ検査記録</w:t>
            </w:r>
          </w:p>
          <w:p w14:paraId="39BFAB32" w14:textId="152DA5B1" w:rsidR="00655F2C" w:rsidRPr="00DD6102" w:rsidRDefault="00345ED7" w:rsidP="00D86836">
            <w:pPr>
              <w:rPr>
                <w:rFonts w:ascii="Times New Roman" w:hAnsi="Times New Roman" w:cs="Times New Roman"/>
              </w:rPr>
            </w:pPr>
            <w:r w:rsidRPr="00DD6102">
              <w:rPr>
                <w:rFonts w:ascii="Times New Roman" w:hAnsi="Times New Roman" w:cs="Times New Roman"/>
              </w:rPr>
              <w:t>BIRDSX</w:t>
            </w:r>
            <w:r w:rsidR="00655F2C" w:rsidRPr="00DD6102">
              <w:rPr>
                <w:rFonts w:ascii="Times New Roman" w:hAnsi="Times New Roman" w:cs="Times New Roman"/>
              </w:rPr>
              <w:t>-SEIR-01</w:t>
            </w:r>
          </w:p>
        </w:tc>
        <w:tc>
          <w:tcPr>
            <w:tcW w:w="1985" w:type="dxa"/>
            <w:vAlign w:val="center"/>
          </w:tcPr>
          <w:p w14:paraId="6234EA71" w14:textId="79E6A74D" w:rsidR="00655F2C" w:rsidRPr="00DD6102" w:rsidRDefault="00D57EF7" w:rsidP="00D57EF7">
            <w:pPr>
              <w:jc w:val="center"/>
              <w:rPr>
                <w:rFonts w:ascii="Times New Roman" w:hAnsi="Times New Roman" w:cs="Times New Roman"/>
              </w:rPr>
            </w:pPr>
            <w:r w:rsidRPr="00DD6102">
              <w:rPr>
                <w:rFonts w:ascii="Times New Roman" w:hAnsi="Times New Roman" w:cs="Times New Roman"/>
              </w:rPr>
              <w:t>To be c</w:t>
            </w:r>
            <w:r w:rsidR="00655F2C" w:rsidRPr="00DD6102">
              <w:rPr>
                <w:rFonts w:ascii="Times New Roman" w:hAnsi="Times New Roman" w:cs="Times New Roman"/>
              </w:rPr>
              <w:t>losed</w:t>
            </w:r>
            <w:r w:rsidRPr="00DD6102">
              <w:rPr>
                <w:rFonts w:ascii="Times New Roman" w:hAnsi="Times New Roman" w:cs="Times New Roman"/>
              </w:rPr>
              <w:t xml:space="preserve"> at Phase III</w:t>
            </w:r>
          </w:p>
        </w:tc>
        <w:tc>
          <w:tcPr>
            <w:tcW w:w="2665" w:type="dxa"/>
            <w:vAlign w:val="center"/>
          </w:tcPr>
          <w:p w14:paraId="2312DB73" w14:textId="77777777" w:rsidR="00655F2C" w:rsidRPr="00DD6102" w:rsidRDefault="00655F2C" w:rsidP="00D86836">
            <w:pPr>
              <w:rPr>
                <w:rFonts w:ascii="Times New Roman" w:hAnsi="Times New Roman" w:cs="Times New Roman"/>
              </w:rPr>
            </w:pPr>
          </w:p>
        </w:tc>
      </w:tr>
      <w:tr w:rsidR="00814B52" w:rsidRPr="00DD6102" w14:paraId="0588DEE1" w14:textId="77777777" w:rsidTr="00814B52">
        <w:trPr>
          <w:cantSplit/>
          <w:trHeight w:val="845"/>
        </w:trPr>
        <w:tc>
          <w:tcPr>
            <w:tcW w:w="1237" w:type="dxa"/>
            <w:vMerge w:val="restart"/>
          </w:tcPr>
          <w:p w14:paraId="464597BA" w14:textId="05397D48" w:rsidR="00814B52" w:rsidRPr="00DD6102" w:rsidRDefault="00814B52" w:rsidP="00D86836">
            <w:pPr>
              <w:jc w:val="center"/>
              <w:rPr>
                <w:rFonts w:ascii="Times New Roman" w:hAnsi="Times New Roman" w:cs="Times New Roman"/>
              </w:rPr>
            </w:pPr>
            <w:r w:rsidRPr="00DD6102">
              <w:rPr>
                <w:rFonts w:ascii="Times New Roman" w:hAnsi="Times New Roman" w:cs="Times New Roman"/>
              </w:rPr>
              <w:t>SHR-10</w:t>
            </w:r>
          </w:p>
        </w:tc>
        <w:tc>
          <w:tcPr>
            <w:tcW w:w="2869" w:type="dxa"/>
            <w:vMerge w:val="restart"/>
          </w:tcPr>
          <w:p w14:paraId="76DA8EDD" w14:textId="77777777" w:rsidR="00814B52" w:rsidRPr="00DD6102" w:rsidRDefault="00814B52" w:rsidP="00D86836">
            <w:pPr>
              <w:jc w:val="center"/>
              <w:rPr>
                <w:rFonts w:ascii="Times New Roman" w:hAnsi="Times New Roman" w:cs="Times New Roman"/>
              </w:rPr>
            </w:pPr>
            <w:r w:rsidRPr="00DD6102">
              <w:rPr>
                <w:rFonts w:ascii="Times New Roman" w:hAnsi="Times New Roman" w:cs="Times New Roman"/>
              </w:rPr>
              <w:t>Injury/Damage as a Result of Improper Power Distribution Circuitry and Circuit Protection Devices</w:t>
            </w:r>
          </w:p>
        </w:tc>
        <w:tc>
          <w:tcPr>
            <w:tcW w:w="1701" w:type="dxa"/>
            <w:vMerge w:val="restart"/>
          </w:tcPr>
          <w:p w14:paraId="1870B9CD" w14:textId="63F2CA62" w:rsidR="00814B52" w:rsidRPr="00DD6102" w:rsidRDefault="00814B52"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-10.1(a)</w:t>
            </w:r>
          </w:p>
        </w:tc>
        <w:tc>
          <w:tcPr>
            <w:tcW w:w="2693" w:type="dxa"/>
            <w:vAlign w:val="center"/>
          </w:tcPr>
          <w:p w14:paraId="62EA19CC" w14:textId="07091570" w:rsidR="00814B52" w:rsidRPr="00DD6102" w:rsidRDefault="00814B52" w:rsidP="00A1640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AXA</w:t>
            </w:r>
            <w:r w:rsidRPr="00DD6102">
              <w:rPr>
                <w:rFonts w:ascii="Times New Roman" w:hAnsi="Times New Roman" w:cs="Times New Roman" w:hint="eastAsia"/>
                <w:b/>
                <w:bCs/>
                <w:bdr w:val="single" w:sz="4" w:space="0" w:color="auto"/>
              </w:rPr>
              <w:t>チェックリストに従った評価</w:t>
            </w:r>
          </w:p>
          <w:p w14:paraId="39A79B63" w14:textId="7070F5CF" w:rsidR="00814B52" w:rsidRPr="00DD6102" w:rsidRDefault="00814B52" w:rsidP="00D86836">
            <w:pPr>
              <w:rPr>
                <w:rFonts w:ascii="Times New Roman" w:hAnsi="Times New Roman" w:cs="Times New Roman"/>
              </w:rPr>
            </w:pPr>
            <w:r>
              <w:rPr>
                <w:rFonts w:ascii="Times New Roman" w:hAnsi="Times New Roman" w:cs="Times New Roman"/>
              </w:rPr>
              <w:t>Appendix C-7 (</w:t>
            </w:r>
            <w:r w:rsidRPr="00DD6102">
              <w:rPr>
                <w:rFonts w:ascii="Times New Roman" w:hAnsi="Times New Roman" w:cs="Times New Roman"/>
              </w:rPr>
              <w:t>BIRDSX-STD-Attachment-1</w:t>
            </w:r>
            <w:r>
              <w:rPr>
                <w:rFonts w:ascii="Times New Roman" w:hAnsi="Times New Roman" w:cs="Times New Roman"/>
              </w:rPr>
              <w:t>)</w:t>
            </w:r>
          </w:p>
        </w:tc>
        <w:tc>
          <w:tcPr>
            <w:tcW w:w="1985" w:type="dxa"/>
            <w:vAlign w:val="center"/>
          </w:tcPr>
          <w:p w14:paraId="628A6091" w14:textId="77777777" w:rsidR="00814B52" w:rsidRPr="00DD6102" w:rsidRDefault="00814B52" w:rsidP="00D86836">
            <w:pPr>
              <w:jc w:val="center"/>
              <w:rPr>
                <w:rFonts w:ascii="Times New Roman" w:hAnsi="Times New Roman" w:cs="Times New Roman"/>
              </w:rPr>
            </w:pPr>
            <w:r w:rsidRPr="00DD6102">
              <w:rPr>
                <w:rFonts w:ascii="Times New Roman" w:hAnsi="Times New Roman" w:cs="Times New Roman"/>
              </w:rPr>
              <w:t>&lt;For phase 0/I/II&gt;</w:t>
            </w:r>
          </w:p>
          <w:p w14:paraId="0E22695D" w14:textId="77777777" w:rsidR="00814B52" w:rsidRPr="00DD6102" w:rsidRDefault="00814B52" w:rsidP="00D57EF7">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412AB23F" w14:textId="1DD09E69" w:rsidR="00814B52" w:rsidRPr="00DD6102" w:rsidRDefault="00814B52" w:rsidP="00D57EF7">
            <w:pPr>
              <w:jc w:val="center"/>
              <w:rPr>
                <w:rFonts w:ascii="Times New Roman" w:hAnsi="Times New Roman" w:cs="Times New Roman"/>
              </w:rPr>
            </w:pPr>
            <w:r w:rsidRPr="00DD6102">
              <w:rPr>
                <w:rFonts w:ascii="Times New Roman" w:hAnsi="Times New Roman" w:cs="Times New Roman" w:hint="eastAsia"/>
              </w:rPr>
              <w:t>(</w:t>
            </w:r>
            <w:ins w:id="161" w:author="悦永裕大" w:date="2024-03-21T22:19:00Z">
              <w:r w:rsidR="00217FD5">
                <w:rPr>
                  <w:rFonts w:ascii="Times New Roman" w:hAnsi="Times New Roman" w:cs="Times New Roman" w:hint="eastAsia"/>
                </w:rPr>
                <w:t>March</w:t>
              </w:r>
            </w:ins>
            <w:del w:id="162" w:author="悦永裕大" w:date="2024-03-21T22:19:00Z">
              <w:r w:rsidRPr="00DD6102" w:rsidDel="00217FD5">
                <w:rPr>
                  <w:rFonts w:ascii="Times New Roman" w:hAnsi="Times New Roman" w:cs="Times New Roman"/>
                </w:rPr>
                <w:delText>January</w:delText>
              </w:r>
            </w:del>
            <w:r w:rsidRPr="00DD6102">
              <w:rPr>
                <w:rFonts w:ascii="Times New Roman" w:hAnsi="Times New Roman" w:cs="Times New Roman"/>
              </w:rPr>
              <w:t xml:space="preserve"> </w:t>
            </w:r>
            <w:ins w:id="163" w:author="悦永裕大" w:date="2024-03-21T22:19:00Z">
              <w:r w:rsidR="00217FD5">
                <w:rPr>
                  <w:rFonts w:ascii="Times New Roman" w:hAnsi="Times New Roman" w:cs="Times New Roman" w:hint="eastAsia"/>
                </w:rPr>
                <w:t>2</w:t>
              </w:r>
            </w:ins>
            <w:ins w:id="164" w:author="Yudai Etsunaga" w:date="2024-06-17T16:50:00Z">
              <w:r w:rsidR="00E82FD4">
                <w:rPr>
                  <w:rFonts w:ascii="Times New Roman" w:hAnsi="Times New Roman" w:cs="Times New Roman"/>
                </w:rPr>
                <w:t>3</w:t>
              </w:r>
            </w:ins>
            <w:del w:id="165" w:author="Yudai Etsunaga" w:date="2024-06-17T16:50:00Z">
              <w:r w:rsidR="00CE171C" w:rsidDel="00E82FD4">
                <w:rPr>
                  <w:rFonts w:ascii="Times New Roman" w:hAnsi="Times New Roman" w:cs="Times New Roman"/>
                </w:rPr>
                <w:delText>2</w:delText>
              </w:r>
            </w:del>
            <w:del w:id="166" w:author="悦永裕大" w:date="2024-03-21T22:19:00Z">
              <w:r w:rsidRPr="00DD6102" w:rsidDel="00217FD5">
                <w:rPr>
                  <w:rFonts w:ascii="Times New Roman" w:hAnsi="Times New Roman" w:cs="Times New Roman"/>
                </w:rPr>
                <w:delText>10</w:delText>
              </w:r>
            </w:del>
            <w:r w:rsidRPr="00DD6102">
              <w:rPr>
                <w:rFonts w:ascii="Times New Roman" w:hAnsi="Times New Roman" w:cs="Times New Roman"/>
              </w:rPr>
              <w:t>, 2024)</w:t>
            </w:r>
          </w:p>
          <w:p w14:paraId="3C86F3C3" w14:textId="4C6A3CD0" w:rsidR="00814B52" w:rsidRPr="00DD6102" w:rsidRDefault="00814B52" w:rsidP="00D86836">
            <w:pPr>
              <w:jc w:val="center"/>
              <w:rPr>
                <w:rFonts w:ascii="Times New Roman" w:hAnsi="Times New Roman" w:cs="Times New Roman"/>
              </w:rPr>
            </w:pPr>
            <w:r w:rsidRPr="00DD6102">
              <w:rPr>
                <w:rFonts w:ascii="Times New Roman" w:hAnsi="Times New Roman" w:cs="Times New Roman"/>
              </w:rPr>
              <w:t>&lt;For phase III&gt;</w:t>
            </w:r>
          </w:p>
          <w:p w14:paraId="36DFFAA6" w14:textId="1E04E30C" w:rsidR="00814B52" w:rsidRPr="00DD6102" w:rsidRDefault="00814B52" w:rsidP="00D86836">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Merge w:val="restart"/>
            <w:vAlign w:val="center"/>
          </w:tcPr>
          <w:p w14:paraId="499F7644" w14:textId="77777777" w:rsidR="00814B52" w:rsidRPr="00DD6102" w:rsidRDefault="00814B52" w:rsidP="00D86836">
            <w:pPr>
              <w:rPr>
                <w:rFonts w:ascii="Times New Roman" w:hAnsi="Times New Roman" w:cs="Times New Roman"/>
              </w:rPr>
            </w:pPr>
          </w:p>
        </w:tc>
      </w:tr>
      <w:tr w:rsidR="00814B52" w:rsidRPr="00DD6102" w14:paraId="2B10D468" w14:textId="77777777" w:rsidTr="00051A07">
        <w:trPr>
          <w:cantSplit/>
          <w:trHeight w:val="845"/>
        </w:trPr>
        <w:tc>
          <w:tcPr>
            <w:tcW w:w="1237" w:type="dxa"/>
            <w:vMerge/>
          </w:tcPr>
          <w:p w14:paraId="07071A46" w14:textId="77777777" w:rsidR="00814B52" w:rsidRPr="00DD6102" w:rsidRDefault="00814B52" w:rsidP="00814B52">
            <w:pPr>
              <w:jc w:val="center"/>
              <w:rPr>
                <w:rFonts w:ascii="Times New Roman" w:hAnsi="Times New Roman" w:cs="Times New Roman"/>
              </w:rPr>
            </w:pPr>
          </w:p>
        </w:tc>
        <w:tc>
          <w:tcPr>
            <w:tcW w:w="2869" w:type="dxa"/>
            <w:vMerge/>
          </w:tcPr>
          <w:p w14:paraId="3687A0CF" w14:textId="77777777" w:rsidR="00814B52" w:rsidRPr="00DD6102" w:rsidRDefault="00814B52" w:rsidP="00814B52">
            <w:pPr>
              <w:jc w:val="center"/>
              <w:rPr>
                <w:rFonts w:ascii="Times New Roman" w:hAnsi="Times New Roman" w:cs="Times New Roman"/>
              </w:rPr>
            </w:pPr>
          </w:p>
        </w:tc>
        <w:tc>
          <w:tcPr>
            <w:tcW w:w="1701" w:type="dxa"/>
            <w:vMerge/>
          </w:tcPr>
          <w:p w14:paraId="0C30F394" w14:textId="77777777" w:rsidR="00814B52" w:rsidRPr="00DD6102" w:rsidRDefault="00814B52" w:rsidP="00814B52">
            <w:pPr>
              <w:rPr>
                <w:rFonts w:ascii="Times New Roman" w:hAnsi="Times New Roman" w:cs="Times New Roman"/>
              </w:rPr>
            </w:pPr>
          </w:p>
        </w:tc>
        <w:tc>
          <w:tcPr>
            <w:tcW w:w="2693" w:type="dxa"/>
            <w:vAlign w:val="center"/>
          </w:tcPr>
          <w:p w14:paraId="37565D45"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AXA</w:t>
            </w:r>
            <w:r w:rsidRPr="00DD6102">
              <w:rPr>
                <w:rFonts w:ascii="Times New Roman" w:hAnsi="Times New Roman" w:cs="Times New Roman" w:hint="eastAsia"/>
                <w:b/>
                <w:bCs/>
                <w:bdr w:val="single" w:sz="4" w:space="0" w:color="auto"/>
              </w:rPr>
              <w:t>チェックリストに従った評価</w:t>
            </w:r>
          </w:p>
          <w:p w14:paraId="4CFD2817" w14:textId="7B70114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rPr>
              <w:t>BIRDSX-VTL-01</w:t>
            </w:r>
          </w:p>
        </w:tc>
        <w:tc>
          <w:tcPr>
            <w:tcW w:w="1985" w:type="dxa"/>
            <w:vAlign w:val="center"/>
          </w:tcPr>
          <w:p w14:paraId="26F7E475" w14:textId="155501BB"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 to VTL</w:t>
            </w:r>
          </w:p>
        </w:tc>
        <w:tc>
          <w:tcPr>
            <w:tcW w:w="2665" w:type="dxa"/>
            <w:vMerge/>
            <w:vAlign w:val="center"/>
          </w:tcPr>
          <w:p w14:paraId="0F0417C7" w14:textId="77777777" w:rsidR="00814B52" w:rsidRPr="00DD6102" w:rsidRDefault="00814B52" w:rsidP="00814B52">
            <w:pPr>
              <w:rPr>
                <w:rFonts w:ascii="Times New Roman" w:hAnsi="Times New Roman" w:cs="Times New Roman"/>
              </w:rPr>
            </w:pPr>
          </w:p>
        </w:tc>
      </w:tr>
      <w:tr w:rsidR="00814B52" w:rsidRPr="00DD6102" w14:paraId="0FDE0B0B" w14:textId="77777777" w:rsidTr="00655F2C">
        <w:trPr>
          <w:cantSplit/>
        </w:trPr>
        <w:tc>
          <w:tcPr>
            <w:tcW w:w="1237" w:type="dxa"/>
            <w:vMerge/>
          </w:tcPr>
          <w:p w14:paraId="239D61FA" w14:textId="77777777" w:rsidR="00814B52" w:rsidRPr="00DD6102" w:rsidRDefault="00814B52" w:rsidP="00814B52">
            <w:pPr>
              <w:jc w:val="center"/>
              <w:rPr>
                <w:rFonts w:ascii="Times New Roman" w:hAnsi="Times New Roman" w:cs="Times New Roman"/>
              </w:rPr>
            </w:pPr>
          </w:p>
        </w:tc>
        <w:tc>
          <w:tcPr>
            <w:tcW w:w="2869" w:type="dxa"/>
            <w:vMerge/>
          </w:tcPr>
          <w:p w14:paraId="67C48797" w14:textId="77777777" w:rsidR="00814B52" w:rsidRPr="00DD6102" w:rsidRDefault="00814B52" w:rsidP="00814B52">
            <w:pPr>
              <w:jc w:val="center"/>
              <w:rPr>
                <w:rFonts w:ascii="Times New Roman" w:hAnsi="Times New Roman" w:cs="Times New Roman"/>
              </w:rPr>
            </w:pPr>
          </w:p>
        </w:tc>
        <w:tc>
          <w:tcPr>
            <w:tcW w:w="1701" w:type="dxa"/>
          </w:tcPr>
          <w:p w14:paraId="7992888A" w14:textId="6F582690"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-10.1(b)</w:t>
            </w:r>
          </w:p>
        </w:tc>
        <w:tc>
          <w:tcPr>
            <w:tcW w:w="2693" w:type="dxa"/>
            <w:vAlign w:val="center"/>
          </w:tcPr>
          <w:p w14:paraId="6253A52E" w14:textId="080A42E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ワイヤディレーティング評価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解析</w:t>
            </w:r>
            <w:r w:rsidRPr="00DD6102">
              <w:rPr>
                <w:rFonts w:ascii="Times New Roman" w:hAnsi="Times New Roman" w:cs="Times New Roman"/>
                <w:b/>
                <w:bCs/>
                <w:bdr w:val="single" w:sz="4" w:space="0" w:color="auto"/>
              </w:rPr>
              <w:t>)</w:t>
            </w:r>
          </w:p>
          <w:p w14:paraId="058D0A6D" w14:textId="3F0BD460" w:rsidR="00814B52" w:rsidRPr="00DD6102" w:rsidRDefault="00814B52" w:rsidP="00814B52">
            <w:pPr>
              <w:rPr>
                <w:rFonts w:ascii="Times New Roman" w:hAnsi="Times New Roman" w:cs="Times New Roman"/>
              </w:rPr>
            </w:pPr>
            <w:r>
              <w:rPr>
                <w:rFonts w:ascii="Times New Roman" w:hAnsi="Times New Roman" w:cs="Times New Roman"/>
              </w:rPr>
              <w:t>Appendix C-8 (</w:t>
            </w:r>
            <w:r w:rsidRPr="00DD6102">
              <w:rPr>
                <w:rFonts w:ascii="Times New Roman" w:hAnsi="Times New Roman" w:cs="Times New Roman"/>
              </w:rPr>
              <w:t>BIRDSX-STD-Attachment-2</w:t>
            </w:r>
            <w:r>
              <w:rPr>
                <w:rFonts w:ascii="Times New Roman" w:hAnsi="Times New Roman" w:cs="Times New Roman"/>
              </w:rPr>
              <w:t>)</w:t>
            </w:r>
          </w:p>
        </w:tc>
        <w:tc>
          <w:tcPr>
            <w:tcW w:w="1985" w:type="dxa"/>
            <w:vAlign w:val="center"/>
          </w:tcPr>
          <w:p w14:paraId="74679D8C"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ED5A77B" w14:textId="0CADF88F"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ins w:id="167" w:author="Yudai Etsunaga" w:date="2024-04-10T11:39:00Z">
              <w:r w:rsidR="009123E2">
                <w:rPr>
                  <w:rFonts w:ascii="Times New Roman" w:hAnsi="Times New Roman" w:cs="Times New Roman"/>
                </w:rPr>
                <w:t>April</w:t>
              </w:r>
            </w:ins>
            <w:ins w:id="168" w:author="悦永裕大" w:date="2024-03-21T22:19:00Z">
              <w:del w:id="169" w:author="Yudai Etsunaga" w:date="2024-04-10T11:38:00Z">
                <w:r w:rsidR="00217FD5" w:rsidDel="009123E2">
                  <w:rPr>
                    <w:rFonts w:ascii="Times New Roman" w:hAnsi="Times New Roman" w:cs="Times New Roman" w:hint="eastAsia"/>
                  </w:rPr>
                  <w:delText>March</w:delText>
                </w:r>
              </w:del>
            </w:ins>
            <w:del w:id="170" w:author="悦永裕大" w:date="2024-03-21T22:19:00Z">
              <w:r w:rsidRPr="00DD6102" w:rsidDel="00217FD5">
                <w:rPr>
                  <w:rFonts w:ascii="Times New Roman" w:hAnsi="Times New Roman" w:cs="Times New Roman"/>
                </w:rPr>
                <w:delText>January</w:delText>
              </w:r>
            </w:del>
            <w:r w:rsidRPr="00DD6102">
              <w:rPr>
                <w:rFonts w:ascii="Times New Roman" w:hAnsi="Times New Roman" w:cs="Times New Roman"/>
              </w:rPr>
              <w:t xml:space="preserve"> </w:t>
            </w:r>
            <w:ins w:id="171" w:author="Yudai Etsunaga" w:date="2024-04-10T11:39:00Z">
              <w:r w:rsidR="009123E2">
                <w:rPr>
                  <w:rFonts w:ascii="Times New Roman" w:hAnsi="Times New Roman" w:cs="Times New Roman"/>
                </w:rPr>
                <w:t>10</w:t>
              </w:r>
            </w:ins>
            <w:ins w:id="172" w:author="悦永裕大" w:date="2024-03-21T22:19:00Z">
              <w:del w:id="173" w:author="Yudai Etsunaga" w:date="2024-04-10T11:39:00Z">
                <w:r w:rsidR="00217FD5" w:rsidDel="009123E2">
                  <w:rPr>
                    <w:rFonts w:ascii="Times New Roman" w:hAnsi="Times New Roman" w:cs="Times New Roman" w:hint="eastAsia"/>
                  </w:rPr>
                  <w:delText>2</w:delText>
                </w:r>
              </w:del>
            </w:ins>
            <w:del w:id="174" w:author="Yudai Etsunaga" w:date="2024-04-10T11:39:00Z">
              <w:r w:rsidR="00FC4D99" w:rsidDel="009123E2">
                <w:rPr>
                  <w:rFonts w:ascii="Times New Roman" w:hAnsi="Times New Roman" w:cs="Times New Roman"/>
                </w:rPr>
                <w:delText>2</w:delText>
              </w:r>
            </w:del>
            <w:del w:id="175" w:author="悦永裕大" w:date="2024-03-21T22:19:00Z">
              <w:r w:rsidRPr="00DD6102" w:rsidDel="00217FD5">
                <w:rPr>
                  <w:rFonts w:ascii="Times New Roman" w:hAnsi="Times New Roman" w:cs="Times New Roman"/>
                </w:rPr>
                <w:delText>28</w:delText>
              </w:r>
            </w:del>
            <w:r w:rsidRPr="00DD6102">
              <w:rPr>
                <w:rFonts w:ascii="Times New Roman" w:hAnsi="Times New Roman" w:cs="Times New Roman"/>
              </w:rPr>
              <w:t>, 2024)</w:t>
            </w:r>
          </w:p>
        </w:tc>
        <w:tc>
          <w:tcPr>
            <w:tcW w:w="2665" w:type="dxa"/>
            <w:vAlign w:val="center"/>
          </w:tcPr>
          <w:p w14:paraId="3586CFC8" w14:textId="77777777" w:rsidR="00814B52" w:rsidRPr="00DD6102" w:rsidRDefault="00814B52" w:rsidP="00814B52">
            <w:pPr>
              <w:rPr>
                <w:rFonts w:ascii="Times New Roman" w:hAnsi="Times New Roman" w:cs="Times New Roman"/>
              </w:rPr>
            </w:pPr>
          </w:p>
        </w:tc>
      </w:tr>
      <w:tr w:rsidR="00814B52" w:rsidRPr="00DD6102" w14:paraId="0C4F68C6" w14:textId="77777777" w:rsidTr="00655F2C">
        <w:trPr>
          <w:cantSplit/>
        </w:trPr>
        <w:tc>
          <w:tcPr>
            <w:tcW w:w="1237" w:type="dxa"/>
            <w:vMerge/>
          </w:tcPr>
          <w:p w14:paraId="771337D6" w14:textId="77777777" w:rsidR="00814B52" w:rsidRPr="00DD6102" w:rsidRDefault="00814B52" w:rsidP="00814B52">
            <w:pPr>
              <w:jc w:val="center"/>
              <w:rPr>
                <w:rFonts w:ascii="Times New Roman" w:hAnsi="Times New Roman" w:cs="Times New Roman"/>
              </w:rPr>
            </w:pPr>
          </w:p>
        </w:tc>
        <w:tc>
          <w:tcPr>
            <w:tcW w:w="2869" w:type="dxa"/>
            <w:vMerge/>
          </w:tcPr>
          <w:p w14:paraId="37521676" w14:textId="77777777" w:rsidR="00814B52" w:rsidRPr="00DD6102" w:rsidRDefault="00814B52" w:rsidP="00814B52">
            <w:pPr>
              <w:jc w:val="center"/>
              <w:rPr>
                <w:rFonts w:ascii="Times New Roman" w:hAnsi="Times New Roman" w:cs="Times New Roman"/>
              </w:rPr>
            </w:pPr>
          </w:p>
        </w:tc>
        <w:tc>
          <w:tcPr>
            <w:tcW w:w="1701" w:type="dxa"/>
          </w:tcPr>
          <w:p w14:paraId="6334814F" w14:textId="793443C7"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-10.1(c)</w:t>
            </w:r>
          </w:p>
        </w:tc>
        <w:tc>
          <w:tcPr>
            <w:tcW w:w="2693" w:type="dxa"/>
            <w:vAlign w:val="center"/>
          </w:tcPr>
          <w:p w14:paraId="0D7A6CAE" w14:textId="6B21708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ワイヤディレーティング評価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検査</w:t>
            </w:r>
            <w:r w:rsidRPr="00DD6102">
              <w:rPr>
                <w:rFonts w:ascii="Times New Roman" w:hAnsi="Times New Roman" w:cs="Times New Roman"/>
                <w:b/>
                <w:bCs/>
                <w:bdr w:val="single" w:sz="4" w:space="0" w:color="auto"/>
              </w:rPr>
              <w:t>)</w:t>
            </w:r>
          </w:p>
          <w:p w14:paraId="7051A8BC" w14:textId="21A28845" w:rsidR="00814B52" w:rsidRPr="00DD6102" w:rsidRDefault="00814B52" w:rsidP="00814B52">
            <w:pPr>
              <w:rPr>
                <w:rFonts w:ascii="Times New Roman" w:hAnsi="Times New Roman" w:cs="Times New Roman"/>
              </w:rPr>
            </w:pPr>
            <w:r w:rsidRPr="00DD6102">
              <w:rPr>
                <w:rFonts w:ascii="Times New Roman" w:hAnsi="Times New Roman" w:cs="Times New Roman"/>
              </w:rPr>
              <w:t>BIRDSX-STD-Attachment-3</w:t>
            </w:r>
          </w:p>
        </w:tc>
        <w:tc>
          <w:tcPr>
            <w:tcW w:w="1985" w:type="dxa"/>
            <w:vAlign w:val="center"/>
          </w:tcPr>
          <w:p w14:paraId="07C329DD" w14:textId="5398559B"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6529B69C" w14:textId="77777777" w:rsidR="00814B52" w:rsidRPr="00DD6102" w:rsidRDefault="00814B52" w:rsidP="00814B52">
            <w:pPr>
              <w:rPr>
                <w:rFonts w:ascii="Times New Roman" w:hAnsi="Times New Roman" w:cs="Times New Roman"/>
              </w:rPr>
            </w:pPr>
          </w:p>
        </w:tc>
      </w:tr>
      <w:tr w:rsidR="00814B52" w:rsidRPr="00DD6102" w14:paraId="2014D683" w14:textId="77777777" w:rsidTr="00051A07">
        <w:trPr>
          <w:cantSplit/>
        </w:trPr>
        <w:tc>
          <w:tcPr>
            <w:tcW w:w="1237" w:type="dxa"/>
            <w:vMerge w:val="restart"/>
          </w:tcPr>
          <w:p w14:paraId="6EDB1ED9" w14:textId="0987EDFB" w:rsidR="00814B52" w:rsidRPr="00DD6102" w:rsidRDefault="00814B52" w:rsidP="00814B52">
            <w:pPr>
              <w:jc w:val="center"/>
              <w:rPr>
                <w:rFonts w:ascii="Times New Roman" w:hAnsi="Times New Roman" w:cs="Times New Roman"/>
              </w:rPr>
            </w:pPr>
            <w:r w:rsidRPr="00DD6102">
              <w:rPr>
                <w:rFonts w:ascii="Times New Roman" w:hAnsi="Times New Roman" w:cs="Times New Roman"/>
              </w:rPr>
              <w:t>SHR-12</w:t>
            </w:r>
          </w:p>
        </w:tc>
        <w:tc>
          <w:tcPr>
            <w:tcW w:w="2869" w:type="dxa"/>
            <w:vMerge w:val="restart"/>
          </w:tcPr>
          <w:p w14:paraId="673B651D"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Non-Ionizing Radiation Interference</w:t>
            </w:r>
          </w:p>
        </w:tc>
        <w:tc>
          <w:tcPr>
            <w:tcW w:w="1701" w:type="dxa"/>
          </w:tcPr>
          <w:p w14:paraId="5E36E1B2" w14:textId="30676DAB"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-12.1</w:t>
            </w:r>
          </w:p>
        </w:tc>
        <w:tc>
          <w:tcPr>
            <w:tcW w:w="2693" w:type="dxa"/>
            <w:vAlign w:val="center"/>
          </w:tcPr>
          <w:p w14:paraId="33C9E3C1" w14:textId="1618E2C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電磁放射、感受性評価</w:t>
            </w:r>
          </w:p>
          <w:p w14:paraId="6CA2F428" w14:textId="7274FC24" w:rsidR="00814B52" w:rsidRPr="00DD6102" w:rsidRDefault="00814B52" w:rsidP="00814B52">
            <w:pPr>
              <w:rPr>
                <w:rFonts w:ascii="Times New Roman" w:hAnsi="Times New Roman" w:cs="Times New Roman"/>
              </w:rPr>
            </w:pPr>
            <w:r w:rsidRPr="00DD6102">
              <w:rPr>
                <w:rFonts w:ascii="Times New Roman" w:hAnsi="Times New Roman" w:cs="Times New Roman"/>
              </w:rPr>
              <w:t>BIRDSX-STD-Attachment-4</w:t>
            </w:r>
          </w:p>
        </w:tc>
        <w:tc>
          <w:tcPr>
            <w:tcW w:w="1985" w:type="dxa"/>
            <w:vAlign w:val="center"/>
          </w:tcPr>
          <w:p w14:paraId="5EB2D0F7"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65D39AE8" w14:textId="5EBCAB58"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ins w:id="176" w:author="悦永裕大" w:date="2024-03-21T22:20:00Z">
              <w:r w:rsidR="00217FD5">
                <w:rPr>
                  <w:rFonts w:ascii="Times New Roman" w:hAnsi="Times New Roman" w:cs="Times New Roman" w:hint="eastAsia"/>
                </w:rPr>
                <w:t>March</w:t>
              </w:r>
            </w:ins>
            <w:del w:id="177" w:author="悦永裕大" w:date="2024-03-21T22:19:00Z">
              <w:r w:rsidRPr="00DD6102" w:rsidDel="00217FD5">
                <w:rPr>
                  <w:rFonts w:ascii="Times New Roman" w:hAnsi="Times New Roman" w:cs="Times New Roman"/>
                </w:rPr>
                <w:delText>January</w:delText>
              </w:r>
            </w:del>
            <w:r w:rsidRPr="00DD6102">
              <w:rPr>
                <w:rFonts w:ascii="Times New Roman" w:hAnsi="Times New Roman" w:cs="Times New Roman"/>
              </w:rPr>
              <w:t xml:space="preserve"> </w:t>
            </w:r>
            <w:ins w:id="178" w:author="悦永裕大" w:date="2024-03-21T22:19:00Z">
              <w:r w:rsidR="00217FD5">
                <w:rPr>
                  <w:rFonts w:ascii="Times New Roman" w:hAnsi="Times New Roman" w:cs="Times New Roman" w:hint="eastAsia"/>
                </w:rPr>
                <w:t>2</w:t>
              </w:r>
            </w:ins>
            <w:r w:rsidR="00FC4D99">
              <w:rPr>
                <w:rFonts w:ascii="Times New Roman" w:hAnsi="Times New Roman" w:cs="Times New Roman"/>
              </w:rPr>
              <w:t>2</w:t>
            </w:r>
            <w:del w:id="179" w:author="悦永裕大" w:date="2024-03-21T22:19:00Z">
              <w:r w:rsidRPr="00DD6102" w:rsidDel="00217FD5">
                <w:rPr>
                  <w:rFonts w:ascii="Times New Roman" w:hAnsi="Times New Roman" w:cs="Times New Roman"/>
                </w:rPr>
                <w:delText>10</w:delText>
              </w:r>
            </w:del>
            <w:r w:rsidRPr="00DD6102">
              <w:rPr>
                <w:rFonts w:ascii="Times New Roman" w:hAnsi="Times New Roman" w:cs="Times New Roman"/>
              </w:rPr>
              <w:t>, 2024)</w:t>
            </w:r>
          </w:p>
        </w:tc>
        <w:tc>
          <w:tcPr>
            <w:tcW w:w="2665" w:type="dxa"/>
            <w:vAlign w:val="center"/>
          </w:tcPr>
          <w:p w14:paraId="01EA99A4" w14:textId="299894C7" w:rsidR="00814B52" w:rsidRPr="00DD6102" w:rsidRDefault="00814B52" w:rsidP="00814B52">
            <w:pPr>
              <w:jc w:val="left"/>
              <w:rPr>
                <w:rFonts w:ascii="Times New Roman" w:hAnsi="Times New Roman" w:cs="Times New Roman"/>
              </w:rPr>
            </w:pPr>
            <w:r w:rsidRPr="00DD6102">
              <w:rPr>
                <w:rFonts w:ascii="Times New Roman" w:hAnsi="Times New Roman" w:cs="Times New Roman"/>
              </w:rPr>
              <w:t>DRAGONFLY has no permanent magnet. Therefore, verification is needed just for FET susceptibility.</w:t>
            </w:r>
          </w:p>
        </w:tc>
      </w:tr>
      <w:tr w:rsidR="00814B52" w:rsidRPr="00DD6102" w14:paraId="69064A55" w14:textId="77777777" w:rsidTr="00655F2C">
        <w:trPr>
          <w:cantSplit/>
        </w:trPr>
        <w:tc>
          <w:tcPr>
            <w:tcW w:w="1237" w:type="dxa"/>
            <w:vMerge/>
          </w:tcPr>
          <w:p w14:paraId="4E4A8FF3" w14:textId="77777777" w:rsidR="00814B52" w:rsidRPr="00DD6102" w:rsidRDefault="00814B52" w:rsidP="00814B52">
            <w:pPr>
              <w:jc w:val="center"/>
              <w:rPr>
                <w:rFonts w:ascii="Times New Roman" w:hAnsi="Times New Roman" w:cs="Times New Roman"/>
              </w:rPr>
            </w:pPr>
          </w:p>
        </w:tc>
        <w:tc>
          <w:tcPr>
            <w:tcW w:w="2869" w:type="dxa"/>
            <w:vMerge/>
          </w:tcPr>
          <w:p w14:paraId="1D814162" w14:textId="77777777" w:rsidR="00814B52" w:rsidRPr="00DD6102" w:rsidRDefault="00814B52" w:rsidP="00814B52">
            <w:pPr>
              <w:jc w:val="center"/>
              <w:rPr>
                <w:rFonts w:ascii="Times New Roman" w:hAnsi="Times New Roman" w:cs="Times New Roman"/>
              </w:rPr>
            </w:pPr>
          </w:p>
        </w:tc>
        <w:tc>
          <w:tcPr>
            <w:tcW w:w="1701" w:type="dxa"/>
          </w:tcPr>
          <w:p w14:paraId="02B619DB" w14:textId="358CBE1D"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-12.2</w:t>
            </w:r>
          </w:p>
        </w:tc>
        <w:tc>
          <w:tcPr>
            <w:tcW w:w="2693" w:type="dxa"/>
            <w:vAlign w:val="center"/>
          </w:tcPr>
          <w:p w14:paraId="6E1DEC14"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小型衛星共通の試験不要となる</w:t>
            </w:r>
            <w:r w:rsidRPr="00DD6102">
              <w:rPr>
                <w:rFonts w:ascii="Times New Roman" w:hAnsi="Times New Roman" w:cs="Times New Roman" w:hint="eastAsia"/>
                <w:b/>
                <w:bCs/>
                <w:bdr w:val="single" w:sz="4" w:space="0" w:color="auto"/>
              </w:rPr>
              <w:t>T</w:t>
            </w:r>
            <w:r w:rsidRPr="00DD6102">
              <w:rPr>
                <w:rFonts w:ascii="Times New Roman" w:hAnsi="Times New Roman" w:cs="Times New Roman"/>
                <w:b/>
                <w:bCs/>
                <w:bdr w:val="single" w:sz="4" w:space="0" w:color="auto"/>
              </w:rPr>
              <w:t>IA</w:t>
            </w:r>
          </w:p>
          <w:p w14:paraId="1F0AA474" w14:textId="6943A776" w:rsidR="00814B52" w:rsidRPr="00DD6102" w:rsidRDefault="00814B52" w:rsidP="00814B52">
            <w:pPr>
              <w:rPr>
                <w:rFonts w:ascii="Times New Roman" w:hAnsi="Times New Roman" w:cs="Times New Roman"/>
              </w:rPr>
            </w:pPr>
            <w:r w:rsidRPr="00DD6102">
              <w:rPr>
                <w:rFonts w:ascii="Times New Roman" w:hAnsi="Times New Roman" w:cs="Times New Roman"/>
              </w:rPr>
              <w:t>Appendix C-4 (TIA#1416A)</w:t>
            </w:r>
          </w:p>
        </w:tc>
        <w:tc>
          <w:tcPr>
            <w:tcW w:w="1985" w:type="dxa"/>
            <w:vAlign w:val="center"/>
          </w:tcPr>
          <w:p w14:paraId="51098D61"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7653AAF7" w14:textId="3DFE97BE"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May 30, 2014)</w:t>
            </w:r>
          </w:p>
        </w:tc>
        <w:tc>
          <w:tcPr>
            <w:tcW w:w="2665" w:type="dxa"/>
            <w:vAlign w:val="center"/>
          </w:tcPr>
          <w:p w14:paraId="02D2B8C0" w14:textId="77777777" w:rsidR="00814B52" w:rsidRPr="00DD6102" w:rsidRDefault="00814B52" w:rsidP="00814B52">
            <w:pPr>
              <w:rPr>
                <w:rFonts w:ascii="Times New Roman" w:hAnsi="Times New Roman" w:cs="Times New Roman"/>
              </w:rPr>
            </w:pPr>
          </w:p>
        </w:tc>
      </w:tr>
      <w:tr w:rsidR="00814B52" w:rsidRPr="00DD6102" w14:paraId="6F9C25DA" w14:textId="77777777" w:rsidTr="00655F2C">
        <w:trPr>
          <w:cantSplit/>
        </w:trPr>
        <w:tc>
          <w:tcPr>
            <w:tcW w:w="1237" w:type="dxa"/>
            <w:vMerge/>
          </w:tcPr>
          <w:p w14:paraId="3B378371" w14:textId="77777777" w:rsidR="00814B52" w:rsidRPr="00DD6102" w:rsidRDefault="00814B52" w:rsidP="00814B52">
            <w:pPr>
              <w:jc w:val="center"/>
              <w:rPr>
                <w:rFonts w:ascii="Times New Roman" w:hAnsi="Times New Roman" w:cs="Times New Roman"/>
              </w:rPr>
            </w:pPr>
          </w:p>
        </w:tc>
        <w:tc>
          <w:tcPr>
            <w:tcW w:w="2869" w:type="dxa"/>
            <w:vMerge/>
          </w:tcPr>
          <w:p w14:paraId="5BBA4F41" w14:textId="77777777" w:rsidR="00814B52" w:rsidRPr="00DD6102" w:rsidRDefault="00814B52" w:rsidP="00814B52">
            <w:pPr>
              <w:jc w:val="center"/>
              <w:rPr>
                <w:rFonts w:ascii="Times New Roman" w:hAnsi="Times New Roman" w:cs="Times New Roman"/>
              </w:rPr>
            </w:pPr>
          </w:p>
        </w:tc>
        <w:tc>
          <w:tcPr>
            <w:tcW w:w="1701" w:type="dxa"/>
            <w:vMerge w:val="restart"/>
          </w:tcPr>
          <w:p w14:paraId="157F5C37" w14:textId="1C0CD1DA"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-12.4</w:t>
            </w:r>
          </w:p>
        </w:tc>
        <w:tc>
          <w:tcPr>
            <w:tcW w:w="2693" w:type="dxa"/>
            <w:vAlign w:val="center"/>
          </w:tcPr>
          <w:p w14:paraId="5507862A" w14:textId="65238D7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OE-14-002</w:t>
            </w:r>
            <w:r w:rsidRPr="00DD6102">
              <w:rPr>
                <w:rFonts w:ascii="Times New Roman" w:hAnsi="Times New Roman" w:cs="Times New Roman" w:hint="eastAsia"/>
                <w:b/>
                <w:bCs/>
                <w:bdr w:val="single" w:sz="4" w:space="0" w:color="auto"/>
              </w:rPr>
              <w:t>適合性評価</w:t>
            </w:r>
          </w:p>
          <w:p w14:paraId="52015729" w14:textId="40A0618B" w:rsidR="00814B52" w:rsidRPr="00DD6102" w:rsidRDefault="00814B52" w:rsidP="00814B52">
            <w:pPr>
              <w:rPr>
                <w:rFonts w:ascii="Times New Roman" w:hAnsi="Times New Roman" w:cs="Times New Roman"/>
              </w:rPr>
            </w:pPr>
            <w:r w:rsidRPr="0023416F">
              <w:rPr>
                <w:rFonts w:ascii="Times New Roman" w:hAnsi="Times New Roman" w:cs="Times New Roman"/>
              </w:rPr>
              <w:t>BIRDSX-STD-Attachment-5</w:t>
            </w:r>
            <w:r w:rsidRPr="00DD6102">
              <w:rPr>
                <w:rFonts w:ascii="Times New Roman" w:hAnsi="Times New Roman" w:cs="Times New Roman"/>
              </w:rPr>
              <w:t xml:space="preserve"> </w:t>
            </w:r>
          </w:p>
        </w:tc>
        <w:tc>
          <w:tcPr>
            <w:tcW w:w="1985" w:type="dxa"/>
            <w:vAlign w:val="center"/>
          </w:tcPr>
          <w:p w14:paraId="04A89036"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879AE0B" w14:textId="56664344"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28, 2024)</w:t>
            </w:r>
          </w:p>
        </w:tc>
        <w:tc>
          <w:tcPr>
            <w:tcW w:w="2665" w:type="dxa"/>
            <w:vMerge w:val="restart"/>
            <w:vAlign w:val="center"/>
          </w:tcPr>
          <w:p w14:paraId="0F168FED" w14:textId="15E6D732" w:rsidR="00814B52" w:rsidRPr="00DD6102" w:rsidRDefault="00814B52" w:rsidP="00814B52">
            <w:pPr>
              <w:jc w:val="left"/>
              <w:rPr>
                <w:rFonts w:ascii="Times New Roman" w:hAnsi="Times New Roman" w:cs="Times New Roman"/>
              </w:rPr>
            </w:pPr>
          </w:p>
        </w:tc>
      </w:tr>
      <w:tr w:rsidR="00814B52" w:rsidRPr="00DD6102" w14:paraId="619DCBAB" w14:textId="77777777" w:rsidTr="00655F2C">
        <w:trPr>
          <w:cantSplit/>
        </w:trPr>
        <w:tc>
          <w:tcPr>
            <w:tcW w:w="1237" w:type="dxa"/>
            <w:vMerge/>
          </w:tcPr>
          <w:p w14:paraId="1B10E144" w14:textId="77777777" w:rsidR="00814B52" w:rsidRPr="00DD6102" w:rsidRDefault="00814B52" w:rsidP="00814B52">
            <w:pPr>
              <w:jc w:val="center"/>
              <w:rPr>
                <w:rFonts w:ascii="Times New Roman" w:hAnsi="Times New Roman" w:cs="Times New Roman"/>
              </w:rPr>
            </w:pPr>
          </w:p>
        </w:tc>
        <w:tc>
          <w:tcPr>
            <w:tcW w:w="2869" w:type="dxa"/>
            <w:vMerge/>
          </w:tcPr>
          <w:p w14:paraId="719EBC74" w14:textId="77777777" w:rsidR="00814B52" w:rsidRPr="00DD6102" w:rsidRDefault="00814B52" w:rsidP="00814B52">
            <w:pPr>
              <w:jc w:val="center"/>
              <w:rPr>
                <w:rFonts w:ascii="Times New Roman" w:hAnsi="Times New Roman" w:cs="Times New Roman"/>
              </w:rPr>
            </w:pPr>
          </w:p>
        </w:tc>
        <w:tc>
          <w:tcPr>
            <w:tcW w:w="1701" w:type="dxa"/>
            <w:vMerge/>
          </w:tcPr>
          <w:p w14:paraId="71B08FCF" w14:textId="77777777" w:rsidR="00814B52" w:rsidRPr="00DD6102" w:rsidRDefault="00814B52" w:rsidP="00814B52">
            <w:pPr>
              <w:rPr>
                <w:rFonts w:ascii="Times New Roman" w:hAnsi="Times New Roman" w:cs="Times New Roman"/>
              </w:rPr>
            </w:pPr>
          </w:p>
        </w:tc>
        <w:tc>
          <w:tcPr>
            <w:tcW w:w="2693" w:type="dxa"/>
            <w:vAlign w:val="center"/>
          </w:tcPr>
          <w:p w14:paraId="0F09D9A6" w14:textId="3013FE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SSP50005</w:t>
            </w:r>
            <w:r w:rsidRPr="00DD6102">
              <w:rPr>
                <w:rFonts w:ascii="Times New Roman" w:hAnsi="Times New Roman" w:cs="Times New Roman" w:hint="eastAsia"/>
                <w:b/>
                <w:bCs/>
                <w:bdr w:val="single" w:sz="4" w:space="0" w:color="auto"/>
              </w:rPr>
              <w:t>適合性評価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b/>
                <w:bCs/>
                <w:bdr w:val="single" w:sz="4" w:space="0" w:color="auto"/>
              </w:rPr>
              <w:t>SRAG</w:t>
            </w:r>
            <w:r w:rsidRPr="00DD6102">
              <w:rPr>
                <w:rFonts w:ascii="Times New Roman" w:hAnsi="Times New Roman" w:cs="Times New Roman" w:hint="eastAsia"/>
                <w:b/>
                <w:bCs/>
                <w:bdr w:val="single" w:sz="4" w:space="0" w:color="auto"/>
              </w:rPr>
              <w:t>評価シート</w:t>
            </w:r>
            <w:r w:rsidRPr="00DD6102">
              <w:rPr>
                <w:rFonts w:ascii="Times New Roman" w:hAnsi="Times New Roman" w:cs="Times New Roman"/>
                <w:b/>
                <w:bCs/>
                <w:bdr w:val="single" w:sz="4" w:space="0" w:color="auto"/>
              </w:rPr>
              <w:t>)</w:t>
            </w:r>
          </w:p>
          <w:p w14:paraId="49D57D9F" w14:textId="408B6E45" w:rsidR="00814B52" w:rsidRPr="00DD6102" w:rsidRDefault="00814B52" w:rsidP="00814B52">
            <w:pPr>
              <w:rPr>
                <w:rFonts w:ascii="Times New Roman" w:hAnsi="Times New Roman" w:cs="Times New Roman"/>
              </w:rPr>
            </w:pPr>
            <w:r w:rsidRPr="00DD6102">
              <w:rPr>
                <w:rFonts w:ascii="Times New Roman" w:hAnsi="Times New Roman" w:cs="Times New Roman"/>
              </w:rPr>
              <w:t>Appendix C-5 (Hazard Analysis Verification</w:t>
            </w:r>
          </w:p>
          <w:p w14:paraId="1D89DC61" w14:textId="6E82E49C" w:rsidR="00814B52" w:rsidRPr="00DD6102" w:rsidRDefault="00814B52" w:rsidP="00814B52">
            <w:pPr>
              <w:rPr>
                <w:rFonts w:ascii="Times New Roman" w:hAnsi="Times New Roman" w:cs="Times New Roman"/>
              </w:rPr>
            </w:pPr>
            <w:r w:rsidRPr="00DD6102">
              <w:rPr>
                <w:rFonts w:ascii="Times New Roman" w:hAnsi="Times New Roman" w:cs="Times New Roman"/>
              </w:rPr>
              <w:t>Space Radiation Analysis Group (SRAG))</w:t>
            </w:r>
          </w:p>
        </w:tc>
        <w:tc>
          <w:tcPr>
            <w:tcW w:w="1985" w:type="dxa"/>
            <w:vAlign w:val="center"/>
          </w:tcPr>
          <w:p w14:paraId="1AC814B9"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4CD84988" w14:textId="3DA732D5"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29, 2024)</w:t>
            </w:r>
          </w:p>
        </w:tc>
        <w:tc>
          <w:tcPr>
            <w:tcW w:w="2665" w:type="dxa"/>
            <w:vMerge/>
            <w:vAlign w:val="center"/>
          </w:tcPr>
          <w:p w14:paraId="2089CD83" w14:textId="77777777" w:rsidR="00814B52" w:rsidRPr="00DD6102" w:rsidRDefault="00814B52" w:rsidP="00814B52">
            <w:pPr>
              <w:rPr>
                <w:rFonts w:ascii="Times New Roman" w:hAnsi="Times New Roman" w:cs="Times New Roman"/>
              </w:rPr>
            </w:pPr>
          </w:p>
        </w:tc>
      </w:tr>
      <w:tr w:rsidR="00814B52" w:rsidRPr="00DD6102" w14:paraId="57BB2D40" w14:textId="77777777" w:rsidTr="00051A07">
        <w:trPr>
          <w:cantSplit/>
        </w:trPr>
        <w:tc>
          <w:tcPr>
            <w:tcW w:w="1237" w:type="dxa"/>
            <w:vMerge w:val="restart"/>
          </w:tcPr>
          <w:p w14:paraId="7A28B2ED" w14:textId="3EC159DA"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BIRDS5-UNQ-01</w:t>
            </w:r>
          </w:p>
        </w:tc>
        <w:tc>
          <w:tcPr>
            <w:tcW w:w="2869" w:type="dxa"/>
            <w:vMerge w:val="restart"/>
          </w:tcPr>
          <w:p w14:paraId="066514D4"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Structure Failure</w:t>
            </w:r>
          </w:p>
        </w:tc>
        <w:tc>
          <w:tcPr>
            <w:tcW w:w="1701" w:type="dxa"/>
          </w:tcPr>
          <w:p w14:paraId="339ED182" w14:textId="0433343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.1-1(1)</w:t>
            </w:r>
          </w:p>
        </w:tc>
        <w:tc>
          <w:tcPr>
            <w:tcW w:w="2693" w:type="dxa"/>
            <w:vAlign w:val="center"/>
          </w:tcPr>
          <w:p w14:paraId="75390532" w14:textId="58CBB220"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梱包検査</w:t>
            </w:r>
            <w:r w:rsidRPr="00DD6102">
              <w:rPr>
                <w:rFonts w:ascii="Times New Roman" w:hAnsi="Times New Roman" w:cs="Times New Roman" w:hint="eastAsia"/>
                <w:b/>
                <w:bCs/>
                <w:bdr w:val="single" w:sz="4" w:space="0" w:color="auto"/>
              </w:rPr>
              <w:t>(</w:t>
            </w:r>
            <w:r w:rsidRPr="00DD6102">
              <w:rPr>
                <w:rFonts w:ascii="Times New Roman" w:hAnsi="Times New Roman" w:cs="Times New Roman"/>
                <w:b/>
                <w:bCs/>
                <w:bdr w:val="single" w:sz="4" w:space="0" w:color="auto"/>
              </w:rPr>
              <w:t>SVTL)</w:t>
            </w:r>
          </w:p>
          <w:p w14:paraId="6EDCBDB0" w14:textId="57EFBEA2" w:rsidR="00814B52" w:rsidRPr="00DD6102" w:rsidRDefault="00814B52" w:rsidP="00814B52">
            <w:pPr>
              <w:rPr>
                <w:rFonts w:ascii="Times New Roman" w:hAnsi="Times New Roman" w:cs="Times New Roman"/>
              </w:rPr>
            </w:pPr>
            <w:r w:rsidRPr="00DD6102">
              <w:rPr>
                <w:rFonts w:ascii="Times New Roman" w:hAnsi="Times New Roman" w:cs="Times New Roman"/>
              </w:rPr>
              <w:t>BIRDSX-VTL-01</w:t>
            </w:r>
          </w:p>
        </w:tc>
        <w:tc>
          <w:tcPr>
            <w:tcW w:w="1985" w:type="dxa"/>
            <w:vAlign w:val="center"/>
          </w:tcPr>
          <w:p w14:paraId="54B63034" w14:textId="2225F459"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 to VTL</w:t>
            </w:r>
          </w:p>
        </w:tc>
        <w:tc>
          <w:tcPr>
            <w:tcW w:w="2665" w:type="dxa"/>
            <w:vAlign w:val="center"/>
          </w:tcPr>
          <w:p w14:paraId="6C641D0B" w14:textId="77777777" w:rsidR="00814B52" w:rsidRPr="00DD6102" w:rsidRDefault="00814B52" w:rsidP="00814B52">
            <w:pPr>
              <w:rPr>
                <w:rFonts w:ascii="Times New Roman" w:hAnsi="Times New Roman" w:cs="Times New Roman"/>
              </w:rPr>
            </w:pPr>
          </w:p>
        </w:tc>
      </w:tr>
      <w:tr w:rsidR="00814B52" w:rsidRPr="00DD6102" w14:paraId="5FFB3282" w14:textId="77777777" w:rsidTr="00051A07">
        <w:trPr>
          <w:cantSplit/>
        </w:trPr>
        <w:tc>
          <w:tcPr>
            <w:tcW w:w="1237" w:type="dxa"/>
            <w:vMerge/>
          </w:tcPr>
          <w:p w14:paraId="5410BC98" w14:textId="77777777" w:rsidR="00814B52" w:rsidRPr="00DD6102" w:rsidRDefault="00814B52" w:rsidP="00814B52">
            <w:pPr>
              <w:jc w:val="center"/>
              <w:rPr>
                <w:rFonts w:ascii="Times New Roman" w:hAnsi="Times New Roman" w:cs="Times New Roman"/>
              </w:rPr>
            </w:pPr>
          </w:p>
        </w:tc>
        <w:tc>
          <w:tcPr>
            <w:tcW w:w="2869" w:type="dxa"/>
            <w:vMerge/>
          </w:tcPr>
          <w:p w14:paraId="211FEFD5" w14:textId="77777777" w:rsidR="00814B52" w:rsidRPr="00DD6102" w:rsidRDefault="00814B52" w:rsidP="00814B52">
            <w:pPr>
              <w:jc w:val="center"/>
              <w:rPr>
                <w:rFonts w:ascii="Times New Roman" w:hAnsi="Times New Roman" w:cs="Times New Roman"/>
              </w:rPr>
            </w:pPr>
          </w:p>
        </w:tc>
        <w:tc>
          <w:tcPr>
            <w:tcW w:w="1701" w:type="dxa"/>
          </w:tcPr>
          <w:p w14:paraId="61408556" w14:textId="49A2A83E"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.1-1(2)</w:t>
            </w:r>
          </w:p>
        </w:tc>
        <w:tc>
          <w:tcPr>
            <w:tcW w:w="2693" w:type="dxa"/>
            <w:vAlign w:val="center"/>
          </w:tcPr>
          <w:p w14:paraId="0142935A" w14:textId="2536B42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質量確認</w:t>
            </w:r>
          </w:p>
          <w:p w14:paraId="03480E9C" w14:textId="3B1FC803" w:rsidR="00814B52" w:rsidRPr="00DD6102" w:rsidRDefault="00814B52" w:rsidP="00814B52">
            <w:pPr>
              <w:rPr>
                <w:rFonts w:ascii="Times New Roman" w:hAnsi="Times New Roman" w:cs="Times New Roman"/>
              </w:rPr>
            </w:pPr>
            <w:r w:rsidRPr="00DD6102">
              <w:rPr>
                <w:rFonts w:ascii="Times New Roman" w:hAnsi="Times New Roman" w:cs="Times New Roman"/>
              </w:rPr>
              <w:t>BIRDSX-</w:t>
            </w:r>
            <w:r w:rsidRPr="00DD6102">
              <w:rPr>
                <w:rFonts w:ascii="Times New Roman" w:hAnsi="Times New Roman" w:cs="Times New Roman" w:hint="eastAsia"/>
              </w:rPr>
              <w:t>IVR</w:t>
            </w:r>
            <w:r w:rsidRPr="00DD6102">
              <w:rPr>
                <w:rFonts w:ascii="Times New Roman" w:hAnsi="Times New Roman" w:cs="Times New Roman"/>
              </w:rPr>
              <w:t>-01</w:t>
            </w:r>
          </w:p>
        </w:tc>
        <w:tc>
          <w:tcPr>
            <w:tcW w:w="1985" w:type="dxa"/>
            <w:vAlign w:val="center"/>
          </w:tcPr>
          <w:p w14:paraId="7E652C64" w14:textId="7415A9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0A65019A" w14:textId="77777777" w:rsidR="00814B52" w:rsidRPr="00DD6102" w:rsidRDefault="00814B52" w:rsidP="00814B52">
            <w:pPr>
              <w:rPr>
                <w:rFonts w:ascii="Times New Roman" w:hAnsi="Times New Roman" w:cs="Times New Roman"/>
              </w:rPr>
            </w:pPr>
          </w:p>
        </w:tc>
      </w:tr>
      <w:tr w:rsidR="00814B52" w:rsidRPr="00DD6102" w14:paraId="50F983D9" w14:textId="77777777" w:rsidTr="00655F2C">
        <w:trPr>
          <w:cantSplit/>
        </w:trPr>
        <w:tc>
          <w:tcPr>
            <w:tcW w:w="1237" w:type="dxa"/>
            <w:vMerge/>
          </w:tcPr>
          <w:p w14:paraId="0B14AB57" w14:textId="77777777" w:rsidR="00814B52" w:rsidRPr="00DD6102" w:rsidRDefault="00814B52" w:rsidP="00814B52">
            <w:pPr>
              <w:jc w:val="center"/>
              <w:rPr>
                <w:rFonts w:ascii="Times New Roman" w:hAnsi="Times New Roman" w:cs="Times New Roman"/>
              </w:rPr>
            </w:pPr>
          </w:p>
        </w:tc>
        <w:tc>
          <w:tcPr>
            <w:tcW w:w="2869" w:type="dxa"/>
            <w:vMerge/>
          </w:tcPr>
          <w:p w14:paraId="32FDCE25" w14:textId="77777777" w:rsidR="00814B52" w:rsidRPr="00DD6102" w:rsidRDefault="00814B52" w:rsidP="00814B52">
            <w:pPr>
              <w:jc w:val="center"/>
              <w:rPr>
                <w:rFonts w:ascii="Times New Roman" w:hAnsi="Times New Roman" w:cs="Times New Roman"/>
              </w:rPr>
            </w:pPr>
          </w:p>
        </w:tc>
        <w:tc>
          <w:tcPr>
            <w:tcW w:w="1701" w:type="dxa"/>
          </w:tcPr>
          <w:p w14:paraId="4DDA3B5B" w14:textId="7D1B5039"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tc>
        <w:tc>
          <w:tcPr>
            <w:tcW w:w="2693" w:type="dxa"/>
            <w:vAlign w:val="center"/>
          </w:tcPr>
          <w:p w14:paraId="26B7DED2" w14:textId="30BC29BA"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構造解析書</w:t>
            </w:r>
          </w:p>
          <w:p w14:paraId="4823EAB3" w14:textId="75CA72D4" w:rsidR="00814B52" w:rsidRPr="00DD6102" w:rsidRDefault="00814B52" w:rsidP="00814B52">
            <w:pPr>
              <w:rPr>
                <w:rFonts w:ascii="Times New Roman" w:hAnsi="Times New Roman" w:cs="Times New Roman"/>
              </w:rPr>
            </w:pPr>
            <w:r w:rsidRPr="00DD6102">
              <w:rPr>
                <w:rFonts w:ascii="Times New Roman" w:hAnsi="Times New Roman" w:cs="Times New Roman"/>
              </w:rPr>
              <w:t>BIRDSX-S</w:t>
            </w:r>
            <w:r w:rsidRPr="00DD6102">
              <w:rPr>
                <w:rFonts w:ascii="Times New Roman" w:hAnsi="Times New Roman" w:cs="Times New Roman" w:hint="eastAsia"/>
              </w:rPr>
              <w:t>R</w:t>
            </w:r>
            <w:r w:rsidRPr="00DD6102">
              <w:rPr>
                <w:rFonts w:ascii="Times New Roman" w:hAnsi="Times New Roman" w:cs="Times New Roman"/>
              </w:rPr>
              <w:t>-01</w:t>
            </w:r>
          </w:p>
        </w:tc>
        <w:tc>
          <w:tcPr>
            <w:tcW w:w="1985" w:type="dxa"/>
            <w:vAlign w:val="center"/>
          </w:tcPr>
          <w:p w14:paraId="02011387"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4EFAA4C" w14:textId="2E013772"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ins w:id="180" w:author="Yudai Etsunaga" w:date="2024-06-17T16:51:00Z">
              <w:r w:rsidR="00EA6DAB">
                <w:rPr>
                  <w:rFonts w:ascii="Times New Roman" w:hAnsi="Times New Roman" w:cs="Times New Roman"/>
                </w:rPr>
                <w:t>May</w:t>
              </w:r>
            </w:ins>
            <w:del w:id="181" w:author="Yudai Etsunaga" w:date="2024-06-17T16:51:00Z">
              <w:r w:rsidRPr="00DD6102" w:rsidDel="00EA6DAB">
                <w:rPr>
                  <w:rFonts w:ascii="Times New Roman" w:hAnsi="Times New Roman" w:cs="Times New Roman"/>
                </w:rPr>
                <w:delText>January</w:delText>
              </w:r>
            </w:del>
            <w:r w:rsidRPr="00DD6102">
              <w:rPr>
                <w:rFonts w:ascii="Times New Roman" w:hAnsi="Times New Roman" w:cs="Times New Roman"/>
              </w:rPr>
              <w:t xml:space="preserve"> 2</w:t>
            </w:r>
            <w:ins w:id="182" w:author="Yudai Etsunaga" w:date="2024-06-17T17:19:00Z">
              <w:r w:rsidR="00342A04">
                <w:rPr>
                  <w:rFonts w:ascii="Times New Roman" w:hAnsi="Times New Roman" w:cs="Times New Roman"/>
                </w:rPr>
                <w:t>8</w:t>
              </w:r>
            </w:ins>
            <w:del w:id="183" w:author="Yudai Etsunaga" w:date="2024-06-17T16:51:00Z">
              <w:r w:rsidDel="00EA6DAB">
                <w:rPr>
                  <w:rFonts w:ascii="Times New Roman" w:hAnsi="Times New Roman" w:cs="Times New Roman"/>
                </w:rPr>
                <w:delText>9</w:delText>
              </w:r>
            </w:del>
            <w:r w:rsidRPr="00DD6102">
              <w:rPr>
                <w:rFonts w:ascii="Times New Roman" w:hAnsi="Times New Roman" w:cs="Times New Roman"/>
              </w:rPr>
              <w:t>, 2024)</w:t>
            </w:r>
          </w:p>
        </w:tc>
        <w:tc>
          <w:tcPr>
            <w:tcW w:w="2665" w:type="dxa"/>
            <w:vAlign w:val="center"/>
          </w:tcPr>
          <w:p w14:paraId="1964F436" w14:textId="77777777" w:rsidR="00814B52" w:rsidRPr="00DD6102" w:rsidRDefault="00814B52" w:rsidP="00814B52">
            <w:pPr>
              <w:rPr>
                <w:rFonts w:ascii="Times New Roman" w:hAnsi="Times New Roman" w:cs="Times New Roman"/>
              </w:rPr>
            </w:pPr>
          </w:p>
        </w:tc>
      </w:tr>
      <w:tr w:rsidR="00814B52" w:rsidRPr="00DD6102" w14:paraId="65BF2237" w14:textId="77777777" w:rsidTr="00655F2C">
        <w:trPr>
          <w:cantSplit/>
        </w:trPr>
        <w:tc>
          <w:tcPr>
            <w:tcW w:w="1237" w:type="dxa"/>
            <w:vMerge/>
          </w:tcPr>
          <w:p w14:paraId="49EF6A3C" w14:textId="77777777" w:rsidR="00814B52" w:rsidRPr="00DD6102" w:rsidRDefault="00814B52" w:rsidP="00814B52">
            <w:pPr>
              <w:jc w:val="center"/>
              <w:rPr>
                <w:rFonts w:ascii="Times New Roman" w:hAnsi="Times New Roman" w:cs="Times New Roman"/>
              </w:rPr>
            </w:pPr>
          </w:p>
        </w:tc>
        <w:tc>
          <w:tcPr>
            <w:tcW w:w="2869" w:type="dxa"/>
            <w:vMerge/>
          </w:tcPr>
          <w:p w14:paraId="00CB4C01" w14:textId="77777777" w:rsidR="00814B52" w:rsidRPr="00DD6102" w:rsidRDefault="00814B52" w:rsidP="00814B52">
            <w:pPr>
              <w:jc w:val="center"/>
              <w:rPr>
                <w:rFonts w:ascii="Times New Roman" w:hAnsi="Times New Roman" w:cs="Times New Roman"/>
              </w:rPr>
            </w:pPr>
          </w:p>
        </w:tc>
        <w:tc>
          <w:tcPr>
            <w:tcW w:w="1701" w:type="dxa"/>
          </w:tcPr>
          <w:p w14:paraId="122F6B6D" w14:textId="12A74A18"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w:t>
            </w:r>
          </w:p>
        </w:tc>
        <w:tc>
          <w:tcPr>
            <w:tcW w:w="2693" w:type="dxa"/>
            <w:vAlign w:val="center"/>
          </w:tcPr>
          <w:p w14:paraId="47272163"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4038FCC1" w14:textId="07E92F78" w:rsidR="00814B52" w:rsidRPr="00DD6102" w:rsidRDefault="00814B52" w:rsidP="00814B52">
            <w:pPr>
              <w:rPr>
                <w:rFonts w:ascii="Times New Roman" w:hAnsi="Times New Roman" w:cs="Times New Roman"/>
              </w:rPr>
            </w:pPr>
            <w:r w:rsidRPr="00DD6102">
              <w:rPr>
                <w:rFonts w:ascii="Times New Roman" w:hAnsi="Times New Roman" w:cs="Times New Roman"/>
              </w:rPr>
              <w:t>BIRDSX-MIUL-01</w:t>
            </w:r>
          </w:p>
        </w:tc>
        <w:tc>
          <w:tcPr>
            <w:tcW w:w="1985" w:type="dxa"/>
            <w:vAlign w:val="center"/>
          </w:tcPr>
          <w:p w14:paraId="6E61827E"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65455A61" w14:textId="38210F8A"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10, 2024)</w:t>
            </w:r>
          </w:p>
        </w:tc>
        <w:tc>
          <w:tcPr>
            <w:tcW w:w="2665" w:type="dxa"/>
            <w:vAlign w:val="center"/>
          </w:tcPr>
          <w:p w14:paraId="30A930BA" w14:textId="77777777" w:rsidR="00814B52" w:rsidRPr="00DD6102" w:rsidRDefault="00814B52" w:rsidP="00814B52">
            <w:pPr>
              <w:rPr>
                <w:rFonts w:ascii="Times New Roman" w:hAnsi="Times New Roman" w:cs="Times New Roman"/>
              </w:rPr>
            </w:pPr>
          </w:p>
        </w:tc>
      </w:tr>
      <w:tr w:rsidR="00814B52" w:rsidRPr="00DD6102" w14:paraId="1FFC48F7" w14:textId="77777777" w:rsidTr="00655F2C">
        <w:trPr>
          <w:cantSplit/>
        </w:trPr>
        <w:tc>
          <w:tcPr>
            <w:tcW w:w="1237" w:type="dxa"/>
            <w:vMerge/>
          </w:tcPr>
          <w:p w14:paraId="45A5B04B" w14:textId="77777777" w:rsidR="00814B52" w:rsidRPr="00DD6102" w:rsidRDefault="00814B52" w:rsidP="00814B52">
            <w:pPr>
              <w:jc w:val="center"/>
              <w:rPr>
                <w:rFonts w:ascii="Times New Roman" w:hAnsi="Times New Roman" w:cs="Times New Roman"/>
              </w:rPr>
            </w:pPr>
          </w:p>
        </w:tc>
        <w:tc>
          <w:tcPr>
            <w:tcW w:w="2869" w:type="dxa"/>
            <w:vMerge/>
          </w:tcPr>
          <w:p w14:paraId="0069036B" w14:textId="77777777" w:rsidR="00814B52" w:rsidRPr="00DD6102" w:rsidRDefault="00814B52" w:rsidP="00814B52">
            <w:pPr>
              <w:jc w:val="center"/>
              <w:rPr>
                <w:rFonts w:ascii="Times New Roman" w:hAnsi="Times New Roman" w:cs="Times New Roman"/>
              </w:rPr>
            </w:pPr>
          </w:p>
        </w:tc>
        <w:tc>
          <w:tcPr>
            <w:tcW w:w="1701" w:type="dxa"/>
            <w:vMerge w:val="restart"/>
          </w:tcPr>
          <w:p w14:paraId="57B4CF00" w14:textId="447C74E3"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w:t>
            </w:r>
          </w:p>
        </w:tc>
        <w:tc>
          <w:tcPr>
            <w:tcW w:w="2693" w:type="dxa"/>
            <w:vAlign w:val="center"/>
          </w:tcPr>
          <w:p w14:paraId="1B757D7A"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4E761681" w14:textId="6D983135"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985" w:type="dxa"/>
            <w:vAlign w:val="center"/>
          </w:tcPr>
          <w:p w14:paraId="1FBAC653" w14:textId="1AFE5CC0" w:rsidR="00814B52" w:rsidRPr="00DD6102" w:rsidDel="00267FDF" w:rsidRDefault="00EA6DAB" w:rsidP="00814B52">
            <w:pPr>
              <w:jc w:val="center"/>
              <w:rPr>
                <w:del w:id="184" w:author="Yudai Etsunaga" w:date="2024-04-10T11:33:00Z"/>
                <w:rFonts w:ascii="Times New Roman" w:hAnsi="Times New Roman" w:cs="Times New Roman"/>
              </w:rPr>
            </w:pPr>
            <w:ins w:id="185" w:author="Yudai Etsunaga" w:date="2024-06-17T16:51:00Z">
              <w:r>
                <w:rPr>
                  <w:rFonts w:ascii="Times New Roman" w:hAnsi="Times New Roman" w:cs="Times New Roman"/>
                </w:rPr>
                <w:t>Closed</w:t>
              </w:r>
              <w:r>
                <w:rPr>
                  <w:rFonts w:ascii="Times New Roman" w:hAnsi="Times New Roman" w:cs="Times New Roman"/>
                </w:rPr>
                <w:br/>
                <w:t>(</w:t>
              </w:r>
              <w:r w:rsidR="00DB7664">
                <w:rPr>
                  <w:rFonts w:ascii="Times New Roman" w:hAnsi="Times New Roman" w:cs="Times New Roman"/>
                </w:rPr>
                <w:t>June 17, 2024</w:t>
              </w:r>
              <w:r>
                <w:rPr>
                  <w:rFonts w:ascii="Times New Roman" w:hAnsi="Times New Roman" w:cs="Times New Roman"/>
                </w:rPr>
                <w:t>)</w:t>
              </w:r>
            </w:ins>
            <w:del w:id="186" w:author="Yudai Etsunaga" w:date="2024-04-10T11:33:00Z">
              <w:r w:rsidR="00814B52" w:rsidRPr="00DD6102" w:rsidDel="00267FDF">
                <w:rPr>
                  <w:rFonts w:ascii="Times New Roman" w:hAnsi="Times New Roman" w:cs="Times New Roman" w:hint="eastAsia"/>
                </w:rPr>
                <w:delText>C</w:delText>
              </w:r>
              <w:r w:rsidR="00814B52" w:rsidRPr="00DD6102" w:rsidDel="00267FDF">
                <w:rPr>
                  <w:rFonts w:ascii="Times New Roman" w:hAnsi="Times New Roman" w:cs="Times New Roman"/>
                </w:rPr>
                <w:delText>losed</w:delText>
              </w:r>
              <w:r w:rsidR="00814B52" w:rsidRPr="00DD6102" w:rsidDel="00267FDF">
                <w:rPr>
                  <w:rFonts w:ascii="Times New Roman" w:hAnsi="Times New Roman" w:cs="Times New Roman" w:hint="eastAsia"/>
                </w:rPr>
                <w:delText xml:space="preserve"> </w:delText>
              </w:r>
            </w:del>
          </w:p>
          <w:p w14:paraId="234A437C" w14:textId="7CD1032C" w:rsidR="00814B52" w:rsidRPr="00DD6102" w:rsidRDefault="00814B52" w:rsidP="00814B52">
            <w:pPr>
              <w:jc w:val="center"/>
              <w:rPr>
                <w:rFonts w:ascii="Times New Roman" w:hAnsi="Times New Roman" w:cs="Times New Roman"/>
              </w:rPr>
            </w:pPr>
            <w:del w:id="187" w:author="Yudai Etsunaga" w:date="2024-04-10T11:33:00Z">
              <w:r w:rsidRPr="00DD6102" w:rsidDel="00267FDF">
                <w:rPr>
                  <w:rFonts w:ascii="Times New Roman" w:hAnsi="Times New Roman" w:cs="Times New Roman" w:hint="eastAsia"/>
                </w:rPr>
                <w:delText>(</w:delText>
              </w:r>
              <w:r w:rsidRPr="00DD6102" w:rsidDel="00267FDF">
                <w:rPr>
                  <w:rFonts w:ascii="Times New Roman" w:hAnsi="Times New Roman" w:cs="Times New Roman"/>
                </w:rPr>
                <w:delText xml:space="preserve">January </w:delText>
              </w:r>
            </w:del>
            <w:ins w:id="188" w:author="yamauchi takashi" w:date="2024-03-24T18:05:00Z">
              <w:del w:id="189" w:author="Yudai Etsunaga" w:date="2024-04-10T11:33:00Z">
                <w:r w:rsidR="00D61ADA" w:rsidDel="00267FDF">
                  <w:rPr>
                    <w:rFonts w:ascii="Times New Roman" w:hAnsi="Times New Roman" w:cs="Times New Roman" w:hint="eastAsia"/>
                  </w:rPr>
                  <w:delText>March</w:delText>
                </w:r>
                <w:r w:rsidR="00D61ADA" w:rsidRPr="00DD6102" w:rsidDel="00267FDF">
                  <w:rPr>
                    <w:rFonts w:ascii="Times New Roman" w:hAnsi="Times New Roman" w:cs="Times New Roman"/>
                  </w:rPr>
                  <w:delText xml:space="preserve"> </w:delText>
                </w:r>
              </w:del>
            </w:ins>
            <w:del w:id="190" w:author="Yudai Etsunaga" w:date="2024-04-10T11:33:00Z">
              <w:r w:rsidRPr="00DD6102" w:rsidDel="00267FDF">
                <w:rPr>
                  <w:rFonts w:ascii="Times New Roman" w:hAnsi="Times New Roman" w:cs="Times New Roman"/>
                </w:rPr>
                <w:delText>29</w:delText>
              </w:r>
            </w:del>
            <w:ins w:id="191" w:author="yamauchi takashi" w:date="2024-03-24T18:05:00Z">
              <w:del w:id="192" w:author="Yudai Etsunaga" w:date="2024-04-10T11:33:00Z">
                <w:r w:rsidR="00D61ADA" w:rsidDel="00267FDF">
                  <w:rPr>
                    <w:rFonts w:ascii="Times New Roman" w:hAnsi="Times New Roman" w:cs="Times New Roman" w:hint="eastAsia"/>
                  </w:rPr>
                  <w:delText>22</w:delText>
                </w:r>
              </w:del>
            </w:ins>
            <w:del w:id="193" w:author="Yudai Etsunaga" w:date="2024-04-10T11:33:00Z">
              <w:r w:rsidRPr="00DD6102" w:rsidDel="00267FDF">
                <w:rPr>
                  <w:rFonts w:ascii="Times New Roman" w:hAnsi="Times New Roman" w:cs="Times New Roman"/>
                </w:rPr>
                <w:delText>, 2024)</w:delText>
              </w:r>
            </w:del>
          </w:p>
        </w:tc>
        <w:tc>
          <w:tcPr>
            <w:tcW w:w="2665" w:type="dxa"/>
            <w:vAlign w:val="center"/>
          </w:tcPr>
          <w:p w14:paraId="730B9FBF" w14:textId="77777777" w:rsidR="00814B52" w:rsidRPr="00DD6102" w:rsidRDefault="00814B52" w:rsidP="00814B52">
            <w:pPr>
              <w:rPr>
                <w:rFonts w:ascii="Times New Roman" w:hAnsi="Times New Roman" w:cs="Times New Roman"/>
              </w:rPr>
            </w:pPr>
          </w:p>
        </w:tc>
      </w:tr>
      <w:tr w:rsidR="00814B52" w:rsidRPr="00DD6102" w14:paraId="730F312B" w14:textId="77777777" w:rsidTr="00655F2C">
        <w:trPr>
          <w:cantSplit/>
        </w:trPr>
        <w:tc>
          <w:tcPr>
            <w:tcW w:w="1237" w:type="dxa"/>
            <w:vMerge/>
          </w:tcPr>
          <w:p w14:paraId="2FFB0F40" w14:textId="77777777" w:rsidR="00814B52" w:rsidRPr="00DD6102" w:rsidRDefault="00814B52" w:rsidP="00814B52">
            <w:pPr>
              <w:jc w:val="center"/>
              <w:rPr>
                <w:rFonts w:ascii="Times New Roman" w:hAnsi="Times New Roman" w:cs="Times New Roman"/>
              </w:rPr>
            </w:pPr>
          </w:p>
        </w:tc>
        <w:tc>
          <w:tcPr>
            <w:tcW w:w="2869" w:type="dxa"/>
            <w:vMerge/>
          </w:tcPr>
          <w:p w14:paraId="4D84CA63" w14:textId="77777777" w:rsidR="00814B52" w:rsidRPr="00DD6102" w:rsidRDefault="00814B52" w:rsidP="00814B52">
            <w:pPr>
              <w:jc w:val="center"/>
              <w:rPr>
                <w:rFonts w:ascii="Times New Roman" w:hAnsi="Times New Roman" w:cs="Times New Roman"/>
              </w:rPr>
            </w:pPr>
          </w:p>
        </w:tc>
        <w:tc>
          <w:tcPr>
            <w:tcW w:w="1701" w:type="dxa"/>
            <w:vMerge/>
          </w:tcPr>
          <w:p w14:paraId="7A552462" w14:textId="77777777" w:rsidR="00814B52" w:rsidRPr="00DD6102" w:rsidRDefault="00814B52" w:rsidP="00814B52">
            <w:pPr>
              <w:rPr>
                <w:rFonts w:ascii="Times New Roman" w:hAnsi="Times New Roman" w:cs="Times New Roman"/>
              </w:rPr>
            </w:pPr>
          </w:p>
        </w:tc>
        <w:tc>
          <w:tcPr>
            <w:tcW w:w="2693" w:type="dxa"/>
            <w:vAlign w:val="center"/>
          </w:tcPr>
          <w:p w14:paraId="3917DEF5"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2F61BD70" w14:textId="1C97A5FF" w:rsidR="00814B52" w:rsidRPr="00DD6102" w:rsidRDefault="00814B52" w:rsidP="00814B52">
            <w:pPr>
              <w:rPr>
                <w:rFonts w:ascii="Times New Roman" w:hAnsi="Times New Roman" w:cs="Times New Roman"/>
              </w:rPr>
            </w:pPr>
            <w:r w:rsidRPr="00DD6102">
              <w:rPr>
                <w:rFonts w:ascii="Times New Roman" w:hAnsi="Times New Roman" w:cs="Times New Roman"/>
              </w:rPr>
              <w:t>BIRDSX-FCE-02</w:t>
            </w:r>
          </w:p>
        </w:tc>
        <w:tc>
          <w:tcPr>
            <w:tcW w:w="1985" w:type="dxa"/>
            <w:vAlign w:val="center"/>
          </w:tcPr>
          <w:p w14:paraId="53AD32A6" w14:textId="6D935E3B"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367CF6A7" w14:textId="77777777" w:rsidR="00814B52" w:rsidRPr="00DD6102" w:rsidRDefault="00814B52" w:rsidP="00814B52">
            <w:pPr>
              <w:rPr>
                <w:rFonts w:ascii="Times New Roman" w:hAnsi="Times New Roman" w:cs="Times New Roman"/>
              </w:rPr>
            </w:pPr>
          </w:p>
        </w:tc>
      </w:tr>
      <w:tr w:rsidR="00814B52" w:rsidRPr="00DD6102" w14:paraId="114DDD89" w14:textId="77777777" w:rsidTr="00655F2C">
        <w:trPr>
          <w:cantSplit/>
        </w:trPr>
        <w:tc>
          <w:tcPr>
            <w:tcW w:w="1237" w:type="dxa"/>
            <w:vMerge/>
          </w:tcPr>
          <w:p w14:paraId="7D61A736" w14:textId="77777777" w:rsidR="00814B52" w:rsidRPr="00DD6102" w:rsidRDefault="00814B52" w:rsidP="00814B52">
            <w:pPr>
              <w:jc w:val="center"/>
              <w:rPr>
                <w:rFonts w:ascii="Times New Roman" w:hAnsi="Times New Roman" w:cs="Times New Roman"/>
              </w:rPr>
            </w:pPr>
          </w:p>
        </w:tc>
        <w:tc>
          <w:tcPr>
            <w:tcW w:w="2869" w:type="dxa"/>
            <w:vMerge/>
          </w:tcPr>
          <w:p w14:paraId="2658CF56" w14:textId="77777777" w:rsidR="00814B52" w:rsidRPr="00DD6102" w:rsidRDefault="00814B52" w:rsidP="00814B52">
            <w:pPr>
              <w:jc w:val="center"/>
              <w:rPr>
                <w:rFonts w:ascii="Times New Roman" w:hAnsi="Times New Roman" w:cs="Times New Roman"/>
              </w:rPr>
            </w:pPr>
          </w:p>
        </w:tc>
        <w:tc>
          <w:tcPr>
            <w:tcW w:w="1701" w:type="dxa"/>
            <w:vMerge w:val="restart"/>
          </w:tcPr>
          <w:p w14:paraId="3816CE84" w14:textId="541D3383"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w:t>
            </w:r>
          </w:p>
        </w:tc>
        <w:tc>
          <w:tcPr>
            <w:tcW w:w="2693" w:type="dxa"/>
            <w:vAlign w:val="center"/>
          </w:tcPr>
          <w:p w14:paraId="24B7CBAA"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5DFD613D" w14:textId="3A0CFEE4"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985" w:type="dxa"/>
            <w:vAlign w:val="center"/>
          </w:tcPr>
          <w:p w14:paraId="23A352C3" w14:textId="1E464812" w:rsidR="00814B52" w:rsidRPr="00DD6102" w:rsidDel="00267FDF" w:rsidRDefault="00DB7664" w:rsidP="00814B52">
            <w:pPr>
              <w:jc w:val="center"/>
              <w:rPr>
                <w:del w:id="194" w:author="Yudai Etsunaga" w:date="2024-04-10T11:33:00Z"/>
                <w:rFonts w:ascii="Times New Roman" w:hAnsi="Times New Roman" w:cs="Times New Roman"/>
              </w:rPr>
            </w:pPr>
            <w:ins w:id="195" w:author="Yudai Etsunaga" w:date="2024-06-17T16:51:00Z">
              <w:r>
                <w:rPr>
                  <w:rFonts w:ascii="Times New Roman" w:hAnsi="Times New Roman" w:cs="Times New Roman"/>
                </w:rPr>
                <w:t>Closed</w:t>
              </w:r>
              <w:r>
                <w:rPr>
                  <w:rFonts w:ascii="Times New Roman" w:hAnsi="Times New Roman" w:cs="Times New Roman"/>
                </w:rPr>
                <w:br/>
                <w:t>(June 17, 2024)</w:t>
              </w:r>
            </w:ins>
            <w:del w:id="196" w:author="Yudai Etsunaga" w:date="2024-04-10T11:33:00Z">
              <w:r w:rsidR="00814B52" w:rsidRPr="00DD6102" w:rsidDel="00267FDF">
                <w:rPr>
                  <w:rFonts w:ascii="Times New Roman" w:hAnsi="Times New Roman" w:cs="Times New Roman" w:hint="eastAsia"/>
                </w:rPr>
                <w:delText>C</w:delText>
              </w:r>
              <w:r w:rsidR="00814B52" w:rsidRPr="00DD6102" w:rsidDel="00267FDF">
                <w:rPr>
                  <w:rFonts w:ascii="Times New Roman" w:hAnsi="Times New Roman" w:cs="Times New Roman"/>
                </w:rPr>
                <w:delText>losed</w:delText>
              </w:r>
              <w:r w:rsidR="00814B52" w:rsidRPr="00DD6102" w:rsidDel="00267FDF">
                <w:rPr>
                  <w:rFonts w:ascii="Times New Roman" w:hAnsi="Times New Roman" w:cs="Times New Roman" w:hint="eastAsia"/>
                </w:rPr>
                <w:delText xml:space="preserve"> </w:delText>
              </w:r>
            </w:del>
          </w:p>
          <w:p w14:paraId="5C883F58" w14:textId="6407E76E" w:rsidR="00814B52" w:rsidRPr="00DD6102" w:rsidRDefault="00814B52" w:rsidP="00814B52">
            <w:pPr>
              <w:jc w:val="center"/>
              <w:rPr>
                <w:rFonts w:ascii="Times New Roman" w:hAnsi="Times New Roman" w:cs="Times New Roman"/>
              </w:rPr>
            </w:pPr>
            <w:del w:id="197" w:author="Yudai Etsunaga" w:date="2024-04-10T11:33:00Z">
              <w:r w:rsidRPr="00DD6102" w:rsidDel="00267FDF">
                <w:rPr>
                  <w:rFonts w:ascii="Times New Roman" w:hAnsi="Times New Roman" w:cs="Times New Roman" w:hint="eastAsia"/>
                </w:rPr>
                <w:delText>(</w:delText>
              </w:r>
            </w:del>
            <w:ins w:id="198" w:author="悦永裕大" w:date="2024-03-21T22:20:00Z">
              <w:del w:id="199" w:author="Yudai Etsunaga" w:date="2024-04-10T11:33:00Z">
                <w:r w:rsidR="00D01ACA" w:rsidDel="00267FDF">
                  <w:rPr>
                    <w:rFonts w:ascii="Times New Roman" w:hAnsi="Times New Roman" w:cs="Times New Roman" w:hint="eastAsia"/>
                  </w:rPr>
                  <w:delText>March</w:delText>
                </w:r>
              </w:del>
            </w:ins>
            <w:del w:id="200" w:author="Yudai Etsunaga" w:date="2024-04-10T11:33:00Z">
              <w:r w:rsidRPr="00DD6102" w:rsidDel="00267FDF">
                <w:rPr>
                  <w:rFonts w:ascii="Times New Roman" w:hAnsi="Times New Roman" w:cs="Times New Roman"/>
                </w:rPr>
                <w:delText xml:space="preserve">January </w:delText>
              </w:r>
            </w:del>
            <w:ins w:id="201" w:author="悦永裕大" w:date="2024-03-21T22:20:00Z">
              <w:del w:id="202" w:author="Yudai Etsunaga" w:date="2024-04-10T11:33:00Z">
                <w:r w:rsidR="00D01ACA" w:rsidDel="00267FDF">
                  <w:rPr>
                    <w:rFonts w:ascii="Times New Roman" w:hAnsi="Times New Roman" w:cs="Times New Roman" w:hint="eastAsia"/>
                  </w:rPr>
                  <w:delText>2</w:delText>
                </w:r>
              </w:del>
            </w:ins>
            <w:del w:id="203" w:author="Yudai Etsunaga" w:date="2024-04-10T11:33:00Z">
              <w:r w:rsidR="00D76CC2" w:rsidDel="00267FDF">
                <w:rPr>
                  <w:rFonts w:ascii="Times New Roman" w:hAnsi="Times New Roman" w:cs="Times New Roman"/>
                </w:rPr>
                <w:delText>2</w:delText>
              </w:r>
              <w:r w:rsidRPr="00DD6102" w:rsidDel="00267FDF">
                <w:rPr>
                  <w:rFonts w:ascii="Times New Roman" w:hAnsi="Times New Roman" w:cs="Times New Roman"/>
                </w:rPr>
                <w:delText>29, 2024)</w:delText>
              </w:r>
            </w:del>
          </w:p>
        </w:tc>
        <w:tc>
          <w:tcPr>
            <w:tcW w:w="2665" w:type="dxa"/>
            <w:vAlign w:val="center"/>
          </w:tcPr>
          <w:p w14:paraId="71F2F92B" w14:textId="77777777" w:rsidR="00814B52" w:rsidRPr="00DD6102" w:rsidRDefault="00814B52" w:rsidP="00814B52">
            <w:pPr>
              <w:rPr>
                <w:rFonts w:ascii="Times New Roman" w:hAnsi="Times New Roman" w:cs="Times New Roman"/>
              </w:rPr>
            </w:pPr>
          </w:p>
        </w:tc>
      </w:tr>
      <w:tr w:rsidR="00814B52" w:rsidRPr="00DD6102" w14:paraId="5A53FA5E" w14:textId="77777777" w:rsidTr="00655F2C">
        <w:trPr>
          <w:cantSplit/>
        </w:trPr>
        <w:tc>
          <w:tcPr>
            <w:tcW w:w="1237" w:type="dxa"/>
            <w:vMerge/>
          </w:tcPr>
          <w:p w14:paraId="2A56B79E" w14:textId="77777777" w:rsidR="00814B52" w:rsidRPr="00DD6102" w:rsidRDefault="00814B52" w:rsidP="00814B52">
            <w:pPr>
              <w:jc w:val="center"/>
              <w:rPr>
                <w:rFonts w:ascii="Times New Roman" w:hAnsi="Times New Roman" w:cs="Times New Roman"/>
              </w:rPr>
            </w:pPr>
          </w:p>
        </w:tc>
        <w:tc>
          <w:tcPr>
            <w:tcW w:w="2869" w:type="dxa"/>
            <w:vMerge/>
          </w:tcPr>
          <w:p w14:paraId="5BCEE3E4" w14:textId="77777777" w:rsidR="00814B52" w:rsidRPr="00DD6102" w:rsidRDefault="00814B52" w:rsidP="00814B52">
            <w:pPr>
              <w:jc w:val="center"/>
              <w:rPr>
                <w:rFonts w:ascii="Times New Roman" w:hAnsi="Times New Roman" w:cs="Times New Roman"/>
              </w:rPr>
            </w:pPr>
          </w:p>
        </w:tc>
        <w:tc>
          <w:tcPr>
            <w:tcW w:w="1701" w:type="dxa"/>
            <w:vMerge/>
          </w:tcPr>
          <w:p w14:paraId="2B098436" w14:textId="77777777" w:rsidR="00814B52" w:rsidRPr="00DD6102" w:rsidRDefault="00814B52" w:rsidP="00814B52">
            <w:pPr>
              <w:rPr>
                <w:rFonts w:ascii="Times New Roman" w:hAnsi="Times New Roman" w:cs="Times New Roman"/>
              </w:rPr>
            </w:pPr>
          </w:p>
        </w:tc>
        <w:tc>
          <w:tcPr>
            <w:tcW w:w="2693" w:type="dxa"/>
            <w:vAlign w:val="center"/>
          </w:tcPr>
          <w:p w14:paraId="510DCC41"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2721D20D" w14:textId="1961C0A4" w:rsidR="00814B52" w:rsidRPr="00DD6102" w:rsidRDefault="00814B52" w:rsidP="00814B52">
            <w:pPr>
              <w:rPr>
                <w:rFonts w:ascii="Times New Roman" w:hAnsi="Times New Roman" w:cs="Times New Roman"/>
              </w:rPr>
            </w:pPr>
            <w:r w:rsidRPr="00DD6102">
              <w:rPr>
                <w:rFonts w:ascii="Times New Roman" w:hAnsi="Times New Roman" w:cs="Times New Roman"/>
              </w:rPr>
              <w:t>BIRDSX-FCE-02</w:t>
            </w:r>
          </w:p>
        </w:tc>
        <w:tc>
          <w:tcPr>
            <w:tcW w:w="1985" w:type="dxa"/>
            <w:vAlign w:val="center"/>
          </w:tcPr>
          <w:p w14:paraId="57840CAC" w14:textId="5CFBE3B5"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7FE6F50D" w14:textId="77777777" w:rsidR="00814B52" w:rsidRPr="00DD6102" w:rsidRDefault="00814B52" w:rsidP="00814B52">
            <w:pPr>
              <w:rPr>
                <w:rFonts w:ascii="Times New Roman" w:hAnsi="Times New Roman" w:cs="Times New Roman"/>
              </w:rPr>
            </w:pPr>
          </w:p>
        </w:tc>
      </w:tr>
      <w:tr w:rsidR="00814B52" w:rsidRPr="00DD6102" w14:paraId="24FAACFC" w14:textId="77777777" w:rsidTr="00655F2C">
        <w:trPr>
          <w:cantSplit/>
        </w:trPr>
        <w:tc>
          <w:tcPr>
            <w:tcW w:w="1237" w:type="dxa"/>
            <w:vMerge/>
          </w:tcPr>
          <w:p w14:paraId="00088412" w14:textId="77777777" w:rsidR="00814B52" w:rsidRPr="00DD6102" w:rsidRDefault="00814B52" w:rsidP="00814B52">
            <w:pPr>
              <w:jc w:val="center"/>
              <w:rPr>
                <w:rFonts w:ascii="Times New Roman" w:hAnsi="Times New Roman" w:cs="Times New Roman"/>
              </w:rPr>
            </w:pPr>
          </w:p>
        </w:tc>
        <w:tc>
          <w:tcPr>
            <w:tcW w:w="2869" w:type="dxa"/>
            <w:vMerge/>
          </w:tcPr>
          <w:p w14:paraId="61BF45EF" w14:textId="77777777" w:rsidR="00814B52" w:rsidRPr="00DD6102" w:rsidRDefault="00814B52" w:rsidP="00814B52">
            <w:pPr>
              <w:jc w:val="center"/>
              <w:rPr>
                <w:rFonts w:ascii="Times New Roman" w:hAnsi="Times New Roman" w:cs="Times New Roman"/>
              </w:rPr>
            </w:pPr>
          </w:p>
        </w:tc>
        <w:tc>
          <w:tcPr>
            <w:tcW w:w="1701" w:type="dxa"/>
          </w:tcPr>
          <w:p w14:paraId="01EABFCA" w14:textId="49F6C51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w:t>
            </w:r>
          </w:p>
        </w:tc>
        <w:tc>
          <w:tcPr>
            <w:tcW w:w="2693" w:type="dxa"/>
            <w:vAlign w:val="center"/>
          </w:tcPr>
          <w:p w14:paraId="24AD84C1" w14:textId="6D2F5A88"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25CC60F5" w14:textId="2F234517" w:rsidR="00814B52" w:rsidRPr="00DD6102" w:rsidRDefault="00814B52" w:rsidP="00814B52">
            <w:pPr>
              <w:rPr>
                <w:rFonts w:ascii="Times New Roman" w:hAnsi="Times New Roman" w:cs="Times New Roman"/>
                <w:lang w:eastAsia="zh-TW"/>
              </w:rPr>
            </w:pPr>
            <w:r w:rsidRPr="00DD6102">
              <w:rPr>
                <w:rFonts w:ascii="Times New Roman" w:hAnsi="Times New Roman" w:cs="Times New Roman"/>
                <w:lang w:eastAsia="zh-TW"/>
              </w:rPr>
              <w:t>BIRDSX-VT-01</w:t>
            </w:r>
          </w:p>
        </w:tc>
        <w:tc>
          <w:tcPr>
            <w:tcW w:w="1985" w:type="dxa"/>
            <w:vAlign w:val="center"/>
          </w:tcPr>
          <w:p w14:paraId="2CB04FCE" w14:textId="7CBAD15E"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02F2502E" w14:textId="77777777" w:rsidR="00814B52" w:rsidRPr="00DD6102" w:rsidRDefault="00814B52" w:rsidP="00814B52">
            <w:pPr>
              <w:rPr>
                <w:rFonts w:ascii="Times New Roman" w:hAnsi="Times New Roman" w:cs="Times New Roman"/>
              </w:rPr>
            </w:pPr>
          </w:p>
        </w:tc>
      </w:tr>
      <w:tr w:rsidR="00814B52" w:rsidRPr="00DD6102" w14:paraId="2AD3C935" w14:textId="77777777" w:rsidTr="00655F2C">
        <w:trPr>
          <w:cantSplit/>
        </w:trPr>
        <w:tc>
          <w:tcPr>
            <w:tcW w:w="1237" w:type="dxa"/>
            <w:vMerge/>
          </w:tcPr>
          <w:p w14:paraId="39D1EEC9" w14:textId="77777777" w:rsidR="00814B52" w:rsidRPr="00DD6102" w:rsidRDefault="00814B52" w:rsidP="00814B52">
            <w:pPr>
              <w:jc w:val="center"/>
              <w:rPr>
                <w:rFonts w:ascii="Times New Roman" w:hAnsi="Times New Roman" w:cs="Times New Roman"/>
              </w:rPr>
            </w:pPr>
          </w:p>
        </w:tc>
        <w:tc>
          <w:tcPr>
            <w:tcW w:w="2869" w:type="dxa"/>
            <w:vMerge/>
          </w:tcPr>
          <w:p w14:paraId="45C279A6" w14:textId="77777777" w:rsidR="00814B52" w:rsidRPr="00DD6102" w:rsidRDefault="00814B52" w:rsidP="00814B52">
            <w:pPr>
              <w:jc w:val="center"/>
              <w:rPr>
                <w:rFonts w:ascii="Times New Roman" w:hAnsi="Times New Roman" w:cs="Times New Roman"/>
              </w:rPr>
            </w:pPr>
          </w:p>
        </w:tc>
        <w:tc>
          <w:tcPr>
            <w:tcW w:w="1701" w:type="dxa"/>
          </w:tcPr>
          <w:p w14:paraId="50C1ACF8" w14:textId="2D49A18F"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.5(1)</w:t>
            </w:r>
          </w:p>
        </w:tc>
        <w:tc>
          <w:tcPr>
            <w:tcW w:w="2693" w:type="dxa"/>
            <w:vAlign w:val="center"/>
          </w:tcPr>
          <w:p w14:paraId="1DA60572" w14:textId="6C1CE119"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組立手順</w:t>
            </w:r>
          </w:p>
          <w:p w14:paraId="311593DD" w14:textId="780AAB9F" w:rsidR="00814B52" w:rsidRPr="00DD6102" w:rsidRDefault="00814B52" w:rsidP="00814B52">
            <w:pPr>
              <w:rPr>
                <w:rFonts w:ascii="Times New Roman" w:hAnsi="Times New Roman" w:cs="Times New Roman"/>
              </w:rPr>
            </w:pPr>
            <w:r w:rsidRPr="00DD6102">
              <w:rPr>
                <w:rFonts w:ascii="Times New Roman" w:hAnsi="Times New Roman" w:cs="Times New Roman"/>
              </w:rPr>
              <w:t>BIRDSX-AP-01</w:t>
            </w:r>
          </w:p>
        </w:tc>
        <w:tc>
          <w:tcPr>
            <w:tcW w:w="1985" w:type="dxa"/>
            <w:vAlign w:val="center"/>
          </w:tcPr>
          <w:p w14:paraId="784228E3"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3D66319" w14:textId="57765368"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ins w:id="204" w:author="悦永裕大" w:date="2024-03-21T22:21:00Z">
              <w:del w:id="205" w:author="Yudai Etsunaga" w:date="2024-06-17T16:52:00Z">
                <w:r w:rsidR="003A6DA3" w:rsidDel="00DB7664">
                  <w:rPr>
                    <w:rFonts w:ascii="Times New Roman" w:hAnsi="Times New Roman" w:cs="Times New Roman" w:hint="eastAsia"/>
                  </w:rPr>
                  <w:delText>March</w:delText>
                </w:r>
              </w:del>
            </w:ins>
            <w:del w:id="206" w:author="Yudai Etsunaga" w:date="2024-06-17T16:52:00Z">
              <w:r w:rsidRPr="00DD6102" w:rsidDel="00DB7664">
                <w:rPr>
                  <w:rFonts w:ascii="Times New Roman" w:hAnsi="Times New Roman" w:cs="Times New Roman"/>
                </w:rPr>
                <w:delText>January</w:delText>
              </w:r>
            </w:del>
            <w:ins w:id="207" w:author="Yudai Etsunaga" w:date="2024-06-17T16:52:00Z">
              <w:r w:rsidR="00DB7664">
                <w:rPr>
                  <w:rFonts w:ascii="Times New Roman" w:hAnsi="Times New Roman" w:cs="Times New Roman"/>
                </w:rPr>
                <w:t>June</w:t>
              </w:r>
            </w:ins>
            <w:r w:rsidRPr="00DD6102">
              <w:rPr>
                <w:rFonts w:ascii="Times New Roman" w:hAnsi="Times New Roman" w:cs="Times New Roman"/>
              </w:rPr>
              <w:t xml:space="preserve"> </w:t>
            </w:r>
            <w:ins w:id="208" w:author="悦永裕大" w:date="2024-03-21T22:21:00Z">
              <w:del w:id="209" w:author="yamauchi takashi" w:date="2024-03-24T18:06:00Z">
                <w:r w:rsidR="003A6DA3" w:rsidDel="008368CB">
                  <w:rPr>
                    <w:rFonts w:ascii="Times New Roman" w:hAnsi="Times New Roman" w:cs="Times New Roman" w:hint="eastAsia"/>
                  </w:rPr>
                  <w:delText>21</w:delText>
                </w:r>
              </w:del>
            </w:ins>
            <w:ins w:id="210" w:author="Yudai Etsunaga" w:date="2024-06-17T16:52:00Z">
              <w:r w:rsidR="00DB7664">
                <w:rPr>
                  <w:rFonts w:ascii="Times New Roman" w:hAnsi="Times New Roman" w:cs="Times New Roman"/>
                </w:rPr>
                <w:t>7</w:t>
              </w:r>
            </w:ins>
            <w:ins w:id="211" w:author="yamauchi takashi" w:date="2024-03-24T18:06:00Z">
              <w:del w:id="212" w:author="Yudai Etsunaga" w:date="2024-06-17T16:52:00Z">
                <w:r w:rsidR="008368CB" w:rsidDel="00DB7664">
                  <w:rPr>
                    <w:rFonts w:ascii="Times New Roman" w:hAnsi="Times New Roman" w:cs="Times New Roman" w:hint="eastAsia"/>
                  </w:rPr>
                  <w:delText>14</w:delText>
                </w:r>
              </w:del>
            </w:ins>
            <w:del w:id="213" w:author="悦永裕大" w:date="2024-03-21T22:21:00Z">
              <w:r w:rsidRPr="00DD6102" w:rsidDel="003A6DA3">
                <w:rPr>
                  <w:rFonts w:ascii="Times New Roman" w:hAnsi="Times New Roman" w:cs="Times New Roman"/>
                </w:rPr>
                <w:delText>2</w:delText>
              </w:r>
              <w:r w:rsidR="005953A9" w:rsidDel="003A6DA3">
                <w:rPr>
                  <w:rFonts w:ascii="Times New Roman" w:hAnsi="Times New Roman" w:cs="Times New Roman"/>
                </w:rPr>
                <w:delText>9</w:delText>
              </w:r>
            </w:del>
            <w:r w:rsidRPr="00DD6102">
              <w:rPr>
                <w:rFonts w:ascii="Times New Roman" w:hAnsi="Times New Roman" w:cs="Times New Roman"/>
              </w:rPr>
              <w:t>, 2024)</w:t>
            </w:r>
          </w:p>
        </w:tc>
        <w:tc>
          <w:tcPr>
            <w:tcW w:w="2665" w:type="dxa"/>
            <w:vAlign w:val="center"/>
          </w:tcPr>
          <w:p w14:paraId="72A47971" w14:textId="77777777" w:rsidR="00814B52" w:rsidRPr="00DD6102" w:rsidRDefault="00814B52" w:rsidP="00814B52">
            <w:pPr>
              <w:rPr>
                <w:rFonts w:ascii="Times New Roman" w:hAnsi="Times New Roman" w:cs="Times New Roman"/>
              </w:rPr>
            </w:pPr>
          </w:p>
        </w:tc>
      </w:tr>
      <w:tr w:rsidR="00814B52" w:rsidRPr="00DD6102" w14:paraId="4DB827AB" w14:textId="77777777" w:rsidTr="00655F2C">
        <w:trPr>
          <w:cantSplit/>
        </w:trPr>
        <w:tc>
          <w:tcPr>
            <w:tcW w:w="1237" w:type="dxa"/>
            <w:vMerge/>
          </w:tcPr>
          <w:p w14:paraId="2F13BCCE" w14:textId="77777777" w:rsidR="00814B52" w:rsidRPr="00DD6102" w:rsidRDefault="00814B52" w:rsidP="00814B52">
            <w:pPr>
              <w:jc w:val="center"/>
              <w:rPr>
                <w:rFonts w:ascii="Times New Roman" w:hAnsi="Times New Roman" w:cs="Times New Roman"/>
              </w:rPr>
            </w:pPr>
          </w:p>
        </w:tc>
        <w:tc>
          <w:tcPr>
            <w:tcW w:w="2869" w:type="dxa"/>
            <w:vMerge/>
          </w:tcPr>
          <w:p w14:paraId="233EE91A" w14:textId="77777777" w:rsidR="00814B52" w:rsidRPr="00DD6102" w:rsidRDefault="00814B52" w:rsidP="00814B52">
            <w:pPr>
              <w:jc w:val="center"/>
              <w:rPr>
                <w:rFonts w:ascii="Times New Roman" w:hAnsi="Times New Roman" w:cs="Times New Roman"/>
              </w:rPr>
            </w:pPr>
          </w:p>
        </w:tc>
        <w:tc>
          <w:tcPr>
            <w:tcW w:w="1701" w:type="dxa"/>
          </w:tcPr>
          <w:p w14:paraId="3F81621D" w14:textId="04425401"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.5(2)</w:t>
            </w:r>
          </w:p>
        </w:tc>
        <w:tc>
          <w:tcPr>
            <w:tcW w:w="2693" w:type="dxa"/>
            <w:vAlign w:val="center"/>
          </w:tcPr>
          <w:p w14:paraId="12C7BCCD" w14:textId="7EE3BE9D"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619DB9F1" w14:textId="0B1740C2" w:rsidR="00814B52" w:rsidRPr="00DD6102" w:rsidRDefault="00814B52" w:rsidP="00814B52">
            <w:pPr>
              <w:rPr>
                <w:rFonts w:ascii="Times New Roman" w:hAnsi="Times New Roman" w:cs="Times New Roman"/>
              </w:rPr>
            </w:pPr>
            <w:r w:rsidRPr="00DD6102">
              <w:rPr>
                <w:rFonts w:ascii="Times New Roman" w:hAnsi="Times New Roman" w:cs="Times New Roman"/>
              </w:rPr>
              <w:t>BIRDSX-AR-01</w:t>
            </w:r>
          </w:p>
        </w:tc>
        <w:tc>
          <w:tcPr>
            <w:tcW w:w="1985" w:type="dxa"/>
            <w:vAlign w:val="center"/>
          </w:tcPr>
          <w:p w14:paraId="7AF3305C" w14:textId="64695798"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5E932325" w14:textId="77777777" w:rsidR="00814B52" w:rsidRPr="00DD6102" w:rsidRDefault="00814B52" w:rsidP="00814B52">
            <w:pPr>
              <w:rPr>
                <w:rFonts w:ascii="Times New Roman" w:hAnsi="Times New Roman" w:cs="Times New Roman"/>
              </w:rPr>
            </w:pPr>
          </w:p>
        </w:tc>
      </w:tr>
      <w:tr w:rsidR="00814B52" w:rsidRPr="00DD6102" w14:paraId="6772EDD3" w14:textId="77777777" w:rsidTr="00655F2C">
        <w:trPr>
          <w:cantSplit/>
        </w:trPr>
        <w:tc>
          <w:tcPr>
            <w:tcW w:w="1237" w:type="dxa"/>
            <w:vMerge/>
          </w:tcPr>
          <w:p w14:paraId="481363A0" w14:textId="77777777" w:rsidR="00814B52" w:rsidRPr="00DD6102" w:rsidRDefault="00814B52" w:rsidP="00814B52">
            <w:pPr>
              <w:jc w:val="center"/>
              <w:rPr>
                <w:rFonts w:ascii="Times New Roman" w:hAnsi="Times New Roman" w:cs="Times New Roman"/>
              </w:rPr>
            </w:pPr>
          </w:p>
        </w:tc>
        <w:tc>
          <w:tcPr>
            <w:tcW w:w="2869" w:type="dxa"/>
            <w:vMerge/>
          </w:tcPr>
          <w:p w14:paraId="2AE1D60E" w14:textId="77777777" w:rsidR="00814B52" w:rsidRPr="00DD6102" w:rsidRDefault="00814B52" w:rsidP="00814B52">
            <w:pPr>
              <w:jc w:val="center"/>
              <w:rPr>
                <w:rFonts w:ascii="Times New Roman" w:hAnsi="Times New Roman" w:cs="Times New Roman"/>
              </w:rPr>
            </w:pPr>
          </w:p>
        </w:tc>
        <w:tc>
          <w:tcPr>
            <w:tcW w:w="1701" w:type="dxa"/>
          </w:tcPr>
          <w:p w14:paraId="34DDA443" w14:textId="52AFF81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.5(3)</w:t>
            </w:r>
          </w:p>
        </w:tc>
        <w:tc>
          <w:tcPr>
            <w:tcW w:w="2693" w:type="dxa"/>
            <w:vAlign w:val="center"/>
          </w:tcPr>
          <w:p w14:paraId="1B675B5B" w14:textId="77777777"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35F37BA0" w14:textId="3922C3F3" w:rsidR="00814B52" w:rsidRPr="00DD6102" w:rsidRDefault="00814B52" w:rsidP="00814B52">
            <w:pPr>
              <w:rPr>
                <w:rFonts w:ascii="Times New Roman" w:hAnsi="Times New Roman" w:cs="Times New Roman"/>
                <w:lang w:eastAsia="zh-TW"/>
              </w:rPr>
            </w:pPr>
            <w:r w:rsidRPr="00DD6102">
              <w:rPr>
                <w:rFonts w:ascii="Times New Roman" w:hAnsi="Times New Roman" w:cs="Times New Roman"/>
                <w:lang w:eastAsia="zh-TW"/>
              </w:rPr>
              <w:t>BIRDSX-VT-01</w:t>
            </w:r>
          </w:p>
        </w:tc>
        <w:tc>
          <w:tcPr>
            <w:tcW w:w="1985" w:type="dxa"/>
            <w:vAlign w:val="center"/>
          </w:tcPr>
          <w:p w14:paraId="58DA886F" w14:textId="1791DEFE"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52B0E5F6" w14:textId="77777777" w:rsidR="00814B52" w:rsidRPr="00DD6102" w:rsidRDefault="00814B52" w:rsidP="00814B52">
            <w:pPr>
              <w:rPr>
                <w:rFonts w:ascii="Times New Roman" w:hAnsi="Times New Roman" w:cs="Times New Roman"/>
              </w:rPr>
            </w:pPr>
          </w:p>
        </w:tc>
      </w:tr>
      <w:tr w:rsidR="00814B52" w:rsidRPr="00DD6102" w14:paraId="77915A31" w14:textId="77777777" w:rsidTr="00655F2C">
        <w:trPr>
          <w:cantSplit/>
        </w:trPr>
        <w:tc>
          <w:tcPr>
            <w:tcW w:w="1237" w:type="dxa"/>
            <w:vMerge/>
          </w:tcPr>
          <w:p w14:paraId="55D8A3BC" w14:textId="77777777" w:rsidR="00814B52" w:rsidRPr="00DD6102" w:rsidRDefault="00814B52" w:rsidP="00814B52">
            <w:pPr>
              <w:jc w:val="center"/>
              <w:rPr>
                <w:rFonts w:ascii="Times New Roman" w:hAnsi="Times New Roman" w:cs="Times New Roman"/>
              </w:rPr>
            </w:pPr>
          </w:p>
        </w:tc>
        <w:tc>
          <w:tcPr>
            <w:tcW w:w="2869" w:type="dxa"/>
            <w:vMerge/>
          </w:tcPr>
          <w:p w14:paraId="730E5616" w14:textId="77777777" w:rsidR="00814B52" w:rsidRPr="00DD6102" w:rsidRDefault="00814B52" w:rsidP="00814B52">
            <w:pPr>
              <w:jc w:val="center"/>
              <w:rPr>
                <w:rFonts w:ascii="Times New Roman" w:hAnsi="Times New Roman" w:cs="Times New Roman"/>
              </w:rPr>
            </w:pPr>
          </w:p>
        </w:tc>
        <w:tc>
          <w:tcPr>
            <w:tcW w:w="1701" w:type="dxa"/>
          </w:tcPr>
          <w:p w14:paraId="08096E53" w14:textId="4BCA0D2D"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.6(1)</w:t>
            </w:r>
          </w:p>
        </w:tc>
        <w:tc>
          <w:tcPr>
            <w:tcW w:w="2693" w:type="dxa"/>
            <w:vAlign w:val="center"/>
          </w:tcPr>
          <w:p w14:paraId="268CDF87"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6CDA2205" w14:textId="0FA06A09" w:rsidR="00814B52" w:rsidRPr="00DD6102" w:rsidRDefault="00814B52" w:rsidP="00814B52">
            <w:pPr>
              <w:rPr>
                <w:rFonts w:ascii="Times New Roman" w:hAnsi="Times New Roman" w:cs="Times New Roman"/>
              </w:rPr>
            </w:pPr>
            <w:r w:rsidRPr="00DD6102">
              <w:rPr>
                <w:rFonts w:ascii="Times New Roman" w:hAnsi="Times New Roman" w:cs="Times New Roman"/>
              </w:rPr>
              <w:t>BIRDSX-AD-01</w:t>
            </w:r>
          </w:p>
        </w:tc>
        <w:tc>
          <w:tcPr>
            <w:tcW w:w="1985" w:type="dxa"/>
            <w:vAlign w:val="center"/>
          </w:tcPr>
          <w:p w14:paraId="05240DE2"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757F8AE" w14:textId="2775B82D"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w:t>
            </w:r>
            <w:r w:rsidR="00320C95">
              <w:rPr>
                <w:rFonts w:ascii="Times New Roman" w:hAnsi="Times New Roman" w:cs="Times New Roman"/>
              </w:rPr>
              <w:t>6</w:t>
            </w:r>
            <w:r w:rsidRPr="00DD6102">
              <w:rPr>
                <w:rFonts w:ascii="Times New Roman" w:hAnsi="Times New Roman" w:cs="Times New Roman"/>
              </w:rPr>
              <w:t>, 2024)</w:t>
            </w:r>
          </w:p>
        </w:tc>
        <w:tc>
          <w:tcPr>
            <w:tcW w:w="2665" w:type="dxa"/>
            <w:vAlign w:val="center"/>
          </w:tcPr>
          <w:p w14:paraId="54EBDD30" w14:textId="77777777" w:rsidR="00814B52" w:rsidRPr="00DD6102" w:rsidRDefault="00814B52" w:rsidP="00814B52">
            <w:pPr>
              <w:rPr>
                <w:rFonts w:ascii="Times New Roman" w:hAnsi="Times New Roman" w:cs="Times New Roman"/>
              </w:rPr>
            </w:pPr>
          </w:p>
        </w:tc>
      </w:tr>
      <w:tr w:rsidR="00814B52" w:rsidRPr="00DD6102" w14:paraId="7C93AD27" w14:textId="77777777" w:rsidTr="00655F2C">
        <w:trPr>
          <w:cantSplit/>
        </w:trPr>
        <w:tc>
          <w:tcPr>
            <w:tcW w:w="1237" w:type="dxa"/>
            <w:vMerge/>
          </w:tcPr>
          <w:p w14:paraId="4BB8C89F" w14:textId="77777777" w:rsidR="00814B52" w:rsidRPr="00DD6102" w:rsidRDefault="00814B52" w:rsidP="00814B52">
            <w:pPr>
              <w:jc w:val="center"/>
              <w:rPr>
                <w:rFonts w:ascii="Times New Roman" w:hAnsi="Times New Roman" w:cs="Times New Roman"/>
              </w:rPr>
            </w:pPr>
          </w:p>
        </w:tc>
        <w:tc>
          <w:tcPr>
            <w:tcW w:w="2869" w:type="dxa"/>
            <w:vMerge/>
          </w:tcPr>
          <w:p w14:paraId="0AF56231" w14:textId="77777777" w:rsidR="00814B52" w:rsidRPr="00DD6102" w:rsidRDefault="00814B52" w:rsidP="00814B52">
            <w:pPr>
              <w:jc w:val="center"/>
              <w:rPr>
                <w:rFonts w:ascii="Times New Roman" w:hAnsi="Times New Roman" w:cs="Times New Roman"/>
              </w:rPr>
            </w:pPr>
          </w:p>
        </w:tc>
        <w:tc>
          <w:tcPr>
            <w:tcW w:w="1701" w:type="dxa"/>
          </w:tcPr>
          <w:p w14:paraId="02C4B0E5" w14:textId="38BAFD05"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.6(2)</w:t>
            </w:r>
          </w:p>
        </w:tc>
        <w:tc>
          <w:tcPr>
            <w:tcW w:w="2693" w:type="dxa"/>
            <w:vAlign w:val="center"/>
          </w:tcPr>
          <w:p w14:paraId="3BFCBE26"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4EC2F26B" w14:textId="667B2B6F" w:rsidR="00814B52" w:rsidRPr="00DD6102" w:rsidRDefault="00814B52" w:rsidP="00814B52">
            <w:pPr>
              <w:rPr>
                <w:rFonts w:ascii="Times New Roman" w:hAnsi="Times New Roman" w:cs="Times New Roman"/>
              </w:rPr>
            </w:pPr>
            <w:r w:rsidRPr="00DD6102">
              <w:rPr>
                <w:rFonts w:ascii="Times New Roman" w:hAnsi="Times New Roman" w:cs="Times New Roman"/>
              </w:rPr>
              <w:t>BIRDSX-AR-01</w:t>
            </w:r>
          </w:p>
        </w:tc>
        <w:tc>
          <w:tcPr>
            <w:tcW w:w="1985" w:type="dxa"/>
            <w:vAlign w:val="center"/>
          </w:tcPr>
          <w:p w14:paraId="27DAD9AD" w14:textId="2449C37B"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11DD946C" w14:textId="77777777" w:rsidR="00814B52" w:rsidRPr="00DD6102" w:rsidRDefault="00814B52" w:rsidP="00814B52">
            <w:pPr>
              <w:rPr>
                <w:rFonts w:ascii="Times New Roman" w:hAnsi="Times New Roman" w:cs="Times New Roman"/>
              </w:rPr>
            </w:pPr>
          </w:p>
        </w:tc>
      </w:tr>
      <w:tr w:rsidR="00814B52" w:rsidRPr="00DD6102" w14:paraId="6FE863FE" w14:textId="77777777" w:rsidTr="00655F2C">
        <w:trPr>
          <w:cantSplit/>
        </w:trPr>
        <w:tc>
          <w:tcPr>
            <w:tcW w:w="1237" w:type="dxa"/>
            <w:vMerge/>
          </w:tcPr>
          <w:p w14:paraId="206FC4B5" w14:textId="77777777" w:rsidR="00814B52" w:rsidRPr="00DD6102" w:rsidRDefault="00814B52" w:rsidP="00814B52">
            <w:pPr>
              <w:jc w:val="center"/>
              <w:rPr>
                <w:rFonts w:ascii="Times New Roman" w:hAnsi="Times New Roman" w:cs="Times New Roman"/>
              </w:rPr>
            </w:pPr>
          </w:p>
        </w:tc>
        <w:tc>
          <w:tcPr>
            <w:tcW w:w="2869" w:type="dxa"/>
            <w:vMerge/>
          </w:tcPr>
          <w:p w14:paraId="7ADA23ED" w14:textId="77777777" w:rsidR="00814B52" w:rsidRPr="00DD6102" w:rsidRDefault="00814B52" w:rsidP="00814B52">
            <w:pPr>
              <w:jc w:val="center"/>
              <w:rPr>
                <w:rFonts w:ascii="Times New Roman" w:hAnsi="Times New Roman" w:cs="Times New Roman"/>
              </w:rPr>
            </w:pPr>
          </w:p>
        </w:tc>
        <w:tc>
          <w:tcPr>
            <w:tcW w:w="1701" w:type="dxa"/>
          </w:tcPr>
          <w:p w14:paraId="1DA12293" w14:textId="073D2D5E" w:rsidR="00814B52" w:rsidRPr="00DD6102" w:rsidRDefault="00814B52" w:rsidP="00814B52">
            <w:pPr>
              <w:rPr>
                <w:rFonts w:ascii="Times New Roman" w:hAnsi="Times New Roman" w:cs="Times New Roman"/>
              </w:rPr>
            </w:pPr>
            <w:r w:rsidRPr="00DD6102">
              <w:rPr>
                <w:rFonts w:ascii="Times New Roman" w:hAnsi="Times New Roman" w:cs="Times New Roman" w:hint="eastAsia"/>
              </w:rPr>
              <w:t>2</w:t>
            </w:r>
            <w:r w:rsidRPr="00DD6102">
              <w:rPr>
                <w:rFonts w:ascii="Times New Roman" w:hAnsi="Times New Roman" w:cs="Times New Roman"/>
              </w:rPr>
              <w:t>.1.2</w:t>
            </w:r>
          </w:p>
        </w:tc>
        <w:tc>
          <w:tcPr>
            <w:tcW w:w="2693" w:type="dxa"/>
            <w:vAlign w:val="center"/>
          </w:tcPr>
          <w:p w14:paraId="107168B5" w14:textId="77777777"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49B83566" w14:textId="0A4E1876" w:rsidR="00814B52" w:rsidRPr="00DD6102" w:rsidRDefault="00814B52" w:rsidP="00814B52">
            <w:pPr>
              <w:rPr>
                <w:rFonts w:ascii="Times New Roman" w:hAnsi="Times New Roman" w:cs="Times New Roman"/>
                <w:lang w:eastAsia="zh-TW"/>
              </w:rPr>
            </w:pPr>
            <w:r w:rsidRPr="00DD6102">
              <w:rPr>
                <w:rFonts w:ascii="Times New Roman" w:hAnsi="Times New Roman" w:cs="Times New Roman"/>
                <w:lang w:eastAsia="zh-TW"/>
              </w:rPr>
              <w:t>BIRDSX-VT-01</w:t>
            </w:r>
          </w:p>
        </w:tc>
        <w:tc>
          <w:tcPr>
            <w:tcW w:w="1985" w:type="dxa"/>
            <w:vAlign w:val="center"/>
          </w:tcPr>
          <w:p w14:paraId="3AE55549" w14:textId="1D363229"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0B059316" w14:textId="209790F2" w:rsidR="00814B52" w:rsidRPr="00DD6102" w:rsidRDefault="00DE4117" w:rsidP="00814B52">
            <w:pPr>
              <w:rPr>
                <w:rFonts w:ascii="Times New Roman" w:hAnsi="Times New Roman" w:cs="Times New Roman"/>
              </w:rPr>
            </w:pPr>
            <w:ins w:id="214" w:author="yamauchi takashi" w:date="2024-03-16T09:59:00Z">
              <w:r w:rsidRPr="00DE4117">
                <w:rPr>
                  <w:rFonts w:ascii="Times New Roman" w:hAnsi="Times New Roman" w:cs="Times New Roman"/>
                </w:rPr>
                <w:t xml:space="preserve">The verification target is 16 </w:t>
              </w:r>
              <w:r w:rsidR="00DC16F8">
                <w:rPr>
                  <w:rFonts w:ascii="Times New Roman" w:hAnsi="Times New Roman" w:cs="Times New Roman" w:hint="eastAsia"/>
                </w:rPr>
                <w:t xml:space="preserve">solar </w:t>
              </w:r>
              <w:r w:rsidRPr="00DE4117">
                <w:rPr>
                  <w:rFonts w:ascii="Times New Roman" w:hAnsi="Times New Roman" w:cs="Times New Roman"/>
                </w:rPr>
                <w:t>cells.</w:t>
              </w:r>
            </w:ins>
          </w:p>
        </w:tc>
      </w:tr>
      <w:tr w:rsidR="00814B52" w:rsidRPr="00DD6102" w14:paraId="732549F1" w14:textId="77777777" w:rsidTr="00C479F9">
        <w:trPr>
          <w:cantSplit/>
          <w:trHeight w:val="1024"/>
        </w:trPr>
        <w:tc>
          <w:tcPr>
            <w:tcW w:w="1237" w:type="dxa"/>
            <w:vMerge w:val="restart"/>
          </w:tcPr>
          <w:p w14:paraId="42C3CCA3" w14:textId="4693B6C6" w:rsidR="00814B52" w:rsidRPr="00DD6102" w:rsidRDefault="00814B52" w:rsidP="00814B52">
            <w:pPr>
              <w:jc w:val="center"/>
              <w:rPr>
                <w:rFonts w:ascii="Times New Roman" w:hAnsi="Times New Roman" w:cs="Times New Roman"/>
              </w:rPr>
            </w:pPr>
            <w:r w:rsidRPr="00DD6102">
              <w:rPr>
                <w:rFonts w:ascii="Times New Roman" w:hAnsi="Times New Roman" w:cs="Times New Roman"/>
              </w:rPr>
              <w:lastRenderedPageBreak/>
              <w:t>BIRDS5-UNQ-02</w:t>
            </w:r>
          </w:p>
        </w:tc>
        <w:tc>
          <w:tcPr>
            <w:tcW w:w="2869" w:type="dxa"/>
            <w:vMerge w:val="restart"/>
          </w:tcPr>
          <w:p w14:paraId="6C8E61A1"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Battery Leakage / Rupture</w:t>
            </w:r>
          </w:p>
        </w:tc>
        <w:tc>
          <w:tcPr>
            <w:tcW w:w="1701" w:type="dxa"/>
            <w:vMerge w:val="restart"/>
          </w:tcPr>
          <w:p w14:paraId="54DA6485"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w:t>
            </w:r>
          </w:p>
          <w:p w14:paraId="12B47BE5" w14:textId="1F54ADA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p w14:paraId="4D693A26" w14:textId="57ADE5B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.1(3)</w:t>
            </w:r>
          </w:p>
          <w:p w14:paraId="04EE8061" w14:textId="1CEE422B"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.1(4)</w:t>
            </w:r>
          </w:p>
          <w:p w14:paraId="2E78677E"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.2-1</w:t>
            </w:r>
          </w:p>
          <w:p w14:paraId="2A2AA414" w14:textId="12BEE6C1"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.2-2(1)</w:t>
            </w:r>
          </w:p>
          <w:p w14:paraId="297D9114" w14:textId="3F8758AC"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.2-2(2)</w:t>
            </w:r>
          </w:p>
          <w:p w14:paraId="1171C79B" w14:textId="5B23D81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.3(1)</w:t>
            </w:r>
          </w:p>
          <w:p w14:paraId="1C938121" w14:textId="5AEEB19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.3(2)</w:t>
            </w:r>
          </w:p>
          <w:p w14:paraId="4127215F" w14:textId="0BCDEC2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.4-1(1)</w:t>
            </w:r>
          </w:p>
          <w:p w14:paraId="321B27EF" w14:textId="2BD6BD65"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.4-1(2)</w:t>
            </w:r>
          </w:p>
          <w:p w14:paraId="2F9DDC30" w14:textId="11CBFB9E"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.4-1(3)</w:t>
            </w:r>
          </w:p>
          <w:p w14:paraId="7D95166A" w14:textId="76DED44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.4-2(1)</w:t>
            </w:r>
          </w:p>
          <w:p w14:paraId="29FD82F1" w14:textId="788D922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.4-2(2)</w:t>
            </w:r>
          </w:p>
          <w:p w14:paraId="796B57D8" w14:textId="43149BA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w:t>
            </w:r>
          </w:p>
        </w:tc>
        <w:tc>
          <w:tcPr>
            <w:tcW w:w="2693" w:type="dxa"/>
            <w:vAlign w:val="center"/>
          </w:tcPr>
          <w:p w14:paraId="15D0CC46" w14:textId="172ED469"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・回路設計</w:t>
            </w:r>
          </w:p>
          <w:p w14:paraId="2D444437" w14:textId="49149598" w:rsidR="00814B52" w:rsidRPr="00DD6102" w:rsidRDefault="00814B52" w:rsidP="00814B52">
            <w:pPr>
              <w:rPr>
                <w:rFonts w:ascii="Times New Roman" w:hAnsi="Times New Roman" w:cs="Times New Roman"/>
              </w:rPr>
            </w:pPr>
            <w:r w:rsidRPr="00DD6102">
              <w:rPr>
                <w:rFonts w:ascii="Times New Roman" w:hAnsi="Times New Roman" w:cs="Times New Roman"/>
              </w:rPr>
              <w:t>BIRDSX-EP-01</w:t>
            </w:r>
          </w:p>
        </w:tc>
        <w:tc>
          <w:tcPr>
            <w:tcW w:w="1985" w:type="dxa"/>
            <w:vAlign w:val="center"/>
          </w:tcPr>
          <w:p w14:paraId="66087D52"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C409151" w14:textId="3658DC7B"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ins w:id="215" w:author="悦永裕大" w:date="2024-03-21T22:22:00Z">
              <w:r w:rsidR="00E73683">
                <w:rPr>
                  <w:rFonts w:ascii="Times New Roman" w:hAnsi="Times New Roman" w:cs="Times New Roman" w:hint="eastAsia"/>
                </w:rPr>
                <w:t>March</w:t>
              </w:r>
            </w:ins>
            <w:del w:id="216" w:author="悦永裕大" w:date="2024-03-21T22:22:00Z">
              <w:r w:rsidRPr="00DD6102" w:rsidDel="00E73683">
                <w:rPr>
                  <w:rFonts w:ascii="Times New Roman" w:hAnsi="Times New Roman" w:cs="Times New Roman"/>
                </w:rPr>
                <w:delText>January</w:delText>
              </w:r>
            </w:del>
            <w:r w:rsidRPr="00DD6102">
              <w:rPr>
                <w:rFonts w:ascii="Times New Roman" w:hAnsi="Times New Roman" w:cs="Times New Roman"/>
              </w:rPr>
              <w:t xml:space="preserve"> </w:t>
            </w:r>
            <w:ins w:id="217" w:author="悦永裕大" w:date="2024-03-21T22:22:00Z">
              <w:r w:rsidR="00E73683">
                <w:rPr>
                  <w:rFonts w:ascii="Times New Roman" w:hAnsi="Times New Roman" w:cs="Times New Roman" w:hint="eastAsia"/>
                </w:rPr>
                <w:t>2</w:t>
              </w:r>
            </w:ins>
            <w:r w:rsidR="00811FE2">
              <w:rPr>
                <w:rFonts w:ascii="Times New Roman" w:hAnsi="Times New Roman" w:cs="Times New Roman"/>
              </w:rPr>
              <w:t>2</w:t>
            </w:r>
            <w:del w:id="218" w:author="悦永裕大" w:date="2024-03-21T22:22:00Z">
              <w:r w:rsidRPr="00DD6102" w:rsidDel="00E73683">
                <w:rPr>
                  <w:rFonts w:ascii="Times New Roman" w:hAnsi="Times New Roman" w:cs="Times New Roman"/>
                </w:rPr>
                <w:delText>2</w:delText>
              </w:r>
              <w:r w:rsidR="00016B75" w:rsidDel="00E73683">
                <w:rPr>
                  <w:rFonts w:ascii="Times New Roman" w:hAnsi="Times New Roman" w:cs="Times New Roman"/>
                </w:rPr>
                <w:delText>9</w:delText>
              </w:r>
            </w:del>
            <w:r w:rsidRPr="00DD6102">
              <w:rPr>
                <w:rFonts w:ascii="Times New Roman" w:hAnsi="Times New Roman" w:cs="Times New Roman"/>
              </w:rPr>
              <w:t>, 2024)</w:t>
            </w:r>
          </w:p>
        </w:tc>
        <w:tc>
          <w:tcPr>
            <w:tcW w:w="2665" w:type="dxa"/>
            <w:vAlign w:val="center"/>
          </w:tcPr>
          <w:p w14:paraId="33843D02" w14:textId="0581E83A" w:rsidR="00814B52" w:rsidRPr="00DD6102" w:rsidRDefault="00814B52" w:rsidP="00814B52">
            <w:pPr>
              <w:rPr>
                <w:rFonts w:ascii="Times New Roman" w:hAnsi="Times New Roman" w:cs="Times New Roman"/>
              </w:rPr>
            </w:pPr>
            <w:r w:rsidRPr="00DD6102">
              <w:rPr>
                <w:rFonts w:ascii="Times New Roman" w:hAnsi="Times New Roman" w:cs="Times New Roman"/>
              </w:rPr>
              <w:t>Modify the verification method to change the blocking diode used for inhibit.</w:t>
            </w:r>
          </w:p>
        </w:tc>
      </w:tr>
      <w:tr w:rsidR="00814B52" w:rsidRPr="00DD6102" w14:paraId="2E4ABF10" w14:textId="77777777" w:rsidTr="00C479F9">
        <w:trPr>
          <w:cantSplit/>
          <w:trHeight w:val="1023"/>
        </w:trPr>
        <w:tc>
          <w:tcPr>
            <w:tcW w:w="1237" w:type="dxa"/>
            <w:vMerge/>
          </w:tcPr>
          <w:p w14:paraId="50C2F9AB" w14:textId="77777777" w:rsidR="00814B52" w:rsidRPr="00DD6102" w:rsidRDefault="00814B52" w:rsidP="00814B52">
            <w:pPr>
              <w:jc w:val="center"/>
              <w:rPr>
                <w:rFonts w:ascii="Times New Roman" w:hAnsi="Times New Roman" w:cs="Times New Roman"/>
              </w:rPr>
            </w:pPr>
          </w:p>
        </w:tc>
        <w:tc>
          <w:tcPr>
            <w:tcW w:w="2869" w:type="dxa"/>
            <w:vMerge/>
          </w:tcPr>
          <w:p w14:paraId="62F0F34E" w14:textId="77777777" w:rsidR="00814B52" w:rsidRPr="00DD6102" w:rsidRDefault="00814B52" w:rsidP="00814B52">
            <w:pPr>
              <w:jc w:val="center"/>
              <w:rPr>
                <w:rFonts w:ascii="Times New Roman" w:hAnsi="Times New Roman" w:cs="Times New Roman"/>
              </w:rPr>
            </w:pPr>
          </w:p>
        </w:tc>
        <w:tc>
          <w:tcPr>
            <w:tcW w:w="1701" w:type="dxa"/>
            <w:vMerge/>
          </w:tcPr>
          <w:p w14:paraId="50B2DD8A" w14:textId="77777777" w:rsidR="00814B52" w:rsidRPr="00DD6102" w:rsidRDefault="00814B52" w:rsidP="00814B52">
            <w:pPr>
              <w:rPr>
                <w:rFonts w:ascii="Times New Roman" w:hAnsi="Times New Roman" w:cs="Times New Roman"/>
              </w:rPr>
            </w:pPr>
          </w:p>
        </w:tc>
        <w:tc>
          <w:tcPr>
            <w:tcW w:w="2693" w:type="dxa"/>
            <w:vAlign w:val="center"/>
          </w:tcPr>
          <w:p w14:paraId="43D9A18D"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・バッテリ検証試験</w:t>
            </w:r>
          </w:p>
          <w:p w14:paraId="78E9C7AD" w14:textId="02F40C23" w:rsidR="00814B52" w:rsidRPr="00DD6102" w:rsidRDefault="00814B52" w:rsidP="00814B52">
            <w:pPr>
              <w:rPr>
                <w:rFonts w:ascii="Times New Roman" w:hAnsi="Times New Roman" w:cs="Times New Roman"/>
              </w:rPr>
            </w:pPr>
            <w:r w:rsidRPr="00DD6102">
              <w:rPr>
                <w:rFonts w:ascii="Times New Roman" w:hAnsi="Times New Roman" w:cs="Times New Roman"/>
              </w:rPr>
              <w:t>BIRDSX-BVR-01</w:t>
            </w:r>
          </w:p>
        </w:tc>
        <w:tc>
          <w:tcPr>
            <w:tcW w:w="1985" w:type="dxa"/>
            <w:vAlign w:val="center"/>
          </w:tcPr>
          <w:p w14:paraId="47D863F0" w14:textId="34C4B7D9"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415D2B16" w14:textId="0BD3650D" w:rsidR="00814B52" w:rsidRPr="00DD6102" w:rsidRDefault="00814B52" w:rsidP="00814B52">
            <w:pPr>
              <w:jc w:val="left"/>
              <w:rPr>
                <w:rFonts w:ascii="Times New Roman" w:hAnsi="Times New Roman" w:cs="Times New Roman"/>
              </w:rPr>
            </w:pPr>
          </w:p>
        </w:tc>
      </w:tr>
      <w:tr w:rsidR="00814B52" w:rsidRPr="00DD6102" w14:paraId="2C9BEAAC" w14:textId="77777777" w:rsidTr="00C479F9">
        <w:trPr>
          <w:cantSplit/>
          <w:trHeight w:val="1023"/>
        </w:trPr>
        <w:tc>
          <w:tcPr>
            <w:tcW w:w="1237" w:type="dxa"/>
            <w:vMerge/>
          </w:tcPr>
          <w:p w14:paraId="04909B03" w14:textId="77777777" w:rsidR="00814B52" w:rsidRPr="00DD6102" w:rsidRDefault="00814B52" w:rsidP="00814B52">
            <w:pPr>
              <w:jc w:val="center"/>
              <w:rPr>
                <w:rFonts w:ascii="Times New Roman" w:hAnsi="Times New Roman" w:cs="Times New Roman"/>
              </w:rPr>
            </w:pPr>
          </w:p>
        </w:tc>
        <w:tc>
          <w:tcPr>
            <w:tcW w:w="2869" w:type="dxa"/>
            <w:vMerge/>
          </w:tcPr>
          <w:p w14:paraId="3A977F88" w14:textId="77777777" w:rsidR="00814B52" w:rsidRPr="00DD6102" w:rsidRDefault="00814B52" w:rsidP="00814B52">
            <w:pPr>
              <w:jc w:val="center"/>
              <w:rPr>
                <w:rFonts w:ascii="Times New Roman" w:hAnsi="Times New Roman" w:cs="Times New Roman"/>
              </w:rPr>
            </w:pPr>
          </w:p>
        </w:tc>
        <w:tc>
          <w:tcPr>
            <w:tcW w:w="1701" w:type="dxa"/>
            <w:vMerge/>
          </w:tcPr>
          <w:p w14:paraId="61045C25" w14:textId="77777777" w:rsidR="00814B52" w:rsidRPr="00DD6102" w:rsidRDefault="00814B52" w:rsidP="00814B52">
            <w:pPr>
              <w:rPr>
                <w:rFonts w:ascii="Times New Roman" w:hAnsi="Times New Roman" w:cs="Times New Roman"/>
              </w:rPr>
            </w:pPr>
          </w:p>
        </w:tc>
        <w:tc>
          <w:tcPr>
            <w:tcW w:w="2693" w:type="dxa"/>
            <w:vAlign w:val="center"/>
          </w:tcPr>
          <w:p w14:paraId="54ECDA25"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・絶縁検査</w:t>
            </w:r>
          </w:p>
          <w:p w14:paraId="1D799EB3"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・保護装置機能試験</w:t>
            </w:r>
          </w:p>
          <w:p w14:paraId="7F4FEC2D" w14:textId="129EFE38" w:rsidR="00814B52" w:rsidRPr="00DD6102" w:rsidRDefault="00814B52" w:rsidP="00814B52">
            <w:pPr>
              <w:rPr>
                <w:rFonts w:ascii="Times New Roman" w:hAnsi="Times New Roman" w:cs="Times New Roman"/>
              </w:rPr>
            </w:pPr>
            <w:r w:rsidRPr="00DD6102">
              <w:rPr>
                <w:rFonts w:ascii="Times New Roman" w:hAnsi="Times New Roman" w:cs="Times New Roman"/>
              </w:rPr>
              <w:t>BIRDSX-IFTR-01</w:t>
            </w:r>
          </w:p>
        </w:tc>
        <w:tc>
          <w:tcPr>
            <w:tcW w:w="1985" w:type="dxa"/>
            <w:vAlign w:val="center"/>
          </w:tcPr>
          <w:p w14:paraId="46BE74E5" w14:textId="5EA44954"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6A78853A" w14:textId="5BA43CD4" w:rsidR="00814B52" w:rsidRPr="00DD6102" w:rsidRDefault="00814B52" w:rsidP="00814B52">
            <w:pPr>
              <w:jc w:val="left"/>
              <w:rPr>
                <w:rFonts w:ascii="Times New Roman" w:hAnsi="Times New Roman" w:cs="Times New Roman"/>
              </w:rPr>
            </w:pPr>
          </w:p>
        </w:tc>
      </w:tr>
      <w:tr w:rsidR="00814B52" w:rsidRPr="00DD6102" w14:paraId="3167DF1C" w14:textId="77777777" w:rsidTr="00C479F9">
        <w:trPr>
          <w:cantSplit/>
          <w:trHeight w:val="1023"/>
        </w:trPr>
        <w:tc>
          <w:tcPr>
            <w:tcW w:w="1237" w:type="dxa"/>
            <w:vMerge/>
          </w:tcPr>
          <w:p w14:paraId="748691D6" w14:textId="77777777" w:rsidR="00814B52" w:rsidRPr="00DD6102" w:rsidRDefault="00814B52" w:rsidP="00814B52">
            <w:pPr>
              <w:jc w:val="center"/>
              <w:rPr>
                <w:rFonts w:ascii="Times New Roman" w:hAnsi="Times New Roman" w:cs="Times New Roman"/>
              </w:rPr>
            </w:pPr>
          </w:p>
        </w:tc>
        <w:tc>
          <w:tcPr>
            <w:tcW w:w="2869" w:type="dxa"/>
            <w:vMerge/>
          </w:tcPr>
          <w:p w14:paraId="6995B846" w14:textId="77777777" w:rsidR="00814B52" w:rsidRPr="00DD6102" w:rsidRDefault="00814B52" w:rsidP="00814B52">
            <w:pPr>
              <w:jc w:val="center"/>
              <w:rPr>
                <w:rFonts w:ascii="Times New Roman" w:hAnsi="Times New Roman" w:cs="Times New Roman"/>
              </w:rPr>
            </w:pPr>
          </w:p>
        </w:tc>
        <w:tc>
          <w:tcPr>
            <w:tcW w:w="1701" w:type="dxa"/>
            <w:vMerge/>
          </w:tcPr>
          <w:p w14:paraId="2FCB473F" w14:textId="77777777" w:rsidR="00814B52" w:rsidRPr="00DD6102" w:rsidRDefault="00814B52" w:rsidP="00814B52">
            <w:pPr>
              <w:rPr>
                <w:rFonts w:ascii="Times New Roman" w:hAnsi="Times New Roman" w:cs="Times New Roman"/>
              </w:rPr>
            </w:pPr>
          </w:p>
        </w:tc>
        <w:tc>
          <w:tcPr>
            <w:tcW w:w="2693" w:type="dxa"/>
            <w:vAlign w:val="center"/>
          </w:tcPr>
          <w:p w14:paraId="036A98DA"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・リーク電流解析</w:t>
            </w:r>
          </w:p>
          <w:p w14:paraId="2479125B" w14:textId="718EABA7" w:rsidR="00814B52" w:rsidRPr="00DD6102" w:rsidRDefault="00814B52" w:rsidP="00814B52">
            <w:pPr>
              <w:rPr>
                <w:rFonts w:ascii="Times New Roman" w:hAnsi="Times New Roman" w:cs="Times New Roman"/>
              </w:rPr>
            </w:pPr>
            <w:r w:rsidRPr="00DD6102">
              <w:rPr>
                <w:rFonts w:ascii="Times New Roman" w:hAnsi="Times New Roman" w:cs="Times New Roman"/>
              </w:rPr>
              <w:t>Appendix C-10 (</w:t>
            </w:r>
            <w:r w:rsidRPr="00DD6102">
              <w:rPr>
                <w:rFonts w:ascii="Times New Roman" w:hAnsi="Times New Roman" w:cs="Times New Roman"/>
                <w:szCs w:val="21"/>
              </w:rPr>
              <w:t>Leakage current evaluation</w:t>
            </w:r>
            <w:r w:rsidRPr="00DD6102">
              <w:rPr>
                <w:rFonts w:ascii="Times New Roman" w:hAnsi="Times New Roman" w:cs="Times New Roman"/>
              </w:rPr>
              <w:t>)</w:t>
            </w:r>
          </w:p>
        </w:tc>
        <w:tc>
          <w:tcPr>
            <w:tcW w:w="1985" w:type="dxa"/>
            <w:vAlign w:val="center"/>
          </w:tcPr>
          <w:p w14:paraId="14FD7C39"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A7BC038" w14:textId="4E6539B4"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w:t>
            </w:r>
            <w:del w:id="219" w:author="yamauchi takashi" w:date="2024-03-24T18:07:00Z">
              <w:r w:rsidRPr="00DD6102" w:rsidDel="00755CB1">
                <w:rPr>
                  <w:rFonts w:ascii="Times New Roman" w:hAnsi="Times New Roman" w:cs="Times New Roman"/>
                </w:rPr>
                <w:delText xml:space="preserve">January </w:delText>
              </w:r>
            </w:del>
            <w:ins w:id="220" w:author="yamauchi takashi" w:date="2024-03-24T18:07:00Z">
              <w:r w:rsidR="00755CB1">
                <w:rPr>
                  <w:rFonts w:ascii="Times New Roman" w:hAnsi="Times New Roman" w:cs="Times New Roman" w:hint="eastAsia"/>
                </w:rPr>
                <w:t>March</w:t>
              </w:r>
              <w:r w:rsidR="00755CB1" w:rsidRPr="00DD6102">
                <w:rPr>
                  <w:rFonts w:ascii="Times New Roman" w:hAnsi="Times New Roman" w:cs="Times New Roman"/>
                </w:rPr>
                <w:t xml:space="preserve"> </w:t>
              </w:r>
            </w:ins>
            <w:r w:rsidRPr="00DD6102">
              <w:rPr>
                <w:rFonts w:ascii="Times New Roman" w:hAnsi="Times New Roman" w:cs="Times New Roman"/>
              </w:rPr>
              <w:t>2</w:t>
            </w:r>
            <w:ins w:id="221" w:author="yamauchi takashi" w:date="2024-03-24T18:07:00Z">
              <w:r w:rsidR="00755CB1">
                <w:rPr>
                  <w:rFonts w:ascii="Times New Roman" w:hAnsi="Times New Roman" w:cs="Times New Roman" w:hint="eastAsia"/>
                </w:rPr>
                <w:t>2</w:t>
              </w:r>
            </w:ins>
            <w:del w:id="222" w:author="yamauchi takashi" w:date="2024-03-24T18:07:00Z">
              <w:r w:rsidR="00B16AE3" w:rsidDel="00755CB1">
                <w:rPr>
                  <w:rFonts w:ascii="Times New Roman" w:hAnsi="Times New Roman" w:cs="Times New Roman"/>
                </w:rPr>
                <w:delText>9</w:delText>
              </w:r>
            </w:del>
            <w:r w:rsidRPr="00DD6102">
              <w:rPr>
                <w:rFonts w:ascii="Times New Roman" w:hAnsi="Times New Roman" w:cs="Times New Roman"/>
              </w:rPr>
              <w:t>, 2024)</w:t>
            </w:r>
          </w:p>
        </w:tc>
        <w:tc>
          <w:tcPr>
            <w:tcW w:w="2665" w:type="dxa"/>
            <w:vAlign w:val="center"/>
          </w:tcPr>
          <w:p w14:paraId="535650D5" w14:textId="44299667" w:rsidR="00814B52" w:rsidRPr="00DD6102" w:rsidRDefault="00814B52" w:rsidP="00814B52">
            <w:pPr>
              <w:jc w:val="left"/>
              <w:rPr>
                <w:rFonts w:ascii="Times New Roman" w:hAnsi="Times New Roman" w:cs="Times New Roman"/>
              </w:rPr>
            </w:pPr>
          </w:p>
        </w:tc>
      </w:tr>
      <w:tr w:rsidR="00814B52" w:rsidRPr="00DD6102" w14:paraId="09D4521D" w14:textId="77777777" w:rsidTr="00C479F9">
        <w:trPr>
          <w:cantSplit/>
          <w:trHeight w:val="1023"/>
        </w:trPr>
        <w:tc>
          <w:tcPr>
            <w:tcW w:w="1237" w:type="dxa"/>
            <w:vMerge/>
          </w:tcPr>
          <w:p w14:paraId="36C24CCB" w14:textId="77777777" w:rsidR="00814B52" w:rsidRPr="00DD6102" w:rsidRDefault="00814B52" w:rsidP="00814B52">
            <w:pPr>
              <w:jc w:val="center"/>
              <w:rPr>
                <w:rFonts w:ascii="Times New Roman" w:hAnsi="Times New Roman" w:cs="Times New Roman"/>
              </w:rPr>
            </w:pPr>
          </w:p>
        </w:tc>
        <w:tc>
          <w:tcPr>
            <w:tcW w:w="2869" w:type="dxa"/>
            <w:vMerge/>
          </w:tcPr>
          <w:p w14:paraId="5708DD63" w14:textId="77777777" w:rsidR="00814B52" w:rsidRPr="00DD6102" w:rsidRDefault="00814B52" w:rsidP="00814B52">
            <w:pPr>
              <w:jc w:val="center"/>
              <w:rPr>
                <w:rFonts w:ascii="Times New Roman" w:hAnsi="Times New Roman" w:cs="Times New Roman"/>
              </w:rPr>
            </w:pPr>
          </w:p>
        </w:tc>
        <w:tc>
          <w:tcPr>
            <w:tcW w:w="1701" w:type="dxa"/>
            <w:vMerge/>
          </w:tcPr>
          <w:p w14:paraId="0A221069" w14:textId="77777777" w:rsidR="00814B52" w:rsidRPr="00DD6102" w:rsidRDefault="00814B52" w:rsidP="00814B52">
            <w:pPr>
              <w:rPr>
                <w:rFonts w:ascii="Times New Roman" w:hAnsi="Times New Roman" w:cs="Times New Roman"/>
              </w:rPr>
            </w:pPr>
          </w:p>
        </w:tc>
        <w:tc>
          <w:tcPr>
            <w:tcW w:w="2693" w:type="dxa"/>
            <w:vAlign w:val="center"/>
          </w:tcPr>
          <w:p w14:paraId="2331968C"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・引渡し前充電量確認</w:t>
            </w:r>
          </w:p>
          <w:p w14:paraId="2EB33C7A" w14:textId="25940C07" w:rsidR="00814B52" w:rsidRPr="00DD6102" w:rsidRDefault="00814B52" w:rsidP="00814B52">
            <w:pPr>
              <w:spacing w:line="280" w:lineRule="exact"/>
              <w:rPr>
                <w:rFonts w:ascii="Times New Roman" w:hAnsi="Times New Roman" w:cs="Times New Roman"/>
                <w:b/>
                <w:bCs/>
                <w:bdr w:val="single" w:sz="4" w:space="0" w:color="auto"/>
              </w:rPr>
            </w:pPr>
            <w:r>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絶縁検査</w:t>
            </w:r>
          </w:p>
          <w:p w14:paraId="57DC3FC5" w14:textId="643C0CF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rPr>
              <w:t>BIRDSX-VTL-01</w:t>
            </w:r>
          </w:p>
        </w:tc>
        <w:tc>
          <w:tcPr>
            <w:tcW w:w="1985" w:type="dxa"/>
            <w:vAlign w:val="center"/>
          </w:tcPr>
          <w:p w14:paraId="3787482D" w14:textId="6997B06B" w:rsidR="00814B52" w:rsidRPr="00DD6102" w:rsidRDefault="00814B52" w:rsidP="00814B52">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losed to VTL</w:t>
            </w:r>
          </w:p>
        </w:tc>
        <w:tc>
          <w:tcPr>
            <w:tcW w:w="2665" w:type="dxa"/>
            <w:vAlign w:val="center"/>
          </w:tcPr>
          <w:p w14:paraId="5BE8B77E" w14:textId="77777777" w:rsidR="00814B52" w:rsidRPr="00DD6102" w:rsidRDefault="00814B52" w:rsidP="00814B52">
            <w:pPr>
              <w:jc w:val="left"/>
              <w:rPr>
                <w:rFonts w:ascii="Times New Roman" w:hAnsi="Times New Roman" w:cs="Times New Roman"/>
              </w:rPr>
            </w:pPr>
          </w:p>
        </w:tc>
      </w:tr>
      <w:tr w:rsidR="00814B52" w:rsidRPr="00DD6102" w14:paraId="227FC44A" w14:textId="77777777" w:rsidTr="009D16E4">
        <w:trPr>
          <w:cantSplit/>
        </w:trPr>
        <w:tc>
          <w:tcPr>
            <w:tcW w:w="1237" w:type="dxa"/>
          </w:tcPr>
          <w:p w14:paraId="7892A90B" w14:textId="2BD7A724" w:rsidR="00814B52" w:rsidRPr="00DD6102" w:rsidRDefault="00814B52" w:rsidP="00814B52">
            <w:pPr>
              <w:jc w:val="center"/>
              <w:rPr>
                <w:rFonts w:ascii="Times New Roman" w:hAnsi="Times New Roman" w:cs="Times New Roman"/>
              </w:rPr>
            </w:pPr>
            <w:r w:rsidRPr="00DD6102">
              <w:rPr>
                <w:rFonts w:ascii="Times New Roman" w:hAnsi="Times New Roman" w:cs="Times New Roman"/>
              </w:rPr>
              <w:lastRenderedPageBreak/>
              <w:t>BIRDS5-UNQ-03</w:t>
            </w:r>
          </w:p>
        </w:tc>
        <w:tc>
          <w:tcPr>
            <w:tcW w:w="2869" w:type="dxa"/>
          </w:tcPr>
          <w:p w14:paraId="2D6C0D00" w14:textId="04F6596C" w:rsidR="00814B52" w:rsidRPr="00DD6102" w:rsidRDefault="00814B52" w:rsidP="00814B52">
            <w:pPr>
              <w:jc w:val="center"/>
              <w:rPr>
                <w:rFonts w:ascii="Times New Roman" w:hAnsi="Times New Roman" w:cs="Times New Roman"/>
              </w:rPr>
            </w:pPr>
            <w:r w:rsidRPr="00DD6102">
              <w:rPr>
                <w:rFonts w:ascii="Times New Roman" w:hAnsi="Times New Roman" w:cs="Times New Roman"/>
              </w:rPr>
              <w:t>Exposure of the ISS to Excessive Levels of EMI radiation and RF radiation</w:t>
            </w:r>
          </w:p>
        </w:tc>
        <w:tc>
          <w:tcPr>
            <w:tcW w:w="1701" w:type="dxa"/>
          </w:tcPr>
          <w:p w14:paraId="340C8DC0" w14:textId="71C0A3CB"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w:t>
            </w:r>
          </w:p>
        </w:tc>
        <w:tc>
          <w:tcPr>
            <w:tcW w:w="2693" w:type="dxa"/>
            <w:vAlign w:val="center"/>
          </w:tcPr>
          <w:p w14:paraId="097CB12C" w14:textId="79C40421"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インヒビット機能試験</w:t>
            </w:r>
          </w:p>
          <w:p w14:paraId="253B722C" w14:textId="485277EB" w:rsidR="00814B52" w:rsidRPr="00DD6102" w:rsidRDefault="00814B52" w:rsidP="00814B52">
            <w:pPr>
              <w:rPr>
                <w:rFonts w:ascii="Times New Roman" w:hAnsi="Times New Roman" w:cs="Times New Roman"/>
              </w:rPr>
            </w:pPr>
            <w:r w:rsidRPr="00DD6102">
              <w:rPr>
                <w:rFonts w:ascii="Times New Roman" w:hAnsi="Times New Roman" w:cs="Times New Roman"/>
              </w:rPr>
              <w:t>BIRDSX-IFTR-01</w:t>
            </w:r>
          </w:p>
        </w:tc>
        <w:tc>
          <w:tcPr>
            <w:tcW w:w="1985" w:type="dxa"/>
            <w:vAlign w:val="center"/>
          </w:tcPr>
          <w:p w14:paraId="7E803A5A" w14:textId="5A1FF324"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073310AC" w14:textId="77777777"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T</w:t>
            </w:r>
            <w:r w:rsidRPr="00DD6102">
              <w:rPr>
                <w:rFonts w:ascii="Times New Roman" w:hAnsi="Times New Roman" w:cs="Times New Roman"/>
              </w:rPr>
              <w:t>he UHF communication system meets the criteria in SSP30237 and SSP50005 and is assessed in STD-12.</w:t>
            </w:r>
          </w:p>
          <w:p w14:paraId="184B7979" w14:textId="48F15909"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T</w:t>
            </w:r>
            <w:r w:rsidRPr="00DD6102">
              <w:rPr>
                <w:rFonts w:ascii="Times New Roman" w:hAnsi="Times New Roman" w:cs="Times New Roman"/>
              </w:rPr>
              <w:t>he VHF communication system meets the criteria in SSP50005, do not meets the criteria in SSP30237 and is assessed in UNQ-03.</w:t>
            </w:r>
          </w:p>
        </w:tc>
      </w:tr>
      <w:tr w:rsidR="00814B52" w:rsidRPr="00DD6102" w14:paraId="4602D67D" w14:textId="77777777" w:rsidTr="009D16E4">
        <w:trPr>
          <w:cantSplit/>
        </w:trPr>
        <w:tc>
          <w:tcPr>
            <w:tcW w:w="1237" w:type="dxa"/>
            <w:vMerge w:val="restart"/>
          </w:tcPr>
          <w:p w14:paraId="7A7E991B" w14:textId="0B33E86C"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BIRDS5-UNQ-04</w:t>
            </w:r>
          </w:p>
        </w:tc>
        <w:tc>
          <w:tcPr>
            <w:tcW w:w="2869" w:type="dxa"/>
            <w:vMerge w:val="restart"/>
          </w:tcPr>
          <w:p w14:paraId="65C49253" w14:textId="1CA8E810" w:rsidR="00814B52" w:rsidRPr="00DD6102" w:rsidRDefault="00814B52" w:rsidP="00814B52">
            <w:pPr>
              <w:jc w:val="center"/>
              <w:rPr>
                <w:rFonts w:ascii="Times New Roman" w:hAnsi="Times New Roman" w:cs="Times New Roman"/>
              </w:rPr>
            </w:pPr>
            <w:r w:rsidRPr="00DD6102">
              <w:rPr>
                <w:rFonts w:ascii="Times New Roman" w:hAnsi="Times New Roman" w:cs="Times New Roman"/>
              </w:rPr>
              <w:t>Impact / Collision to ISS due to inappropriate CubeSat deployment from J-SSOD by inadvertently-deployment</w:t>
            </w:r>
          </w:p>
        </w:tc>
        <w:tc>
          <w:tcPr>
            <w:tcW w:w="1701" w:type="dxa"/>
          </w:tcPr>
          <w:p w14:paraId="7982A509" w14:textId="695482A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.1-1(1)</w:t>
            </w:r>
          </w:p>
        </w:tc>
        <w:tc>
          <w:tcPr>
            <w:tcW w:w="2693" w:type="dxa"/>
            <w:vAlign w:val="center"/>
          </w:tcPr>
          <w:p w14:paraId="272419D8"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インヒビット機能試験</w:t>
            </w:r>
          </w:p>
          <w:p w14:paraId="412E5B2F" w14:textId="1284D777" w:rsidR="00814B52" w:rsidRPr="00DD6102" w:rsidRDefault="00814B52" w:rsidP="00814B52">
            <w:pPr>
              <w:rPr>
                <w:rFonts w:ascii="Times New Roman" w:hAnsi="Times New Roman" w:cs="Times New Roman"/>
              </w:rPr>
            </w:pPr>
            <w:r w:rsidRPr="00DD6102">
              <w:rPr>
                <w:rFonts w:ascii="Times New Roman" w:hAnsi="Times New Roman" w:cs="Times New Roman"/>
              </w:rPr>
              <w:t>BIRDSX-IFTR-01</w:t>
            </w:r>
          </w:p>
        </w:tc>
        <w:tc>
          <w:tcPr>
            <w:tcW w:w="1985" w:type="dxa"/>
            <w:vAlign w:val="center"/>
          </w:tcPr>
          <w:p w14:paraId="3220BACF" w14:textId="4063226E"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2CAB6307" w14:textId="77777777" w:rsidR="00814B52" w:rsidRPr="00DD6102" w:rsidRDefault="00814B52" w:rsidP="00814B52">
            <w:pPr>
              <w:rPr>
                <w:rFonts w:ascii="Times New Roman" w:hAnsi="Times New Roman" w:cs="Times New Roman"/>
              </w:rPr>
            </w:pPr>
          </w:p>
        </w:tc>
      </w:tr>
      <w:tr w:rsidR="00814B52" w:rsidRPr="00DD6102" w14:paraId="0FA9E096" w14:textId="77777777" w:rsidTr="009D16E4">
        <w:trPr>
          <w:cantSplit/>
        </w:trPr>
        <w:tc>
          <w:tcPr>
            <w:tcW w:w="1237" w:type="dxa"/>
            <w:vMerge/>
          </w:tcPr>
          <w:p w14:paraId="76C49433" w14:textId="77777777" w:rsidR="00814B52" w:rsidRPr="00DD6102" w:rsidRDefault="00814B52" w:rsidP="00814B52">
            <w:pPr>
              <w:jc w:val="center"/>
              <w:rPr>
                <w:rFonts w:ascii="Times New Roman" w:hAnsi="Times New Roman" w:cs="Times New Roman"/>
              </w:rPr>
            </w:pPr>
          </w:p>
        </w:tc>
        <w:tc>
          <w:tcPr>
            <w:tcW w:w="2869" w:type="dxa"/>
            <w:vMerge/>
          </w:tcPr>
          <w:p w14:paraId="6E7654CC" w14:textId="77777777" w:rsidR="00814B52" w:rsidRPr="00DD6102" w:rsidRDefault="00814B52" w:rsidP="00814B52">
            <w:pPr>
              <w:jc w:val="center"/>
              <w:rPr>
                <w:rFonts w:ascii="Times New Roman" w:hAnsi="Times New Roman" w:cs="Times New Roman"/>
              </w:rPr>
            </w:pPr>
          </w:p>
        </w:tc>
        <w:tc>
          <w:tcPr>
            <w:tcW w:w="1701" w:type="dxa"/>
          </w:tcPr>
          <w:p w14:paraId="4CA00215" w14:textId="74F09D16"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.1-1(2)</w:t>
            </w:r>
          </w:p>
        </w:tc>
        <w:tc>
          <w:tcPr>
            <w:tcW w:w="2693" w:type="dxa"/>
            <w:vAlign w:val="center"/>
          </w:tcPr>
          <w:p w14:paraId="2D2D15A6" w14:textId="7FDAE28A"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絶縁検査</w:t>
            </w:r>
          </w:p>
          <w:p w14:paraId="317CAFBA" w14:textId="77B29A98"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rPr>
              <w:t>BIRDSX-IFTR-01</w:t>
            </w:r>
          </w:p>
        </w:tc>
        <w:tc>
          <w:tcPr>
            <w:tcW w:w="1985" w:type="dxa"/>
            <w:vAlign w:val="center"/>
          </w:tcPr>
          <w:p w14:paraId="176E5315" w14:textId="4A6326D2"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7E75FE4E" w14:textId="77777777" w:rsidR="00814B52" w:rsidRPr="00DD6102" w:rsidRDefault="00814B52" w:rsidP="00814B52">
            <w:pPr>
              <w:rPr>
                <w:rFonts w:ascii="Times New Roman" w:hAnsi="Times New Roman" w:cs="Times New Roman"/>
              </w:rPr>
            </w:pPr>
          </w:p>
        </w:tc>
      </w:tr>
      <w:tr w:rsidR="00814B52" w:rsidRPr="00DD6102" w14:paraId="7F29E028" w14:textId="77777777" w:rsidTr="001A0787">
        <w:trPr>
          <w:cantSplit/>
          <w:trHeight w:val="540"/>
        </w:trPr>
        <w:tc>
          <w:tcPr>
            <w:tcW w:w="1237" w:type="dxa"/>
            <w:vMerge/>
          </w:tcPr>
          <w:p w14:paraId="45B43145" w14:textId="77777777" w:rsidR="00814B52" w:rsidRPr="00DD6102" w:rsidRDefault="00814B52" w:rsidP="00814B52">
            <w:pPr>
              <w:jc w:val="center"/>
              <w:rPr>
                <w:rFonts w:ascii="Times New Roman" w:hAnsi="Times New Roman" w:cs="Times New Roman"/>
              </w:rPr>
            </w:pPr>
          </w:p>
        </w:tc>
        <w:tc>
          <w:tcPr>
            <w:tcW w:w="2869" w:type="dxa"/>
            <w:vMerge/>
          </w:tcPr>
          <w:p w14:paraId="2CD2F0B8" w14:textId="77777777" w:rsidR="00814B52" w:rsidRPr="00DD6102" w:rsidRDefault="00814B52" w:rsidP="00814B52">
            <w:pPr>
              <w:jc w:val="center"/>
              <w:rPr>
                <w:rFonts w:ascii="Times New Roman" w:hAnsi="Times New Roman" w:cs="Times New Roman"/>
              </w:rPr>
            </w:pPr>
          </w:p>
        </w:tc>
        <w:tc>
          <w:tcPr>
            <w:tcW w:w="1701" w:type="dxa"/>
            <w:vMerge w:val="restart"/>
          </w:tcPr>
          <w:p w14:paraId="06FE34FC" w14:textId="18FFA5A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tc>
        <w:tc>
          <w:tcPr>
            <w:tcW w:w="2693" w:type="dxa"/>
            <w:vAlign w:val="center"/>
          </w:tcPr>
          <w:p w14:paraId="78077F4D" w14:textId="30ECB7A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362C446F" w14:textId="2084FC82"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985" w:type="dxa"/>
            <w:vAlign w:val="center"/>
          </w:tcPr>
          <w:p w14:paraId="6FF1B65B" w14:textId="73682EC2" w:rsidR="00814B52" w:rsidRPr="00DD6102" w:rsidDel="00267FDF" w:rsidRDefault="00705B83" w:rsidP="00814B52">
            <w:pPr>
              <w:jc w:val="center"/>
              <w:rPr>
                <w:del w:id="223" w:author="Yudai Etsunaga" w:date="2024-04-10T11:33:00Z"/>
                <w:rFonts w:ascii="Times New Roman" w:hAnsi="Times New Roman" w:cs="Times New Roman"/>
              </w:rPr>
            </w:pPr>
            <w:ins w:id="224" w:author="Yudai Etsunaga" w:date="2024-06-17T16:52:00Z">
              <w:r>
                <w:rPr>
                  <w:rFonts w:ascii="Times New Roman" w:hAnsi="Times New Roman" w:cs="Times New Roman"/>
                </w:rPr>
                <w:t>Closed</w:t>
              </w:r>
              <w:r>
                <w:rPr>
                  <w:rFonts w:ascii="Times New Roman" w:hAnsi="Times New Roman" w:cs="Times New Roman"/>
                </w:rPr>
                <w:br/>
                <w:t>(June 17, 2024)</w:t>
              </w:r>
              <w:r w:rsidRPr="00DD6102" w:rsidDel="00267FDF">
                <w:rPr>
                  <w:rFonts w:ascii="Times New Roman" w:hAnsi="Times New Roman" w:cs="Times New Roman" w:hint="eastAsia"/>
                </w:rPr>
                <w:t xml:space="preserve"> </w:t>
              </w:r>
            </w:ins>
            <w:del w:id="225" w:author="Yudai Etsunaga" w:date="2024-04-10T11:32:00Z">
              <w:r w:rsidR="00814B52" w:rsidRPr="00DD6102" w:rsidDel="00267FDF">
                <w:rPr>
                  <w:rFonts w:ascii="Times New Roman" w:hAnsi="Times New Roman" w:cs="Times New Roman" w:hint="eastAsia"/>
                </w:rPr>
                <w:delText>C</w:delText>
              </w:r>
              <w:r w:rsidR="00814B52" w:rsidRPr="00DD6102" w:rsidDel="00267FDF">
                <w:rPr>
                  <w:rFonts w:ascii="Times New Roman" w:hAnsi="Times New Roman" w:cs="Times New Roman"/>
                </w:rPr>
                <w:delText>losed</w:delText>
              </w:r>
              <w:r w:rsidR="00814B52" w:rsidRPr="00DD6102" w:rsidDel="00267FDF">
                <w:rPr>
                  <w:rFonts w:ascii="Times New Roman" w:hAnsi="Times New Roman" w:cs="Times New Roman" w:hint="eastAsia"/>
                </w:rPr>
                <w:delText xml:space="preserve"> </w:delText>
              </w:r>
            </w:del>
          </w:p>
          <w:p w14:paraId="74A16345" w14:textId="1D7E4DDF" w:rsidR="00814B52" w:rsidRPr="00DD6102" w:rsidRDefault="00814B52" w:rsidP="00267FDF">
            <w:pPr>
              <w:jc w:val="center"/>
              <w:rPr>
                <w:rFonts w:ascii="Times New Roman" w:hAnsi="Times New Roman" w:cs="Times New Roman"/>
              </w:rPr>
            </w:pPr>
            <w:del w:id="226" w:author="Yudai Etsunaga" w:date="2024-04-10T11:33:00Z">
              <w:r w:rsidRPr="00DD6102" w:rsidDel="00267FDF">
                <w:rPr>
                  <w:rFonts w:ascii="Times New Roman" w:hAnsi="Times New Roman" w:cs="Times New Roman" w:hint="eastAsia"/>
                </w:rPr>
                <w:delText>(</w:delText>
              </w:r>
            </w:del>
            <w:ins w:id="227" w:author="悦永裕大" w:date="2024-03-21T22:22:00Z">
              <w:del w:id="228" w:author="Yudai Etsunaga" w:date="2024-04-10T11:32:00Z">
                <w:r w:rsidR="008A556C" w:rsidDel="00267FDF">
                  <w:rPr>
                    <w:rFonts w:ascii="Times New Roman" w:hAnsi="Times New Roman" w:cs="Times New Roman" w:hint="eastAsia"/>
                  </w:rPr>
                  <w:delText>March</w:delText>
                </w:r>
              </w:del>
            </w:ins>
            <w:del w:id="229" w:author="Yudai Etsunaga" w:date="2024-04-10T11:32:00Z">
              <w:r w:rsidRPr="00DD6102" w:rsidDel="00267FDF">
                <w:rPr>
                  <w:rFonts w:ascii="Times New Roman" w:hAnsi="Times New Roman" w:cs="Times New Roman"/>
                </w:rPr>
                <w:delText xml:space="preserve">January </w:delText>
              </w:r>
            </w:del>
            <w:ins w:id="230" w:author="悦永裕大" w:date="2024-03-21T22:22:00Z">
              <w:del w:id="231" w:author="Yudai Etsunaga" w:date="2024-04-10T11:33:00Z">
                <w:r w:rsidR="008A556C" w:rsidDel="00267FDF">
                  <w:rPr>
                    <w:rFonts w:ascii="Times New Roman" w:hAnsi="Times New Roman" w:cs="Times New Roman" w:hint="eastAsia"/>
                  </w:rPr>
                  <w:delText>2</w:delText>
                </w:r>
              </w:del>
            </w:ins>
            <w:del w:id="232" w:author="Yudai Etsunaga" w:date="2024-04-10T11:33:00Z">
              <w:r w:rsidR="00811FE2" w:rsidDel="00267FDF">
                <w:rPr>
                  <w:rFonts w:ascii="Times New Roman" w:hAnsi="Times New Roman" w:cs="Times New Roman"/>
                </w:rPr>
                <w:delText>2</w:delText>
              </w:r>
            </w:del>
            <w:del w:id="233" w:author="悦永裕大" w:date="2024-03-21T22:22:00Z">
              <w:r w:rsidRPr="00DD6102" w:rsidDel="008A556C">
                <w:rPr>
                  <w:rFonts w:ascii="Times New Roman" w:hAnsi="Times New Roman" w:cs="Times New Roman"/>
                </w:rPr>
                <w:delText>29</w:delText>
              </w:r>
            </w:del>
            <w:del w:id="234" w:author="Yudai Etsunaga" w:date="2024-04-10T11:32:00Z">
              <w:r w:rsidRPr="00DD6102" w:rsidDel="00267FDF">
                <w:rPr>
                  <w:rFonts w:ascii="Times New Roman" w:hAnsi="Times New Roman" w:cs="Times New Roman"/>
                </w:rPr>
                <w:delText>, 2024)</w:delText>
              </w:r>
            </w:del>
          </w:p>
        </w:tc>
        <w:tc>
          <w:tcPr>
            <w:tcW w:w="2665" w:type="dxa"/>
            <w:vMerge w:val="restart"/>
            <w:vAlign w:val="center"/>
          </w:tcPr>
          <w:p w14:paraId="6E6A4D71" w14:textId="77777777" w:rsidR="00814B52" w:rsidRPr="00DD6102" w:rsidRDefault="00814B52" w:rsidP="00814B52">
            <w:pPr>
              <w:rPr>
                <w:rFonts w:ascii="Times New Roman" w:hAnsi="Times New Roman" w:cs="Times New Roman"/>
              </w:rPr>
            </w:pPr>
          </w:p>
        </w:tc>
      </w:tr>
      <w:tr w:rsidR="00814B52" w:rsidRPr="00DD6102" w14:paraId="47AB9838" w14:textId="77777777" w:rsidTr="001A0787">
        <w:trPr>
          <w:cantSplit/>
          <w:trHeight w:val="540"/>
        </w:trPr>
        <w:tc>
          <w:tcPr>
            <w:tcW w:w="1237" w:type="dxa"/>
            <w:vMerge/>
          </w:tcPr>
          <w:p w14:paraId="18A1B9FE" w14:textId="77777777" w:rsidR="00814B52" w:rsidRPr="00DD6102" w:rsidRDefault="00814B52" w:rsidP="00814B52">
            <w:pPr>
              <w:jc w:val="center"/>
              <w:rPr>
                <w:rFonts w:ascii="Times New Roman" w:hAnsi="Times New Roman" w:cs="Times New Roman"/>
              </w:rPr>
            </w:pPr>
          </w:p>
        </w:tc>
        <w:tc>
          <w:tcPr>
            <w:tcW w:w="2869" w:type="dxa"/>
            <w:vMerge/>
          </w:tcPr>
          <w:p w14:paraId="0F690B2F" w14:textId="77777777" w:rsidR="00814B52" w:rsidRPr="00DD6102" w:rsidRDefault="00814B52" w:rsidP="00814B52">
            <w:pPr>
              <w:jc w:val="center"/>
              <w:rPr>
                <w:rFonts w:ascii="Times New Roman" w:hAnsi="Times New Roman" w:cs="Times New Roman"/>
              </w:rPr>
            </w:pPr>
          </w:p>
        </w:tc>
        <w:tc>
          <w:tcPr>
            <w:tcW w:w="1701" w:type="dxa"/>
            <w:vMerge/>
          </w:tcPr>
          <w:p w14:paraId="4BDECF9B" w14:textId="77777777" w:rsidR="00814B52" w:rsidRPr="00DD6102" w:rsidRDefault="00814B52" w:rsidP="00814B52">
            <w:pPr>
              <w:rPr>
                <w:rFonts w:ascii="Times New Roman" w:hAnsi="Times New Roman" w:cs="Times New Roman"/>
              </w:rPr>
            </w:pPr>
          </w:p>
        </w:tc>
        <w:tc>
          <w:tcPr>
            <w:tcW w:w="2693" w:type="dxa"/>
            <w:vAlign w:val="center"/>
          </w:tcPr>
          <w:p w14:paraId="3D559179"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664F871A" w14:textId="1E1912B9" w:rsidR="00814B52" w:rsidRPr="00DD6102" w:rsidRDefault="00814B52" w:rsidP="00814B52">
            <w:pPr>
              <w:rPr>
                <w:rFonts w:ascii="Times New Roman" w:hAnsi="Times New Roman" w:cs="Times New Roman"/>
              </w:rPr>
            </w:pPr>
            <w:r w:rsidRPr="00DD6102">
              <w:rPr>
                <w:rFonts w:ascii="Times New Roman" w:hAnsi="Times New Roman" w:cs="Times New Roman"/>
              </w:rPr>
              <w:t>BIRDSX-FCE-02</w:t>
            </w:r>
          </w:p>
        </w:tc>
        <w:tc>
          <w:tcPr>
            <w:tcW w:w="1985" w:type="dxa"/>
            <w:vAlign w:val="center"/>
          </w:tcPr>
          <w:p w14:paraId="3DCF5CBA" w14:textId="596360EE" w:rsidR="00814B52" w:rsidRPr="00DD6102" w:rsidRDefault="00814B52" w:rsidP="00814B52">
            <w:pPr>
              <w:rPr>
                <w:rFonts w:ascii="Times New Roman" w:hAnsi="Times New Roman" w:cs="Times New Roman"/>
              </w:rPr>
            </w:pPr>
            <w:r w:rsidRPr="00DD6102">
              <w:rPr>
                <w:rFonts w:ascii="Times New Roman" w:hAnsi="Times New Roman" w:cs="Times New Roman"/>
              </w:rPr>
              <w:t>To be closed at Phase III</w:t>
            </w:r>
          </w:p>
        </w:tc>
        <w:tc>
          <w:tcPr>
            <w:tcW w:w="2665" w:type="dxa"/>
            <w:vMerge/>
            <w:vAlign w:val="center"/>
          </w:tcPr>
          <w:p w14:paraId="5725293B" w14:textId="77777777" w:rsidR="00814B52" w:rsidRPr="00DD6102" w:rsidRDefault="00814B52" w:rsidP="00814B52">
            <w:pPr>
              <w:rPr>
                <w:rFonts w:ascii="Times New Roman" w:hAnsi="Times New Roman" w:cs="Times New Roman"/>
              </w:rPr>
            </w:pPr>
          </w:p>
        </w:tc>
      </w:tr>
      <w:tr w:rsidR="00814B52" w:rsidRPr="00DD6102" w14:paraId="04A8DE93" w14:textId="77777777" w:rsidTr="001A0787">
        <w:trPr>
          <w:cantSplit/>
          <w:trHeight w:val="540"/>
        </w:trPr>
        <w:tc>
          <w:tcPr>
            <w:tcW w:w="1237" w:type="dxa"/>
            <w:vMerge/>
          </w:tcPr>
          <w:p w14:paraId="77B3E2DC" w14:textId="77777777" w:rsidR="00814B52" w:rsidRPr="00DD6102" w:rsidRDefault="00814B52" w:rsidP="00814B52">
            <w:pPr>
              <w:jc w:val="center"/>
              <w:rPr>
                <w:rFonts w:ascii="Times New Roman" w:hAnsi="Times New Roman" w:cs="Times New Roman"/>
              </w:rPr>
            </w:pPr>
          </w:p>
        </w:tc>
        <w:tc>
          <w:tcPr>
            <w:tcW w:w="2869" w:type="dxa"/>
            <w:vMerge/>
          </w:tcPr>
          <w:p w14:paraId="4B13144C" w14:textId="77777777" w:rsidR="00814B52" w:rsidRPr="00DD6102" w:rsidRDefault="00814B52" w:rsidP="00814B52">
            <w:pPr>
              <w:jc w:val="center"/>
              <w:rPr>
                <w:rFonts w:ascii="Times New Roman" w:hAnsi="Times New Roman" w:cs="Times New Roman"/>
              </w:rPr>
            </w:pPr>
          </w:p>
        </w:tc>
        <w:tc>
          <w:tcPr>
            <w:tcW w:w="1701" w:type="dxa"/>
            <w:vMerge w:val="restart"/>
          </w:tcPr>
          <w:p w14:paraId="35FE838C" w14:textId="5CBB1828"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w:t>
            </w:r>
          </w:p>
        </w:tc>
        <w:tc>
          <w:tcPr>
            <w:tcW w:w="2693" w:type="dxa"/>
            <w:vAlign w:val="center"/>
          </w:tcPr>
          <w:p w14:paraId="1BFC6210" w14:textId="4B38BD4D"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000966D5" w14:textId="245478BB" w:rsidR="00814B52" w:rsidRPr="00DD6102" w:rsidRDefault="00814B52" w:rsidP="00814B52">
            <w:pPr>
              <w:rPr>
                <w:rFonts w:ascii="Times New Roman" w:hAnsi="Times New Roman" w:cs="Times New Roman"/>
              </w:rPr>
            </w:pPr>
            <w:r w:rsidRPr="00DD6102">
              <w:rPr>
                <w:rFonts w:ascii="Times New Roman" w:hAnsi="Times New Roman" w:cs="Times New Roman"/>
              </w:rPr>
              <w:t>BIRDSX-AD-01</w:t>
            </w:r>
          </w:p>
        </w:tc>
        <w:tc>
          <w:tcPr>
            <w:tcW w:w="1985" w:type="dxa"/>
            <w:vAlign w:val="center"/>
          </w:tcPr>
          <w:p w14:paraId="67F44AC0"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3BAAC1C" w14:textId="05F867BC" w:rsidR="00814B52" w:rsidRPr="00DD6102" w:rsidRDefault="00814B52" w:rsidP="00814B52">
            <w:pP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w:t>
            </w:r>
            <w:r w:rsidR="00AC3FB8">
              <w:rPr>
                <w:rFonts w:ascii="Times New Roman" w:hAnsi="Times New Roman" w:cs="Times New Roman"/>
              </w:rPr>
              <w:t>6</w:t>
            </w:r>
            <w:r w:rsidRPr="00DD6102">
              <w:rPr>
                <w:rFonts w:ascii="Times New Roman" w:hAnsi="Times New Roman" w:cs="Times New Roman"/>
              </w:rPr>
              <w:t>, 2024)</w:t>
            </w:r>
          </w:p>
        </w:tc>
        <w:tc>
          <w:tcPr>
            <w:tcW w:w="2665" w:type="dxa"/>
            <w:vAlign w:val="center"/>
          </w:tcPr>
          <w:p w14:paraId="2B696087" w14:textId="77777777" w:rsidR="00814B52" w:rsidRPr="00DD6102" w:rsidRDefault="00814B52" w:rsidP="00814B52">
            <w:pPr>
              <w:rPr>
                <w:rFonts w:ascii="Times New Roman" w:hAnsi="Times New Roman" w:cs="Times New Roman"/>
              </w:rPr>
            </w:pPr>
          </w:p>
        </w:tc>
      </w:tr>
      <w:tr w:rsidR="00814B52" w:rsidRPr="00DD6102" w14:paraId="65A29F5E" w14:textId="77777777" w:rsidTr="009D16E4">
        <w:trPr>
          <w:cantSplit/>
        </w:trPr>
        <w:tc>
          <w:tcPr>
            <w:tcW w:w="1237" w:type="dxa"/>
            <w:vMerge/>
          </w:tcPr>
          <w:p w14:paraId="7BAA902F" w14:textId="77777777" w:rsidR="00814B52" w:rsidRPr="00DD6102" w:rsidRDefault="00814B52" w:rsidP="00814B52">
            <w:pPr>
              <w:jc w:val="center"/>
              <w:rPr>
                <w:rFonts w:ascii="Times New Roman" w:hAnsi="Times New Roman" w:cs="Times New Roman"/>
              </w:rPr>
            </w:pPr>
          </w:p>
        </w:tc>
        <w:tc>
          <w:tcPr>
            <w:tcW w:w="2869" w:type="dxa"/>
            <w:vMerge/>
          </w:tcPr>
          <w:p w14:paraId="596A591A" w14:textId="77777777" w:rsidR="00814B52" w:rsidRPr="00DD6102" w:rsidRDefault="00814B52" w:rsidP="00814B52">
            <w:pPr>
              <w:jc w:val="center"/>
              <w:rPr>
                <w:rFonts w:ascii="Times New Roman" w:hAnsi="Times New Roman" w:cs="Times New Roman"/>
              </w:rPr>
            </w:pPr>
          </w:p>
        </w:tc>
        <w:tc>
          <w:tcPr>
            <w:tcW w:w="1701" w:type="dxa"/>
            <w:vMerge/>
          </w:tcPr>
          <w:p w14:paraId="729FC8F9" w14:textId="77777777" w:rsidR="00814B52" w:rsidRPr="00DD6102" w:rsidRDefault="00814B52" w:rsidP="00814B52">
            <w:pPr>
              <w:rPr>
                <w:rFonts w:ascii="Times New Roman" w:hAnsi="Times New Roman" w:cs="Times New Roman"/>
              </w:rPr>
            </w:pPr>
          </w:p>
        </w:tc>
        <w:tc>
          <w:tcPr>
            <w:tcW w:w="2693" w:type="dxa"/>
            <w:vAlign w:val="center"/>
          </w:tcPr>
          <w:p w14:paraId="75BCDB26" w14:textId="0A0E3F5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5FE9285D" w14:textId="050F8DFC" w:rsidR="00814B52" w:rsidRPr="00DD6102" w:rsidRDefault="00814B52" w:rsidP="00814B52">
            <w:pPr>
              <w:rPr>
                <w:rFonts w:ascii="Times New Roman" w:hAnsi="Times New Roman" w:cs="Times New Roman"/>
              </w:rPr>
            </w:pPr>
            <w:r w:rsidRPr="00DD6102">
              <w:rPr>
                <w:rFonts w:ascii="Times New Roman" w:hAnsi="Times New Roman" w:cs="Times New Roman"/>
              </w:rPr>
              <w:t>BIRDSX-AR-01</w:t>
            </w:r>
          </w:p>
        </w:tc>
        <w:tc>
          <w:tcPr>
            <w:tcW w:w="1985" w:type="dxa"/>
            <w:vAlign w:val="center"/>
          </w:tcPr>
          <w:p w14:paraId="0EBE6389" w14:textId="606F7F04" w:rsidR="00814B52" w:rsidRPr="00DD6102" w:rsidRDefault="00814B52" w:rsidP="00814B52">
            <w:pPr>
              <w:jc w:val="center"/>
              <w:rPr>
                <w:rFonts w:ascii="Times New Roman" w:hAnsi="Times New Roman" w:cs="Times New Roman"/>
              </w:rPr>
            </w:pPr>
            <w:r w:rsidRPr="00DD6102">
              <w:rPr>
                <w:rFonts w:ascii="Times New Roman" w:hAnsi="Times New Roman" w:cs="Times New Roman"/>
              </w:rPr>
              <w:t>To be closed at Phase III</w:t>
            </w:r>
          </w:p>
        </w:tc>
        <w:tc>
          <w:tcPr>
            <w:tcW w:w="2665" w:type="dxa"/>
            <w:vAlign w:val="center"/>
          </w:tcPr>
          <w:p w14:paraId="38FD39E4" w14:textId="77777777" w:rsidR="00814B52" w:rsidRPr="00DD6102" w:rsidRDefault="00814B52" w:rsidP="00814B52">
            <w:pPr>
              <w:rPr>
                <w:rFonts w:ascii="Times New Roman" w:hAnsi="Times New Roman" w:cs="Times New Roman"/>
              </w:rPr>
            </w:pPr>
          </w:p>
        </w:tc>
      </w:tr>
      <w:tr w:rsidR="00814B52" w:rsidRPr="00DD6102" w14:paraId="0040BE30" w14:textId="77777777" w:rsidTr="009D16E4">
        <w:trPr>
          <w:cantSplit/>
        </w:trPr>
        <w:tc>
          <w:tcPr>
            <w:tcW w:w="1237" w:type="dxa"/>
          </w:tcPr>
          <w:p w14:paraId="18085026" w14:textId="616830A1"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BIRDS5-UNQ-05</w:t>
            </w:r>
          </w:p>
        </w:tc>
        <w:tc>
          <w:tcPr>
            <w:tcW w:w="2869" w:type="dxa"/>
          </w:tcPr>
          <w:p w14:paraId="11F78578" w14:textId="7C583805" w:rsidR="00814B52" w:rsidRPr="00DD6102" w:rsidRDefault="00814B52" w:rsidP="00814B52">
            <w:pPr>
              <w:jc w:val="center"/>
              <w:rPr>
                <w:rFonts w:ascii="Times New Roman" w:hAnsi="Times New Roman" w:cs="Times New Roman"/>
              </w:rPr>
            </w:pPr>
            <w:r w:rsidRPr="00DD6102">
              <w:rPr>
                <w:rFonts w:ascii="Times New Roman" w:hAnsi="Times New Roman" w:cs="Times New Roman"/>
              </w:rPr>
              <w:t>Electrical Shock</w:t>
            </w:r>
          </w:p>
        </w:tc>
        <w:tc>
          <w:tcPr>
            <w:tcW w:w="1701" w:type="dxa"/>
          </w:tcPr>
          <w:p w14:paraId="47A76288"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w:t>
            </w:r>
          </w:p>
          <w:p w14:paraId="2652A074"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p w14:paraId="2369118F" w14:textId="5E8EAB2C"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.1-3</w:t>
            </w:r>
          </w:p>
        </w:tc>
        <w:tc>
          <w:tcPr>
            <w:tcW w:w="2693" w:type="dxa"/>
            <w:vAlign w:val="center"/>
          </w:tcPr>
          <w:p w14:paraId="5FC800E4" w14:textId="76EDFF53" w:rsidR="00814B52" w:rsidRPr="00DD6102" w:rsidRDefault="00814B52" w:rsidP="00814B52">
            <w:pPr>
              <w:rPr>
                <w:rFonts w:ascii="Times New Roman" w:hAnsi="Times New Roman" w:cs="Times New Roman"/>
              </w:rPr>
            </w:pPr>
            <w:r w:rsidRPr="00DD6102">
              <w:rPr>
                <w:rFonts w:ascii="Times New Roman" w:hAnsi="Times New Roman" w:cs="Times New Roman" w:hint="eastAsia"/>
              </w:rPr>
              <w:t>N</w:t>
            </w:r>
            <w:r w:rsidRPr="00DD6102">
              <w:rPr>
                <w:rFonts w:ascii="Times New Roman" w:hAnsi="Times New Roman" w:cs="Times New Roman"/>
              </w:rPr>
              <w:t>/A</w:t>
            </w:r>
          </w:p>
        </w:tc>
        <w:tc>
          <w:tcPr>
            <w:tcW w:w="1985" w:type="dxa"/>
            <w:vAlign w:val="center"/>
          </w:tcPr>
          <w:p w14:paraId="16D722CB" w14:textId="7D9794CE"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N</w:t>
            </w:r>
            <w:r w:rsidRPr="00DD6102">
              <w:rPr>
                <w:rFonts w:ascii="Times New Roman" w:hAnsi="Times New Roman" w:cs="Times New Roman"/>
              </w:rPr>
              <w:t>/A</w:t>
            </w:r>
          </w:p>
        </w:tc>
        <w:tc>
          <w:tcPr>
            <w:tcW w:w="2665" w:type="dxa"/>
            <w:vAlign w:val="center"/>
          </w:tcPr>
          <w:p w14:paraId="565E71CE" w14:textId="15A3DA63" w:rsidR="00814B52" w:rsidRPr="00DD6102" w:rsidRDefault="00814B52" w:rsidP="00814B52">
            <w:pPr>
              <w:rPr>
                <w:rFonts w:ascii="Times New Roman" w:hAnsi="Times New Roman" w:cs="Times New Roman"/>
              </w:rPr>
            </w:pPr>
            <w:r w:rsidRPr="00DD6102">
              <w:rPr>
                <w:rFonts w:ascii="Times New Roman" w:hAnsi="Times New Roman" w:cs="Times New Roman"/>
              </w:rPr>
              <w:t>DRAGONFLY has no high voltage system.</w:t>
            </w:r>
          </w:p>
        </w:tc>
      </w:tr>
    </w:tbl>
    <w:tbl>
      <w:tblPr>
        <w:tblStyle w:val="13"/>
        <w:tblW w:w="13150" w:type="dxa"/>
        <w:tblInd w:w="-10" w:type="dxa"/>
        <w:tblLook w:val="04A0" w:firstRow="1" w:lastRow="0" w:firstColumn="1" w:lastColumn="0" w:noHBand="0" w:noVBand="1"/>
      </w:tblPr>
      <w:tblGrid>
        <w:gridCol w:w="1298"/>
        <w:gridCol w:w="4549"/>
        <w:gridCol w:w="7303"/>
      </w:tblGrid>
      <w:tr w:rsidR="00E23A3B" w:rsidRPr="00481F3A" w14:paraId="76DE9BA3" w14:textId="77777777" w:rsidTr="00E23A3B">
        <w:trPr>
          <w:cantSplit/>
          <w:ins w:id="235" w:author="Mishima Gota" w:date="2024-07-12T13:04:00Z"/>
        </w:trPr>
        <w:tc>
          <w:tcPr>
            <w:tcW w:w="13150" w:type="dxa"/>
            <w:gridSpan w:val="3"/>
            <w:tcBorders>
              <w:top w:val="single" w:sz="12" w:space="0" w:color="auto"/>
              <w:left w:val="single" w:sz="12" w:space="0" w:color="auto"/>
              <w:bottom w:val="single" w:sz="4" w:space="0" w:color="auto"/>
              <w:right w:val="single" w:sz="12" w:space="0" w:color="auto"/>
            </w:tcBorders>
            <w:vAlign w:val="center"/>
          </w:tcPr>
          <w:p w14:paraId="75A5DB65" w14:textId="77777777" w:rsidR="00E23A3B" w:rsidRPr="00481F3A" w:rsidRDefault="00E23A3B" w:rsidP="006225E4">
            <w:pPr>
              <w:rPr>
                <w:ins w:id="236" w:author="Mishima Gota" w:date="2024-07-12T13:04:00Z"/>
                <w:rFonts w:ascii="Times New Roman" w:hAnsi="Times New Roman" w:cs="Times New Roman"/>
                <w:b/>
                <w:bCs/>
              </w:rPr>
            </w:pPr>
            <w:ins w:id="237" w:author="Mishima Gota" w:date="2024-07-12T13:04:00Z">
              <w:r w:rsidRPr="00481F3A">
                <w:rPr>
                  <w:rFonts w:ascii="Times New Roman" w:hAnsi="Times New Roman" w:cs="Times New Roman"/>
                  <w:b/>
                  <w:bCs/>
                </w:rPr>
                <w:t>Signature (Effective for th</w:t>
              </w:r>
              <w:r w:rsidRPr="00481F3A">
                <w:rPr>
                  <w:rFonts w:ascii="Times New Roman" w:hAnsi="Times New Roman" w:cs="Times New Roman" w:hint="eastAsia"/>
                  <w:b/>
                  <w:bCs/>
                </w:rPr>
                <w:t>is</w:t>
              </w:r>
              <w:r w:rsidRPr="00481F3A">
                <w:rPr>
                  <w:rFonts w:ascii="Times New Roman" w:hAnsi="Times New Roman" w:cs="Times New Roman"/>
                  <w:b/>
                  <w:bCs/>
                </w:rPr>
                <w:t xml:space="preserve"> “Baseline Hazard Report Verification Matrix”)</w:t>
              </w:r>
            </w:ins>
          </w:p>
        </w:tc>
      </w:tr>
      <w:tr w:rsidR="00E23A3B" w14:paraId="6C6FE6EA" w14:textId="77777777" w:rsidTr="00E23A3B">
        <w:trPr>
          <w:cantSplit/>
          <w:ins w:id="238" w:author="Mishima Gota" w:date="2024-07-12T13:04:00Z"/>
        </w:trPr>
        <w:tc>
          <w:tcPr>
            <w:tcW w:w="1298" w:type="dxa"/>
            <w:tcBorders>
              <w:left w:val="single" w:sz="12" w:space="0" w:color="auto"/>
              <w:bottom w:val="double" w:sz="4" w:space="0" w:color="auto"/>
            </w:tcBorders>
            <w:vAlign w:val="center"/>
          </w:tcPr>
          <w:p w14:paraId="5505B66C" w14:textId="77777777" w:rsidR="00E23A3B" w:rsidRPr="00320BD3" w:rsidRDefault="00E23A3B" w:rsidP="006225E4">
            <w:pPr>
              <w:jc w:val="center"/>
              <w:rPr>
                <w:ins w:id="239" w:author="Mishima Gota" w:date="2024-07-12T13:04:00Z"/>
                <w:rFonts w:ascii="Times New Roman" w:hAnsi="Times New Roman" w:cs="Times New Roman"/>
              </w:rPr>
            </w:pPr>
            <w:ins w:id="240" w:author="Mishima Gota" w:date="2024-07-12T13:04:00Z">
              <w:r>
                <w:rPr>
                  <w:rFonts w:ascii="Times New Roman" w:hAnsi="Times New Roman" w:cs="Times New Roman" w:hint="eastAsia"/>
                </w:rPr>
                <w:t>APPROVAL</w:t>
              </w:r>
            </w:ins>
          </w:p>
        </w:tc>
        <w:tc>
          <w:tcPr>
            <w:tcW w:w="4549" w:type="dxa"/>
            <w:tcBorders>
              <w:bottom w:val="double" w:sz="4" w:space="0" w:color="auto"/>
            </w:tcBorders>
          </w:tcPr>
          <w:p w14:paraId="573430F6" w14:textId="77777777" w:rsidR="00E23A3B" w:rsidRDefault="00E23A3B" w:rsidP="006225E4">
            <w:pPr>
              <w:rPr>
                <w:ins w:id="241" w:author="Mishima Gota" w:date="2024-07-12T13:04:00Z"/>
                <w:rFonts w:ascii="Times New Roman" w:hAnsi="Times New Roman" w:cs="Times New Roman"/>
              </w:rPr>
            </w:pPr>
            <w:ins w:id="242" w:author="Mishima Gota" w:date="2024-07-12T13:04:00Z">
              <w:r w:rsidRPr="00F31570">
                <w:rPr>
                  <w:rFonts w:ascii="Times New Roman" w:hAnsi="Times New Roman" w:cs="Times New Roman"/>
                </w:rPr>
                <w:t>HARDWARE ORGANIZATION</w:t>
              </w:r>
            </w:ins>
          </w:p>
          <w:p w14:paraId="08474482" w14:textId="77777777" w:rsidR="00E23A3B" w:rsidRPr="005B0ABD" w:rsidRDefault="00E23A3B" w:rsidP="006225E4">
            <w:pPr>
              <w:rPr>
                <w:ins w:id="243" w:author="Mishima Gota" w:date="2024-07-12T13:04:00Z"/>
                <w:rFonts w:ascii="Times New Roman" w:hAnsi="Times New Roman" w:cs="Times New Roman"/>
              </w:rPr>
            </w:pPr>
            <w:ins w:id="244" w:author="Mishima Gota" w:date="2024-07-12T13:04:00Z">
              <w:r>
                <w:rPr>
                  <w:rFonts w:ascii="Times New Roman" w:hAnsi="Times New Roman" w:cs="Times New Roman" w:hint="eastAsia"/>
                </w:rPr>
                <w:t>(</w:t>
              </w:r>
              <w:r w:rsidRPr="00F31570">
                <w:rPr>
                  <w:rFonts w:ascii="Times New Roman" w:hAnsi="Times New Roman" w:cs="Times New Roman"/>
                </w:rPr>
                <w:t>Printed Name, Signature, Date</w:t>
              </w:r>
              <w:r>
                <w:rPr>
                  <w:rFonts w:ascii="Times New Roman" w:hAnsi="Times New Roman" w:cs="Times New Roman" w:hint="eastAsia"/>
                </w:rPr>
                <w:t>)</w:t>
              </w:r>
            </w:ins>
          </w:p>
        </w:tc>
        <w:tc>
          <w:tcPr>
            <w:tcW w:w="7303" w:type="dxa"/>
            <w:tcBorders>
              <w:bottom w:val="double" w:sz="4" w:space="0" w:color="auto"/>
              <w:right w:val="single" w:sz="12" w:space="0" w:color="auto"/>
            </w:tcBorders>
          </w:tcPr>
          <w:p w14:paraId="311BDB5C" w14:textId="77777777" w:rsidR="00E23A3B" w:rsidRDefault="00E23A3B" w:rsidP="006225E4">
            <w:pPr>
              <w:rPr>
                <w:ins w:id="245" w:author="Mishima Gota" w:date="2024-07-12T13:04:00Z"/>
                <w:rFonts w:ascii="Times New Roman" w:hAnsi="Times New Roman" w:cs="Times New Roman"/>
              </w:rPr>
            </w:pPr>
            <w:ins w:id="246" w:author="Mishima Gota" w:date="2024-07-12T13:04:00Z">
              <w:r w:rsidRPr="00F31570">
                <w:rPr>
                  <w:rFonts w:ascii="Times New Roman" w:hAnsi="Times New Roman" w:cs="Times New Roman"/>
                </w:rPr>
                <w:t>ISS SAFETY REVIEW PANEL (ISRP)</w:t>
              </w:r>
            </w:ins>
          </w:p>
          <w:p w14:paraId="14BB31BD" w14:textId="77777777" w:rsidR="00E23A3B" w:rsidRDefault="00E23A3B" w:rsidP="006225E4">
            <w:pPr>
              <w:rPr>
                <w:ins w:id="247" w:author="Mishima Gota" w:date="2024-07-12T13:04:00Z"/>
                <w:rFonts w:ascii="Times New Roman" w:hAnsi="Times New Roman" w:cs="Times New Roman"/>
                <w:color w:val="0070C0"/>
              </w:rPr>
            </w:pPr>
            <w:ins w:id="248" w:author="Mishima Gota" w:date="2024-07-12T13:04:00Z">
              <w:r>
                <w:rPr>
                  <w:rFonts w:ascii="Times New Roman" w:hAnsi="Times New Roman" w:cs="Times New Roman" w:hint="eastAsia"/>
                </w:rPr>
                <w:t>(</w:t>
              </w:r>
              <w:r w:rsidRPr="00F31570">
                <w:rPr>
                  <w:rFonts w:ascii="Times New Roman" w:hAnsi="Times New Roman" w:cs="Times New Roman"/>
                </w:rPr>
                <w:t>Printed Name, Signature, Date</w:t>
              </w:r>
              <w:r>
                <w:rPr>
                  <w:rFonts w:ascii="Times New Roman" w:hAnsi="Times New Roman" w:cs="Times New Roman" w:hint="eastAsia"/>
                </w:rPr>
                <w:t>)</w:t>
              </w:r>
            </w:ins>
          </w:p>
        </w:tc>
      </w:tr>
      <w:tr w:rsidR="00E23A3B" w14:paraId="15DDB09F" w14:textId="77777777" w:rsidTr="00E23A3B">
        <w:trPr>
          <w:cantSplit/>
          <w:ins w:id="249" w:author="Mishima Gota" w:date="2024-07-12T13:04:00Z"/>
        </w:trPr>
        <w:tc>
          <w:tcPr>
            <w:tcW w:w="1298" w:type="dxa"/>
            <w:tcBorders>
              <w:top w:val="double" w:sz="4" w:space="0" w:color="auto"/>
              <w:left w:val="single" w:sz="12" w:space="0" w:color="auto"/>
            </w:tcBorders>
          </w:tcPr>
          <w:p w14:paraId="1BFA953F" w14:textId="77777777" w:rsidR="00E23A3B" w:rsidRPr="00320BD3" w:rsidRDefault="00E23A3B" w:rsidP="006225E4">
            <w:pPr>
              <w:jc w:val="center"/>
              <w:rPr>
                <w:ins w:id="250" w:author="Mishima Gota" w:date="2024-07-12T13:04:00Z"/>
                <w:rFonts w:ascii="Times New Roman" w:hAnsi="Times New Roman" w:cs="Times New Roman"/>
              </w:rPr>
            </w:pPr>
            <w:ins w:id="251" w:author="Mishima Gota" w:date="2024-07-12T13:04:00Z">
              <w:r>
                <w:rPr>
                  <w:rFonts w:ascii="Times New Roman" w:hAnsi="Times New Roman" w:cs="Times New Roman" w:hint="eastAsia"/>
                </w:rPr>
                <w:t>Phase 0/I</w:t>
              </w:r>
            </w:ins>
          </w:p>
        </w:tc>
        <w:tc>
          <w:tcPr>
            <w:tcW w:w="4549" w:type="dxa"/>
            <w:tcBorders>
              <w:top w:val="double" w:sz="4" w:space="0" w:color="auto"/>
            </w:tcBorders>
          </w:tcPr>
          <w:p w14:paraId="773C5DA3" w14:textId="77777777" w:rsidR="00E23A3B" w:rsidRPr="005B0ABD" w:rsidRDefault="00E23A3B" w:rsidP="006225E4">
            <w:pPr>
              <w:rPr>
                <w:ins w:id="252" w:author="Mishima Gota" w:date="2024-07-12T13:04:00Z"/>
                <w:rFonts w:ascii="Times New Roman" w:hAnsi="Times New Roman" w:cs="Times New Roman"/>
              </w:rPr>
            </w:pPr>
          </w:p>
        </w:tc>
        <w:tc>
          <w:tcPr>
            <w:tcW w:w="7303" w:type="dxa"/>
            <w:tcBorders>
              <w:top w:val="double" w:sz="4" w:space="0" w:color="auto"/>
              <w:right w:val="single" w:sz="12" w:space="0" w:color="auto"/>
            </w:tcBorders>
          </w:tcPr>
          <w:p w14:paraId="61E1288E" w14:textId="77777777" w:rsidR="00E23A3B" w:rsidRDefault="00E23A3B" w:rsidP="006225E4">
            <w:pPr>
              <w:rPr>
                <w:ins w:id="253" w:author="Mishima Gota" w:date="2024-07-12T13:04:00Z"/>
                <w:rFonts w:ascii="Times New Roman" w:hAnsi="Times New Roman" w:cs="Times New Roman"/>
                <w:color w:val="0070C0"/>
              </w:rPr>
            </w:pPr>
          </w:p>
        </w:tc>
      </w:tr>
      <w:tr w:rsidR="00E23A3B" w14:paraId="41EA1EFB" w14:textId="77777777" w:rsidTr="00E23A3B">
        <w:trPr>
          <w:cantSplit/>
          <w:ins w:id="254" w:author="Mishima Gota" w:date="2024-07-12T13:04:00Z"/>
        </w:trPr>
        <w:tc>
          <w:tcPr>
            <w:tcW w:w="1298" w:type="dxa"/>
            <w:tcBorders>
              <w:left w:val="single" w:sz="12" w:space="0" w:color="auto"/>
            </w:tcBorders>
          </w:tcPr>
          <w:p w14:paraId="74CD7FDA" w14:textId="77777777" w:rsidR="00E23A3B" w:rsidRPr="00320BD3" w:rsidRDefault="00E23A3B" w:rsidP="006225E4">
            <w:pPr>
              <w:jc w:val="center"/>
              <w:rPr>
                <w:ins w:id="255" w:author="Mishima Gota" w:date="2024-07-12T13:04:00Z"/>
                <w:rFonts w:ascii="Times New Roman" w:hAnsi="Times New Roman" w:cs="Times New Roman"/>
              </w:rPr>
            </w:pPr>
            <w:ins w:id="256" w:author="Mishima Gota" w:date="2024-07-12T13:04:00Z">
              <w:r>
                <w:rPr>
                  <w:rFonts w:ascii="Times New Roman" w:hAnsi="Times New Roman" w:cs="Times New Roman" w:hint="eastAsia"/>
                </w:rPr>
                <w:t>Phase II</w:t>
              </w:r>
            </w:ins>
          </w:p>
        </w:tc>
        <w:tc>
          <w:tcPr>
            <w:tcW w:w="4549" w:type="dxa"/>
          </w:tcPr>
          <w:p w14:paraId="0AAEC1F7" w14:textId="77777777" w:rsidR="00E23A3B" w:rsidRPr="005B0ABD" w:rsidRDefault="00E23A3B" w:rsidP="006225E4">
            <w:pPr>
              <w:rPr>
                <w:ins w:id="257" w:author="Mishima Gota" w:date="2024-07-12T13:04:00Z"/>
                <w:rFonts w:ascii="Times New Roman" w:hAnsi="Times New Roman" w:cs="Times New Roman"/>
              </w:rPr>
            </w:pPr>
          </w:p>
        </w:tc>
        <w:tc>
          <w:tcPr>
            <w:tcW w:w="7303" w:type="dxa"/>
            <w:tcBorders>
              <w:right w:val="single" w:sz="12" w:space="0" w:color="auto"/>
            </w:tcBorders>
          </w:tcPr>
          <w:p w14:paraId="6D53C644" w14:textId="77777777" w:rsidR="00E23A3B" w:rsidRDefault="00E23A3B" w:rsidP="006225E4">
            <w:pPr>
              <w:rPr>
                <w:ins w:id="258" w:author="Mishima Gota" w:date="2024-07-12T13:04:00Z"/>
                <w:rFonts w:ascii="Times New Roman" w:hAnsi="Times New Roman" w:cs="Times New Roman"/>
                <w:color w:val="0070C0"/>
              </w:rPr>
            </w:pPr>
          </w:p>
        </w:tc>
      </w:tr>
      <w:tr w:rsidR="00E23A3B" w14:paraId="3A87B98C" w14:textId="77777777" w:rsidTr="00E23A3B">
        <w:trPr>
          <w:cantSplit/>
          <w:ins w:id="259" w:author="Mishima Gota" w:date="2024-07-12T13:04:00Z"/>
        </w:trPr>
        <w:tc>
          <w:tcPr>
            <w:tcW w:w="1298" w:type="dxa"/>
            <w:tcBorders>
              <w:left w:val="single" w:sz="12" w:space="0" w:color="auto"/>
              <w:bottom w:val="single" w:sz="12" w:space="0" w:color="auto"/>
            </w:tcBorders>
          </w:tcPr>
          <w:p w14:paraId="4DB35BD3" w14:textId="77777777" w:rsidR="00E23A3B" w:rsidRPr="00320BD3" w:rsidRDefault="00E23A3B" w:rsidP="006225E4">
            <w:pPr>
              <w:jc w:val="center"/>
              <w:rPr>
                <w:ins w:id="260" w:author="Mishima Gota" w:date="2024-07-12T13:04:00Z"/>
                <w:rFonts w:ascii="Times New Roman" w:hAnsi="Times New Roman" w:cs="Times New Roman"/>
              </w:rPr>
            </w:pPr>
            <w:ins w:id="261" w:author="Mishima Gota" w:date="2024-07-12T13:04:00Z">
              <w:r>
                <w:rPr>
                  <w:rFonts w:ascii="Times New Roman" w:hAnsi="Times New Roman" w:cs="Times New Roman" w:hint="eastAsia"/>
                </w:rPr>
                <w:t>Phase III</w:t>
              </w:r>
            </w:ins>
          </w:p>
        </w:tc>
        <w:tc>
          <w:tcPr>
            <w:tcW w:w="4549" w:type="dxa"/>
            <w:tcBorders>
              <w:bottom w:val="single" w:sz="12" w:space="0" w:color="auto"/>
            </w:tcBorders>
          </w:tcPr>
          <w:p w14:paraId="74D682EB" w14:textId="77777777" w:rsidR="00E23A3B" w:rsidRPr="005B0ABD" w:rsidRDefault="00E23A3B" w:rsidP="006225E4">
            <w:pPr>
              <w:rPr>
                <w:ins w:id="262" w:author="Mishima Gota" w:date="2024-07-12T13:04:00Z"/>
                <w:rFonts w:ascii="Times New Roman" w:hAnsi="Times New Roman" w:cs="Times New Roman"/>
              </w:rPr>
            </w:pPr>
          </w:p>
        </w:tc>
        <w:tc>
          <w:tcPr>
            <w:tcW w:w="7303" w:type="dxa"/>
            <w:tcBorders>
              <w:bottom w:val="single" w:sz="12" w:space="0" w:color="auto"/>
              <w:right w:val="single" w:sz="12" w:space="0" w:color="auto"/>
            </w:tcBorders>
          </w:tcPr>
          <w:p w14:paraId="64696655" w14:textId="77777777" w:rsidR="00E23A3B" w:rsidRDefault="00E23A3B" w:rsidP="006225E4">
            <w:pPr>
              <w:rPr>
                <w:ins w:id="263" w:author="Mishima Gota" w:date="2024-07-12T13:04:00Z"/>
                <w:rFonts w:ascii="Times New Roman" w:hAnsi="Times New Roman" w:cs="Times New Roman"/>
                <w:color w:val="0070C0"/>
              </w:rPr>
            </w:pPr>
          </w:p>
        </w:tc>
      </w:tr>
    </w:tbl>
    <w:p w14:paraId="7F481C5D" w14:textId="77777777" w:rsidR="00C30940" w:rsidRPr="00DD6102" w:rsidRDefault="00C30940">
      <w:pPr>
        <w:rPr>
          <w:rFonts w:ascii="Times New Roman" w:hAnsi="Times New Roman" w:cs="Times New Roman"/>
        </w:rPr>
        <w:sectPr w:rsidR="00C30940" w:rsidRPr="00DD6102" w:rsidSect="00B16BEA">
          <w:pgSz w:w="16838" w:h="11906" w:orient="landscape"/>
          <w:pgMar w:top="1701" w:right="1985" w:bottom="1701" w:left="1701" w:header="851" w:footer="992" w:gutter="0"/>
          <w:cols w:space="425"/>
          <w:docGrid w:type="lines" w:linePitch="360"/>
        </w:sectPr>
      </w:pPr>
    </w:p>
    <w:p w14:paraId="72829950" w14:textId="77777777" w:rsidR="00C30940" w:rsidRPr="00DD6102" w:rsidRDefault="00C30940" w:rsidP="00C30940">
      <w:pPr>
        <w:jc w:val="left"/>
        <w:rPr>
          <w:rFonts w:ascii="Times New Roman" w:hAnsi="Times New Roman" w:cs="Times New Roman"/>
        </w:rPr>
      </w:pPr>
      <w:r w:rsidRPr="00DD6102">
        <w:rPr>
          <w:rFonts w:ascii="Times New Roman" w:hAnsi="Times New Roman" w:cs="Times New Roman"/>
        </w:rPr>
        <w:lastRenderedPageBreak/>
        <w:t>Appendix B-2. Unique Hazard Report</w:t>
      </w:r>
    </w:p>
    <w:p w14:paraId="174077BE" w14:textId="268D4E13" w:rsidR="00C30940" w:rsidRPr="00DD6102" w:rsidRDefault="0067295D" w:rsidP="00C30940">
      <w:pPr>
        <w:jc w:val="left"/>
        <w:rPr>
          <w:rFonts w:ascii="Times New Roman" w:hAnsi="Times New Roman" w:cs="Times New Roman"/>
          <w:b/>
          <w:bCs/>
        </w:rPr>
      </w:pPr>
      <w:r w:rsidRPr="00DD6102">
        <w:rPr>
          <w:rFonts w:ascii="Times New Roman" w:hAnsi="Times New Roman" w:cs="Times New Roman"/>
          <w:b/>
          <w:bCs/>
          <w:bdr w:val="single" w:sz="4" w:space="0" w:color="auto"/>
        </w:rPr>
        <w:t>5</w:t>
      </w:r>
      <w:r w:rsidR="00C30940" w:rsidRPr="00DD6102">
        <w:rPr>
          <w:rFonts w:ascii="Times New Roman" w:hAnsi="Times New Roman" w:cs="Times New Roman" w:hint="eastAsia"/>
          <w:b/>
          <w:bCs/>
          <w:bdr w:val="single" w:sz="4" w:space="0" w:color="auto"/>
        </w:rPr>
        <w:t>項で識別されたユニークな</w:t>
      </w:r>
      <w:r w:rsidR="00C30940" w:rsidRPr="00DD6102">
        <w:rPr>
          <w:rFonts w:ascii="Times New Roman" w:hAnsi="Times New Roman" w:cs="Times New Roman"/>
          <w:b/>
          <w:bCs/>
          <w:bdr w:val="single" w:sz="4" w:space="0" w:color="auto"/>
        </w:rPr>
        <w:t>HR</w:t>
      </w:r>
      <w:r w:rsidR="00C30940" w:rsidRPr="00DD6102">
        <w:rPr>
          <w:rFonts w:ascii="Times New Roman" w:hAnsi="Times New Roman" w:cs="Times New Roman" w:hint="eastAsia"/>
          <w:b/>
          <w:bCs/>
          <w:bdr w:val="single" w:sz="4" w:space="0" w:color="auto"/>
        </w:rPr>
        <w:t>を示す。</w:t>
      </w:r>
      <w:r w:rsidR="00C30940" w:rsidRPr="00DD6102">
        <w:rPr>
          <w:rFonts w:ascii="Times New Roman" w:hAnsi="Times New Roman" w:cs="Times New Roman"/>
          <w:b/>
          <w:bCs/>
          <w:bdr w:val="single" w:sz="4" w:space="0" w:color="auto"/>
        </w:rPr>
        <w:t>(</w:t>
      </w:r>
      <w:r w:rsidR="00320BD3" w:rsidRPr="00DD6102">
        <w:rPr>
          <w:rFonts w:ascii="Times New Roman" w:hAnsi="Times New Roman" w:cs="Times New Roman" w:hint="eastAsia"/>
          <w:b/>
          <w:bCs/>
          <w:bdr w:val="single" w:sz="4" w:space="0" w:color="auto"/>
        </w:rPr>
        <w:t>基本的には</w:t>
      </w:r>
      <w:r w:rsidR="00C30940" w:rsidRPr="00DD6102">
        <w:rPr>
          <w:rFonts w:ascii="Times New Roman" w:hAnsi="Times New Roman" w:cs="Times New Roman" w:hint="eastAsia"/>
          <w:b/>
          <w:bCs/>
          <w:bdr w:val="single" w:sz="4" w:space="0" w:color="auto"/>
        </w:rPr>
        <w:t>通常の</w:t>
      </w:r>
      <w:r w:rsidR="00C30940" w:rsidRPr="00DD6102">
        <w:rPr>
          <w:rFonts w:ascii="Times New Roman" w:hAnsi="Times New Roman" w:cs="Times New Roman"/>
          <w:b/>
          <w:bCs/>
          <w:bdr w:val="single" w:sz="4" w:space="0" w:color="auto"/>
        </w:rPr>
        <w:t>SAR</w:t>
      </w:r>
      <w:r w:rsidR="00C30940" w:rsidRPr="00DD6102">
        <w:rPr>
          <w:rFonts w:ascii="Times New Roman" w:hAnsi="Times New Roman" w:cs="Times New Roman" w:hint="eastAsia"/>
          <w:b/>
          <w:bCs/>
          <w:bdr w:val="single" w:sz="4" w:space="0" w:color="auto"/>
        </w:rPr>
        <w:t>と同様、フォーム</w:t>
      </w:r>
      <w:r w:rsidR="0060141C" w:rsidRPr="00DD6102">
        <w:rPr>
          <w:rFonts w:ascii="Times New Roman" w:hAnsi="Times New Roman" w:cs="Times New Roman" w:hint="eastAsia"/>
          <w:b/>
          <w:bCs/>
          <w:bdr w:val="single" w:sz="4" w:space="0" w:color="auto"/>
        </w:rPr>
        <w:t>I</w:t>
      </w:r>
      <w:r w:rsidR="0060141C" w:rsidRPr="00DD6102">
        <w:rPr>
          <w:rFonts w:ascii="Times New Roman" w:hAnsi="Times New Roman" w:cs="Times New Roman"/>
          <w:b/>
          <w:bCs/>
          <w:bdr w:val="single" w:sz="4" w:space="0" w:color="auto"/>
        </w:rPr>
        <w:t>SS_OE_851</w:t>
      </w:r>
      <w:r w:rsidR="00C30940" w:rsidRPr="00DD6102">
        <w:rPr>
          <w:rFonts w:ascii="Times New Roman" w:hAnsi="Times New Roman" w:cs="Times New Roman" w:hint="eastAsia"/>
          <w:b/>
          <w:bCs/>
          <w:bdr w:val="single" w:sz="4" w:space="0" w:color="auto"/>
        </w:rPr>
        <w:t>で添付すること。記載方法は</w:t>
      </w:r>
      <w:r w:rsidR="0060141C" w:rsidRPr="00DD6102">
        <w:rPr>
          <w:rFonts w:ascii="Times New Roman" w:hAnsi="Times New Roman" w:cs="Times New Roman" w:hint="eastAsia"/>
          <w:b/>
          <w:bCs/>
          <w:bdr w:val="single" w:sz="4" w:space="0" w:color="auto"/>
        </w:rPr>
        <w:t>J</w:t>
      </w:r>
      <w:r w:rsidR="0060141C" w:rsidRPr="00DD6102">
        <w:rPr>
          <w:rFonts w:ascii="Times New Roman" w:hAnsi="Times New Roman" w:cs="Times New Roman"/>
          <w:b/>
          <w:bCs/>
          <w:bdr w:val="single" w:sz="4" w:space="0" w:color="auto"/>
        </w:rPr>
        <w:t>SX-2009032</w:t>
      </w:r>
      <w:r w:rsidR="0060141C" w:rsidRPr="00DD6102">
        <w:rPr>
          <w:rFonts w:ascii="Times New Roman" w:hAnsi="Times New Roman" w:cs="Times New Roman" w:hint="eastAsia"/>
          <w:b/>
          <w:bCs/>
          <w:bdr w:val="single" w:sz="4" w:space="0" w:color="auto"/>
        </w:rPr>
        <w:t>「安全評価報告書</w:t>
      </w:r>
      <w:r w:rsidR="00C30940" w:rsidRPr="00DD6102">
        <w:rPr>
          <w:rFonts w:ascii="Times New Roman" w:hAnsi="Times New Roman" w:cs="Times New Roman" w:hint="eastAsia"/>
          <w:b/>
          <w:bCs/>
          <w:bdr w:val="single" w:sz="4" w:space="0" w:color="auto"/>
        </w:rPr>
        <w:t>作成要領</w:t>
      </w:r>
      <w:r w:rsidR="0060141C" w:rsidRPr="00DD6102">
        <w:rPr>
          <w:rFonts w:ascii="Times New Roman" w:hAnsi="Times New Roman" w:cs="Times New Roman" w:hint="eastAsia"/>
          <w:b/>
          <w:bCs/>
          <w:bdr w:val="single" w:sz="4" w:space="0" w:color="auto"/>
        </w:rPr>
        <w:t>」</w:t>
      </w:r>
      <w:r w:rsidR="00C30940" w:rsidRPr="00DD6102">
        <w:rPr>
          <w:rFonts w:ascii="Times New Roman" w:hAnsi="Times New Roman" w:cs="Times New Roman" w:hint="eastAsia"/>
          <w:b/>
          <w:bCs/>
          <w:bdr w:val="single" w:sz="4" w:space="0" w:color="auto"/>
        </w:rPr>
        <w:t>参照。</w:t>
      </w:r>
      <w:r w:rsidR="00C30940" w:rsidRPr="00DD6102">
        <w:rPr>
          <w:rFonts w:ascii="Times New Roman" w:hAnsi="Times New Roman" w:cs="Times New Roman"/>
          <w:b/>
          <w:bCs/>
          <w:bdr w:val="single" w:sz="4" w:space="0" w:color="auto"/>
        </w:rPr>
        <w:t>)</w:t>
      </w:r>
    </w:p>
    <w:p w14:paraId="66FDA072" w14:textId="77777777" w:rsidR="00C30940" w:rsidRPr="00DD6102" w:rsidRDefault="00C30940">
      <w:pPr>
        <w:widowControl/>
        <w:jc w:val="left"/>
        <w:rPr>
          <w:rFonts w:ascii="Times New Roman" w:hAnsi="Times New Roman" w:cs="Times New Roman"/>
        </w:rPr>
      </w:pPr>
      <w:r w:rsidRPr="00DD6102">
        <w:rPr>
          <w:rFonts w:ascii="Times New Roman" w:hAnsi="Times New Roman" w:cs="Times New Roman"/>
        </w:rPr>
        <w:br w:type="page"/>
      </w:r>
    </w:p>
    <w:p w14:paraId="51D4970B" w14:textId="77777777" w:rsidR="00577853" w:rsidRPr="00DD6102" w:rsidRDefault="00577853" w:rsidP="00577853">
      <w:pPr>
        <w:jc w:val="left"/>
        <w:rPr>
          <w:ins w:id="264" w:author="yamauchi takashi" w:date="2024-03-16T09:50:00Z"/>
          <w:rFonts w:ascii="Times New Roman" w:hAnsi="Times New Roman" w:cs="Times New Roman"/>
        </w:rPr>
      </w:pPr>
      <w:ins w:id="265" w:author="yamauchi takashi" w:date="2024-03-16T09:50:00Z">
        <w:r w:rsidRPr="00DD6102">
          <w:rPr>
            <w:rFonts w:ascii="Times New Roman" w:hAnsi="Times New Roman" w:cs="Times New Roman"/>
          </w:rPr>
          <w:lastRenderedPageBreak/>
          <w:t>Appendix B-</w:t>
        </w:r>
        <w:r>
          <w:rPr>
            <w:rFonts w:ascii="Times New Roman" w:hAnsi="Times New Roman" w:cs="Times New Roman" w:hint="eastAsia"/>
          </w:rPr>
          <w:t>3</w:t>
        </w:r>
        <w:r w:rsidRPr="00DD6102">
          <w:rPr>
            <w:rFonts w:ascii="Times New Roman" w:hAnsi="Times New Roman" w:cs="Times New Roman"/>
          </w:rPr>
          <w:t xml:space="preserve">. </w:t>
        </w:r>
        <w:r>
          <w:rPr>
            <w:rFonts w:ascii="Times New Roman" w:hAnsi="Times New Roman" w:cs="Times New Roman" w:hint="eastAsia"/>
          </w:rPr>
          <w:t>Standard</w:t>
        </w:r>
        <w:r w:rsidRPr="00DD6102">
          <w:rPr>
            <w:rFonts w:ascii="Times New Roman" w:hAnsi="Times New Roman" w:cs="Times New Roman"/>
          </w:rPr>
          <w:t xml:space="preserve"> Hazard Report</w:t>
        </w:r>
      </w:ins>
    </w:p>
    <w:p w14:paraId="63B3737C" w14:textId="0DCF7F52" w:rsidR="00577853" w:rsidRPr="00DD6102" w:rsidRDefault="00577853" w:rsidP="00577853">
      <w:pPr>
        <w:jc w:val="left"/>
        <w:rPr>
          <w:ins w:id="266" w:author="yamauchi takashi" w:date="2024-03-16T09:50:00Z"/>
          <w:rFonts w:ascii="Times New Roman" w:hAnsi="Times New Roman" w:cs="Times New Roman"/>
          <w:b/>
          <w:bCs/>
        </w:rPr>
      </w:pPr>
      <w:ins w:id="267" w:author="yamauchi takashi" w:date="2024-03-16T09:50:00Z">
        <w:r w:rsidRPr="00DD6102">
          <w:rPr>
            <w:rFonts w:ascii="Times New Roman" w:hAnsi="Times New Roman" w:cs="Times New Roman"/>
            <w:b/>
            <w:bCs/>
            <w:bdr w:val="single" w:sz="4" w:space="0" w:color="auto"/>
          </w:rPr>
          <w:t>5</w:t>
        </w:r>
        <w:r w:rsidRPr="00DD6102">
          <w:rPr>
            <w:rFonts w:ascii="Times New Roman" w:hAnsi="Times New Roman" w:cs="Times New Roman" w:hint="eastAsia"/>
            <w:b/>
            <w:bCs/>
            <w:bdr w:val="single" w:sz="4" w:space="0" w:color="auto"/>
          </w:rPr>
          <w:t>項で識別されたユニークな</w:t>
        </w:r>
        <w:r w:rsidRPr="00DD6102">
          <w:rPr>
            <w:rFonts w:ascii="Times New Roman" w:hAnsi="Times New Roman" w:cs="Times New Roman"/>
            <w:b/>
            <w:bCs/>
            <w:bdr w:val="single" w:sz="4" w:space="0" w:color="auto"/>
          </w:rPr>
          <w:t>HR</w:t>
        </w:r>
        <w:r w:rsidRPr="00DD6102">
          <w:rPr>
            <w:rFonts w:ascii="Times New Roman" w:hAnsi="Times New Roman" w:cs="Times New Roman" w:hint="eastAsia"/>
            <w:b/>
            <w:bCs/>
            <w:bdr w:val="single" w:sz="4" w:space="0" w:color="auto"/>
          </w:rPr>
          <w:t>を示す。</w:t>
        </w:r>
        <w:r w:rsidRPr="00DD6102">
          <w:rPr>
            <w:rFonts w:ascii="Times New Roman" w:hAnsi="Times New Roman" w:cs="Times New Roman"/>
            <w:b/>
            <w:bCs/>
            <w:bdr w:val="single" w:sz="4" w:space="0" w:color="auto"/>
          </w:rPr>
          <w:t>(</w:t>
        </w:r>
        <w:r w:rsidRPr="00DD6102">
          <w:rPr>
            <w:rFonts w:ascii="Times New Roman" w:hAnsi="Times New Roman" w:cs="Times New Roman" w:hint="eastAsia"/>
            <w:b/>
            <w:bCs/>
            <w:bdr w:val="single" w:sz="4" w:space="0" w:color="auto"/>
          </w:rPr>
          <w:t>基本的には通常の</w:t>
        </w:r>
        <w:r w:rsidRPr="00DD6102">
          <w:rPr>
            <w:rFonts w:ascii="Times New Roman" w:hAnsi="Times New Roman" w:cs="Times New Roman"/>
            <w:b/>
            <w:bCs/>
            <w:bdr w:val="single" w:sz="4" w:space="0" w:color="auto"/>
          </w:rPr>
          <w:t>SAR</w:t>
        </w:r>
        <w:r w:rsidRPr="00DD6102">
          <w:rPr>
            <w:rFonts w:ascii="Times New Roman" w:hAnsi="Times New Roman" w:cs="Times New Roman" w:hint="eastAsia"/>
            <w:b/>
            <w:bCs/>
            <w:bdr w:val="single" w:sz="4" w:space="0" w:color="auto"/>
          </w:rPr>
          <w:t>と同様、フォーム</w:t>
        </w:r>
        <w:r w:rsidRPr="00DD6102">
          <w:rPr>
            <w:rFonts w:ascii="Times New Roman" w:hAnsi="Times New Roman" w:cs="Times New Roman" w:hint="eastAsia"/>
            <w:b/>
            <w:bCs/>
            <w:bdr w:val="single" w:sz="4" w:space="0" w:color="auto"/>
          </w:rPr>
          <w:t>I</w:t>
        </w:r>
        <w:r w:rsidRPr="00DD6102">
          <w:rPr>
            <w:rFonts w:ascii="Times New Roman" w:hAnsi="Times New Roman" w:cs="Times New Roman"/>
            <w:b/>
            <w:bCs/>
            <w:bdr w:val="single" w:sz="4" w:space="0" w:color="auto"/>
          </w:rPr>
          <w:t>SS_OE_851</w:t>
        </w:r>
        <w:r w:rsidRPr="00DD6102">
          <w:rPr>
            <w:rFonts w:ascii="Times New Roman" w:hAnsi="Times New Roman" w:cs="Times New Roman" w:hint="eastAsia"/>
            <w:b/>
            <w:bCs/>
            <w:bdr w:val="single" w:sz="4" w:space="0" w:color="auto"/>
          </w:rPr>
          <w:t>で添付すること。記載方法は</w:t>
        </w: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SX-2009032</w:t>
        </w:r>
        <w:r w:rsidRPr="00DD6102">
          <w:rPr>
            <w:rFonts w:ascii="Times New Roman" w:hAnsi="Times New Roman" w:cs="Times New Roman" w:hint="eastAsia"/>
            <w:b/>
            <w:bCs/>
            <w:bdr w:val="single" w:sz="4" w:space="0" w:color="auto"/>
          </w:rPr>
          <w:t>「安全評価報告書作成要領」参照。</w:t>
        </w:r>
        <w:r w:rsidRPr="00DD6102">
          <w:rPr>
            <w:rFonts w:ascii="Times New Roman" w:hAnsi="Times New Roman" w:cs="Times New Roman"/>
            <w:b/>
            <w:bCs/>
            <w:bdr w:val="single" w:sz="4" w:space="0" w:color="auto"/>
          </w:rPr>
          <w:t>)</w:t>
        </w:r>
        <w:r w:rsidRPr="009710D8">
          <w:t xml:space="preserve"> </w:t>
        </w:r>
      </w:ins>
      <w:ins w:id="268" w:author="yamauchi takashi" w:date="2024-03-24T18:09:00Z">
        <w:r w:rsidR="00F05F95" w:rsidRPr="00F05F95">
          <w:rPr>
            <w:noProof/>
          </w:rPr>
          <w:drawing>
            <wp:inline distT="0" distB="0" distL="0" distR="0" wp14:anchorId="57DDC353" wp14:editId="54F70D31">
              <wp:extent cx="5400040" cy="2803525"/>
              <wp:effectExtent l="0" t="0" r="0" b="0"/>
              <wp:docPr id="6820055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00040" cy="2803525"/>
                      </a:xfrm>
                      <a:prstGeom prst="rect">
                        <a:avLst/>
                      </a:prstGeom>
                      <a:noFill/>
                      <a:ln>
                        <a:noFill/>
                      </a:ln>
                    </pic:spPr>
                  </pic:pic>
                </a:graphicData>
              </a:graphic>
            </wp:inline>
          </w:drawing>
        </w:r>
      </w:ins>
      <w:ins w:id="269" w:author="yamauchi takashi" w:date="2024-03-16T09:50:00Z">
        <w:del w:id="270" w:author="悦永裕大" w:date="2024-03-21T22:08:00Z">
          <w:r w:rsidRPr="007B1BAB" w:rsidDel="00E773AC">
            <w:rPr>
              <w:noProof/>
            </w:rPr>
            <w:drawing>
              <wp:inline distT="0" distB="0" distL="0" distR="0" wp14:anchorId="33DEF2ED" wp14:editId="27C53E62">
                <wp:extent cx="5400040" cy="2799080"/>
                <wp:effectExtent l="0" t="0" r="0" b="1270"/>
                <wp:docPr id="137633939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400040" cy="2799080"/>
                        </a:xfrm>
                        <a:prstGeom prst="rect">
                          <a:avLst/>
                        </a:prstGeom>
                        <a:noFill/>
                        <a:ln>
                          <a:noFill/>
                        </a:ln>
                      </pic:spPr>
                    </pic:pic>
                  </a:graphicData>
                </a:graphic>
              </wp:inline>
            </w:drawing>
          </w:r>
        </w:del>
      </w:ins>
    </w:p>
    <w:p w14:paraId="76624ADD" w14:textId="062137B2" w:rsidR="00577853" w:rsidRDefault="00577853" w:rsidP="00577853">
      <w:pPr>
        <w:widowControl/>
        <w:jc w:val="left"/>
        <w:rPr>
          <w:ins w:id="271" w:author="悦永裕大" w:date="2024-03-21T22:09:00Z"/>
          <w:rFonts w:ascii="Times New Roman" w:hAnsi="Times New Roman" w:cs="Times New Roman"/>
        </w:rPr>
      </w:pPr>
      <w:ins w:id="272" w:author="yamauchi takashi" w:date="2024-03-16T09:50:00Z">
        <w:r w:rsidRPr="00DD6102">
          <w:rPr>
            <w:rFonts w:ascii="Times New Roman" w:hAnsi="Times New Roman" w:cs="Times New Roman"/>
          </w:rPr>
          <w:br w:type="page"/>
        </w:r>
      </w:ins>
      <w:ins w:id="273" w:author="Mishima Gota" w:date="2024-07-12T13:10:00Z">
        <w:r w:rsidR="00E23A3B" w:rsidRPr="00E23A3B">
          <w:rPr>
            <w:noProof/>
          </w:rPr>
          <w:lastRenderedPageBreak/>
          <w:drawing>
            <wp:inline distT="0" distB="0" distL="0" distR="0" wp14:anchorId="2ECC3C4E" wp14:editId="4248C220">
              <wp:extent cx="5400040" cy="2419301"/>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419301"/>
                      </a:xfrm>
                      <a:prstGeom prst="rect">
                        <a:avLst/>
                      </a:prstGeom>
                      <a:noFill/>
                      <a:ln>
                        <a:noFill/>
                      </a:ln>
                    </pic:spPr>
                  </pic:pic>
                </a:graphicData>
              </a:graphic>
            </wp:inline>
          </w:drawing>
        </w:r>
      </w:ins>
    </w:p>
    <w:p w14:paraId="2AD70DAB" w14:textId="433C0A6C" w:rsidR="00B202D3" w:rsidRPr="009F2B05" w:rsidRDefault="00E773AC">
      <w:pPr>
        <w:widowControl/>
        <w:jc w:val="left"/>
        <w:rPr>
          <w:rFonts w:ascii="Times New Roman" w:hAnsi="Times New Roman" w:cs="Times New Roman"/>
          <w:b/>
          <w:bCs/>
          <w:szCs w:val="21"/>
        </w:rPr>
        <w:pPrChange w:id="274" w:author="yamauchi takashi" w:date="2024-03-24T18:09:00Z">
          <w:pPr>
            <w:pStyle w:val="2"/>
            <w:spacing w:line="480" w:lineRule="exact"/>
            <w:ind w:firstLine="0"/>
            <w:jc w:val="both"/>
          </w:pPr>
        </w:pPrChange>
      </w:pPr>
      <w:ins w:id="275" w:author="悦永裕大" w:date="2024-03-21T22:09:00Z">
        <w:del w:id="276" w:author="yamauchi takashi" w:date="2024-03-24T18:09:00Z">
          <w:r w:rsidRPr="00E773AC" w:rsidDel="00A76CE4">
            <w:rPr>
              <w:noProof/>
            </w:rPr>
            <w:drawing>
              <wp:inline distT="0" distB="0" distL="0" distR="0" wp14:anchorId="6C726E80" wp14:editId="246091C7">
                <wp:extent cx="5400040" cy="3105150"/>
                <wp:effectExtent l="0" t="0" r="0" b="0"/>
                <wp:docPr id="15023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400040" cy="3105150"/>
                        </a:xfrm>
                        <a:prstGeom prst="rect">
                          <a:avLst/>
                        </a:prstGeom>
                        <a:noFill/>
                        <a:ln>
                          <a:noFill/>
                        </a:ln>
                      </pic:spPr>
                    </pic:pic>
                  </a:graphicData>
                </a:graphic>
              </wp:inline>
            </w:drawing>
          </w:r>
        </w:del>
      </w:ins>
      <w:r w:rsidR="00B202D3" w:rsidRPr="009F2B05">
        <w:rPr>
          <w:rFonts w:ascii="Times New Roman" w:hAnsi="Times New Roman" w:cs="Times New Roman" w:hint="eastAsia"/>
          <w:b/>
          <w:bCs/>
          <w:szCs w:val="21"/>
        </w:rPr>
        <w:t>A</w:t>
      </w:r>
      <w:r w:rsidR="00B202D3" w:rsidRPr="009F2B05">
        <w:rPr>
          <w:rFonts w:ascii="Times New Roman" w:hAnsi="Times New Roman" w:cs="Times New Roman"/>
          <w:b/>
          <w:bCs/>
          <w:szCs w:val="21"/>
        </w:rPr>
        <w:t>ppendix C-1</w:t>
      </w:r>
      <w:r w:rsidR="00B202D3" w:rsidRPr="009F2B05">
        <w:rPr>
          <w:rFonts w:ascii="Times New Roman" w:hAnsi="Times New Roman" w:cs="Times New Roman"/>
          <w:b/>
          <w:bCs/>
          <w:szCs w:val="21"/>
        </w:rPr>
        <w:tab/>
        <w:t>Structure Fracture Control Evaluation Form</w:t>
      </w:r>
    </w:p>
    <w:p w14:paraId="4AE0263C"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73413F1" w14:textId="4A2A1122" w:rsidR="00B202D3" w:rsidRPr="009F2B05" w:rsidRDefault="00B202D3" w:rsidP="00B202D3">
      <w:pPr>
        <w:pStyle w:val="2"/>
        <w:spacing w:line="480" w:lineRule="exact"/>
        <w:jc w:val="left"/>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C-2</w:t>
      </w:r>
      <w:r w:rsidRPr="009F2B05">
        <w:rPr>
          <w:rFonts w:ascii="Times New Roman" w:hAnsi="Times New Roman" w:cs="Times New Roman"/>
          <w:b/>
          <w:bCs/>
          <w:sz w:val="21"/>
          <w:szCs w:val="21"/>
        </w:rPr>
        <w:tab/>
        <w:t>Battery Description Form</w:t>
      </w:r>
    </w:p>
    <w:p w14:paraId="4F3E1911"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43EDCE94" w14:textId="1427A052"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C-3</w:t>
      </w:r>
      <w:r w:rsidRPr="009F2B05">
        <w:rPr>
          <w:rFonts w:ascii="Times New Roman" w:hAnsi="Times New Roman" w:cs="Times New Roman"/>
          <w:b/>
          <w:bCs/>
          <w:sz w:val="21"/>
          <w:szCs w:val="21"/>
        </w:rPr>
        <w:tab/>
        <w:t>Toxicity Analysis (HMST)</w:t>
      </w:r>
    </w:p>
    <w:p w14:paraId="73899162" w14:textId="62D10B70" w:rsidR="00AF4181" w:rsidRDefault="00AF3194">
      <w:pPr>
        <w:widowControl/>
        <w:jc w:val="left"/>
        <w:rPr>
          <w:rFonts w:ascii="Times New Roman" w:hAnsi="Times New Roman" w:cs="Times New Roman"/>
          <w:szCs w:val="21"/>
        </w:rPr>
      </w:pPr>
      <w:r w:rsidRPr="00AF3194">
        <w:rPr>
          <w:rFonts w:ascii="Times New Roman" w:hAnsi="Times New Roman" w:cs="Times New Roman"/>
          <w:noProof/>
          <w:szCs w:val="21"/>
        </w:rPr>
        <w:drawing>
          <wp:inline distT="0" distB="0" distL="0" distR="0" wp14:anchorId="667D6F7B" wp14:editId="04E8D600">
            <wp:extent cx="5400040" cy="2325370"/>
            <wp:effectExtent l="0" t="0" r="0" b="0"/>
            <wp:docPr id="52087718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183" name=""/>
                    <pic:cNvPicPr/>
                  </pic:nvPicPr>
                  <pic:blipFill>
                    <a:blip r:embed="rId45"/>
                    <a:stretch>
                      <a:fillRect/>
                    </a:stretch>
                  </pic:blipFill>
                  <pic:spPr>
                    <a:xfrm>
                      <a:off x="0" y="0"/>
                      <a:ext cx="5400040" cy="2325370"/>
                    </a:xfrm>
                    <a:prstGeom prst="rect">
                      <a:avLst/>
                    </a:prstGeom>
                  </pic:spPr>
                </pic:pic>
              </a:graphicData>
            </a:graphic>
          </wp:inline>
        </w:drawing>
      </w:r>
    </w:p>
    <w:p w14:paraId="70E523CE" w14:textId="1ADC9AF7" w:rsidR="001119DE" w:rsidRPr="00DD6102" w:rsidRDefault="009F2B05">
      <w:pPr>
        <w:widowControl/>
        <w:jc w:val="left"/>
        <w:rPr>
          <w:rFonts w:ascii="Times New Roman" w:hAnsi="Times New Roman" w:cs="Times New Roman"/>
          <w:szCs w:val="21"/>
        </w:rPr>
      </w:pPr>
      <w:r>
        <w:rPr>
          <w:rFonts w:ascii="Times New Roman" w:hAnsi="Times New Roman" w:cs="Times New Roman"/>
          <w:noProof/>
          <w:szCs w:val="21"/>
        </w:rPr>
        <w:drawing>
          <wp:inline distT="0" distB="0" distL="0" distR="0" wp14:anchorId="1C31B738" wp14:editId="1C37D12E">
            <wp:extent cx="5400040" cy="4172585"/>
            <wp:effectExtent l="0" t="0" r="0" b="5715"/>
            <wp:docPr id="18483123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2371" name="図 1848312371"/>
                    <pic:cNvPicPr/>
                  </pic:nvPicPr>
                  <pic:blipFill>
                    <a:blip r:embed="rId46">
                      <a:extLst>
                        <a:ext uri="{28A0092B-C50C-407E-A947-70E740481C1C}">
                          <a14:useLocalDpi xmlns:a14="http://schemas.microsoft.com/office/drawing/2010/main"/>
                        </a:ext>
                      </a:extLst>
                    </a:blip>
                    <a:stretch>
                      <a:fillRect/>
                    </a:stretch>
                  </pic:blipFill>
                  <pic:spPr>
                    <a:xfrm>
                      <a:off x="0" y="0"/>
                      <a:ext cx="5400040" cy="4172585"/>
                    </a:xfrm>
                    <a:prstGeom prst="rect">
                      <a:avLst/>
                    </a:prstGeom>
                  </pic:spPr>
                </pic:pic>
              </a:graphicData>
            </a:graphic>
          </wp:inline>
        </w:drawing>
      </w:r>
    </w:p>
    <w:p w14:paraId="151AEF4A" w14:textId="71B01006" w:rsidR="00B202D3" w:rsidRPr="009F2B05" w:rsidRDefault="00634440" w:rsidP="00B202D3">
      <w:pPr>
        <w:pStyle w:val="2"/>
        <w:spacing w:line="480" w:lineRule="exact"/>
        <w:jc w:val="both"/>
        <w:rPr>
          <w:rFonts w:ascii="Times New Roman" w:hAnsi="Times New Roman" w:cs="Times New Roman"/>
          <w:b/>
          <w:bCs/>
          <w:sz w:val="21"/>
          <w:szCs w:val="21"/>
        </w:rPr>
      </w:pPr>
      <w:r w:rsidRPr="009F2B05">
        <w:rPr>
          <w:rFonts w:eastAsia="ＭＳ ゴシック"/>
          <w:b/>
          <w:bCs/>
          <w:noProof/>
          <w:sz w:val="32"/>
          <w:szCs w:val="32"/>
        </w:rPr>
        <w:lastRenderedPageBreak/>
        <w:drawing>
          <wp:anchor distT="0" distB="0" distL="114300" distR="114300" simplePos="0" relativeHeight="251658268" behindDoc="0" locked="0" layoutInCell="1" allowOverlap="1" wp14:anchorId="4D5FACF1" wp14:editId="069BA5E4">
            <wp:simplePos x="0" y="0"/>
            <wp:positionH relativeFrom="column">
              <wp:posOffset>75565</wp:posOffset>
            </wp:positionH>
            <wp:positionV relativeFrom="paragraph">
              <wp:posOffset>485074</wp:posOffset>
            </wp:positionV>
            <wp:extent cx="5324817" cy="6882063"/>
            <wp:effectExtent l="0" t="0" r="0" b="0"/>
            <wp:wrapSquare wrapText="bothSides"/>
            <wp:docPr id="63106239" name="図 6310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a:ext>
                      </a:extLst>
                    </a:blip>
                    <a:stretch>
                      <a:fillRect/>
                    </a:stretch>
                  </pic:blipFill>
                  <pic:spPr>
                    <a:xfrm>
                      <a:off x="0" y="0"/>
                      <a:ext cx="5324817" cy="6882063"/>
                    </a:xfrm>
                    <a:prstGeom prst="rect">
                      <a:avLst/>
                    </a:prstGeom>
                  </pic:spPr>
                </pic:pic>
              </a:graphicData>
            </a:graphic>
            <wp14:sizeRelH relativeFrom="page">
              <wp14:pctWidth>0</wp14:pctWidth>
            </wp14:sizeRelH>
            <wp14:sizeRelV relativeFrom="page">
              <wp14:pctHeight>0</wp14:pctHeight>
            </wp14:sizeRelV>
          </wp:anchor>
        </w:drawing>
      </w:r>
      <w:r w:rsidR="00B202D3" w:rsidRPr="009F2B05">
        <w:rPr>
          <w:rFonts w:ascii="Times New Roman" w:hAnsi="Times New Roman" w:cs="Times New Roman" w:hint="eastAsia"/>
          <w:b/>
          <w:bCs/>
          <w:sz w:val="21"/>
          <w:szCs w:val="21"/>
        </w:rPr>
        <w:t>A</w:t>
      </w:r>
      <w:r w:rsidR="00B202D3" w:rsidRPr="009F2B05">
        <w:rPr>
          <w:rFonts w:ascii="Times New Roman" w:hAnsi="Times New Roman" w:cs="Times New Roman"/>
          <w:b/>
          <w:bCs/>
          <w:sz w:val="21"/>
          <w:szCs w:val="21"/>
        </w:rPr>
        <w:t>ppendix C-4</w:t>
      </w:r>
      <w:r w:rsidR="00B202D3" w:rsidRPr="009F2B05">
        <w:rPr>
          <w:rFonts w:ascii="Times New Roman" w:hAnsi="Times New Roman" w:cs="Times New Roman"/>
          <w:b/>
          <w:bCs/>
          <w:sz w:val="21"/>
          <w:szCs w:val="21"/>
        </w:rPr>
        <w:tab/>
        <w:t>ISS EME Tailoring/Interpretation Agreement</w:t>
      </w:r>
    </w:p>
    <w:p w14:paraId="0721728E" w14:textId="64537B5A" w:rsidR="00AF4181" w:rsidRPr="00DD6102" w:rsidRDefault="00AB00BD">
      <w:pPr>
        <w:widowControl/>
        <w:jc w:val="left"/>
        <w:rPr>
          <w:rFonts w:ascii="Times New Roman" w:hAnsi="Times New Roman" w:cs="Times New Roman"/>
          <w:szCs w:val="21"/>
        </w:rPr>
      </w:pPr>
      <w:r w:rsidRPr="00DD6102">
        <w:rPr>
          <w:rFonts w:eastAsia="ＭＳ ゴシック"/>
          <w:bCs/>
          <w:noProof/>
          <w:sz w:val="32"/>
          <w:szCs w:val="32"/>
        </w:rPr>
        <w:lastRenderedPageBreak/>
        <w:drawing>
          <wp:inline distT="0" distB="0" distL="0" distR="0" wp14:anchorId="009F7D90" wp14:editId="19357861">
            <wp:extent cx="5400040" cy="697928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6979285"/>
                    </a:xfrm>
                    <a:prstGeom prst="rect">
                      <a:avLst/>
                    </a:prstGeom>
                  </pic:spPr>
                </pic:pic>
              </a:graphicData>
            </a:graphic>
          </wp:inline>
        </w:drawing>
      </w:r>
    </w:p>
    <w:p w14:paraId="6EA81904" w14:textId="77777777" w:rsidR="00634440" w:rsidRPr="00DD6102" w:rsidRDefault="00634440">
      <w:pPr>
        <w:widowControl/>
        <w:jc w:val="left"/>
        <w:rPr>
          <w:rFonts w:ascii="Times New Roman" w:hAnsi="Times New Roman" w:cs="Times New Roman"/>
          <w:szCs w:val="21"/>
        </w:rPr>
      </w:pPr>
      <w:r w:rsidRPr="00DD6102">
        <w:rPr>
          <w:rFonts w:ascii="Times New Roman" w:hAnsi="Times New Roman" w:cs="Times New Roman"/>
          <w:szCs w:val="21"/>
        </w:rPr>
        <w:br w:type="page"/>
      </w:r>
    </w:p>
    <w:p w14:paraId="455AB676" w14:textId="0D8D2EAD"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C-5</w:t>
      </w:r>
      <w:r w:rsidRPr="009F2B05">
        <w:rPr>
          <w:rFonts w:ascii="Times New Roman" w:hAnsi="Times New Roman" w:cs="Times New Roman"/>
          <w:b/>
          <w:bCs/>
          <w:sz w:val="21"/>
          <w:szCs w:val="21"/>
        </w:rPr>
        <w:tab/>
        <w:t>Hazard Analysis Verification for Space Radiation Analysis Group (SRAG)</w:t>
      </w:r>
    </w:p>
    <w:p w14:paraId="7FDC2D59" w14:textId="50E63DA1" w:rsidR="00634440" w:rsidRPr="00DD6102" w:rsidRDefault="00634440" w:rsidP="00B202D3">
      <w:pPr>
        <w:pStyle w:val="2"/>
        <w:spacing w:line="480" w:lineRule="exact"/>
        <w:jc w:val="both"/>
        <w:rPr>
          <w:rFonts w:ascii="Times New Roman" w:hAnsi="Times New Roman" w:cs="Times New Roman"/>
          <w:sz w:val="21"/>
          <w:szCs w:val="21"/>
        </w:rPr>
      </w:pPr>
    </w:p>
    <w:p w14:paraId="2BEC41B3" w14:textId="79E465FC" w:rsidR="001C153F" w:rsidRPr="00DD6102" w:rsidRDefault="00634440">
      <w:pPr>
        <w:widowControl/>
        <w:jc w:val="left"/>
        <w:rPr>
          <w:rFonts w:ascii="Times New Roman" w:hAnsi="Times New Roman" w:cs="Times New Roman"/>
          <w:szCs w:val="21"/>
        </w:rPr>
      </w:pPr>
      <w:r w:rsidRPr="00DD6102">
        <w:rPr>
          <w:rFonts w:ascii="Times New Roman" w:hAnsi="Times New Roman" w:cs="Times New Roman"/>
          <w:noProof/>
          <w:szCs w:val="21"/>
        </w:rPr>
        <w:drawing>
          <wp:anchor distT="0" distB="0" distL="114300" distR="114300" simplePos="0" relativeHeight="251658267" behindDoc="0" locked="0" layoutInCell="1" allowOverlap="1" wp14:anchorId="324BAB0A" wp14:editId="584FC093">
            <wp:simplePos x="0" y="0"/>
            <wp:positionH relativeFrom="column">
              <wp:posOffset>-21590</wp:posOffset>
            </wp:positionH>
            <wp:positionV relativeFrom="paragraph">
              <wp:posOffset>333509</wp:posOffset>
            </wp:positionV>
            <wp:extent cx="5400040" cy="2901950"/>
            <wp:effectExtent l="0" t="0" r="0" b="6350"/>
            <wp:wrapSquare wrapText="bothSides"/>
            <wp:docPr id="13910448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4882"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AF4181" w:rsidRPr="00DD6102">
        <w:rPr>
          <w:rFonts w:ascii="Times New Roman" w:hAnsi="Times New Roman" w:cs="Times New Roman"/>
          <w:szCs w:val="21"/>
        </w:rPr>
        <w:br w:type="page"/>
      </w:r>
    </w:p>
    <w:p w14:paraId="441698C5" w14:textId="29345A46"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C-6</w:t>
      </w:r>
      <w:r w:rsidRPr="009F2B05">
        <w:rPr>
          <w:rFonts w:ascii="Times New Roman" w:hAnsi="Times New Roman" w:cs="Times New Roman"/>
          <w:b/>
          <w:bCs/>
          <w:sz w:val="21"/>
          <w:szCs w:val="21"/>
        </w:rPr>
        <w:tab/>
        <w:t>Verification of solar cell power</w:t>
      </w:r>
    </w:p>
    <w:p w14:paraId="158EFA91" w14:textId="77777777" w:rsidR="00652D09" w:rsidRPr="00DD6102" w:rsidRDefault="00652D09" w:rsidP="00652D09">
      <w:pPr>
        <w:rPr>
          <w:rFonts w:ascii="Times New Roman" w:hAnsi="Times New Roman" w:cs="Times New Roman"/>
          <w:szCs w:val="21"/>
        </w:rPr>
      </w:pPr>
    </w:p>
    <w:p w14:paraId="3BBA6901" w14:textId="6FC28C58"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Since walls of J-SSOD-R launch case are transparent, if there are not enough inhibits and all inhibits located on the closed circuit from solar cell to load are accidentally closed, there is possibility to generate power with solar cells and activate some function of satellite which may cause hazard. To prove this function are not activated with the power generated by light inside JEM, it is required to show the power for activating the function is larger than the generated power with solar cells.</w:t>
      </w:r>
    </w:p>
    <w:p w14:paraId="795B0F8B" w14:textId="77777777" w:rsidR="00652D09" w:rsidRPr="00DD6102" w:rsidRDefault="00652D09" w:rsidP="00652D09">
      <w:pPr>
        <w:rPr>
          <w:rFonts w:ascii="Times New Roman" w:eastAsiaTheme="majorEastAsia" w:hAnsi="Times New Roman" w:cs="Times New Roman"/>
          <w:bCs/>
          <w:sz w:val="20"/>
          <w:szCs w:val="20"/>
        </w:rPr>
      </w:pPr>
    </w:p>
    <w:p w14:paraId="357052F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[Presupposition]</w:t>
      </w:r>
    </w:p>
    <w:p w14:paraId="312A9C6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All we got from JAXA are shown below.</w:t>
      </w:r>
    </w:p>
    <w:p w14:paraId="4ABDEAE3" w14:textId="77777777" w:rsidR="00652D09" w:rsidRPr="00DD6102" w:rsidRDefault="00652D09" w:rsidP="00652D09">
      <w:pPr>
        <w:widowControl/>
        <w:numPr>
          <w:ilvl w:val="0"/>
          <w:numId w:val="8"/>
        </w:numPr>
        <w:jc w:val="left"/>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Graph of Relative Intensity of 3 mode of GLA (General Luminaire Assembly) (Figure 5)</w:t>
      </w:r>
    </w:p>
    <w:p w14:paraId="72E8E266" w14:textId="77777777" w:rsidR="00652D09" w:rsidRPr="00DD6102" w:rsidRDefault="00652D09" w:rsidP="00652D09">
      <w:pPr>
        <w:widowControl/>
        <w:numPr>
          <w:ilvl w:val="0"/>
          <w:numId w:val="8"/>
        </w:numPr>
        <w:jc w:val="left"/>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Value of Max Illuminance at 1m from deck*: 1,400 [lx]</w:t>
      </w:r>
    </w:p>
    <w:p w14:paraId="6B425E62" w14:textId="77777777" w:rsidR="00652D09" w:rsidRPr="00DD6102" w:rsidRDefault="00652D09" w:rsidP="00652D09">
      <w:pPr>
        <w:rPr>
          <w:rFonts w:ascii="Times New Roman" w:eastAsiaTheme="majorEastAsia" w:hAnsi="Times New Roman" w:cs="Times New Roman"/>
          <w:bCs/>
          <w:sz w:val="20"/>
          <w:szCs w:val="20"/>
        </w:rPr>
      </w:pPr>
    </w:p>
    <w:p w14:paraId="6C2BD534"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*There are 8 GLA in every 1m on each standoff of AFT/OVHD and FWD/OVHD inside JEM PM as shown in Figure 6. It is little difficult to calculate the distance from all GLA to work </w:t>
      </w:r>
      <w:proofErr w:type="gramStart"/>
      <w:r w:rsidRPr="00DD6102">
        <w:rPr>
          <w:rFonts w:ascii="Times New Roman" w:eastAsiaTheme="majorEastAsia" w:hAnsi="Times New Roman" w:cs="Times New Roman"/>
          <w:bCs/>
          <w:sz w:val="20"/>
          <w:szCs w:val="20"/>
        </w:rPr>
        <w:t>space,  so</w:t>
      </w:r>
      <w:proofErr w:type="gramEnd"/>
      <w:r w:rsidRPr="00DD6102">
        <w:rPr>
          <w:rFonts w:ascii="Times New Roman" w:eastAsiaTheme="majorEastAsia" w:hAnsi="Times New Roman" w:cs="Times New Roman"/>
          <w:bCs/>
          <w:sz w:val="20"/>
          <w:szCs w:val="20"/>
        </w:rPr>
        <w:t xml:space="preserve"> this value was calculated by considering the work space surrounded by 2 GLA which has 8 times power of real GLA for each are located on AFT/OVHD and FWD/OVHD. Thus, it is very conservative value. </w:t>
      </w:r>
    </w:p>
    <w:p w14:paraId="1BB80F7C" w14:textId="4EE36B99" w:rsidR="00716392" w:rsidRPr="00DD6102" w:rsidRDefault="00716392"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inline distT="0" distB="0" distL="0" distR="0" wp14:anchorId="11F8D955" wp14:editId="7B4D1C9E">
            <wp:extent cx="5880100" cy="2057400"/>
            <wp:effectExtent l="0" t="0" r="0" b="0"/>
            <wp:docPr id="16" name="図 16"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ヒストグラム&#10;&#10;自動的に生成された説明"/>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880100" cy="2057400"/>
                    </a:xfrm>
                    <a:prstGeom prst="rect">
                      <a:avLst/>
                    </a:prstGeom>
                    <a:noFill/>
                    <a:ln>
                      <a:noFill/>
                    </a:ln>
                  </pic:spPr>
                </pic:pic>
              </a:graphicData>
            </a:graphic>
          </wp:inline>
        </w:drawing>
      </w:r>
    </w:p>
    <w:p w14:paraId="73E13D09" w14:textId="75514B15" w:rsidR="00716392" w:rsidRPr="00DD6102" w:rsidRDefault="00716392" w:rsidP="00716392">
      <w:pPr>
        <w:jc w:val="cente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inline distT="0" distB="0" distL="0" distR="0" wp14:anchorId="4ABA5219" wp14:editId="3911CF5E">
            <wp:extent cx="3343275" cy="2089785"/>
            <wp:effectExtent l="0" t="0" r="0" b="0"/>
            <wp:docPr id="18" name="図 1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343275" cy="2089785"/>
                    </a:xfrm>
                    <a:prstGeom prst="rect">
                      <a:avLst/>
                    </a:prstGeom>
                    <a:noFill/>
                    <a:ln>
                      <a:noFill/>
                    </a:ln>
                  </pic:spPr>
                </pic:pic>
              </a:graphicData>
            </a:graphic>
          </wp:inline>
        </w:drawing>
      </w:r>
    </w:p>
    <w:p w14:paraId="399A127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lastRenderedPageBreak/>
        <w:t xml:space="preserve">Illuminance is calculated by the following formula. </w:t>
      </w:r>
    </w:p>
    <w:p w14:paraId="66C220C3" w14:textId="5F361296"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Illuminance[lx]  = </w:t>
      </w:r>
      <w:r w:rsidRPr="00DD6102">
        <w:rPr>
          <w:rFonts w:ascii="Times New Roman" w:eastAsiaTheme="majorEastAsia" w:hAnsi="Times New Roman" w:cs="Times New Roman" w:hint="eastAsia"/>
          <w:bCs/>
          <w:sz w:val="20"/>
          <w:szCs w:val="20"/>
        </w:rPr>
        <w:t>∑</w:t>
      </w:r>
      <w:r w:rsidRPr="00DD6102">
        <w:rPr>
          <w:rFonts w:ascii="Times New Roman" w:eastAsiaTheme="majorEastAsia" w:hAnsi="Times New Roman" w:cs="Times New Roman"/>
          <w:bCs/>
          <w:sz w:val="20"/>
          <w:szCs w:val="20"/>
        </w:rPr>
        <w:t xml:space="preserve"> (683[</w:t>
      </w:r>
      <w:proofErr w:type="spellStart"/>
      <w:r w:rsidRPr="00DD6102">
        <w:rPr>
          <w:rFonts w:ascii="Times New Roman" w:eastAsiaTheme="majorEastAsia" w:hAnsi="Times New Roman" w:cs="Times New Roman"/>
          <w:bCs/>
          <w:sz w:val="20"/>
          <w:szCs w:val="20"/>
        </w:rPr>
        <w:t>lm</w:t>
      </w:r>
      <w:proofErr w:type="spellEnd"/>
      <w:r w:rsidRPr="00DD6102">
        <w:rPr>
          <w:rFonts w:ascii="Times New Roman" w:eastAsiaTheme="majorEastAsia" w:hAnsi="Times New Roman" w:cs="Times New Roman"/>
          <w:bCs/>
          <w:sz w:val="20"/>
          <w:szCs w:val="20"/>
        </w:rPr>
        <w:t>/W]  x  Luminosity Function @each wave length x  Irradiance [W/m2)@each wave length)</w:t>
      </w:r>
    </w:p>
    <w:p w14:paraId="406FBD05" w14:textId="4DEA23FE" w:rsidR="00652D09" w:rsidRPr="00DD6102" w:rsidRDefault="00652D09" w:rsidP="00652D09">
      <w:pPr>
        <w:ind w:firstLineChars="650" w:firstLine="130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hint="eastAsia"/>
          <w:bCs/>
          <w:sz w:val="20"/>
          <w:szCs w:val="20"/>
        </w:rPr>
        <w:t>∑</w:t>
      </w:r>
      <w:r w:rsidRPr="00DD6102">
        <w:rPr>
          <w:rFonts w:ascii="Times New Roman" w:eastAsiaTheme="majorEastAsia" w:hAnsi="Times New Roman" w:cs="Times New Roman"/>
          <w:bCs/>
          <w:sz w:val="20"/>
          <w:szCs w:val="20"/>
        </w:rPr>
        <w:t xml:space="preserve"> (683  x  A  x Relative Intensity @each wave length x  Irradiance [W/m2)@each wave length)</w:t>
      </w:r>
    </w:p>
    <w:p w14:paraId="0C396268" w14:textId="6EFDB03E"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683: Max Luminous Sensitivity. Luminosity Function: shown right. It is defined as CIE1924., A: Absolute Irradiance/Relative Intensity</w:t>
      </w:r>
    </w:p>
    <w:p w14:paraId="69F40E68" w14:textId="77777777" w:rsidR="00CA6E2A" w:rsidRPr="00DD6102" w:rsidRDefault="00CA6E2A" w:rsidP="00652D09">
      <w:pPr>
        <w:rPr>
          <w:rFonts w:ascii="Times New Roman" w:eastAsiaTheme="majorEastAsia" w:hAnsi="Times New Roman" w:cs="Times New Roman"/>
          <w:bCs/>
          <w:sz w:val="20"/>
          <w:szCs w:val="20"/>
        </w:rPr>
      </w:pPr>
    </w:p>
    <w:p w14:paraId="1080E4FC" w14:textId="77777777" w:rsidR="00652D09" w:rsidRPr="00DD6102" w:rsidRDefault="00652D09" w:rsidP="00CA6E2A">
      <w:pPr>
        <w:ind w:firstLineChars="50" w:firstLine="10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To get total irradiance [W/m2] of all wavelengths of the GLA, we have to integrate Irradiance @each wavelength. And, to get absolute Irradiance@ each wavelength, factor A (Absolute Irradiance/Relative Intensity) is needed.  With the value read from each relative intensity graph, luminosity function and Max Illuminance 1400[lx], the whole irradiance was calculated, and the result are shown below.</w:t>
      </w:r>
    </w:p>
    <w:p w14:paraId="3BDD49AD" w14:textId="0D10FDD5" w:rsidR="00652D09" w:rsidRPr="00DD6102" w:rsidRDefault="00A27ADF"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anchor distT="0" distB="0" distL="114300" distR="114300" simplePos="0" relativeHeight="251658265" behindDoc="0" locked="0" layoutInCell="1" allowOverlap="1" wp14:anchorId="75086BCE" wp14:editId="11EB7B3D">
            <wp:simplePos x="0" y="0"/>
            <wp:positionH relativeFrom="column">
              <wp:posOffset>2932062</wp:posOffset>
            </wp:positionH>
            <wp:positionV relativeFrom="paragraph">
              <wp:posOffset>122287</wp:posOffset>
            </wp:positionV>
            <wp:extent cx="2162175" cy="1492250"/>
            <wp:effectExtent l="0" t="0" r="9525" b="0"/>
            <wp:wrapSquare wrapText="bothSides"/>
            <wp:docPr id="19" name="Picture 2" descr="明所視標準比視感度">
              <a:extLst xmlns:a="http://schemas.openxmlformats.org/drawingml/2006/main">
                <a:ext uri="{FF2B5EF4-FFF2-40B4-BE49-F238E27FC236}">
                  <a16:creationId xmlns:a16="http://schemas.microsoft.com/office/drawing/2014/main" id="{1AAC0A1A-9E36-44C6-9019-59BD4A32A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明所視標準比視感度">
                      <a:extLst>
                        <a:ext uri="{FF2B5EF4-FFF2-40B4-BE49-F238E27FC236}">
                          <a16:creationId xmlns:a16="http://schemas.microsoft.com/office/drawing/2014/main" id="{1AAC0A1A-9E36-44C6-9019-59BD4A32A726}"/>
                        </a:ext>
                      </a:extLst>
                    </pic:cNvPr>
                    <pic:cNvPicPr>
                      <a:picLocks noChangeAspect="1" noChangeArrowheads="1"/>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162175" cy="1492250"/>
                    </a:xfrm>
                    <a:prstGeom prst="rect">
                      <a:avLst/>
                    </a:prstGeom>
                    <a:noFill/>
                  </pic:spPr>
                </pic:pic>
              </a:graphicData>
            </a:graphic>
            <wp14:sizeRelH relativeFrom="margin">
              <wp14:pctWidth>0</wp14:pctWidth>
            </wp14:sizeRelH>
            <wp14:sizeRelV relativeFrom="margin">
              <wp14:pctHeight>0</wp14:pctHeight>
            </wp14:sizeRelV>
          </wp:anchor>
        </w:drawing>
      </w:r>
    </w:p>
    <w:p w14:paraId="3360392E" w14:textId="712AABE2" w:rsidR="00652D09" w:rsidRPr="00DD6102" w:rsidRDefault="00652D09" w:rsidP="00652D09">
      <w:pPr>
        <w:rPr>
          <w:rFonts w:ascii="Times New Roman" w:eastAsiaTheme="majorEastAsia" w:hAnsi="Times New Roman" w:cs="Times New Roman"/>
          <w:bCs/>
          <w:sz w:val="20"/>
          <w:szCs w:val="20"/>
          <w:u w:val="single"/>
        </w:rPr>
      </w:pPr>
      <w:r w:rsidRPr="00DD6102">
        <w:rPr>
          <w:rFonts w:ascii="Times New Roman" w:eastAsiaTheme="majorEastAsia" w:hAnsi="Times New Roman" w:cs="Times New Roman"/>
          <w:bCs/>
          <w:sz w:val="20"/>
          <w:szCs w:val="20"/>
          <w:u w:val="single"/>
        </w:rPr>
        <w:t>General Mode</w:t>
      </w:r>
    </w:p>
    <w:p w14:paraId="0D7E708E"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A: 3.32 x 10^-2 </w:t>
      </w:r>
    </w:p>
    <w:p w14:paraId="46B0BF11"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Irradiance: 4.47 [W/m2]</w:t>
      </w:r>
    </w:p>
    <w:p w14:paraId="059ED3F5" w14:textId="77777777" w:rsidR="00652D09" w:rsidRPr="00DD6102" w:rsidRDefault="00652D09" w:rsidP="00652D09">
      <w:pPr>
        <w:rPr>
          <w:rFonts w:ascii="Times New Roman" w:eastAsiaTheme="majorEastAsia" w:hAnsi="Times New Roman" w:cs="Times New Roman"/>
          <w:bCs/>
          <w:sz w:val="20"/>
          <w:szCs w:val="20"/>
          <w:u w:val="single"/>
        </w:rPr>
      </w:pPr>
      <w:r w:rsidRPr="00DD6102">
        <w:rPr>
          <w:rFonts w:ascii="Times New Roman" w:eastAsiaTheme="majorEastAsia" w:hAnsi="Times New Roman" w:cs="Times New Roman"/>
          <w:bCs/>
          <w:sz w:val="20"/>
          <w:szCs w:val="20"/>
          <w:u w:val="single"/>
        </w:rPr>
        <w:t>Pre-Sleep Mode</w:t>
      </w:r>
    </w:p>
    <w:p w14:paraId="39361D3E"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A: 7.26 x 10^-2</w:t>
      </w:r>
    </w:p>
    <w:p w14:paraId="6C0CB90D"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Irradiance: 4.19 [W/m2]</w:t>
      </w:r>
    </w:p>
    <w:p w14:paraId="3F240648"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Phase Shift Mode</w:t>
      </w:r>
    </w:p>
    <w:p w14:paraId="6411DAFC"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A: 5.32 x 10^-2</w:t>
      </w:r>
    </w:p>
    <w:p w14:paraId="1C0AE5CB"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Irradiance: 4.69 [W/m2]</w:t>
      </w:r>
    </w:p>
    <w:p w14:paraId="6B64CCAE" w14:textId="77777777" w:rsidR="00652D09" w:rsidRPr="00DD6102" w:rsidRDefault="00652D09" w:rsidP="00652D09">
      <w:pPr>
        <w:rPr>
          <w:rFonts w:ascii="Times New Roman" w:eastAsiaTheme="majorEastAsia" w:hAnsi="Times New Roman" w:cs="Times New Roman"/>
          <w:b/>
          <w:sz w:val="20"/>
          <w:szCs w:val="20"/>
        </w:rPr>
      </w:pPr>
    </w:p>
    <w:p w14:paraId="150D271A" w14:textId="77777777" w:rsidR="00652D09" w:rsidRPr="00DD6102" w:rsidRDefault="00652D09" w:rsidP="00652D09">
      <w:pPr>
        <w:rPr>
          <w:rFonts w:ascii="Times New Roman" w:eastAsiaTheme="majorEastAsia" w:hAnsi="Times New Roman" w:cs="Times New Roman"/>
          <w:b/>
          <w:sz w:val="20"/>
          <w:szCs w:val="20"/>
        </w:rPr>
      </w:pPr>
      <w:r w:rsidRPr="00DD6102">
        <w:rPr>
          <w:rFonts w:ascii="Times New Roman" w:eastAsiaTheme="majorEastAsia" w:hAnsi="Times New Roman" w:cs="Times New Roman"/>
          <w:b/>
          <w:sz w:val="20"/>
          <w:szCs w:val="20"/>
          <w:u w:val="single"/>
        </w:rPr>
        <w:t xml:space="preserve">[Generated Power] </w:t>
      </w:r>
    </w:p>
    <w:p w14:paraId="34A1CC9D" w14:textId="31BBB9A5"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Spec, number of solar cells of</w:t>
      </w:r>
      <w:r w:rsidRPr="00DD6102">
        <w:rPr>
          <w:rFonts w:ascii="Times New Roman" w:eastAsiaTheme="majorEastAsia" w:hAnsi="Times New Roman" w:cs="Times New Roman"/>
          <w:sz w:val="20"/>
          <w:szCs w:val="20"/>
        </w:rPr>
        <w:t xml:space="preserve"> </w:t>
      </w:r>
      <w:r w:rsidR="0042102D" w:rsidRPr="00DD6102">
        <w:rPr>
          <w:rFonts w:ascii="Times New Roman" w:eastAsiaTheme="majorEastAsia" w:hAnsi="Times New Roman" w:cs="Times New Roman"/>
          <w:sz w:val="20"/>
          <w:szCs w:val="20"/>
        </w:rPr>
        <w:t>DRAGONFLY</w:t>
      </w:r>
      <w:r w:rsidRPr="00DD6102">
        <w:rPr>
          <w:rFonts w:ascii="Times New Roman" w:eastAsiaTheme="majorEastAsia" w:hAnsi="Times New Roman" w:cs="Times New Roman"/>
          <w:sz w:val="20"/>
          <w:szCs w:val="20"/>
        </w:rPr>
        <w:t xml:space="preserve"> </w:t>
      </w:r>
      <w:r w:rsidRPr="00DD6102">
        <w:rPr>
          <w:rFonts w:ascii="Times New Roman" w:eastAsiaTheme="majorEastAsia" w:hAnsi="Times New Roman" w:cs="Times New Roman"/>
          <w:bCs/>
          <w:sz w:val="20"/>
          <w:szCs w:val="20"/>
        </w:rPr>
        <w:t>is shown below.</w:t>
      </w:r>
    </w:p>
    <w:p w14:paraId="3E337768" w14:textId="512B6DF8"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0042102D"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bCs/>
          <w:sz w:val="20"/>
          <w:szCs w:val="20"/>
        </w:rPr>
        <w:t>Area of each solar cell: 0.003 [m2]</w:t>
      </w:r>
    </w:p>
    <w:p w14:paraId="5778987D" w14:textId="77777777" w:rsidR="00652D09" w:rsidRPr="00DD6102" w:rsidRDefault="00652D09" w:rsidP="00652D09">
      <w:pPr>
        <w:ind w:left="720"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Number of solar cells: 16 </w:t>
      </w:r>
    </w:p>
    <w:p w14:paraId="429ACD2C" w14:textId="61A56FB7" w:rsidR="00652D09" w:rsidRPr="00DD6102" w:rsidRDefault="00652D09" w:rsidP="00CA6E2A">
      <w:pPr>
        <w:ind w:left="720"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Conversion Efficiency: 30 [%] *          *Exact value of this solar cells is unknown. So, theoretical max value is used.</w:t>
      </w:r>
    </w:p>
    <w:p w14:paraId="47BDF7A3"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The generated power on each mode is calculated as shown below.</w:t>
      </w:r>
    </w:p>
    <w:p w14:paraId="5DD1FC35"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General Mode</w:t>
      </w:r>
    </w:p>
    <w:p w14:paraId="5BC56ED8"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4.47 x 0.003 x 16  x 0.3 = 0.0643[W]</w:t>
      </w:r>
    </w:p>
    <w:p w14:paraId="403A3C65"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Pre-Sleep Mode</w:t>
      </w:r>
    </w:p>
    <w:p w14:paraId="152BC61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4.19 x 0.003 x 16 x 0.3 = 0.0603[W]</w:t>
      </w:r>
    </w:p>
    <w:p w14:paraId="4B59FF58"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Phase Shift Mode</w:t>
      </w:r>
    </w:p>
    <w:p w14:paraId="56A5C143"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4.69 x 0.003 x 16 x 0.3 = 0.0675[W]</w:t>
      </w:r>
    </w:p>
    <w:p w14:paraId="4105FA8D" w14:textId="77777777" w:rsidR="00652D09" w:rsidRPr="00DD6102" w:rsidRDefault="00652D09" w:rsidP="00652D09">
      <w:pPr>
        <w:rPr>
          <w:rFonts w:ascii="Times New Roman" w:eastAsiaTheme="majorEastAsia" w:hAnsi="Times New Roman" w:cs="Times New Roman"/>
          <w:b/>
          <w:sz w:val="20"/>
          <w:szCs w:val="20"/>
        </w:rPr>
      </w:pPr>
      <w:r w:rsidRPr="00DD6102">
        <w:rPr>
          <w:rFonts w:ascii="Times New Roman" w:eastAsiaTheme="majorEastAsia" w:hAnsi="Times New Roman" w:cs="Times New Roman"/>
          <w:b/>
          <w:sz w:val="20"/>
          <w:szCs w:val="20"/>
          <w:u w:val="single"/>
        </w:rPr>
        <w:lastRenderedPageBreak/>
        <w:t xml:space="preserve">[Required Power for Activate Function] </w:t>
      </w:r>
    </w:p>
    <w:p w14:paraId="0103586F" w14:textId="0DDF5A98" w:rsidR="00652D09" w:rsidRPr="00DD6102" w:rsidRDefault="00652D09" w:rsidP="00EE322D">
      <w:pPr>
        <w:ind w:left="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The function of the </w:t>
      </w:r>
      <w:r w:rsidR="00CA6E2A" w:rsidRPr="00DD6102">
        <w:rPr>
          <w:rFonts w:ascii="Times New Roman" w:eastAsiaTheme="majorEastAsia" w:hAnsi="Times New Roman" w:cs="Times New Roman"/>
          <w:bCs/>
          <w:sz w:val="20"/>
          <w:szCs w:val="20"/>
        </w:rPr>
        <w:t>DRAGONFLY</w:t>
      </w:r>
      <w:r w:rsidRPr="00DD6102">
        <w:rPr>
          <w:rFonts w:ascii="Times New Roman" w:eastAsiaTheme="majorEastAsia" w:hAnsi="Times New Roman" w:cs="Times New Roman"/>
          <w:bCs/>
          <w:sz w:val="20"/>
          <w:szCs w:val="20"/>
        </w:rPr>
        <w:t xml:space="preserve"> whose accidental activation may cause hazard are </w:t>
      </w:r>
      <w:r w:rsidR="0007427A" w:rsidRPr="00DD6102">
        <w:rPr>
          <w:rFonts w:ascii="Times New Roman" w:eastAsiaTheme="majorEastAsia" w:hAnsi="Times New Roman" w:cs="Times New Roman"/>
          <w:bCs/>
          <w:sz w:val="20"/>
          <w:szCs w:val="20"/>
        </w:rPr>
        <w:t>a</w:t>
      </w:r>
      <w:r w:rsidRPr="00DD6102">
        <w:rPr>
          <w:rFonts w:ascii="Times New Roman" w:eastAsiaTheme="majorEastAsia" w:hAnsi="Times New Roman" w:cs="Times New Roman"/>
          <w:bCs/>
          <w:sz w:val="20"/>
          <w:szCs w:val="20"/>
        </w:rPr>
        <w:t xml:space="preserve"> heat</w:t>
      </w:r>
      <w:r w:rsidR="007E1645" w:rsidRPr="00DD6102">
        <w:rPr>
          <w:rFonts w:ascii="Times New Roman" w:eastAsiaTheme="majorEastAsia" w:hAnsi="Times New Roman" w:cs="Times New Roman"/>
          <w:bCs/>
          <w:sz w:val="20"/>
          <w:szCs w:val="20"/>
        </w:rPr>
        <w:t xml:space="preserve"> cutter</w:t>
      </w:r>
      <w:r w:rsidRPr="00DD6102">
        <w:rPr>
          <w:rFonts w:ascii="Times New Roman" w:eastAsiaTheme="majorEastAsia" w:hAnsi="Times New Roman" w:cs="Times New Roman"/>
          <w:bCs/>
          <w:sz w:val="20"/>
          <w:szCs w:val="20"/>
        </w:rPr>
        <w:t xml:space="preserve"> and a RF radiation. The heat</w:t>
      </w:r>
      <w:r w:rsidR="0007427A" w:rsidRPr="00DD6102">
        <w:rPr>
          <w:rFonts w:ascii="Times New Roman" w:eastAsiaTheme="majorEastAsia" w:hAnsi="Times New Roman" w:cs="Times New Roman"/>
          <w:bCs/>
          <w:sz w:val="20"/>
          <w:szCs w:val="20"/>
        </w:rPr>
        <w:t xml:space="preserve"> cutter</w:t>
      </w:r>
      <w:r w:rsidRPr="00DD6102">
        <w:rPr>
          <w:rFonts w:ascii="Times New Roman" w:eastAsiaTheme="majorEastAsia" w:hAnsi="Times New Roman" w:cs="Times New Roman"/>
          <w:bCs/>
          <w:sz w:val="20"/>
          <w:szCs w:val="20"/>
        </w:rPr>
        <w:t xml:space="preserve"> is activated by the OBC. </w:t>
      </w:r>
    </w:p>
    <w:p w14:paraId="78644E19" w14:textId="77777777" w:rsidR="00652D09" w:rsidRPr="00DD6102" w:rsidRDefault="00652D09" w:rsidP="00652D09">
      <w:pPr>
        <w:ind w:left="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The minimum power required to operate the Reset PIC, which controls the power supply to the OBC and COM is shown below.</w:t>
      </w:r>
    </w:p>
    <w:p w14:paraId="3B1502A1"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Activation of Reset PIC: 0.380 [W]</w:t>
      </w:r>
    </w:p>
    <w:p w14:paraId="3012AEEF" w14:textId="77777777" w:rsidR="00652D09" w:rsidRPr="00DD6102" w:rsidRDefault="00652D09" w:rsidP="00652D09">
      <w:pPr>
        <w:rPr>
          <w:rFonts w:ascii="Times New Roman" w:eastAsiaTheme="majorEastAsia" w:hAnsi="Times New Roman" w:cs="Times New Roman"/>
          <w:bCs/>
          <w:sz w:val="20"/>
          <w:szCs w:val="20"/>
        </w:rPr>
      </w:pPr>
    </w:p>
    <w:p w14:paraId="57CDD57F"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
          <w:bCs/>
          <w:sz w:val="20"/>
          <w:szCs w:val="20"/>
          <w:u w:val="single"/>
        </w:rPr>
        <w:t>Conclusion</w:t>
      </w:r>
      <w:r w:rsidRPr="00DD6102">
        <w:rPr>
          <w:rFonts w:ascii="Times New Roman" w:eastAsiaTheme="majorEastAsia" w:hAnsi="Times New Roman" w:cs="Times New Roman"/>
          <w:bCs/>
          <w:sz w:val="20"/>
          <w:szCs w:val="20"/>
          <w:u w:val="single"/>
        </w:rPr>
        <w:t xml:space="preserve"> </w:t>
      </w:r>
    </w:p>
    <w:p w14:paraId="0E845EB4" w14:textId="7B8E2CAA" w:rsidR="00652D09" w:rsidRPr="00DD6102" w:rsidRDefault="00652D09" w:rsidP="00652D09">
      <w:pPr>
        <w:rPr>
          <w:rFonts w:ascii="Times New Roman" w:eastAsiaTheme="majorEastAsia" w:hAnsi="Times New Roman" w:cs="Times New Roman"/>
          <w:sz w:val="20"/>
          <w:szCs w:val="20"/>
        </w:rPr>
      </w:pPr>
      <w:r w:rsidRPr="00DD6102">
        <w:rPr>
          <w:rFonts w:ascii="Times New Roman" w:eastAsiaTheme="majorEastAsia" w:hAnsi="Times New Roman" w:cs="Times New Roman"/>
          <w:bCs/>
          <w:sz w:val="20"/>
          <w:szCs w:val="20"/>
        </w:rPr>
        <w:t xml:space="preserve">The required power for activating the </w:t>
      </w:r>
      <w:r w:rsidR="00EE322D" w:rsidRPr="00DD6102">
        <w:rPr>
          <w:rFonts w:ascii="Times New Roman" w:eastAsiaTheme="majorEastAsia" w:hAnsi="Times New Roman" w:cs="Times New Roman"/>
          <w:bCs/>
          <w:sz w:val="20"/>
          <w:szCs w:val="20"/>
        </w:rPr>
        <w:t>het cutter</w:t>
      </w:r>
      <w:r w:rsidRPr="00DD6102">
        <w:rPr>
          <w:rFonts w:ascii="Times New Roman" w:eastAsiaTheme="majorEastAsia" w:hAnsi="Times New Roman" w:cs="Times New Roman"/>
          <w:bCs/>
          <w:sz w:val="20"/>
          <w:szCs w:val="20"/>
        </w:rPr>
        <w:t xml:space="preserve"> and the COM is very larger than power generated with solar cells with light inside ISS, even Reset PIC cannot be activated with power generated with solar cells. Thus, there is no possibility to cause hazard by this function activation.</w:t>
      </w:r>
    </w:p>
    <w:p w14:paraId="446A97B7" w14:textId="0731D2A5" w:rsidR="00AF4181" w:rsidRPr="00DD6102" w:rsidRDefault="00AF4181">
      <w:pPr>
        <w:widowControl/>
        <w:jc w:val="left"/>
        <w:rPr>
          <w:rFonts w:ascii="Times New Roman" w:hAnsi="Times New Roman" w:cs="Times New Roman"/>
          <w:szCs w:val="21"/>
        </w:rPr>
      </w:pPr>
    </w:p>
    <w:p w14:paraId="19E35A78" w14:textId="77777777" w:rsidR="003C34A1" w:rsidRPr="00DD6102" w:rsidRDefault="003C34A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4FC062A" w14:textId="4F917286" w:rsidR="009E3B4D" w:rsidRPr="009F2B05" w:rsidRDefault="009E3B4D"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C-7</w:t>
      </w:r>
      <w:r w:rsidRPr="009F2B05">
        <w:rPr>
          <w:rFonts w:ascii="Times New Roman" w:hAnsi="Times New Roman" w:cs="Times New Roman"/>
          <w:b/>
          <w:bCs/>
          <w:sz w:val="21"/>
          <w:szCs w:val="21"/>
        </w:rPr>
        <w:tab/>
        <w:t xml:space="preserve">Implementation plan extracted from </w:t>
      </w:r>
      <w:proofErr w:type="spellStart"/>
      <w:r w:rsidRPr="009F2B05">
        <w:rPr>
          <w:rFonts w:ascii="Times New Roman" w:hAnsi="Times New Roman" w:cs="Times New Roman"/>
          <w:b/>
          <w:bCs/>
          <w:sz w:val="21"/>
          <w:szCs w:val="21"/>
        </w:rPr>
        <w:t>JAXAʼs</w:t>
      </w:r>
      <w:proofErr w:type="spellEnd"/>
      <w:r w:rsidRPr="009F2B05">
        <w:rPr>
          <w:rFonts w:ascii="Times New Roman" w:hAnsi="Times New Roman" w:cs="Times New Roman"/>
          <w:b/>
          <w:bCs/>
          <w:sz w:val="21"/>
          <w:szCs w:val="21"/>
        </w:rPr>
        <w:t xml:space="preserve"> checklist</w:t>
      </w:r>
    </w:p>
    <w:p w14:paraId="046FA24B"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A26C087" w14:textId="484B1BA0" w:rsidR="009E3B4D" w:rsidRPr="00E3283F" w:rsidRDefault="009E3B4D" w:rsidP="00B202D3">
      <w:pPr>
        <w:pStyle w:val="2"/>
        <w:spacing w:line="480" w:lineRule="exact"/>
        <w:jc w:val="both"/>
        <w:rPr>
          <w:rFonts w:ascii="Times New Roman" w:hAnsi="Times New Roman" w:cs="Times New Roman"/>
          <w:b/>
          <w:bCs/>
          <w:sz w:val="21"/>
          <w:szCs w:val="21"/>
        </w:rPr>
      </w:pPr>
      <w:r w:rsidRPr="00E3283F">
        <w:rPr>
          <w:rFonts w:ascii="Times New Roman" w:hAnsi="Times New Roman" w:cs="Times New Roman" w:hint="eastAsia"/>
          <w:b/>
          <w:bCs/>
          <w:sz w:val="21"/>
          <w:szCs w:val="21"/>
        </w:rPr>
        <w:lastRenderedPageBreak/>
        <w:t>A</w:t>
      </w:r>
      <w:r w:rsidRPr="00E3283F">
        <w:rPr>
          <w:rFonts w:ascii="Times New Roman" w:hAnsi="Times New Roman" w:cs="Times New Roman"/>
          <w:b/>
          <w:bCs/>
          <w:sz w:val="21"/>
          <w:szCs w:val="21"/>
        </w:rPr>
        <w:t>ppendix C-8</w:t>
      </w:r>
      <w:r w:rsidRPr="00E3283F">
        <w:rPr>
          <w:rFonts w:ascii="Times New Roman" w:hAnsi="Times New Roman" w:cs="Times New Roman"/>
          <w:b/>
          <w:bCs/>
          <w:sz w:val="21"/>
          <w:szCs w:val="21"/>
        </w:rPr>
        <w:tab/>
        <w:t>Selection of Wires and Circuit Protection Devices</w:t>
      </w:r>
    </w:p>
    <w:p w14:paraId="459B22CB"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76A24F32" w14:textId="49B1D091" w:rsidR="005427CB" w:rsidRPr="00645356" w:rsidRDefault="005427CB" w:rsidP="005427CB">
      <w:pPr>
        <w:pStyle w:val="2"/>
        <w:spacing w:line="480" w:lineRule="exact"/>
        <w:jc w:val="both"/>
        <w:rPr>
          <w:rFonts w:ascii="Times New Roman" w:hAnsi="Times New Roman" w:cs="Times New Roman"/>
          <w:b/>
          <w:bCs/>
          <w:sz w:val="21"/>
          <w:szCs w:val="21"/>
        </w:rPr>
      </w:pPr>
      <w:r w:rsidRPr="00645356">
        <w:rPr>
          <w:rFonts w:ascii="Times New Roman" w:hAnsi="Times New Roman" w:cs="Times New Roman" w:hint="eastAsia"/>
          <w:b/>
          <w:bCs/>
          <w:sz w:val="21"/>
          <w:szCs w:val="21"/>
        </w:rPr>
        <w:lastRenderedPageBreak/>
        <w:t>A</w:t>
      </w:r>
      <w:r w:rsidRPr="00645356">
        <w:rPr>
          <w:rFonts w:ascii="Times New Roman" w:hAnsi="Times New Roman" w:cs="Times New Roman"/>
          <w:b/>
          <w:bCs/>
          <w:sz w:val="21"/>
          <w:szCs w:val="21"/>
        </w:rPr>
        <w:t>ppendix C-9</w:t>
      </w:r>
      <w:r w:rsidRPr="00645356">
        <w:rPr>
          <w:rFonts w:ascii="Times New Roman" w:hAnsi="Times New Roman" w:cs="Times New Roman"/>
          <w:b/>
          <w:bCs/>
          <w:sz w:val="21"/>
          <w:szCs w:val="21"/>
        </w:rPr>
        <w:tab/>
        <w:t>Collision analysis immediately after deployment from J-SSOD</w:t>
      </w:r>
    </w:p>
    <w:p w14:paraId="70CAD82E" w14:textId="77777777" w:rsidR="00EA3606" w:rsidRPr="00DD6102" w:rsidRDefault="00EA3606" w:rsidP="00EA3606">
      <w:pPr>
        <w:pStyle w:val="a7"/>
        <w:ind w:leftChars="0" w:left="0"/>
        <w:rPr>
          <w:rFonts w:ascii="Times New Roman" w:hAnsi="Times New Roman" w:cs="Times New Roman"/>
          <w:szCs w:val="21"/>
        </w:rPr>
      </w:pPr>
      <w:bookmarkStart w:id="277" w:name="_Hlk152676988"/>
    </w:p>
    <w:p w14:paraId="7C04B23D" w14:textId="7E1117CC" w:rsidR="00EA3606" w:rsidRPr="00DD6102" w:rsidRDefault="00EA3606" w:rsidP="00EA3606">
      <w:pPr>
        <w:pStyle w:val="a7"/>
        <w:ind w:leftChars="0" w:left="0"/>
        <w:rPr>
          <w:rFonts w:ascii="Times New Roman" w:hAnsi="Times New Roman" w:cs="Times New Roman"/>
          <w:sz w:val="20"/>
          <w:szCs w:val="20"/>
          <w:lang w:val="en"/>
        </w:rPr>
      </w:pPr>
      <w:r w:rsidRPr="00DD6102">
        <w:rPr>
          <w:rFonts w:ascii="Times New Roman" w:hAnsi="Times New Roman" w:cs="Times New Roman"/>
          <w:sz w:val="20"/>
          <w:szCs w:val="20"/>
          <w:lang w:val="en"/>
        </w:rPr>
        <w:t>The release velocity of CubeSat is assumed to be 0.77 m/s which is the lower limit (JX-ESPC-101132-D1 Table4.3.1.2.2-1). The time until the CubeSat's heat cutter is turned on and the antenna is deployed is more than 20 s. The distance (X1) from J-SSOD (X1) until the satellite is released and the antenna deploys is X1=0.77*20=15.4 m.</w:t>
      </w:r>
    </w:p>
    <w:p w14:paraId="5B36CA2A" w14:textId="77777777" w:rsidR="00EA3606" w:rsidRPr="00DD6102" w:rsidRDefault="00EA3606" w:rsidP="00EA3606">
      <w:pPr>
        <w:pStyle w:val="a7"/>
        <w:ind w:leftChars="177" w:left="372" w:firstLine="1"/>
        <w:jc w:val="center"/>
        <w:rPr>
          <w:rFonts w:ascii="Times New Roman" w:hAnsi="Times New Roman" w:cs="Times New Roman"/>
          <w:sz w:val="20"/>
          <w:szCs w:val="20"/>
          <w:lang w:val="en"/>
        </w:rPr>
      </w:pPr>
      <w:r w:rsidRPr="00DD6102">
        <w:rPr>
          <w:rFonts w:ascii="Times New Roman" w:hAnsi="Times New Roman" w:cs="Times New Roman"/>
          <w:noProof/>
          <w:sz w:val="20"/>
          <w:szCs w:val="20"/>
        </w:rPr>
        <w:drawing>
          <wp:inline distT="0" distB="0" distL="0" distR="0" wp14:anchorId="29C2A532" wp14:editId="2B483154">
            <wp:extent cx="3289300" cy="1447800"/>
            <wp:effectExtent l="0" t="0" r="0" b="0"/>
            <wp:docPr id="20" name="グラフィックス 19">
              <a:extLst xmlns:a="http://schemas.openxmlformats.org/drawingml/2006/main">
                <a:ext uri="{FF2B5EF4-FFF2-40B4-BE49-F238E27FC236}">
                  <a16:creationId xmlns:a16="http://schemas.microsoft.com/office/drawing/2014/main" id="{88D42813-691C-F42B-BA37-A3B2D8083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グラフィックス 19">
                      <a:extLst>
                        <a:ext uri="{FF2B5EF4-FFF2-40B4-BE49-F238E27FC236}">
                          <a16:creationId xmlns:a16="http://schemas.microsoft.com/office/drawing/2014/main" id="{88D42813-691C-F42B-BA37-A3B2D8083FDF}"/>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3289300" cy="1447800"/>
                    </a:xfrm>
                    <a:prstGeom prst="rect">
                      <a:avLst/>
                    </a:prstGeom>
                  </pic:spPr>
                </pic:pic>
              </a:graphicData>
            </a:graphic>
          </wp:inline>
        </w:drawing>
      </w:r>
    </w:p>
    <w:p w14:paraId="5FF69EC6" w14:textId="77777777" w:rsidR="00EA3606" w:rsidRPr="00DD6102" w:rsidRDefault="00EA3606" w:rsidP="00EA3606">
      <w:pPr>
        <w:pStyle w:val="a7"/>
        <w:ind w:leftChars="177" w:left="372" w:firstLine="1"/>
        <w:jc w:val="center"/>
        <w:rPr>
          <w:rFonts w:ascii="Times New Roman" w:hAnsi="Times New Roman" w:cs="Times New Roman"/>
          <w:b/>
          <w:bCs/>
          <w:sz w:val="20"/>
          <w:szCs w:val="20"/>
          <w:u w:val="single"/>
        </w:rPr>
      </w:pPr>
      <w:r w:rsidRPr="00DD6102">
        <w:rPr>
          <w:rFonts w:ascii="Times New Roman" w:hAnsi="Times New Roman" w:cs="Times New Roman"/>
          <w:b/>
          <w:bCs/>
          <w:sz w:val="20"/>
          <w:szCs w:val="20"/>
          <w:u w:val="single"/>
          <w:lang w:val="en"/>
        </w:rPr>
        <w:t>Figure 6.1-4</w:t>
      </w:r>
      <w:r w:rsidRPr="00DD6102">
        <w:rPr>
          <w:rFonts w:ascii="Times New Roman" w:hAnsi="Times New Roman" w:cs="Times New Roman"/>
          <w:b/>
          <w:bCs/>
          <w:sz w:val="20"/>
          <w:szCs w:val="20"/>
          <w:u w:val="single"/>
        </w:rPr>
        <w:t xml:space="preserve"> </w:t>
      </w:r>
      <w:r w:rsidRPr="00DD6102">
        <w:rPr>
          <w:rFonts w:ascii="Times New Roman" w:hAnsi="Times New Roman" w:cs="Times New Roman"/>
          <w:b/>
          <w:bCs/>
          <w:sz w:val="20"/>
          <w:szCs w:val="20"/>
          <w:u w:val="single"/>
          <w:lang w:val="en"/>
        </w:rPr>
        <w:t xml:space="preserve">CubeSat separation velocity analysis </w:t>
      </w:r>
    </w:p>
    <w:p w14:paraId="1335F2E4" w14:textId="77777777" w:rsidR="00EA3606" w:rsidRPr="00DD6102" w:rsidRDefault="00EA3606" w:rsidP="00EA3606">
      <w:pPr>
        <w:pStyle w:val="a7"/>
        <w:ind w:leftChars="177" w:left="372" w:firstLine="1"/>
        <w:jc w:val="center"/>
        <w:rPr>
          <w:rFonts w:ascii="Times New Roman" w:hAnsi="Times New Roman" w:cs="Times New Roman"/>
          <w:sz w:val="20"/>
          <w:szCs w:val="20"/>
          <w:lang w:val="en"/>
        </w:rPr>
      </w:pPr>
    </w:p>
    <w:p w14:paraId="17B3C9F4"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lang w:val="en"/>
        </w:rPr>
        <w:t>The satellite deployer can release up to 6U. Since this satellite is a 2U CubeSat, it is assumed that a 4U CubeSat is placed in front of it. The mass of 2U is m=2.66 [kg], the velocity after release is v2 [m/s], the mass of 4U is M=5.32 [kg], and the velocity is v1 [m/s]. The spring coefficient of the spring between the CubeSats is k, and the spring stroke x [m] is 0.75x10</w:t>
      </w:r>
      <w:r w:rsidRPr="00DD6102">
        <w:rPr>
          <w:rFonts w:ascii="Times New Roman" w:hAnsi="Times New Roman" w:cs="Times New Roman"/>
          <w:sz w:val="20"/>
          <w:szCs w:val="20"/>
          <w:vertAlign w:val="superscript"/>
          <w:lang w:val="en"/>
        </w:rPr>
        <w:t>-3</w:t>
      </w:r>
      <w:r w:rsidRPr="00DD6102">
        <w:rPr>
          <w:rFonts w:ascii="Times New Roman" w:hAnsi="Times New Roman" w:cs="Times New Roman"/>
          <w:sz w:val="20"/>
          <w:szCs w:val="20"/>
          <w:lang w:val="en"/>
        </w:rPr>
        <w:t xml:space="preserve"> [m].</w:t>
      </w:r>
      <w:r w:rsidRPr="00DD6102">
        <w:rPr>
          <w:rFonts w:ascii="Times New Roman" w:hAnsi="Times New Roman" w:cs="Times New Roman"/>
          <w:sz w:val="20"/>
          <w:szCs w:val="20"/>
        </w:rPr>
        <w:t xml:space="preserve"> The minimum spring force </w:t>
      </w:r>
      <w:proofErr w:type="spellStart"/>
      <w:r w:rsidRPr="00DD6102">
        <w:rPr>
          <w:rFonts w:ascii="Times New Roman" w:hAnsi="Times New Roman" w:cs="Times New Roman"/>
          <w:sz w:val="20"/>
          <w:szCs w:val="20"/>
        </w:rPr>
        <w:t>kx</w:t>
      </w:r>
      <w:proofErr w:type="spellEnd"/>
      <w:r w:rsidRPr="00DD6102">
        <w:rPr>
          <w:rFonts w:ascii="Times New Roman" w:hAnsi="Times New Roman" w:cs="Times New Roman"/>
          <w:sz w:val="20"/>
          <w:szCs w:val="20"/>
        </w:rPr>
        <w:t xml:space="preserve"> is 1.05[N].</w:t>
      </w:r>
    </w:p>
    <w:p w14:paraId="67576729" w14:textId="77777777" w:rsidR="00EA3606" w:rsidRPr="00DD6102" w:rsidRDefault="00EA3606" w:rsidP="00EA3606">
      <w:pPr>
        <w:pStyle w:val="a7"/>
        <w:ind w:leftChars="0" w:left="0" w:firstLineChars="50" w:firstLine="100"/>
        <w:rPr>
          <w:rFonts w:ascii="Times New Roman" w:hAnsi="Times New Roman" w:cs="Times New Roman"/>
          <w:sz w:val="20"/>
          <w:szCs w:val="20"/>
          <w:lang w:val="en"/>
        </w:rPr>
      </w:pPr>
      <w:r w:rsidRPr="00DD6102">
        <w:rPr>
          <w:rFonts w:ascii="Times New Roman" w:hAnsi="Times New Roman" w:cs="Times New Roman"/>
          <w:sz w:val="20"/>
          <w:szCs w:val="20"/>
          <w:lang w:val="en"/>
        </w:rPr>
        <w:t>The following formula holds from the laws of conservation of momentum and energy.</w:t>
      </w:r>
    </w:p>
    <w:p w14:paraId="1F1D81B7" w14:textId="77777777" w:rsidR="00EA3606" w:rsidRPr="00DD6102" w:rsidRDefault="00EA3606" w:rsidP="00EA3606">
      <w:pPr>
        <w:pStyle w:val="a7"/>
        <w:ind w:leftChars="177" w:left="372" w:firstLine="1"/>
        <w:rPr>
          <w:rFonts w:ascii="Times New Roman" w:hAnsi="Times New Roman" w:cs="Times New Roman"/>
          <w:sz w:val="20"/>
          <w:szCs w:val="20"/>
          <w:lang w:val="en"/>
        </w:rPr>
      </w:pPr>
      <m:oMathPara>
        <m:oMath>
          <m:r>
            <w:rPr>
              <w:rFonts w:ascii="Cambria Math" w:hAnsi="Cambria Math" w:cs="Times New Roman"/>
              <w:sz w:val="20"/>
              <w:szCs w:val="20"/>
              <w:lang w:val="en"/>
            </w:rPr>
            <m:t>M</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1</m:t>
              </m:r>
            </m:sub>
          </m:sSub>
          <m:r>
            <w:rPr>
              <w:rFonts w:ascii="Cambria Math" w:hAnsi="Cambria Math" w:cs="Times New Roman"/>
              <w:sz w:val="20"/>
              <w:szCs w:val="20"/>
              <w:lang w:val="en"/>
            </w:rPr>
            <m:t>+m</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2</m:t>
              </m:r>
            </m:sub>
          </m:sSub>
          <m:r>
            <w:rPr>
              <w:rFonts w:ascii="Cambria Math" w:hAnsi="Cambria Math" w:cs="Times New Roman"/>
              <w:sz w:val="20"/>
              <w:szCs w:val="20"/>
              <w:lang w:val="en"/>
            </w:rPr>
            <m:t>=0</m:t>
          </m:r>
        </m:oMath>
      </m:oMathPara>
    </w:p>
    <w:p w14:paraId="4A05F996" w14:textId="77777777" w:rsidR="00EA3606" w:rsidRPr="00DD6102" w:rsidRDefault="00000000" w:rsidP="00EA3606">
      <w:pPr>
        <w:pStyle w:val="a7"/>
        <w:ind w:leftChars="177" w:left="372" w:firstLine="1"/>
        <w:jc w:val="left"/>
        <w:rPr>
          <w:rFonts w:ascii="Times New Roman" w:hAnsi="Times New Roman" w:cs="Times New Roman"/>
          <w:sz w:val="20"/>
          <w:szCs w:val="20"/>
          <w:lang w:val="en"/>
        </w:rPr>
      </w:pPr>
      <m:oMathPara>
        <m:oMath>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M</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m</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2</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k</m:t>
          </m:r>
          <m:sSup>
            <m:sSupPr>
              <m:ctrlPr>
                <w:rPr>
                  <w:rFonts w:ascii="Cambria Math" w:hAnsi="Cambria Math" w:cs="Times New Roman"/>
                  <w:i/>
                  <w:sz w:val="20"/>
                  <w:szCs w:val="20"/>
                  <w:lang w:val="en"/>
                </w:rPr>
              </m:ctrlPr>
            </m:sSupPr>
            <m:e>
              <m:r>
                <w:rPr>
                  <w:rFonts w:ascii="Cambria Math" w:hAnsi="Cambria Math" w:cs="Times New Roman"/>
                  <w:sz w:val="20"/>
                  <w:szCs w:val="20"/>
                  <w:lang w:val="en"/>
                </w:rPr>
                <m:t>x</m:t>
              </m:r>
            </m:e>
            <m:sup>
              <m:r>
                <w:rPr>
                  <w:rFonts w:ascii="Cambria Math" w:hAnsi="Cambria Math" w:cs="Times New Roman"/>
                  <w:sz w:val="20"/>
                  <w:szCs w:val="20"/>
                  <w:lang w:val="en"/>
                </w:rPr>
                <m:t>2</m:t>
              </m:r>
            </m:sup>
          </m:sSup>
        </m:oMath>
      </m:oMathPara>
    </w:p>
    <w:p w14:paraId="6244BA7E" w14:textId="77777777" w:rsidR="00EA3606" w:rsidRPr="00DD6102" w:rsidRDefault="00EA3606" w:rsidP="00EA3606">
      <w:pPr>
        <w:pStyle w:val="a7"/>
        <w:ind w:leftChars="0" w:left="0"/>
        <w:jc w:val="left"/>
        <w:rPr>
          <w:rFonts w:ascii="Times New Roman" w:hAnsi="Times New Roman" w:cs="Times New Roman"/>
          <w:sz w:val="20"/>
          <w:szCs w:val="20"/>
        </w:rPr>
      </w:pPr>
      <w:r w:rsidRPr="00DD6102">
        <w:rPr>
          <w:rFonts w:ascii="Times New Roman" w:hAnsi="Times New Roman" w:cs="Times New Roman"/>
          <w:sz w:val="20"/>
          <w:szCs w:val="20"/>
        </w:rPr>
        <w:t>Therefore,</w:t>
      </w:r>
    </w:p>
    <w:p w14:paraId="01B36D29" w14:textId="77777777" w:rsidR="00EA3606" w:rsidRPr="00DD6102" w:rsidRDefault="00000000" w:rsidP="00EA3606">
      <w:pPr>
        <w:pStyle w:val="a7"/>
        <w:ind w:leftChars="177" w:left="372" w:firstLine="1"/>
        <w:jc w:val="left"/>
        <w:rPr>
          <w:rFonts w:ascii="Times New Roman" w:hAnsi="Times New Roman" w:cs="Times New Roman"/>
          <w:sz w:val="20"/>
          <w:szCs w:val="20"/>
          <w:lang w:val="en"/>
        </w:rPr>
      </w:pPr>
      <m:oMathPara>
        <m:oMath>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5.32×</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2.66</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×4v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1.05×0.75×</m:t>
          </m:r>
          <m:sSup>
            <m:sSupPr>
              <m:ctrlPr>
                <w:rPr>
                  <w:rFonts w:ascii="Cambria Math" w:hAnsi="Cambria Math" w:cs="Times New Roman"/>
                  <w:i/>
                  <w:sz w:val="20"/>
                  <w:szCs w:val="20"/>
                  <w:lang w:val="en"/>
                </w:rPr>
              </m:ctrlPr>
            </m:sSupPr>
            <m:e>
              <m:r>
                <w:rPr>
                  <w:rFonts w:ascii="Cambria Math" w:hAnsi="Cambria Math" w:cs="Times New Roman"/>
                  <w:sz w:val="20"/>
                  <w:szCs w:val="20"/>
                  <w:lang w:val="en"/>
                </w:rPr>
                <m:t>10</m:t>
              </m:r>
            </m:e>
            <m:sup>
              <m:r>
                <w:rPr>
                  <w:rFonts w:ascii="Cambria Math" w:hAnsi="Cambria Math" w:cs="Times New Roman"/>
                  <w:sz w:val="20"/>
                  <w:szCs w:val="20"/>
                  <w:lang w:val="en"/>
                </w:rPr>
                <m:t>-3</m:t>
              </m:r>
            </m:sup>
          </m:sSup>
        </m:oMath>
      </m:oMathPara>
    </w:p>
    <w:p w14:paraId="5B6F7B42" w14:textId="77777777" w:rsidR="00EA3606" w:rsidRPr="00DD6102" w:rsidRDefault="00000000" w:rsidP="00EA3606">
      <w:pPr>
        <w:pStyle w:val="a7"/>
        <w:ind w:leftChars="177" w:left="372" w:firstLine="1"/>
        <w:jc w:val="left"/>
        <w:rPr>
          <w:rFonts w:ascii="Times New Roman" w:hAnsi="Times New Roman" w:cs="Times New Roman"/>
          <w:sz w:val="20"/>
          <w:szCs w:val="20"/>
        </w:rPr>
      </w:pPr>
      <m:oMathPara>
        <m:oMath>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1</m:t>
              </m:r>
            </m:sub>
          </m:sSub>
          <m:r>
            <w:rPr>
              <w:rFonts w:ascii="Cambria Math" w:hAnsi="Cambria Math" w:cs="Times New Roman"/>
              <w:sz w:val="20"/>
              <w:szCs w:val="20"/>
              <w:lang w:val="en"/>
            </w:rPr>
            <m:t>=0.007</m:t>
          </m:r>
          <m:d>
            <m:dPr>
              <m:begChr m:val="["/>
              <m:endChr m:val="]"/>
              <m:ctrlPr>
                <w:rPr>
                  <w:rFonts w:ascii="Cambria Math" w:hAnsi="Cambria Math" w:cs="Times New Roman"/>
                  <w:i/>
                  <w:sz w:val="20"/>
                  <w:szCs w:val="20"/>
                  <w:lang w:val="en"/>
                </w:rPr>
              </m:ctrlPr>
            </m:dPr>
            <m:e>
              <m:f>
                <m:fPr>
                  <m:type m:val="lin"/>
                  <m:ctrlPr>
                    <w:rPr>
                      <w:rFonts w:ascii="Cambria Math" w:hAnsi="Cambria Math" w:cs="Times New Roman"/>
                      <w:i/>
                      <w:sz w:val="20"/>
                      <w:szCs w:val="20"/>
                      <w:lang w:val="en"/>
                    </w:rPr>
                  </m:ctrlPr>
                </m:fPr>
                <m:num>
                  <m:r>
                    <w:rPr>
                      <w:rFonts w:ascii="Cambria Math" w:hAnsi="Cambria Math" w:cs="Times New Roman"/>
                      <w:sz w:val="20"/>
                      <w:szCs w:val="20"/>
                      <w:lang w:val="en"/>
                    </w:rPr>
                    <m:t>m</m:t>
                  </m:r>
                </m:num>
                <m:den>
                  <m:r>
                    <w:rPr>
                      <w:rFonts w:ascii="Cambria Math" w:hAnsi="Cambria Math" w:cs="Times New Roman"/>
                      <w:sz w:val="20"/>
                      <w:szCs w:val="20"/>
                      <w:lang w:val="en"/>
                    </w:rPr>
                    <m:t>s</m:t>
                  </m:r>
                </m:den>
              </m:f>
            </m:e>
          </m:d>
          <m:r>
            <w:rPr>
              <w:rFonts w:ascii="Cambria Math" w:hAnsi="Cambria Math" w:cs="Times New Roman"/>
              <w:sz w:val="20"/>
              <w:szCs w:val="20"/>
              <w:lang w:val="en"/>
            </w:rPr>
            <m:t xml:space="preserve">,  </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2</m:t>
              </m:r>
            </m:sub>
          </m:sSub>
          <m:r>
            <w:rPr>
              <w:rFonts w:ascii="Cambria Math" w:hAnsi="Cambria Math" w:cs="Times New Roman"/>
              <w:sz w:val="20"/>
              <w:szCs w:val="20"/>
              <w:lang w:val="en"/>
            </w:rPr>
            <m:t>=-0.014[m/s]</m:t>
          </m:r>
        </m:oMath>
      </m:oMathPara>
    </w:p>
    <w:p w14:paraId="5ED88A1D"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rPr>
        <w:t>The separation speed v</w:t>
      </w:r>
      <w:r w:rsidRPr="00DD6102">
        <w:rPr>
          <w:rFonts w:ascii="Times New Roman" w:hAnsi="Times New Roman" w:cs="Times New Roman"/>
          <w:sz w:val="20"/>
          <w:szCs w:val="20"/>
          <w:vertAlign w:val="subscript"/>
        </w:rPr>
        <w:t>1</w:t>
      </w:r>
      <w:r w:rsidRPr="00DD6102">
        <w:rPr>
          <w:rFonts w:ascii="Times New Roman" w:hAnsi="Times New Roman" w:cs="Times New Roman"/>
          <w:sz w:val="20"/>
          <w:szCs w:val="20"/>
        </w:rPr>
        <w:t>-v</w:t>
      </w:r>
      <w:r w:rsidRPr="00DD6102">
        <w:rPr>
          <w:rFonts w:ascii="Times New Roman" w:hAnsi="Times New Roman" w:cs="Times New Roman"/>
          <w:sz w:val="20"/>
          <w:szCs w:val="20"/>
          <w:vertAlign w:val="subscript"/>
        </w:rPr>
        <w:t>2</w:t>
      </w:r>
      <w:r w:rsidRPr="00DD6102">
        <w:rPr>
          <w:rFonts w:ascii="Times New Roman" w:hAnsi="Times New Roman" w:cs="Times New Roman"/>
          <w:sz w:val="20"/>
          <w:szCs w:val="20"/>
        </w:rPr>
        <w:t xml:space="preserve"> between CubeSats after the CubeSats are released is 0.021 [m/s]. CubeSat takes more than 20 seconds after all isolation switches are turned on until the antenna deploys due to a malfunction. The distance between CubeSats after 20 seconds from CubeSat release is 0.42 [m]. </w:t>
      </w:r>
    </w:p>
    <w:p w14:paraId="34376409"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rPr>
        <w:t>When the deployable antenna is deployed, the distance from the ±Z rail end of the CubeSat to the antenna end is 0.267 [m]. From the above, even if the deployable object is erroneously deployed immediately after the CubeSat is released, it will not affect the J-SSOD or other CubeSats.</w:t>
      </w:r>
    </w:p>
    <w:p w14:paraId="4C057D84" w14:textId="77777777" w:rsidR="00EA3606" w:rsidRPr="00DD6102" w:rsidRDefault="00EA3606" w:rsidP="00EA3606">
      <w:pPr>
        <w:pStyle w:val="a7"/>
        <w:ind w:leftChars="0" w:left="0" w:firstLineChars="50" w:firstLine="100"/>
        <w:rPr>
          <w:rFonts w:ascii="Times New Roman" w:hAnsi="Times New Roman" w:cs="Times New Roman"/>
          <w:sz w:val="20"/>
          <w:szCs w:val="20"/>
        </w:rPr>
      </w:pPr>
    </w:p>
    <w:p w14:paraId="09AD1F67" w14:textId="77777777" w:rsidR="00EA3606" w:rsidRPr="00DD6102" w:rsidRDefault="00EA3606" w:rsidP="00EA3606">
      <w:pPr>
        <w:pStyle w:val="a7"/>
        <w:ind w:leftChars="0" w:left="360"/>
        <w:jc w:val="center"/>
        <w:rPr>
          <w:sz w:val="20"/>
          <w:szCs w:val="20"/>
          <w:lang w:val="en"/>
        </w:rPr>
      </w:pPr>
      <w:r w:rsidRPr="00DD6102">
        <w:rPr>
          <w:noProof/>
          <w:sz w:val="20"/>
          <w:szCs w:val="20"/>
        </w:rPr>
        <w:lastRenderedPageBreak/>
        <w:drawing>
          <wp:inline distT="0" distB="0" distL="0" distR="0" wp14:anchorId="0B9925E8" wp14:editId="0D4FE636">
            <wp:extent cx="3551556" cy="2879640"/>
            <wp:effectExtent l="0" t="0" r="0" b="3810"/>
            <wp:docPr id="1493406335" name="グラフィックス 1493406335">
              <a:extLst xmlns:a="http://schemas.openxmlformats.org/drawingml/2006/main">
                <a:ext uri="{FF2B5EF4-FFF2-40B4-BE49-F238E27FC236}">
                  <a16:creationId xmlns:a16="http://schemas.microsoft.com/office/drawing/2014/main" id="{2DC00B9D-BAEE-A122-F64F-5B0F12A16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グラフィックス 3">
                      <a:extLst>
                        <a:ext uri="{FF2B5EF4-FFF2-40B4-BE49-F238E27FC236}">
                          <a16:creationId xmlns:a16="http://schemas.microsoft.com/office/drawing/2014/main" id="{2DC00B9D-BAEE-A122-F64F-5B0F12A16F2E}"/>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3551556" cy="2879640"/>
                    </a:xfrm>
                    <a:prstGeom prst="rect">
                      <a:avLst/>
                    </a:prstGeom>
                  </pic:spPr>
                </pic:pic>
              </a:graphicData>
            </a:graphic>
          </wp:inline>
        </w:drawing>
      </w:r>
    </w:p>
    <w:p w14:paraId="70C22907" w14:textId="420671D4" w:rsidR="00AF4181" w:rsidRPr="00DD6102" w:rsidRDefault="00EA3606" w:rsidP="00EA3606">
      <w:pPr>
        <w:widowControl/>
        <w:jc w:val="center"/>
        <w:rPr>
          <w:rFonts w:ascii="Times New Roman" w:hAnsi="Times New Roman" w:cs="Times New Roman"/>
          <w:szCs w:val="21"/>
        </w:rPr>
      </w:pPr>
      <w:r w:rsidRPr="00DD6102">
        <w:rPr>
          <w:rFonts w:ascii="Times New Roman" w:hAnsi="Times New Roman" w:cs="Times New Roman"/>
          <w:b/>
          <w:bCs/>
          <w:sz w:val="20"/>
          <w:szCs w:val="20"/>
          <w:u w:val="single"/>
          <w:lang w:val="en"/>
        </w:rPr>
        <w:t xml:space="preserve">Figure </w:t>
      </w:r>
      <w:r w:rsidR="00443119" w:rsidRPr="00DD6102">
        <w:rPr>
          <w:rFonts w:ascii="Times New Roman" w:hAnsi="Times New Roman" w:cs="Times New Roman"/>
          <w:b/>
          <w:bCs/>
          <w:sz w:val="20"/>
          <w:szCs w:val="20"/>
          <w:u w:val="single"/>
          <w:lang w:val="en"/>
        </w:rPr>
        <w:t>C-9-1</w:t>
      </w:r>
      <w:r w:rsidRPr="00DD6102">
        <w:rPr>
          <w:rFonts w:ascii="Times New Roman" w:hAnsi="Times New Roman" w:cs="Times New Roman"/>
          <w:b/>
          <w:bCs/>
          <w:sz w:val="20"/>
          <w:szCs w:val="20"/>
          <w:u w:val="single"/>
        </w:rPr>
        <w:t xml:space="preserve"> </w:t>
      </w:r>
      <w:r w:rsidRPr="00DD6102">
        <w:rPr>
          <w:rFonts w:ascii="Times New Roman" w:hAnsi="Times New Roman" w:cs="Times New Roman"/>
          <w:b/>
          <w:bCs/>
          <w:sz w:val="20"/>
          <w:szCs w:val="20"/>
          <w:u w:val="single"/>
          <w:lang w:val="en"/>
        </w:rPr>
        <w:t>Deployable antenna distance from CubeSat rail surface</w:t>
      </w:r>
    </w:p>
    <w:p w14:paraId="029401BF" w14:textId="29FA9042" w:rsidR="00495068" w:rsidRPr="00645356" w:rsidRDefault="00EA3606" w:rsidP="00495068">
      <w:pPr>
        <w:pStyle w:val="2"/>
        <w:spacing w:line="480" w:lineRule="exact"/>
        <w:jc w:val="both"/>
        <w:rPr>
          <w:rFonts w:ascii="Times New Roman" w:hAnsi="Times New Roman" w:cs="Times New Roman"/>
          <w:b/>
          <w:bCs/>
          <w:sz w:val="21"/>
          <w:szCs w:val="21"/>
        </w:rPr>
      </w:pPr>
      <w:r w:rsidRPr="00DD6102">
        <w:rPr>
          <w:rFonts w:ascii="Times New Roman" w:hAnsi="Times New Roman" w:cs="Times New Roman"/>
          <w:sz w:val="21"/>
          <w:szCs w:val="21"/>
        </w:rPr>
        <w:br w:type="page"/>
      </w:r>
      <w:r w:rsidR="00495068" w:rsidRPr="00645356">
        <w:rPr>
          <w:rFonts w:ascii="Times New Roman" w:hAnsi="Times New Roman" w:cs="Times New Roman" w:hint="eastAsia"/>
          <w:b/>
          <w:bCs/>
          <w:sz w:val="21"/>
          <w:szCs w:val="21"/>
        </w:rPr>
        <w:lastRenderedPageBreak/>
        <w:t>A</w:t>
      </w:r>
      <w:r w:rsidR="00495068" w:rsidRPr="00645356">
        <w:rPr>
          <w:rFonts w:ascii="Times New Roman" w:hAnsi="Times New Roman" w:cs="Times New Roman"/>
          <w:b/>
          <w:bCs/>
          <w:sz w:val="21"/>
          <w:szCs w:val="21"/>
        </w:rPr>
        <w:t>ppendix C-10</w:t>
      </w:r>
      <w:r w:rsidR="00495068" w:rsidRPr="00645356">
        <w:rPr>
          <w:rFonts w:ascii="Times New Roman" w:hAnsi="Times New Roman" w:cs="Times New Roman"/>
          <w:b/>
          <w:bCs/>
          <w:sz w:val="21"/>
          <w:szCs w:val="21"/>
        </w:rPr>
        <w:tab/>
        <w:t>Leak</w:t>
      </w:r>
      <w:r w:rsidR="002548E4" w:rsidRPr="00645356">
        <w:rPr>
          <w:rFonts w:ascii="Times New Roman" w:hAnsi="Times New Roman" w:cs="Times New Roman"/>
          <w:b/>
          <w:bCs/>
          <w:sz w:val="21"/>
          <w:szCs w:val="21"/>
        </w:rPr>
        <w:t>age current evaluation</w:t>
      </w:r>
    </w:p>
    <w:p w14:paraId="3A8643B6" w14:textId="77777777" w:rsidR="002E21FC" w:rsidRPr="00DD6102" w:rsidRDefault="002E21FC" w:rsidP="002E21FC">
      <w:pPr>
        <w:jc w:val="center"/>
        <w:rPr>
          <w:rFonts w:ascii="Times New Roman" w:hAnsi="Times New Roman" w:cs="Times New Roman"/>
        </w:rPr>
      </w:pPr>
    </w:p>
    <w:p w14:paraId="4BE06CD7" w14:textId="108D0368" w:rsidR="002E21FC" w:rsidRPr="00DD6102" w:rsidRDefault="002E21FC" w:rsidP="002E21FC">
      <w:pPr>
        <w:jc w:val="left"/>
        <w:rPr>
          <w:rFonts w:ascii="Times New Roman" w:hAnsi="Times New Roman" w:cs="Times New Roman"/>
        </w:rPr>
      </w:pPr>
      <w:r w:rsidRPr="00DD6102">
        <w:rPr>
          <w:rFonts w:ascii="Times New Roman" w:hAnsi="Times New Roman" w:cs="Times New Roman"/>
        </w:rPr>
        <w:t xml:space="preserve">The inhibit circuit of the </w:t>
      </w:r>
      <w:r w:rsidR="00964F7D" w:rsidRPr="00DD6102">
        <w:rPr>
          <w:rFonts w:ascii="Times New Roman" w:hAnsi="Times New Roman" w:cs="Times New Roman"/>
        </w:rPr>
        <w:t>BIRDS Bus</w:t>
      </w:r>
      <w:r w:rsidRPr="00DD6102">
        <w:rPr>
          <w:rFonts w:ascii="Times New Roman" w:hAnsi="Times New Roman" w:cs="Times New Roman"/>
        </w:rPr>
        <w:t xml:space="preserve"> has the circuit configuration shown in Figure </w:t>
      </w:r>
      <w:r w:rsidR="002042F2" w:rsidRPr="00DD6102">
        <w:rPr>
          <w:rFonts w:ascii="Times New Roman" w:hAnsi="Times New Roman" w:cs="Times New Roman"/>
        </w:rPr>
        <w:t>C-10</w:t>
      </w:r>
      <w:r w:rsidR="00DA656D" w:rsidRPr="00DD6102">
        <w:rPr>
          <w:rFonts w:ascii="Times New Roman" w:hAnsi="Times New Roman" w:cs="Times New Roman"/>
        </w:rPr>
        <w:t>-</w:t>
      </w:r>
      <w:r w:rsidRPr="00DD6102">
        <w:rPr>
          <w:rFonts w:ascii="Times New Roman" w:hAnsi="Times New Roman" w:cs="Times New Roman"/>
        </w:rPr>
        <w:t xml:space="preserve">1. The MOSFET (SepSW2) on the battery GND side is operated by turning the transistor ON and OFF with DepSW2. Considering the bias resistance inside this transistor, etc., closing DepSW2 in Figure </w:t>
      </w:r>
      <w:r w:rsidR="00DA656D" w:rsidRPr="00DD6102">
        <w:rPr>
          <w:rFonts w:ascii="Times New Roman" w:hAnsi="Times New Roman" w:cs="Times New Roman"/>
        </w:rPr>
        <w:t>C-10-</w:t>
      </w:r>
      <w:r w:rsidRPr="00DD6102">
        <w:rPr>
          <w:rFonts w:ascii="Times New Roman" w:hAnsi="Times New Roman" w:cs="Times New Roman"/>
        </w:rPr>
        <w:t xml:space="preserve">2, causes current to flow through the bias resistance, etc. </w:t>
      </w:r>
      <w:bookmarkStart w:id="278" w:name="OLE_LINK12"/>
      <w:bookmarkStart w:id="279" w:name="OLE_LINK13"/>
      <w:bookmarkStart w:id="280" w:name="OLE_LINK10"/>
      <w:bookmarkStart w:id="281" w:name="OLE_LINK11"/>
      <w:r w:rsidRPr="00DD6102">
        <w:rPr>
          <w:rFonts w:ascii="Times New Roman" w:hAnsi="Times New Roman" w:cs="Times New Roman"/>
        </w:rPr>
        <w:t>We analyzed the leakage current from the battery when two inhibit switches fail.</w:t>
      </w:r>
      <w:bookmarkEnd w:id="278"/>
      <w:bookmarkEnd w:id="279"/>
    </w:p>
    <w:p w14:paraId="41A5FC8C" w14:textId="77777777" w:rsidR="00DA656D" w:rsidRPr="00DD6102" w:rsidRDefault="00DA656D" w:rsidP="002E21FC">
      <w:pPr>
        <w:jc w:val="left"/>
        <w:rPr>
          <w:rFonts w:ascii="Times New Roman" w:hAnsi="Times New Roman" w:cs="Times New Roman"/>
        </w:rPr>
      </w:pPr>
    </w:p>
    <w:bookmarkEnd w:id="280"/>
    <w:bookmarkEnd w:id="281"/>
    <w:p w14:paraId="038DFD00" w14:textId="46DB2864" w:rsidR="002E21FC" w:rsidRPr="00E05328" w:rsidRDefault="00E05328" w:rsidP="00E05328">
      <w:pPr>
        <w:jc w:val="center"/>
        <w:rPr>
          <w:rFonts w:ascii="Times New Roman" w:hAnsi="Times New Roman" w:cs="Times New Roman"/>
        </w:rPr>
      </w:pPr>
      <w:r>
        <w:rPr>
          <w:rFonts w:ascii="Times New Roman" w:hAnsi="Times New Roman" w:cs="Times New Roman"/>
          <w:noProof/>
        </w:rPr>
        <w:drawing>
          <wp:inline distT="0" distB="0" distL="0" distR="0" wp14:anchorId="68E1AAFA" wp14:editId="5504DCF1">
            <wp:extent cx="5387856" cy="2308282"/>
            <wp:effectExtent l="0" t="0" r="3810" b="0"/>
            <wp:docPr id="1362624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415207" cy="2320000"/>
                    </a:xfrm>
                    <a:prstGeom prst="rect">
                      <a:avLst/>
                    </a:prstGeom>
                    <a:noFill/>
                  </pic:spPr>
                </pic:pic>
              </a:graphicData>
            </a:graphic>
          </wp:inline>
        </w:drawing>
      </w:r>
      <w:r w:rsidR="1B338006">
        <w:br/>
      </w:r>
      <w:r w:rsidR="33425111" w:rsidRPr="78FF6B0F">
        <w:rPr>
          <w:rFonts w:ascii="Times New Roman" w:hAnsi="Times New Roman" w:cs="Times New Roman"/>
          <w:b/>
          <w:bCs/>
          <w:u w:val="single"/>
        </w:rPr>
        <w:t>Figure</w:t>
      </w:r>
      <w:r w:rsidR="71C8CB19" w:rsidRPr="78FF6B0F">
        <w:rPr>
          <w:rFonts w:ascii="Times New Roman" w:hAnsi="Times New Roman" w:cs="Times New Roman"/>
          <w:b/>
          <w:bCs/>
          <w:u w:val="single"/>
        </w:rPr>
        <w:t>C-10-</w:t>
      </w:r>
      <w:r w:rsidR="33425111" w:rsidRPr="78FF6B0F">
        <w:rPr>
          <w:rFonts w:ascii="Times New Roman" w:hAnsi="Times New Roman" w:cs="Times New Roman"/>
          <w:b/>
          <w:bCs/>
          <w:u w:val="single"/>
        </w:rPr>
        <w:t>1 Inhibit diagram</w:t>
      </w:r>
    </w:p>
    <w:p w14:paraId="792FAB29" w14:textId="77777777" w:rsidR="002E21FC" w:rsidRPr="00DD6102" w:rsidRDefault="002E21FC" w:rsidP="002E21FC">
      <w:pPr>
        <w:rPr>
          <w:rFonts w:ascii="Times New Roman" w:hAnsi="Times New Roman" w:cs="Times New Roman"/>
        </w:rPr>
      </w:pPr>
    </w:p>
    <w:p w14:paraId="34C62CA5" w14:textId="77777777" w:rsidR="002E21FC" w:rsidRPr="00DD6102" w:rsidRDefault="002E21FC" w:rsidP="002E21FC">
      <w:pPr>
        <w:jc w:val="left"/>
        <w:rPr>
          <w:rFonts w:ascii="Times New Roman" w:hAnsi="Times New Roman" w:cs="Times New Roman"/>
          <w:b/>
          <w:bCs/>
          <w:u w:val="single"/>
        </w:rPr>
      </w:pPr>
      <w:r w:rsidRPr="00DD6102">
        <w:rPr>
          <w:rFonts w:ascii="Times New Roman" w:hAnsi="Times New Roman" w:cs="Times New Roman"/>
          <w:b/>
          <w:bCs/>
          <w:u w:val="single"/>
        </w:rPr>
        <w:t>If DepSW1 and DepSW2 have an ON fault</w:t>
      </w:r>
    </w:p>
    <w:p w14:paraId="31AB8D62"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Calculate the discharge current when DepSW1 and DepSW2 is turned on.</w:t>
      </w:r>
    </w:p>
    <w:p w14:paraId="1D5BC178"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When DepSW1 is turned on and connected to GND, leakage current flows through the resistor placed in front of SepSW3 and FET in the DCDC convertor.</w:t>
      </w:r>
    </w:p>
    <w:p w14:paraId="6419DC67"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The following assumptions are made in the calculation.</w:t>
      </w:r>
    </w:p>
    <w:p w14:paraId="4F294404"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main consumption currents are assumed to be I</w:t>
      </w:r>
      <w:r w:rsidRPr="00DD6102">
        <w:rPr>
          <w:rFonts w:ascii="Times New Roman" w:hAnsi="Times New Roman" w:cs="Times New Roman"/>
          <w:vertAlign w:val="subscript"/>
        </w:rPr>
        <w:t>1</w:t>
      </w:r>
      <w:r w:rsidRPr="00DD6102">
        <w:rPr>
          <w:rFonts w:ascii="Times New Roman" w:hAnsi="Times New Roman" w:cs="Times New Roman"/>
        </w:rPr>
        <w:t xml:space="preserve"> to I</w:t>
      </w:r>
      <w:r w:rsidRPr="00DD6102">
        <w:rPr>
          <w:rFonts w:ascii="Times New Roman" w:hAnsi="Times New Roman" w:cs="Times New Roman"/>
          <w:vertAlign w:val="subscript"/>
        </w:rPr>
        <w:t>6</w:t>
      </w:r>
      <w:r w:rsidRPr="00DD6102">
        <w:rPr>
          <w:rFonts w:ascii="Times New Roman" w:hAnsi="Times New Roman" w:cs="Times New Roman"/>
        </w:rPr>
        <w:t>.</w:t>
      </w:r>
    </w:p>
    <w:p w14:paraId="7D233D2B"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bias resistance inside the transistor ranges from 33kΩ to 66kΩ, but as a worst-case scenario, R5, R6, R7, R8=33kΩ is assumed.</w:t>
      </w:r>
    </w:p>
    <w:p w14:paraId="4BEE9428"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hint="eastAsia"/>
        </w:rPr>
        <w:t>R</w:t>
      </w:r>
      <w:r w:rsidRPr="00DD6102">
        <w:rPr>
          <w:rFonts w:ascii="Times New Roman" w:hAnsi="Times New Roman" w:cs="Times New Roman"/>
        </w:rPr>
        <w:t>1, R2, R9, R10=1kΩ, R3, R4, R22, R32=100kΩ, R17=100k</w:t>
      </w:r>
      <w:bookmarkStart w:id="282" w:name="OLE_LINK24"/>
      <w:bookmarkStart w:id="283" w:name="OLE_LINK25"/>
      <w:r w:rsidRPr="00DD6102">
        <w:rPr>
          <w:rFonts w:ascii="Times New Roman" w:hAnsi="Times New Roman" w:cs="Times New Roman"/>
        </w:rPr>
        <w:t>Ω</w:t>
      </w:r>
      <w:bookmarkEnd w:id="282"/>
      <w:bookmarkEnd w:id="283"/>
      <w:r w:rsidRPr="00DD6102">
        <w:rPr>
          <w:rFonts w:ascii="Times New Roman" w:hAnsi="Times New Roman" w:cs="Times New Roman"/>
        </w:rPr>
        <w:t>, R21=430kΩ</w:t>
      </w:r>
    </w:p>
    <w:p w14:paraId="1AB68DFD"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battery voltage is assumed to be constant at 3.6V.</w:t>
      </w:r>
    </w:p>
    <w:p w14:paraId="6871D303" w14:textId="7AE580AE" w:rsidR="002E21FC" w:rsidRPr="00DD6102" w:rsidRDefault="002E21FC" w:rsidP="002E21FC">
      <w:pPr>
        <w:jc w:val="left"/>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Leakage current of the FET in the DCDC converter is </w:t>
      </w:r>
      <w:bookmarkStart w:id="284" w:name="OLE_LINK50"/>
      <w:bookmarkStart w:id="285" w:name="OLE_LINK51"/>
      <w:r w:rsidRPr="00DD6102">
        <w:rPr>
          <w:rFonts w:ascii="Times New Roman" w:hAnsi="Times New Roman" w:cs="Times New Roman"/>
        </w:rPr>
        <w:t>10 µA</w:t>
      </w:r>
      <w:bookmarkEnd w:id="284"/>
      <w:bookmarkEnd w:id="285"/>
      <w:r w:rsidRPr="00DD6102">
        <w:rPr>
          <w:rFonts w:ascii="Times New Roman" w:hAnsi="Times New Roman" w:cs="Times New Roman"/>
        </w:rPr>
        <w:t xml:space="preserve"> from the specification sheet (Table</w:t>
      </w:r>
      <w:r w:rsidR="00DA656D" w:rsidRPr="00DD6102">
        <w:rPr>
          <w:rFonts w:ascii="Times New Roman" w:hAnsi="Times New Roman" w:cs="Times New Roman"/>
        </w:rPr>
        <w:t xml:space="preserve"> C-10-</w:t>
      </w:r>
      <w:r w:rsidRPr="00DD6102">
        <w:rPr>
          <w:rFonts w:ascii="Times New Roman" w:hAnsi="Times New Roman" w:cs="Times New Roman"/>
        </w:rPr>
        <w:t>1)</w:t>
      </w:r>
    </w:p>
    <w:p w14:paraId="71B90B74" w14:textId="77777777" w:rsidR="002E21FC" w:rsidRDefault="002E21FC" w:rsidP="002E21FC">
      <w:pPr>
        <w:jc w:val="left"/>
        <w:rPr>
          <w:ins w:id="286" w:author="yamauchi takashi" w:date="2024-03-24T18:10:00Z"/>
          <w:rFonts w:ascii="Times New Roman" w:hAnsi="Times New Roman" w:cs="Times New Roman"/>
        </w:rPr>
      </w:pPr>
    </w:p>
    <w:p w14:paraId="4E6116B7" w14:textId="77777777" w:rsidR="00F142B8" w:rsidRPr="00DD6102" w:rsidRDefault="00F142B8" w:rsidP="002E21FC">
      <w:pPr>
        <w:jc w:val="left"/>
        <w:rPr>
          <w:rFonts w:ascii="Times New Roman" w:hAnsi="Times New Roman" w:cs="Times New Roman"/>
        </w:rPr>
      </w:pPr>
    </w:p>
    <w:p w14:paraId="62F95A86" w14:textId="77777777" w:rsidR="002E21FC" w:rsidRPr="00DD6102" w:rsidRDefault="002E21FC" w:rsidP="002E21FC">
      <w:pPr>
        <w:jc w:val="left"/>
        <w:rPr>
          <w:rFonts w:ascii="Times New Roman" w:hAnsi="Times New Roman" w:cs="Times New Roman"/>
        </w:rPr>
      </w:pPr>
    </w:p>
    <w:p w14:paraId="1312AA6A" w14:textId="434B98EC" w:rsidR="002E21FC" w:rsidRPr="00DD6102" w:rsidRDefault="002E21FC" w:rsidP="002E21FC">
      <w:pPr>
        <w:jc w:val="center"/>
        <w:rPr>
          <w:rFonts w:ascii="Times New Roman" w:hAnsi="Times New Roman" w:cs="Times New Roman"/>
          <w:b/>
          <w:bCs/>
          <w:u w:val="single"/>
        </w:rPr>
      </w:pPr>
      <w:r w:rsidRPr="00DD6102">
        <w:rPr>
          <w:rFonts w:ascii="Times New Roman" w:hAnsi="Times New Roman" w:cs="Times New Roman"/>
        </w:rPr>
        <w:lastRenderedPageBreak/>
        <w:t xml:space="preserve"> </w:t>
      </w:r>
      <w:r w:rsidRPr="00DD6102">
        <w:rPr>
          <w:rFonts w:ascii="Times New Roman" w:hAnsi="Times New Roman" w:cs="Times New Roman" w:hint="eastAsia"/>
          <w:b/>
          <w:bCs/>
          <w:u w:val="single"/>
        </w:rPr>
        <w:t>T</w:t>
      </w:r>
      <w:r w:rsidRPr="00DD6102">
        <w:rPr>
          <w:rFonts w:ascii="Times New Roman" w:hAnsi="Times New Roman" w:cs="Times New Roman"/>
          <w:b/>
          <w:bCs/>
          <w:u w:val="single"/>
        </w:rPr>
        <w:t>able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1 Electrical characteristics of DCDC convertor</w:t>
      </w:r>
    </w:p>
    <w:p w14:paraId="4E204EEB"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49EA335B" wp14:editId="38C0FBF5">
                <wp:simplePos x="0" y="0"/>
                <wp:positionH relativeFrom="column">
                  <wp:posOffset>59117</wp:posOffset>
                </wp:positionH>
                <wp:positionV relativeFrom="paragraph">
                  <wp:posOffset>1430259</wp:posOffset>
                </wp:positionV>
                <wp:extent cx="5336270" cy="149902"/>
                <wp:effectExtent l="12700" t="12700" r="10795" b="15240"/>
                <wp:wrapNone/>
                <wp:docPr id="2" name="正方形/長方形 2"/>
                <wp:cNvGraphicFramePr/>
                <a:graphic xmlns:a="http://schemas.openxmlformats.org/drawingml/2006/main">
                  <a:graphicData uri="http://schemas.microsoft.com/office/word/2010/wordprocessingShape">
                    <wps:wsp>
                      <wps:cNvSpPr/>
                      <wps:spPr>
                        <a:xfrm>
                          <a:off x="0" y="0"/>
                          <a:ext cx="5336270" cy="149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xmlns:a16="http://schemas.microsoft.com/office/drawing/2014/main" xmlns:asvg="http://schemas.microsoft.com/office/drawing/2016/SVG/main">
            <w:pict w14:anchorId="47B5D53B">
              <v:rect id="正方形/長方形 2" style="position:absolute;margin-left:4.65pt;margin-top:112.6pt;width:420.2pt;height:11.8pt;z-index:251960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B52A5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"/>
            </w:pict>
          </mc:Fallback>
        </mc:AlternateContent>
      </w:r>
      <w:r w:rsidRPr="00DD6102">
        <w:rPr>
          <w:rFonts w:ascii="Times New Roman" w:hAnsi="Times New Roman" w:cs="Times New Roman"/>
          <w:noProof/>
        </w:rPr>
        <w:drawing>
          <wp:inline distT="0" distB="0" distL="0" distR="0" wp14:anchorId="5E8EADEF" wp14:editId="22B3920D">
            <wp:extent cx="5396230" cy="2050415"/>
            <wp:effectExtent l="0" t="0" r="127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58"/>
                    <a:stretch>
                      <a:fillRect/>
                    </a:stretch>
                  </pic:blipFill>
                  <pic:spPr>
                    <a:xfrm>
                      <a:off x="0" y="0"/>
                      <a:ext cx="5396230" cy="2050415"/>
                    </a:xfrm>
                    <a:prstGeom prst="rect">
                      <a:avLst/>
                    </a:prstGeom>
                  </pic:spPr>
                </pic:pic>
              </a:graphicData>
            </a:graphic>
          </wp:inline>
        </w:drawing>
      </w:r>
    </w:p>
    <w:p w14:paraId="48805FDE" w14:textId="77777777" w:rsidR="002E21FC" w:rsidRPr="00DD6102" w:rsidRDefault="002E21FC" w:rsidP="002E21FC">
      <w:pPr>
        <w:jc w:val="center"/>
        <w:rPr>
          <w:noProof/>
        </w:rPr>
      </w:pPr>
      <w:r w:rsidRPr="00DD6102">
        <w:rPr>
          <w:rFonts w:ascii="Times New Roman" w:hAnsi="Times New Roman" w:cs="Times New Roman"/>
          <w:noProof/>
        </w:rPr>
        <w:drawing>
          <wp:inline distT="0" distB="0" distL="0" distR="0" wp14:anchorId="5DF6C999" wp14:editId="5FA0DA5B">
            <wp:extent cx="2957804" cy="2340000"/>
            <wp:effectExtent l="0" t="0" r="1905" b="0"/>
            <wp:docPr id="12" name="グラフィックス 12">
              <a:extLst xmlns:a="http://schemas.openxmlformats.org/drawingml/2006/main">
                <a:ext uri="{FF2B5EF4-FFF2-40B4-BE49-F238E27FC236}">
                  <a16:creationId xmlns:a16="http://schemas.microsoft.com/office/drawing/2014/main" id="{B2982FB0-434E-9627-5CD6-E6C035B57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グラフィックス 11">
                      <a:extLst>
                        <a:ext uri="{FF2B5EF4-FFF2-40B4-BE49-F238E27FC236}">
                          <a16:creationId xmlns:a16="http://schemas.microsoft.com/office/drawing/2014/main" id="{B2982FB0-434E-9627-5CD6-E6C035B5790B}"/>
                        </a:ext>
                      </a:extLst>
                    </pic:cNvPr>
                    <pic:cNvPicPr>
                      <a:picLocks noChangeAspect="1"/>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2957804" cy="2340000"/>
                    </a:xfrm>
                    <a:prstGeom prst="rect">
                      <a:avLst/>
                    </a:prstGeom>
                  </pic:spPr>
                </pic:pic>
              </a:graphicData>
            </a:graphic>
          </wp:inline>
        </w:drawing>
      </w:r>
      <w:r w:rsidRPr="00DD6102">
        <w:rPr>
          <w:noProof/>
        </w:rPr>
        <w:t xml:space="preserve"> </w:t>
      </w:r>
    </w:p>
    <w:p w14:paraId="7FEAA0F6" w14:textId="34AA7560" w:rsidR="002E21FC" w:rsidRPr="00DD6102" w:rsidRDefault="002E21FC" w:rsidP="002E21FC">
      <w:pPr>
        <w:jc w:val="center"/>
        <w:rPr>
          <w:noProof/>
        </w:rPr>
      </w:pPr>
      <w:r w:rsidRPr="00DD6102">
        <w:rPr>
          <w:rFonts w:ascii="Times New Roman" w:hAnsi="Times New Roman" w:cs="Times New Roman"/>
          <w:b/>
          <w:bCs/>
          <w:u w:val="single"/>
        </w:rPr>
        <w:t>Figure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2 Detail of the separation switch on GND side</w:t>
      </w:r>
      <w:r w:rsidRPr="00DD6102">
        <w:rPr>
          <w:noProof/>
        </w:rPr>
        <w:t xml:space="preserve"> </w:t>
      </w:r>
    </w:p>
    <w:p w14:paraId="672DEAFC" w14:textId="77777777" w:rsidR="002E21FC" w:rsidRPr="00DD6102" w:rsidRDefault="002E21FC" w:rsidP="002E21FC">
      <w:pPr>
        <w:jc w:val="center"/>
        <w:rPr>
          <w:noProof/>
        </w:rPr>
      </w:pPr>
    </w:p>
    <w:p w14:paraId="679CBBDB" w14:textId="77777777" w:rsidR="002E21FC" w:rsidRPr="00DD6102" w:rsidRDefault="002E21FC" w:rsidP="002E21FC">
      <w:pPr>
        <w:jc w:val="center"/>
        <w:rPr>
          <w:rFonts w:ascii="Times New Roman" w:hAnsi="Times New Roman" w:cs="Times New Roman"/>
        </w:rPr>
      </w:pPr>
      <w:r w:rsidRPr="00DD6102">
        <w:rPr>
          <w:noProof/>
        </w:rPr>
        <w:drawing>
          <wp:inline distT="0" distB="0" distL="0" distR="0" wp14:anchorId="38E5C4DA" wp14:editId="61BDB955">
            <wp:extent cx="5738927" cy="2231280"/>
            <wp:effectExtent l="0" t="0" r="1905" b="4445"/>
            <wp:docPr id="27" name="グラフィックス 27">
              <a:extLst xmlns:a="http://schemas.openxmlformats.org/drawingml/2006/main">
                <a:ext uri="{FF2B5EF4-FFF2-40B4-BE49-F238E27FC236}">
                  <a16:creationId xmlns:a16="http://schemas.microsoft.com/office/drawing/2014/main" id="{739DCB20-7405-CBBE-EEFD-25E08190A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グラフィックス 26">
                      <a:extLst>
                        <a:ext uri="{FF2B5EF4-FFF2-40B4-BE49-F238E27FC236}">
                          <a16:creationId xmlns:a16="http://schemas.microsoft.com/office/drawing/2014/main" id="{739DCB20-7405-CBBE-EEFD-25E08190A4E0}"/>
                        </a:ext>
                      </a:extLst>
                    </pic:cNvPr>
                    <pic:cNvPicPr>
                      <a:picLocks noChangeAspect="1"/>
                    </pic:cNvPicPr>
                  </pic:nvPicPr>
                  <pic:blipFill>
                    <a:blip r:embed="rId61" cstate="print">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5738927" cy="2231280"/>
                    </a:xfrm>
                    <a:prstGeom prst="rect">
                      <a:avLst/>
                    </a:prstGeom>
                  </pic:spPr>
                </pic:pic>
              </a:graphicData>
            </a:graphic>
          </wp:inline>
        </w:drawing>
      </w:r>
    </w:p>
    <w:p w14:paraId="02DFB97F" w14:textId="218471E0" w:rsidR="002E21FC" w:rsidRPr="00DD6102" w:rsidRDefault="002E21FC" w:rsidP="002E21FC">
      <w:pPr>
        <w:jc w:val="center"/>
        <w:rPr>
          <w:rFonts w:ascii="Times New Roman" w:hAnsi="Times New Roman" w:cs="Times New Roman"/>
          <w:b/>
          <w:bCs/>
          <w:u w:val="single"/>
        </w:rPr>
      </w:pPr>
      <w:r w:rsidRPr="00DD6102">
        <w:rPr>
          <w:rFonts w:ascii="Times New Roman" w:hAnsi="Times New Roman" w:cs="Times New Roman"/>
          <w:b/>
          <w:bCs/>
          <w:u w:val="single"/>
        </w:rPr>
        <w:t>Figure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3 Detail of the separation switch on HOT side</w:t>
      </w:r>
    </w:p>
    <w:p w14:paraId="5BDBF70E" w14:textId="77777777" w:rsidR="002E21FC" w:rsidRPr="00DD6102" w:rsidRDefault="002E21FC" w:rsidP="002E21FC">
      <w:pPr>
        <w:jc w:val="left"/>
        <w:rPr>
          <w:rFonts w:ascii="Times New Roman" w:hAnsi="Times New Roman" w:cs="Times New Roman"/>
          <w:b/>
          <w:bCs/>
          <w:u w:val="single"/>
        </w:rPr>
      </w:pPr>
    </w:p>
    <w:p w14:paraId="20A1BD97"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１</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m:t>
              </m:r>
              <w:bookmarkStart w:id="287" w:name="OLE_LINK32"/>
              <w:bookmarkStart w:id="288" w:name="OLE_LINK33"/>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m:t>
                  </m:r>
                </m:sub>
              </m:sSub>
              <w:bookmarkEnd w:id="287"/>
              <w:bookmarkEnd w:id="288"/>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den>
          </m:f>
          <m:r>
            <w:rPr>
              <w:rFonts w:ascii="Cambria Math" w:hAnsi="Cambria Math" w:cs="Times New Roman"/>
            </w:rPr>
            <m:t>=35.6×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Start w:id="289" w:name="OLE_LINK36"/>
    <w:bookmarkStart w:id="290" w:name="OLE_LINK37"/>
    <w:p w14:paraId="77F30ABE"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den>
          </m:f>
          <m:r>
            <w:rPr>
              <w:rFonts w:ascii="Cambria Math" w:hAnsi="Cambria Math" w:cs="Times New Roman"/>
            </w:rPr>
            <m:t>=35.6×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End w:id="289"/>
    <w:bookmarkEnd w:id="290"/>
    <w:p w14:paraId="41F00067"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6</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9</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33×10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33×10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w:rPr>
              <w:rFonts w:ascii="Cambria Math" w:hAnsi="Cambria Math" w:cs="Times New Roman"/>
            </w:rPr>
            <m:t>=53.7×</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2F4C401E"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7</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10</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33</m:t>
                  </m:r>
                  <w:bookmarkStart w:id="291" w:name="OLE_LINK38"/>
                  <w:bookmarkStart w:id="292" w:name="OLE_LINK39"/>
                  <m:r>
                    <w:rPr>
                      <w:rFonts w:ascii="Cambria Math" w:hAnsi="Cambria Math" w:cs="Times New Roman"/>
                    </w:rPr>
                    <m:t>×</m:t>
                  </m:r>
                  <w:bookmarkEnd w:id="291"/>
                  <w:bookmarkEnd w:id="292"/>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33</m:t>
                  </m:r>
                  <w:bookmarkStart w:id="293" w:name="OLE_LINK48"/>
                  <w:bookmarkStart w:id="294" w:name="OLE_LINK49"/>
                  <m:r>
                    <w:rPr>
                      <w:rFonts w:ascii="Cambria Math" w:hAnsi="Cambria Math" w:cs="Times New Roman"/>
                    </w:rPr>
                    <m:t>×</m:t>
                  </m:r>
                  <w:bookmarkEnd w:id="293"/>
                  <w:bookmarkEnd w:id="294"/>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w:rPr>
              <w:rFonts w:ascii="Cambria Math" w:hAnsi="Cambria Math" w:cs="Times New Roman"/>
            </w:rPr>
            <m:t>=53.7×</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Start w:id="295" w:name="OLE_LINK40"/>
    <w:bookmarkStart w:id="296" w:name="OLE_LINK41"/>
    <w:bookmarkStart w:id="297" w:name="OLE_LINK52"/>
    <w:p w14:paraId="1B448A6E"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w:bookmarkStart w:id="298" w:name="OLE_LINK42"/>
              <w:bookmarkStart w:id="299" w:name="OLE_LINK43"/>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17</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w:bookmarkEnd w:id="298"/>
              <w:bookmarkEnd w:id="299"/>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430×10</m:t>
                  </m:r>
                </m:e>
                <m:sup>
                  <m:r>
                    <w:rPr>
                      <w:rFonts w:ascii="Cambria Math" w:hAnsi="Cambria Math" w:cs="Times New Roman"/>
                    </w:rPr>
                    <m:t>3</m:t>
                  </m:r>
                </m:sup>
              </m:sSup>
            </m:den>
          </m:f>
          <m:r>
            <w:rPr>
              <w:rFonts w:ascii="Cambria Math" w:hAnsi="Cambria Math" w:cs="Times New Roman"/>
            </w:rPr>
            <m:t>=6.79×</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End w:id="295"/>
    <w:bookmarkEnd w:id="296"/>
    <w:bookmarkEnd w:id="297"/>
    <w:p w14:paraId="2F7F5509"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6</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32</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32</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r>
                <w:rPr>
                  <w:rFonts w:ascii="Cambria Math" w:hAnsi="Cambria Math" w:cs="Times New Roman"/>
                </w:rPr>
                <m:t>)</m:t>
              </m:r>
            </m:num>
            <m:den>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w:bookmarkStart w:id="300" w:name="OLE_LINK44"/>
              <w:bookmarkStart w:id="301" w:name="OLE_LINK45"/>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w:bookmarkEnd w:id="300"/>
              <w:bookmarkEnd w:id="301"/>
            </m:den>
          </m:f>
          <m:r>
            <w:rPr>
              <w:rFonts w:ascii="Cambria Math" w:hAnsi="Cambria Math" w:cs="Times New Roman"/>
            </w:rPr>
            <m:t>=72×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42EE0127" w14:textId="77777777" w:rsidR="002E21FC" w:rsidRPr="00DD6102" w:rsidRDefault="00000000"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7</m:t>
              </m:r>
            </m:sub>
          </m:sSub>
          <m:r>
            <w:rPr>
              <w:rFonts w:ascii="Cambria Math" w:hAnsi="Cambria Math" w:cs="Times New Roman"/>
            </w:rPr>
            <m:t>=10×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3FAF0890" w14:textId="77777777" w:rsidR="002E21FC" w:rsidRPr="00DD6102" w:rsidRDefault="002E21FC" w:rsidP="002E21FC">
      <w:pPr>
        <w:jc w:val="left"/>
        <w:rPr>
          <w:rFonts w:ascii="Times New Roman" w:hAnsi="Times New Roman" w:cs="Times New Roman"/>
          <w:b/>
          <w:bCs/>
          <w:u w:val="single"/>
        </w:rPr>
      </w:pPr>
    </w:p>
    <w:p w14:paraId="38E85C85" w14:textId="77777777" w:rsidR="002E21FC" w:rsidRPr="00DD6102" w:rsidRDefault="00000000" w:rsidP="002E21FC">
      <w:pPr>
        <w:jc w:val="left"/>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total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w:bookmarkStart w:id="302" w:name="OLE_LINK53"/>
          <w:bookmarkStart w:id="303" w:name="OLE_LINK54"/>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w:bookmarkEnd w:id="302"/>
          <w:bookmarkEnd w:id="303"/>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6</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7</m:t>
              </m:r>
            </m:sub>
          </m:sSub>
          <m:r>
            <w:rPr>
              <w:rFonts w:ascii="Cambria Math" w:hAnsi="Cambria Math" w:cs="Times New Roman"/>
            </w:rPr>
            <m:t>=267.39×</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[A]</m:t>
          </m:r>
        </m:oMath>
      </m:oMathPara>
    </w:p>
    <w:p w14:paraId="45323CD9" w14:textId="77777777" w:rsidR="002E21FC" w:rsidRPr="00DD6102" w:rsidRDefault="002E21FC" w:rsidP="002E21FC">
      <w:pPr>
        <w:jc w:val="left"/>
        <w:rPr>
          <w:rFonts w:ascii="Times New Roman" w:hAnsi="Times New Roman" w:cs="Times New Roman"/>
        </w:rPr>
      </w:pPr>
    </w:p>
    <w:p w14:paraId="33552534"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 xml:space="preserve">The total leakage current </w:t>
      </w:r>
      <w:proofErr w:type="spellStart"/>
      <w:r w:rsidRPr="00DD6102">
        <w:rPr>
          <w:rFonts w:ascii="Times New Roman" w:hAnsi="Times New Roman" w:cs="Times New Roman"/>
        </w:rPr>
        <w:t>I</w:t>
      </w:r>
      <w:r w:rsidRPr="00DD6102">
        <w:rPr>
          <w:rFonts w:ascii="Times New Roman" w:hAnsi="Times New Roman" w:cs="Times New Roman"/>
          <w:vertAlign w:val="subscript"/>
        </w:rPr>
        <w:t>total</w:t>
      </w:r>
      <w:proofErr w:type="spellEnd"/>
      <w:r w:rsidRPr="00DD6102">
        <w:rPr>
          <w:rFonts w:ascii="Times New Roman" w:hAnsi="Times New Roman" w:cs="Times New Roman"/>
        </w:rPr>
        <w:t xml:space="preserve"> is about 0.268 mA. The capacity at which the battery reaches over-discharge is 4,000 </w:t>
      </w:r>
      <w:proofErr w:type="spellStart"/>
      <w:r w:rsidRPr="00DD6102">
        <w:rPr>
          <w:rFonts w:ascii="Times New Roman" w:hAnsi="Times New Roman" w:cs="Times New Roman"/>
        </w:rPr>
        <w:t>mAh</w:t>
      </w:r>
      <w:proofErr w:type="spellEnd"/>
      <w:r w:rsidRPr="00DD6102">
        <w:rPr>
          <w:rFonts w:ascii="Times New Roman" w:hAnsi="Times New Roman" w:cs="Times New Roman"/>
        </w:rPr>
        <w:t>, so if the battery is discharged from a full charge, it takes the following number of days for the battery to become over-discharged.</w:t>
      </w:r>
    </w:p>
    <w:p w14:paraId="64810398" w14:textId="77777777" w:rsidR="002E21FC" w:rsidRPr="00DD6102" w:rsidRDefault="002E21FC" w:rsidP="002E21FC">
      <w:pPr>
        <w:jc w:val="left"/>
        <w:rPr>
          <w:rFonts w:ascii="Times New Roman" w:hAnsi="Times New Roman" w:cs="Times New Roman"/>
        </w:rPr>
      </w:pPr>
    </w:p>
    <w:p w14:paraId="4473D7E7" w14:textId="77777777" w:rsidR="002E21FC" w:rsidRPr="00DD6102" w:rsidRDefault="002E21FC" w:rsidP="002E21FC">
      <w:pPr>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 xml:space="preserve"> 3800</m:t>
              </m:r>
            </m:num>
            <m:den>
              <m:r>
                <w:rPr>
                  <w:rFonts w:ascii="Cambria Math" w:hAnsi="Cambria Math" w:cs="Times New Roman"/>
                </w:rPr>
                <m:t>0.268</m:t>
              </m:r>
            </m:den>
          </m:f>
          <m:r>
            <w:rPr>
              <w:rFonts w:ascii="Cambria Math" w:hAnsi="Cambria Math" w:cs="Times New Roman"/>
            </w:rPr>
            <m:t>=14.18×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
            <m:dPr>
              <m:begChr m:val="["/>
              <m:endChr m:val="]"/>
              <m:ctrlPr>
                <w:rPr>
                  <w:rFonts w:ascii="Cambria Math" w:hAnsi="Cambria Math" w:cs="Times New Roman"/>
                  <w:i/>
                </w:rPr>
              </m:ctrlPr>
            </m:dPr>
            <m:e>
              <m:r>
                <w:rPr>
                  <w:rFonts w:ascii="Cambria Math" w:hAnsi="Cambria Math" w:cs="Times New Roman"/>
                </w:rPr>
                <m:t>h</m:t>
              </m:r>
            </m:e>
          </m:d>
          <m:r>
            <w:rPr>
              <w:rFonts w:ascii="Cambria Math" w:hAnsi="Cambria Math" w:cs="Times New Roman"/>
            </w:rPr>
            <m:t>≈590[day]</m:t>
          </m:r>
        </m:oMath>
      </m:oMathPara>
    </w:p>
    <w:p w14:paraId="2B2E9229" w14:textId="77777777" w:rsidR="002E21FC" w:rsidRPr="00DD6102" w:rsidRDefault="002E21FC" w:rsidP="002E21FC">
      <w:pPr>
        <w:jc w:val="left"/>
        <w:rPr>
          <w:rFonts w:ascii="Times New Roman" w:hAnsi="Times New Roman" w:cs="Times New Roman"/>
        </w:rPr>
      </w:pPr>
    </w:p>
    <w:p w14:paraId="34A9EF2F" w14:textId="77777777" w:rsidR="002E21FC" w:rsidRPr="00DD6102" w:rsidRDefault="002E21FC" w:rsidP="002E21FC">
      <w:pPr>
        <w:jc w:val="left"/>
        <w:rPr>
          <w:rFonts w:ascii="Times New Roman" w:hAnsi="Times New Roman" w:cs="Times New Roman"/>
        </w:rPr>
      </w:pPr>
      <w:bookmarkStart w:id="304" w:name="OLE_LINK55"/>
      <w:bookmarkStart w:id="305" w:name="OLE_LINK56"/>
      <w:r w:rsidRPr="00DD6102">
        <w:rPr>
          <w:rFonts w:ascii="Times New Roman" w:hAnsi="Times New Roman" w:cs="Times New Roman"/>
        </w:rPr>
        <w:t>This number of days is well more than one year from satellite delivery to release. The calculations assume a fully charged battery at rated capacity. In an actual battery, the time until over-discharge is expected to be somewhat shorter than this calculation result, but it is still considered to be sufficient.</w:t>
      </w:r>
    </w:p>
    <w:bookmarkEnd w:id="304"/>
    <w:bookmarkEnd w:id="305"/>
    <w:p w14:paraId="7649B211" w14:textId="77777777" w:rsidR="002E21FC" w:rsidRPr="00DD6102" w:rsidRDefault="002E21FC" w:rsidP="002E21FC">
      <w:pPr>
        <w:jc w:val="left"/>
        <w:rPr>
          <w:rFonts w:ascii="Times New Roman" w:hAnsi="Times New Roman" w:cs="Times New Roman"/>
        </w:rPr>
      </w:pPr>
    </w:p>
    <w:p w14:paraId="59268B42" w14:textId="77777777" w:rsidR="008B426A" w:rsidRPr="00DD6102" w:rsidRDefault="008B426A" w:rsidP="00495068">
      <w:pPr>
        <w:pStyle w:val="2"/>
        <w:spacing w:line="480" w:lineRule="exact"/>
        <w:jc w:val="both"/>
        <w:rPr>
          <w:rFonts w:ascii="Times New Roman" w:hAnsi="Times New Roman" w:cs="Times New Roman"/>
          <w:sz w:val="21"/>
          <w:szCs w:val="21"/>
        </w:rPr>
      </w:pPr>
    </w:p>
    <w:p w14:paraId="308F1B6E" w14:textId="77777777" w:rsidR="00495068" w:rsidRPr="00DD6102" w:rsidRDefault="00495068" w:rsidP="00495068">
      <w:pPr>
        <w:pStyle w:val="2"/>
        <w:spacing w:line="480" w:lineRule="exact"/>
        <w:jc w:val="both"/>
        <w:rPr>
          <w:rFonts w:ascii="Times New Roman" w:hAnsi="Times New Roman" w:cs="Times New Roman"/>
          <w:sz w:val="21"/>
          <w:szCs w:val="21"/>
        </w:rPr>
      </w:pPr>
    </w:p>
    <w:p w14:paraId="5B7F2B77" w14:textId="0313AA3F" w:rsidR="00EA3606" w:rsidRPr="00DD6102" w:rsidRDefault="00EA3606">
      <w:pPr>
        <w:widowControl/>
        <w:jc w:val="left"/>
        <w:rPr>
          <w:rFonts w:ascii="Times New Roman" w:hAnsi="Times New Roman" w:cs="Times New Roman"/>
          <w:szCs w:val="21"/>
        </w:rPr>
      </w:pPr>
    </w:p>
    <w:p w14:paraId="2F03A706" w14:textId="77777777" w:rsidR="00DA656D" w:rsidRPr="00DD6102" w:rsidRDefault="00DA656D">
      <w:pPr>
        <w:widowControl/>
        <w:jc w:val="left"/>
        <w:rPr>
          <w:rFonts w:ascii="Times New Roman" w:hAnsi="Times New Roman" w:cs="Times New Roman"/>
          <w:szCs w:val="21"/>
        </w:rPr>
      </w:pPr>
      <w:r w:rsidRPr="00DD6102">
        <w:rPr>
          <w:rFonts w:ascii="Times New Roman" w:hAnsi="Times New Roman" w:cs="Times New Roman"/>
          <w:szCs w:val="21"/>
        </w:rPr>
        <w:br w:type="page"/>
      </w:r>
    </w:p>
    <w:p w14:paraId="4472200E" w14:textId="51867A03" w:rsidR="00B202D3" w:rsidRPr="00645356" w:rsidRDefault="00B202D3" w:rsidP="00B202D3">
      <w:pPr>
        <w:pStyle w:val="2"/>
        <w:spacing w:line="480" w:lineRule="exact"/>
        <w:jc w:val="both"/>
        <w:rPr>
          <w:rFonts w:ascii="Times New Roman" w:hAnsi="Times New Roman" w:cs="Times New Roman"/>
          <w:b/>
          <w:bCs/>
          <w:sz w:val="21"/>
          <w:szCs w:val="21"/>
        </w:rPr>
      </w:pPr>
      <w:r w:rsidRPr="00645356">
        <w:rPr>
          <w:rFonts w:ascii="Times New Roman" w:hAnsi="Times New Roman" w:cs="Times New Roman" w:hint="eastAsia"/>
          <w:b/>
          <w:bCs/>
          <w:sz w:val="21"/>
          <w:szCs w:val="21"/>
        </w:rPr>
        <w:lastRenderedPageBreak/>
        <w:t>A</w:t>
      </w:r>
      <w:r w:rsidRPr="00645356">
        <w:rPr>
          <w:rFonts w:ascii="Times New Roman" w:hAnsi="Times New Roman" w:cs="Times New Roman"/>
          <w:b/>
          <w:bCs/>
          <w:sz w:val="21"/>
          <w:szCs w:val="21"/>
        </w:rPr>
        <w:t>ppendix D</w:t>
      </w:r>
      <w:r w:rsidRPr="00645356">
        <w:rPr>
          <w:rFonts w:ascii="Times New Roman" w:hAnsi="Times New Roman" w:cs="Times New Roman"/>
          <w:b/>
          <w:bCs/>
          <w:sz w:val="21"/>
          <w:szCs w:val="21"/>
        </w:rPr>
        <w:tab/>
        <w:t>Safety Verification Tracking Log (SVTL)</w:t>
      </w:r>
    </w:p>
    <w:bookmarkEnd w:id="277"/>
    <w:p w14:paraId="5980B90A" w14:textId="77777777" w:rsidR="00C30940" w:rsidRPr="00DD6102" w:rsidRDefault="00C30940" w:rsidP="00C30940">
      <w:pPr>
        <w:jc w:val="left"/>
        <w:rPr>
          <w:rFonts w:ascii="Times New Roman" w:hAnsi="Times New Roman" w:cs="Times New Roman"/>
          <w:b/>
          <w:bCs/>
        </w:rPr>
      </w:pPr>
    </w:p>
    <w:p w14:paraId="48C23134" w14:textId="0ACC41B4" w:rsidR="00FF2481" w:rsidRPr="00DD6102" w:rsidRDefault="00FF2481">
      <w:pPr>
        <w:rPr>
          <w:rFonts w:ascii="Times New Roman" w:hAnsi="Times New Roman" w:cs="Times New Roman"/>
        </w:rPr>
      </w:pPr>
    </w:p>
    <w:sectPr w:rsidR="00FF2481" w:rsidRPr="00DD6102" w:rsidSect="00B16BE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955C1" w14:textId="77777777" w:rsidR="00047A0F" w:rsidRDefault="00047A0F" w:rsidP="00FF2481">
      <w:r>
        <w:separator/>
      </w:r>
    </w:p>
  </w:endnote>
  <w:endnote w:type="continuationSeparator" w:id="0">
    <w:p w14:paraId="5D225B5C" w14:textId="77777777" w:rsidR="00047A0F" w:rsidRDefault="00047A0F" w:rsidP="00FF2481">
      <w:r>
        <w:continuationSeparator/>
      </w:r>
    </w:p>
  </w:endnote>
  <w:endnote w:type="continuationNotice" w:id="1">
    <w:p w14:paraId="4D7CDF37" w14:textId="77777777" w:rsidR="00047A0F" w:rsidRDefault="00047A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HGPｺﾞｼｯｸM">
    <w:altName w:val="Yu Gothic"/>
    <w:panose1 w:val="020B0604020202020204"/>
    <w:charset w:val="80"/>
    <w:family w:val="modern"/>
    <w:pitch w:val="variable"/>
    <w:sig w:usb0="80000281" w:usb1="28C76CF8" w:usb2="00000010" w:usb3="00000000" w:csb0="00020000" w:csb1="00000000"/>
  </w:font>
  <w:font w:name="ＭＳ Ｐゴシック">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CE6D4" w14:textId="77777777" w:rsidR="00047A0F" w:rsidRDefault="00047A0F" w:rsidP="00FF2481">
      <w:r>
        <w:separator/>
      </w:r>
    </w:p>
  </w:footnote>
  <w:footnote w:type="continuationSeparator" w:id="0">
    <w:p w14:paraId="156CE4AA" w14:textId="77777777" w:rsidR="00047A0F" w:rsidRDefault="00047A0F" w:rsidP="00FF2481">
      <w:r>
        <w:continuationSeparator/>
      </w:r>
    </w:p>
  </w:footnote>
  <w:footnote w:type="continuationNotice" w:id="1">
    <w:p w14:paraId="78550B5C" w14:textId="77777777" w:rsidR="00047A0F" w:rsidRDefault="00047A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1F27" w14:textId="36601579" w:rsidR="004C008E" w:rsidRPr="00DD6102" w:rsidRDefault="004C008E" w:rsidP="00FF2481">
    <w:pPr>
      <w:pStyle w:val="a3"/>
      <w:jc w:val="right"/>
    </w:pPr>
    <w:r w:rsidRPr="00DD6102">
      <w:t>BIRDSX-SAR-01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A082B"/>
    <w:multiLevelType w:val="hybridMultilevel"/>
    <w:tmpl w:val="3F786644"/>
    <w:lvl w:ilvl="0" w:tplc="2EA6F4C8">
      <w:start w:val="1"/>
      <w:numFmt w:val="bullet"/>
      <w:lvlText w:val=""/>
      <w:lvlJc w:val="left"/>
      <w:pPr>
        <w:ind w:left="440" w:hanging="440"/>
      </w:pPr>
      <w:rPr>
        <w:rFonts w:ascii="Symbol" w:hAnsi="Symbol" w:hint="default"/>
        <w:color w:val="auto"/>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DA64318"/>
    <w:multiLevelType w:val="hybridMultilevel"/>
    <w:tmpl w:val="0B0C0EA6"/>
    <w:lvl w:ilvl="0" w:tplc="036ED8BA">
      <w:start w:val="1"/>
      <w:numFmt w:val="decimal"/>
      <w:lvlText w:val="%1."/>
      <w:lvlJc w:val="left"/>
      <w:pPr>
        <w:ind w:left="428" w:hanging="360"/>
      </w:pPr>
      <w:rPr>
        <w:rFonts w:hint="default"/>
      </w:rPr>
    </w:lvl>
    <w:lvl w:ilvl="1" w:tplc="04090017" w:tentative="1">
      <w:start w:val="1"/>
      <w:numFmt w:val="aiueoFullWidth"/>
      <w:lvlText w:val="(%2)"/>
      <w:lvlJc w:val="left"/>
      <w:pPr>
        <w:ind w:left="948" w:hanging="440"/>
      </w:pPr>
    </w:lvl>
    <w:lvl w:ilvl="2" w:tplc="04090011" w:tentative="1">
      <w:start w:val="1"/>
      <w:numFmt w:val="decimalEnclosedCircle"/>
      <w:lvlText w:val="%3"/>
      <w:lvlJc w:val="left"/>
      <w:pPr>
        <w:ind w:left="1388" w:hanging="440"/>
      </w:pPr>
    </w:lvl>
    <w:lvl w:ilvl="3" w:tplc="0409000F" w:tentative="1">
      <w:start w:val="1"/>
      <w:numFmt w:val="decimal"/>
      <w:lvlText w:val="%4."/>
      <w:lvlJc w:val="left"/>
      <w:pPr>
        <w:ind w:left="1828" w:hanging="440"/>
      </w:pPr>
    </w:lvl>
    <w:lvl w:ilvl="4" w:tplc="04090017" w:tentative="1">
      <w:start w:val="1"/>
      <w:numFmt w:val="aiueoFullWidth"/>
      <w:lvlText w:val="(%5)"/>
      <w:lvlJc w:val="left"/>
      <w:pPr>
        <w:ind w:left="2268" w:hanging="440"/>
      </w:pPr>
    </w:lvl>
    <w:lvl w:ilvl="5" w:tplc="04090011" w:tentative="1">
      <w:start w:val="1"/>
      <w:numFmt w:val="decimalEnclosedCircle"/>
      <w:lvlText w:val="%6"/>
      <w:lvlJc w:val="left"/>
      <w:pPr>
        <w:ind w:left="2708" w:hanging="440"/>
      </w:pPr>
    </w:lvl>
    <w:lvl w:ilvl="6" w:tplc="0409000F" w:tentative="1">
      <w:start w:val="1"/>
      <w:numFmt w:val="decimal"/>
      <w:lvlText w:val="%7."/>
      <w:lvlJc w:val="left"/>
      <w:pPr>
        <w:ind w:left="3148" w:hanging="440"/>
      </w:pPr>
    </w:lvl>
    <w:lvl w:ilvl="7" w:tplc="04090017" w:tentative="1">
      <w:start w:val="1"/>
      <w:numFmt w:val="aiueoFullWidth"/>
      <w:lvlText w:val="(%8)"/>
      <w:lvlJc w:val="left"/>
      <w:pPr>
        <w:ind w:left="3588" w:hanging="440"/>
      </w:pPr>
    </w:lvl>
    <w:lvl w:ilvl="8" w:tplc="04090011" w:tentative="1">
      <w:start w:val="1"/>
      <w:numFmt w:val="decimalEnclosedCircle"/>
      <w:lvlText w:val="%9"/>
      <w:lvlJc w:val="left"/>
      <w:pPr>
        <w:ind w:left="4028" w:hanging="440"/>
      </w:pPr>
    </w:lvl>
  </w:abstractNum>
  <w:abstractNum w:abstractNumId="2" w15:restartNumberingAfterBreak="0">
    <w:nsid w:val="105D7BDF"/>
    <w:multiLevelType w:val="hybridMultilevel"/>
    <w:tmpl w:val="CCFC6404"/>
    <w:lvl w:ilvl="0" w:tplc="5200552C">
      <w:start w:val="1"/>
      <w:numFmt w:val="decimal"/>
      <w:lvlText w:val="%1."/>
      <w:lvlJc w:val="left"/>
      <w:pPr>
        <w:tabs>
          <w:tab w:val="num" w:pos="720"/>
        </w:tabs>
        <w:ind w:left="720" w:hanging="360"/>
      </w:pPr>
    </w:lvl>
    <w:lvl w:ilvl="1" w:tplc="116E1B7A" w:tentative="1">
      <w:start w:val="1"/>
      <w:numFmt w:val="decimal"/>
      <w:lvlText w:val="%2."/>
      <w:lvlJc w:val="left"/>
      <w:pPr>
        <w:tabs>
          <w:tab w:val="num" w:pos="1440"/>
        </w:tabs>
        <w:ind w:left="1440" w:hanging="360"/>
      </w:pPr>
    </w:lvl>
    <w:lvl w:ilvl="2" w:tplc="8AC632E6" w:tentative="1">
      <w:start w:val="1"/>
      <w:numFmt w:val="decimal"/>
      <w:lvlText w:val="%3."/>
      <w:lvlJc w:val="left"/>
      <w:pPr>
        <w:tabs>
          <w:tab w:val="num" w:pos="2160"/>
        </w:tabs>
        <w:ind w:left="2160" w:hanging="360"/>
      </w:pPr>
    </w:lvl>
    <w:lvl w:ilvl="3" w:tplc="F9946714" w:tentative="1">
      <w:start w:val="1"/>
      <w:numFmt w:val="decimal"/>
      <w:lvlText w:val="%4."/>
      <w:lvlJc w:val="left"/>
      <w:pPr>
        <w:tabs>
          <w:tab w:val="num" w:pos="2880"/>
        </w:tabs>
        <w:ind w:left="2880" w:hanging="360"/>
      </w:pPr>
    </w:lvl>
    <w:lvl w:ilvl="4" w:tplc="EE62D3C8" w:tentative="1">
      <w:start w:val="1"/>
      <w:numFmt w:val="decimal"/>
      <w:lvlText w:val="%5."/>
      <w:lvlJc w:val="left"/>
      <w:pPr>
        <w:tabs>
          <w:tab w:val="num" w:pos="3600"/>
        </w:tabs>
        <w:ind w:left="3600" w:hanging="360"/>
      </w:pPr>
    </w:lvl>
    <w:lvl w:ilvl="5" w:tplc="52388268" w:tentative="1">
      <w:start w:val="1"/>
      <w:numFmt w:val="decimal"/>
      <w:lvlText w:val="%6."/>
      <w:lvlJc w:val="left"/>
      <w:pPr>
        <w:tabs>
          <w:tab w:val="num" w:pos="4320"/>
        </w:tabs>
        <w:ind w:left="4320" w:hanging="360"/>
      </w:pPr>
    </w:lvl>
    <w:lvl w:ilvl="6" w:tplc="5AD650E4" w:tentative="1">
      <w:start w:val="1"/>
      <w:numFmt w:val="decimal"/>
      <w:lvlText w:val="%7."/>
      <w:lvlJc w:val="left"/>
      <w:pPr>
        <w:tabs>
          <w:tab w:val="num" w:pos="5040"/>
        </w:tabs>
        <w:ind w:left="5040" w:hanging="360"/>
      </w:pPr>
    </w:lvl>
    <w:lvl w:ilvl="7" w:tplc="B8647142" w:tentative="1">
      <w:start w:val="1"/>
      <w:numFmt w:val="decimal"/>
      <w:lvlText w:val="%8."/>
      <w:lvlJc w:val="left"/>
      <w:pPr>
        <w:tabs>
          <w:tab w:val="num" w:pos="5760"/>
        </w:tabs>
        <w:ind w:left="5760" w:hanging="360"/>
      </w:pPr>
    </w:lvl>
    <w:lvl w:ilvl="8" w:tplc="7D083234" w:tentative="1">
      <w:start w:val="1"/>
      <w:numFmt w:val="decimal"/>
      <w:lvlText w:val="%9."/>
      <w:lvlJc w:val="left"/>
      <w:pPr>
        <w:tabs>
          <w:tab w:val="num" w:pos="6480"/>
        </w:tabs>
        <w:ind w:left="6480" w:hanging="360"/>
      </w:pPr>
    </w:lvl>
  </w:abstractNum>
  <w:abstractNum w:abstractNumId="3" w15:restartNumberingAfterBreak="0">
    <w:nsid w:val="160E50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7640CAB"/>
    <w:multiLevelType w:val="hybridMultilevel"/>
    <w:tmpl w:val="77EABC5C"/>
    <w:lvl w:ilvl="0" w:tplc="0409000B">
      <w:start w:val="1"/>
      <w:numFmt w:val="bullet"/>
      <w:lvlText w:val=""/>
      <w:lvlJc w:val="left"/>
      <w:pPr>
        <w:ind w:left="1432" w:hanging="440"/>
      </w:pPr>
      <w:rPr>
        <w:rFonts w:ascii="Wingdings" w:hAnsi="Wingdings" w:hint="default"/>
      </w:rPr>
    </w:lvl>
    <w:lvl w:ilvl="1" w:tplc="0409000B" w:tentative="1">
      <w:start w:val="1"/>
      <w:numFmt w:val="bullet"/>
      <w:lvlText w:val=""/>
      <w:lvlJc w:val="left"/>
      <w:pPr>
        <w:ind w:left="1872" w:hanging="440"/>
      </w:pPr>
      <w:rPr>
        <w:rFonts w:ascii="Wingdings" w:hAnsi="Wingdings" w:hint="default"/>
      </w:rPr>
    </w:lvl>
    <w:lvl w:ilvl="2" w:tplc="0409000D"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B" w:tentative="1">
      <w:start w:val="1"/>
      <w:numFmt w:val="bullet"/>
      <w:lvlText w:val=""/>
      <w:lvlJc w:val="left"/>
      <w:pPr>
        <w:ind w:left="3192" w:hanging="440"/>
      </w:pPr>
      <w:rPr>
        <w:rFonts w:ascii="Wingdings" w:hAnsi="Wingdings" w:hint="default"/>
      </w:rPr>
    </w:lvl>
    <w:lvl w:ilvl="5" w:tplc="0409000D"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B" w:tentative="1">
      <w:start w:val="1"/>
      <w:numFmt w:val="bullet"/>
      <w:lvlText w:val=""/>
      <w:lvlJc w:val="left"/>
      <w:pPr>
        <w:ind w:left="4512" w:hanging="440"/>
      </w:pPr>
      <w:rPr>
        <w:rFonts w:ascii="Wingdings" w:hAnsi="Wingdings" w:hint="default"/>
      </w:rPr>
    </w:lvl>
    <w:lvl w:ilvl="8" w:tplc="0409000D" w:tentative="1">
      <w:start w:val="1"/>
      <w:numFmt w:val="bullet"/>
      <w:lvlText w:val=""/>
      <w:lvlJc w:val="left"/>
      <w:pPr>
        <w:ind w:left="4952" w:hanging="440"/>
      </w:pPr>
      <w:rPr>
        <w:rFonts w:ascii="Wingdings" w:hAnsi="Wingdings" w:hint="default"/>
      </w:rPr>
    </w:lvl>
  </w:abstractNum>
  <w:abstractNum w:abstractNumId="5" w15:restartNumberingAfterBreak="0">
    <w:nsid w:val="2032571D"/>
    <w:multiLevelType w:val="hybridMultilevel"/>
    <w:tmpl w:val="6FEE9226"/>
    <w:lvl w:ilvl="0" w:tplc="C16E4BF6">
      <w:start w:val="1"/>
      <w:numFmt w:val="decimal"/>
      <w:lvlText w:val="3.%1"/>
      <w:lvlJc w:val="left"/>
      <w:pPr>
        <w:ind w:left="1858" w:hanging="440"/>
      </w:pPr>
      <w:rPr>
        <w:rFonts w:hint="eastAsia"/>
      </w:rPr>
    </w:lvl>
    <w:lvl w:ilvl="1" w:tplc="04090017" w:tentative="1">
      <w:start w:val="1"/>
      <w:numFmt w:val="aiueoFullWidth"/>
      <w:lvlText w:val="(%2)"/>
      <w:lvlJc w:val="left"/>
      <w:pPr>
        <w:ind w:left="2298" w:hanging="440"/>
      </w:pPr>
    </w:lvl>
    <w:lvl w:ilvl="2" w:tplc="04090011" w:tentative="1">
      <w:start w:val="1"/>
      <w:numFmt w:val="decimalEnclosedCircle"/>
      <w:lvlText w:val="%3"/>
      <w:lvlJc w:val="left"/>
      <w:pPr>
        <w:ind w:left="2738" w:hanging="440"/>
      </w:pPr>
    </w:lvl>
    <w:lvl w:ilvl="3" w:tplc="0409000F" w:tentative="1">
      <w:start w:val="1"/>
      <w:numFmt w:val="decimal"/>
      <w:lvlText w:val="%4."/>
      <w:lvlJc w:val="left"/>
      <w:pPr>
        <w:ind w:left="3178" w:hanging="440"/>
      </w:pPr>
    </w:lvl>
    <w:lvl w:ilvl="4" w:tplc="04090017" w:tentative="1">
      <w:start w:val="1"/>
      <w:numFmt w:val="aiueoFullWidth"/>
      <w:lvlText w:val="(%5)"/>
      <w:lvlJc w:val="left"/>
      <w:pPr>
        <w:ind w:left="3618" w:hanging="440"/>
      </w:pPr>
    </w:lvl>
    <w:lvl w:ilvl="5" w:tplc="04090011" w:tentative="1">
      <w:start w:val="1"/>
      <w:numFmt w:val="decimalEnclosedCircle"/>
      <w:lvlText w:val="%6"/>
      <w:lvlJc w:val="left"/>
      <w:pPr>
        <w:ind w:left="4058" w:hanging="440"/>
      </w:pPr>
    </w:lvl>
    <w:lvl w:ilvl="6" w:tplc="0409000F" w:tentative="1">
      <w:start w:val="1"/>
      <w:numFmt w:val="decimal"/>
      <w:lvlText w:val="%7."/>
      <w:lvlJc w:val="left"/>
      <w:pPr>
        <w:ind w:left="4498" w:hanging="440"/>
      </w:pPr>
    </w:lvl>
    <w:lvl w:ilvl="7" w:tplc="04090017" w:tentative="1">
      <w:start w:val="1"/>
      <w:numFmt w:val="aiueoFullWidth"/>
      <w:lvlText w:val="(%8)"/>
      <w:lvlJc w:val="left"/>
      <w:pPr>
        <w:ind w:left="4938" w:hanging="440"/>
      </w:pPr>
    </w:lvl>
    <w:lvl w:ilvl="8" w:tplc="04090011" w:tentative="1">
      <w:start w:val="1"/>
      <w:numFmt w:val="decimalEnclosedCircle"/>
      <w:lvlText w:val="%9"/>
      <w:lvlJc w:val="left"/>
      <w:pPr>
        <w:ind w:left="5378" w:hanging="440"/>
      </w:pPr>
    </w:lvl>
  </w:abstractNum>
  <w:abstractNum w:abstractNumId="6" w15:restartNumberingAfterBreak="0">
    <w:nsid w:val="2C8C38CE"/>
    <w:multiLevelType w:val="hybridMultilevel"/>
    <w:tmpl w:val="5AE435E4"/>
    <w:lvl w:ilvl="0" w:tplc="B6D6DA4E">
      <w:start w:val="1"/>
      <w:numFmt w:val="decimal"/>
      <w:lvlText w:val="(%1)"/>
      <w:lvlJc w:val="left"/>
      <w:pPr>
        <w:ind w:left="1352" w:hanging="360"/>
      </w:pPr>
      <w:rPr>
        <w:rFonts w:hint="default"/>
      </w:rPr>
    </w:lvl>
    <w:lvl w:ilvl="1" w:tplc="04090017" w:tentative="1">
      <w:start w:val="1"/>
      <w:numFmt w:val="aiueoFullWidth"/>
      <w:lvlText w:val="(%2)"/>
      <w:lvlJc w:val="left"/>
      <w:pPr>
        <w:ind w:left="1872" w:hanging="440"/>
      </w:pPr>
    </w:lvl>
    <w:lvl w:ilvl="2" w:tplc="04090011" w:tentative="1">
      <w:start w:val="1"/>
      <w:numFmt w:val="decimalEnclosedCircle"/>
      <w:lvlText w:val="%3"/>
      <w:lvlJc w:val="left"/>
      <w:pPr>
        <w:ind w:left="2312" w:hanging="440"/>
      </w:pPr>
    </w:lvl>
    <w:lvl w:ilvl="3" w:tplc="0409000F" w:tentative="1">
      <w:start w:val="1"/>
      <w:numFmt w:val="decimal"/>
      <w:lvlText w:val="%4."/>
      <w:lvlJc w:val="left"/>
      <w:pPr>
        <w:ind w:left="2752" w:hanging="440"/>
      </w:pPr>
    </w:lvl>
    <w:lvl w:ilvl="4" w:tplc="04090017" w:tentative="1">
      <w:start w:val="1"/>
      <w:numFmt w:val="aiueoFullWidth"/>
      <w:lvlText w:val="(%5)"/>
      <w:lvlJc w:val="left"/>
      <w:pPr>
        <w:ind w:left="3192" w:hanging="440"/>
      </w:pPr>
    </w:lvl>
    <w:lvl w:ilvl="5" w:tplc="04090011" w:tentative="1">
      <w:start w:val="1"/>
      <w:numFmt w:val="decimalEnclosedCircle"/>
      <w:lvlText w:val="%6"/>
      <w:lvlJc w:val="left"/>
      <w:pPr>
        <w:ind w:left="3632" w:hanging="440"/>
      </w:pPr>
    </w:lvl>
    <w:lvl w:ilvl="6" w:tplc="0409000F" w:tentative="1">
      <w:start w:val="1"/>
      <w:numFmt w:val="decimal"/>
      <w:lvlText w:val="%7."/>
      <w:lvlJc w:val="left"/>
      <w:pPr>
        <w:ind w:left="4072" w:hanging="440"/>
      </w:pPr>
    </w:lvl>
    <w:lvl w:ilvl="7" w:tplc="04090017" w:tentative="1">
      <w:start w:val="1"/>
      <w:numFmt w:val="aiueoFullWidth"/>
      <w:lvlText w:val="(%8)"/>
      <w:lvlJc w:val="left"/>
      <w:pPr>
        <w:ind w:left="4512" w:hanging="440"/>
      </w:pPr>
    </w:lvl>
    <w:lvl w:ilvl="8" w:tplc="04090011" w:tentative="1">
      <w:start w:val="1"/>
      <w:numFmt w:val="decimalEnclosedCircle"/>
      <w:lvlText w:val="%9"/>
      <w:lvlJc w:val="left"/>
      <w:pPr>
        <w:ind w:left="4952" w:hanging="440"/>
      </w:pPr>
    </w:lvl>
  </w:abstractNum>
  <w:abstractNum w:abstractNumId="7" w15:restartNumberingAfterBreak="0">
    <w:nsid w:val="35DE4F3E"/>
    <w:multiLevelType w:val="hybridMultilevel"/>
    <w:tmpl w:val="D8F0F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8772022">
    <w:abstractNumId w:val="3"/>
  </w:num>
  <w:num w:numId="2" w16cid:durableId="2042782755">
    <w:abstractNumId w:val="6"/>
  </w:num>
  <w:num w:numId="3" w16cid:durableId="1612276177">
    <w:abstractNumId w:val="1"/>
  </w:num>
  <w:num w:numId="4" w16cid:durableId="681859691">
    <w:abstractNumId w:val="4"/>
  </w:num>
  <w:num w:numId="5" w16cid:durableId="1855487150">
    <w:abstractNumId w:val="5"/>
  </w:num>
  <w:num w:numId="6" w16cid:durableId="1323243657">
    <w:abstractNumId w:val="7"/>
  </w:num>
  <w:num w:numId="7" w16cid:durableId="1295141917">
    <w:abstractNumId w:val="0"/>
  </w:num>
  <w:num w:numId="8" w16cid:durableId="13498658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dai Etsunaga">
    <w15:presenceInfo w15:providerId="AD" w15:userId="S::etsunaga.yudai294@mail.kyutech.jp::2433c0a4-b129-479f-be53-914eef13081b"/>
  </w15:person>
  <w15:person w15:author="悦永裕大">
    <w15:presenceInfo w15:providerId="None" w15:userId="悦永裕大"/>
  </w15:person>
  <w15:person w15:author="yamauchi takashi">
    <w15:presenceInfo w15:providerId="AD" w15:userId="S::yamauchi.takashi098@mail.kyutech.jp::c1365ed2-0c3f-4b74-812e-0329158d9103"/>
  </w15:person>
  <w15:person w15:author="BAKEAPAI Ndukayo Zamba Leonel">
    <w15:presenceInfo w15:providerId="AD" w15:userId="S::bakeapai.leonel-ndukayo379@mail.kyutech.jp::570946df-5939-4e01-84a2-97b361e09f0a"/>
  </w15:person>
  <w15:person w15:author="Mishima Gota">
    <w15:presenceInfo w15:providerId="AD" w15:userId="S-1-5-21-1417001333-152049171-1060284298-6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bordersDoNotSurroundHeader/>
  <w:bordersDoNotSurroundFooter/>
  <w:proofState w:spelling="clean" w:grammar="clean"/>
  <w:trackRevisions/>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0E2"/>
    <w:rsid w:val="000005DE"/>
    <w:rsid w:val="00007813"/>
    <w:rsid w:val="00016B75"/>
    <w:rsid w:val="000342FD"/>
    <w:rsid w:val="00034804"/>
    <w:rsid w:val="00044C87"/>
    <w:rsid w:val="00045726"/>
    <w:rsid w:val="000460FF"/>
    <w:rsid w:val="00047A0F"/>
    <w:rsid w:val="00051A07"/>
    <w:rsid w:val="00061C9E"/>
    <w:rsid w:val="00064A37"/>
    <w:rsid w:val="00070779"/>
    <w:rsid w:val="0007427A"/>
    <w:rsid w:val="000947D7"/>
    <w:rsid w:val="000A6B6A"/>
    <w:rsid w:val="000B2F0D"/>
    <w:rsid w:val="000C3F24"/>
    <w:rsid w:val="000C5A41"/>
    <w:rsid w:val="000D0E85"/>
    <w:rsid w:val="000D6367"/>
    <w:rsid w:val="000D7993"/>
    <w:rsid w:val="000E3975"/>
    <w:rsid w:val="000F03AB"/>
    <w:rsid w:val="000F0E85"/>
    <w:rsid w:val="000F16A5"/>
    <w:rsid w:val="00104FA8"/>
    <w:rsid w:val="001119DE"/>
    <w:rsid w:val="0011460B"/>
    <w:rsid w:val="001164F8"/>
    <w:rsid w:val="00137CC0"/>
    <w:rsid w:val="00140206"/>
    <w:rsid w:val="00140D92"/>
    <w:rsid w:val="00140FAF"/>
    <w:rsid w:val="00143DD3"/>
    <w:rsid w:val="001509B7"/>
    <w:rsid w:val="00165FD8"/>
    <w:rsid w:val="00171E2F"/>
    <w:rsid w:val="00173300"/>
    <w:rsid w:val="00186473"/>
    <w:rsid w:val="00187D96"/>
    <w:rsid w:val="001A0787"/>
    <w:rsid w:val="001B1B15"/>
    <w:rsid w:val="001C153F"/>
    <w:rsid w:val="001D2285"/>
    <w:rsid w:val="001D3BBF"/>
    <w:rsid w:val="001D4515"/>
    <w:rsid w:val="001F29B7"/>
    <w:rsid w:val="001F5D84"/>
    <w:rsid w:val="002042F2"/>
    <w:rsid w:val="0020438B"/>
    <w:rsid w:val="0020DDDC"/>
    <w:rsid w:val="00217FD5"/>
    <w:rsid w:val="0023416F"/>
    <w:rsid w:val="002548E4"/>
    <w:rsid w:val="002549CF"/>
    <w:rsid w:val="00255B2A"/>
    <w:rsid w:val="00262A36"/>
    <w:rsid w:val="00267FDF"/>
    <w:rsid w:val="00272779"/>
    <w:rsid w:val="002951A6"/>
    <w:rsid w:val="002A28B3"/>
    <w:rsid w:val="002A491D"/>
    <w:rsid w:val="002A7954"/>
    <w:rsid w:val="002D0451"/>
    <w:rsid w:val="002E21FC"/>
    <w:rsid w:val="002E3FAE"/>
    <w:rsid w:val="002E49E0"/>
    <w:rsid w:val="0030376F"/>
    <w:rsid w:val="00303883"/>
    <w:rsid w:val="00312EF6"/>
    <w:rsid w:val="00313335"/>
    <w:rsid w:val="00320451"/>
    <w:rsid w:val="00320BD3"/>
    <w:rsid w:val="00320C95"/>
    <w:rsid w:val="0032240B"/>
    <w:rsid w:val="00323285"/>
    <w:rsid w:val="003255E5"/>
    <w:rsid w:val="0033055C"/>
    <w:rsid w:val="0034008A"/>
    <w:rsid w:val="00342A04"/>
    <w:rsid w:val="0034589A"/>
    <w:rsid w:val="00345ED7"/>
    <w:rsid w:val="00354ACB"/>
    <w:rsid w:val="00366DA4"/>
    <w:rsid w:val="00383B52"/>
    <w:rsid w:val="0038747B"/>
    <w:rsid w:val="00391563"/>
    <w:rsid w:val="003A4894"/>
    <w:rsid w:val="003A6A5F"/>
    <w:rsid w:val="003A6DA3"/>
    <w:rsid w:val="003B059C"/>
    <w:rsid w:val="003B463A"/>
    <w:rsid w:val="003C34A1"/>
    <w:rsid w:val="003C40A2"/>
    <w:rsid w:val="003C700F"/>
    <w:rsid w:val="003E33B7"/>
    <w:rsid w:val="003E574A"/>
    <w:rsid w:val="003F2A8A"/>
    <w:rsid w:val="003F6ADD"/>
    <w:rsid w:val="0042102D"/>
    <w:rsid w:val="00431858"/>
    <w:rsid w:val="00437B64"/>
    <w:rsid w:val="00443119"/>
    <w:rsid w:val="0045279F"/>
    <w:rsid w:val="00452D22"/>
    <w:rsid w:val="00453589"/>
    <w:rsid w:val="00456414"/>
    <w:rsid w:val="004569D6"/>
    <w:rsid w:val="004813E2"/>
    <w:rsid w:val="0048204E"/>
    <w:rsid w:val="004911ED"/>
    <w:rsid w:val="00495068"/>
    <w:rsid w:val="00497139"/>
    <w:rsid w:val="00497954"/>
    <w:rsid w:val="004A09CE"/>
    <w:rsid w:val="004A41A0"/>
    <w:rsid w:val="004A470D"/>
    <w:rsid w:val="004C008E"/>
    <w:rsid w:val="004C385F"/>
    <w:rsid w:val="004D145B"/>
    <w:rsid w:val="004D4ADB"/>
    <w:rsid w:val="004D55C8"/>
    <w:rsid w:val="004D7A17"/>
    <w:rsid w:val="004E2F4E"/>
    <w:rsid w:val="004F1033"/>
    <w:rsid w:val="004F723A"/>
    <w:rsid w:val="00502EF6"/>
    <w:rsid w:val="00506435"/>
    <w:rsid w:val="005238D4"/>
    <w:rsid w:val="00537EBF"/>
    <w:rsid w:val="005427CB"/>
    <w:rsid w:val="00543D1B"/>
    <w:rsid w:val="00551A1C"/>
    <w:rsid w:val="0055562C"/>
    <w:rsid w:val="0056189F"/>
    <w:rsid w:val="00563F3A"/>
    <w:rsid w:val="00575081"/>
    <w:rsid w:val="00575F46"/>
    <w:rsid w:val="00577853"/>
    <w:rsid w:val="00585277"/>
    <w:rsid w:val="00590217"/>
    <w:rsid w:val="00592196"/>
    <w:rsid w:val="005933F0"/>
    <w:rsid w:val="00594BF8"/>
    <w:rsid w:val="005953A9"/>
    <w:rsid w:val="005A2689"/>
    <w:rsid w:val="005A2902"/>
    <w:rsid w:val="005A46EC"/>
    <w:rsid w:val="005A79CA"/>
    <w:rsid w:val="005B0ABD"/>
    <w:rsid w:val="005B0D4A"/>
    <w:rsid w:val="005B7088"/>
    <w:rsid w:val="005B7609"/>
    <w:rsid w:val="005D21F2"/>
    <w:rsid w:val="005D5587"/>
    <w:rsid w:val="005F2C4D"/>
    <w:rsid w:val="006010D0"/>
    <w:rsid w:val="0060141C"/>
    <w:rsid w:val="00603943"/>
    <w:rsid w:val="00607F48"/>
    <w:rsid w:val="006145DA"/>
    <w:rsid w:val="00622957"/>
    <w:rsid w:val="00630D15"/>
    <w:rsid w:val="00634440"/>
    <w:rsid w:val="00642666"/>
    <w:rsid w:val="00645356"/>
    <w:rsid w:val="00650980"/>
    <w:rsid w:val="00652D09"/>
    <w:rsid w:val="0065332C"/>
    <w:rsid w:val="00655F2C"/>
    <w:rsid w:val="0065620F"/>
    <w:rsid w:val="00660B9E"/>
    <w:rsid w:val="006623EE"/>
    <w:rsid w:val="006651B7"/>
    <w:rsid w:val="00670658"/>
    <w:rsid w:val="00670E3C"/>
    <w:rsid w:val="00671604"/>
    <w:rsid w:val="00671D12"/>
    <w:rsid w:val="0067295D"/>
    <w:rsid w:val="0067601C"/>
    <w:rsid w:val="0068326E"/>
    <w:rsid w:val="00684386"/>
    <w:rsid w:val="006905E7"/>
    <w:rsid w:val="006935EF"/>
    <w:rsid w:val="006962F9"/>
    <w:rsid w:val="006A6B7A"/>
    <w:rsid w:val="006B02D7"/>
    <w:rsid w:val="006B31ED"/>
    <w:rsid w:val="006C5C88"/>
    <w:rsid w:val="006F0419"/>
    <w:rsid w:val="006F49BD"/>
    <w:rsid w:val="006F5BC6"/>
    <w:rsid w:val="006F61F3"/>
    <w:rsid w:val="006F7586"/>
    <w:rsid w:val="00705B83"/>
    <w:rsid w:val="00716392"/>
    <w:rsid w:val="00725B13"/>
    <w:rsid w:val="00733F44"/>
    <w:rsid w:val="00740A0B"/>
    <w:rsid w:val="007559BF"/>
    <w:rsid w:val="00755CB1"/>
    <w:rsid w:val="007626C5"/>
    <w:rsid w:val="00766E88"/>
    <w:rsid w:val="00775739"/>
    <w:rsid w:val="00795D6B"/>
    <w:rsid w:val="00797180"/>
    <w:rsid w:val="007A0EA0"/>
    <w:rsid w:val="007A77A1"/>
    <w:rsid w:val="007B191C"/>
    <w:rsid w:val="007D49DE"/>
    <w:rsid w:val="007D555F"/>
    <w:rsid w:val="007D7B50"/>
    <w:rsid w:val="007E1645"/>
    <w:rsid w:val="007F672F"/>
    <w:rsid w:val="0080519E"/>
    <w:rsid w:val="0080609E"/>
    <w:rsid w:val="008110E2"/>
    <w:rsid w:val="00811FE2"/>
    <w:rsid w:val="00811FE6"/>
    <w:rsid w:val="00812E3B"/>
    <w:rsid w:val="00814B52"/>
    <w:rsid w:val="008174D4"/>
    <w:rsid w:val="00824836"/>
    <w:rsid w:val="00831385"/>
    <w:rsid w:val="00833EBC"/>
    <w:rsid w:val="00834E97"/>
    <w:rsid w:val="008368CB"/>
    <w:rsid w:val="008413D5"/>
    <w:rsid w:val="00842E66"/>
    <w:rsid w:val="008453A1"/>
    <w:rsid w:val="00880463"/>
    <w:rsid w:val="00883212"/>
    <w:rsid w:val="00894394"/>
    <w:rsid w:val="008A38A2"/>
    <w:rsid w:val="008A38EE"/>
    <w:rsid w:val="008A556C"/>
    <w:rsid w:val="008B426A"/>
    <w:rsid w:val="008C2693"/>
    <w:rsid w:val="008C27FA"/>
    <w:rsid w:val="008C35A8"/>
    <w:rsid w:val="008C505D"/>
    <w:rsid w:val="008E497F"/>
    <w:rsid w:val="00907246"/>
    <w:rsid w:val="009123E2"/>
    <w:rsid w:val="00914F76"/>
    <w:rsid w:val="00915A18"/>
    <w:rsid w:val="009444CB"/>
    <w:rsid w:val="00945430"/>
    <w:rsid w:val="00953DFE"/>
    <w:rsid w:val="00955499"/>
    <w:rsid w:val="009558B5"/>
    <w:rsid w:val="00964F7D"/>
    <w:rsid w:val="00993518"/>
    <w:rsid w:val="009947C6"/>
    <w:rsid w:val="009C30A8"/>
    <w:rsid w:val="009C3CEF"/>
    <w:rsid w:val="009C66DF"/>
    <w:rsid w:val="009D16E4"/>
    <w:rsid w:val="009D725B"/>
    <w:rsid w:val="009E05C3"/>
    <w:rsid w:val="009E3B4D"/>
    <w:rsid w:val="009F2B05"/>
    <w:rsid w:val="009F7604"/>
    <w:rsid w:val="00A16402"/>
    <w:rsid w:val="00A246A3"/>
    <w:rsid w:val="00A25189"/>
    <w:rsid w:val="00A2740F"/>
    <w:rsid w:val="00A27ADF"/>
    <w:rsid w:val="00A34E0F"/>
    <w:rsid w:val="00A44282"/>
    <w:rsid w:val="00A47527"/>
    <w:rsid w:val="00A5419F"/>
    <w:rsid w:val="00A57425"/>
    <w:rsid w:val="00A57A7D"/>
    <w:rsid w:val="00A71FBD"/>
    <w:rsid w:val="00A75A7B"/>
    <w:rsid w:val="00A76CE4"/>
    <w:rsid w:val="00A930A2"/>
    <w:rsid w:val="00A93D5D"/>
    <w:rsid w:val="00A94480"/>
    <w:rsid w:val="00AA42FF"/>
    <w:rsid w:val="00AB00BD"/>
    <w:rsid w:val="00AB3E61"/>
    <w:rsid w:val="00AB48CC"/>
    <w:rsid w:val="00AB50EC"/>
    <w:rsid w:val="00AC3FB8"/>
    <w:rsid w:val="00AD7F77"/>
    <w:rsid w:val="00AE6587"/>
    <w:rsid w:val="00AE7CF5"/>
    <w:rsid w:val="00AF23A5"/>
    <w:rsid w:val="00AF3194"/>
    <w:rsid w:val="00AF4181"/>
    <w:rsid w:val="00B16AE3"/>
    <w:rsid w:val="00B16BEA"/>
    <w:rsid w:val="00B202D3"/>
    <w:rsid w:val="00B24C8D"/>
    <w:rsid w:val="00B2514C"/>
    <w:rsid w:val="00B25B93"/>
    <w:rsid w:val="00B2758E"/>
    <w:rsid w:val="00B345FB"/>
    <w:rsid w:val="00B44E10"/>
    <w:rsid w:val="00B579A5"/>
    <w:rsid w:val="00B67844"/>
    <w:rsid w:val="00B7761B"/>
    <w:rsid w:val="00B776F4"/>
    <w:rsid w:val="00B848BF"/>
    <w:rsid w:val="00B92A8E"/>
    <w:rsid w:val="00BA30B5"/>
    <w:rsid w:val="00BC6ADC"/>
    <w:rsid w:val="00BE6853"/>
    <w:rsid w:val="00BF33A9"/>
    <w:rsid w:val="00BF63A4"/>
    <w:rsid w:val="00BF6C6B"/>
    <w:rsid w:val="00C02A44"/>
    <w:rsid w:val="00C10CA7"/>
    <w:rsid w:val="00C3020C"/>
    <w:rsid w:val="00C30940"/>
    <w:rsid w:val="00C4035B"/>
    <w:rsid w:val="00C40674"/>
    <w:rsid w:val="00C41D5A"/>
    <w:rsid w:val="00C46A43"/>
    <w:rsid w:val="00C479F9"/>
    <w:rsid w:val="00C65A5D"/>
    <w:rsid w:val="00C66F8F"/>
    <w:rsid w:val="00C87A92"/>
    <w:rsid w:val="00C92882"/>
    <w:rsid w:val="00C96698"/>
    <w:rsid w:val="00CA30D4"/>
    <w:rsid w:val="00CA60B5"/>
    <w:rsid w:val="00CA6E2A"/>
    <w:rsid w:val="00CB7505"/>
    <w:rsid w:val="00CB7744"/>
    <w:rsid w:val="00CE171C"/>
    <w:rsid w:val="00CE38C4"/>
    <w:rsid w:val="00CF718E"/>
    <w:rsid w:val="00D01357"/>
    <w:rsid w:val="00D01ACA"/>
    <w:rsid w:val="00D0455B"/>
    <w:rsid w:val="00D06872"/>
    <w:rsid w:val="00D129E4"/>
    <w:rsid w:val="00D177D7"/>
    <w:rsid w:val="00D3518D"/>
    <w:rsid w:val="00D36D9D"/>
    <w:rsid w:val="00D4085E"/>
    <w:rsid w:val="00D41559"/>
    <w:rsid w:val="00D4583B"/>
    <w:rsid w:val="00D57EF7"/>
    <w:rsid w:val="00D61ADA"/>
    <w:rsid w:val="00D76CC2"/>
    <w:rsid w:val="00D852B8"/>
    <w:rsid w:val="00D86836"/>
    <w:rsid w:val="00DA656D"/>
    <w:rsid w:val="00DB7664"/>
    <w:rsid w:val="00DC16F8"/>
    <w:rsid w:val="00DD6102"/>
    <w:rsid w:val="00DE0F69"/>
    <w:rsid w:val="00DE4117"/>
    <w:rsid w:val="00DE621E"/>
    <w:rsid w:val="00DF6734"/>
    <w:rsid w:val="00E05328"/>
    <w:rsid w:val="00E06E27"/>
    <w:rsid w:val="00E14969"/>
    <w:rsid w:val="00E23A3B"/>
    <w:rsid w:val="00E26C10"/>
    <w:rsid w:val="00E3283F"/>
    <w:rsid w:val="00E53DE2"/>
    <w:rsid w:val="00E5534A"/>
    <w:rsid w:val="00E73683"/>
    <w:rsid w:val="00E773AC"/>
    <w:rsid w:val="00E82FD4"/>
    <w:rsid w:val="00E91035"/>
    <w:rsid w:val="00E91BDE"/>
    <w:rsid w:val="00EA35CC"/>
    <w:rsid w:val="00EA3606"/>
    <w:rsid w:val="00EA51F4"/>
    <w:rsid w:val="00EA6DAB"/>
    <w:rsid w:val="00EB4002"/>
    <w:rsid w:val="00EB5332"/>
    <w:rsid w:val="00EB7D45"/>
    <w:rsid w:val="00EC7685"/>
    <w:rsid w:val="00EE19BF"/>
    <w:rsid w:val="00EE322D"/>
    <w:rsid w:val="00EF7793"/>
    <w:rsid w:val="00F05F95"/>
    <w:rsid w:val="00F06DCA"/>
    <w:rsid w:val="00F12000"/>
    <w:rsid w:val="00F12FF0"/>
    <w:rsid w:val="00F142B8"/>
    <w:rsid w:val="00F218DB"/>
    <w:rsid w:val="00F2544C"/>
    <w:rsid w:val="00F33440"/>
    <w:rsid w:val="00F345B8"/>
    <w:rsid w:val="00F40561"/>
    <w:rsid w:val="00F43C81"/>
    <w:rsid w:val="00F60D79"/>
    <w:rsid w:val="00F62843"/>
    <w:rsid w:val="00F718F5"/>
    <w:rsid w:val="00F74063"/>
    <w:rsid w:val="00F77159"/>
    <w:rsid w:val="00F802DF"/>
    <w:rsid w:val="00F8309F"/>
    <w:rsid w:val="00FB3FE2"/>
    <w:rsid w:val="00FC1E52"/>
    <w:rsid w:val="00FC4D99"/>
    <w:rsid w:val="00FC6BC4"/>
    <w:rsid w:val="00FD02D3"/>
    <w:rsid w:val="00FD0892"/>
    <w:rsid w:val="00FD3CE0"/>
    <w:rsid w:val="00FF2481"/>
    <w:rsid w:val="00FF4E08"/>
    <w:rsid w:val="00FF5D91"/>
    <w:rsid w:val="0C7F99A0"/>
    <w:rsid w:val="1AFD5A67"/>
    <w:rsid w:val="1B338006"/>
    <w:rsid w:val="2083FE1E"/>
    <w:rsid w:val="22D19901"/>
    <w:rsid w:val="23AF5FD5"/>
    <w:rsid w:val="30F219B6"/>
    <w:rsid w:val="312F5EFC"/>
    <w:rsid w:val="332673DA"/>
    <w:rsid w:val="33425111"/>
    <w:rsid w:val="359DC452"/>
    <w:rsid w:val="3C6ED6CD"/>
    <w:rsid w:val="440B79C0"/>
    <w:rsid w:val="47AD064F"/>
    <w:rsid w:val="50DFCE47"/>
    <w:rsid w:val="524BD7CB"/>
    <w:rsid w:val="59B64214"/>
    <w:rsid w:val="658084B9"/>
    <w:rsid w:val="683FCE2B"/>
    <w:rsid w:val="71C8CB19"/>
    <w:rsid w:val="77639AAE"/>
    <w:rsid w:val="77A7FA25"/>
    <w:rsid w:val="78FF6B0F"/>
    <w:rsid w:val="7B9580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B7647B7"/>
  <w15:chartTrackingRefBased/>
  <w15:docId w15:val="{D03279AD-C8E3-4542-BF2E-764F381AB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2481"/>
    <w:pPr>
      <w:widowControl w:val="0"/>
      <w:jc w:val="both"/>
    </w:pPr>
  </w:style>
  <w:style w:type="paragraph" w:styleId="1">
    <w:name w:val="heading 1"/>
    <w:basedOn w:val="a"/>
    <w:next w:val="a"/>
    <w:link w:val="10"/>
    <w:uiPriority w:val="9"/>
    <w:qFormat/>
    <w:rsid w:val="006B02D7"/>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2481"/>
    <w:pPr>
      <w:tabs>
        <w:tab w:val="center" w:pos="4252"/>
        <w:tab w:val="right" w:pos="8504"/>
      </w:tabs>
      <w:snapToGrid w:val="0"/>
    </w:pPr>
  </w:style>
  <w:style w:type="character" w:customStyle="1" w:styleId="a4">
    <w:name w:val="ヘッダー (文字)"/>
    <w:basedOn w:val="a0"/>
    <w:link w:val="a3"/>
    <w:uiPriority w:val="99"/>
    <w:rsid w:val="00FF2481"/>
  </w:style>
  <w:style w:type="paragraph" w:styleId="a5">
    <w:name w:val="footer"/>
    <w:basedOn w:val="a"/>
    <w:link w:val="a6"/>
    <w:uiPriority w:val="99"/>
    <w:unhideWhenUsed/>
    <w:rsid w:val="00FF2481"/>
    <w:pPr>
      <w:tabs>
        <w:tab w:val="center" w:pos="4252"/>
        <w:tab w:val="right" w:pos="8504"/>
      </w:tabs>
      <w:snapToGrid w:val="0"/>
    </w:pPr>
  </w:style>
  <w:style w:type="character" w:customStyle="1" w:styleId="a6">
    <w:name w:val="フッター (文字)"/>
    <w:basedOn w:val="a0"/>
    <w:link w:val="a5"/>
    <w:uiPriority w:val="99"/>
    <w:rsid w:val="00FF2481"/>
  </w:style>
  <w:style w:type="paragraph" w:styleId="a7">
    <w:name w:val="List Paragraph"/>
    <w:basedOn w:val="a"/>
    <w:uiPriority w:val="34"/>
    <w:qFormat/>
    <w:rsid w:val="00594BF8"/>
    <w:pPr>
      <w:ind w:leftChars="400" w:left="840"/>
    </w:pPr>
  </w:style>
  <w:style w:type="table" w:styleId="a8">
    <w:name w:val="Table Grid"/>
    <w:basedOn w:val="a1"/>
    <w:uiPriority w:val="39"/>
    <w:rsid w:val="00594B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タイトル1"/>
    <w:basedOn w:val="a"/>
    <w:link w:val="12"/>
    <w:qFormat/>
    <w:rsid w:val="002951A6"/>
    <w:pPr>
      <w:ind w:firstLine="68"/>
      <w:jc w:val="center"/>
    </w:pPr>
    <w:rPr>
      <w:rFonts w:ascii="Arial" w:eastAsia="HGPｺﾞｼｯｸM" w:hAnsi="Arial" w:cstheme="majorHAnsi"/>
      <w:sz w:val="40"/>
      <w:szCs w:val="40"/>
    </w:rPr>
  </w:style>
  <w:style w:type="paragraph" w:customStyle="1" w:styleId="a9">
    <w:name w:val="バージョン情報"/>
    <w:basedOn w:val="a"/>
    <w:link w:val="aa"/>
    <w:qFormat/>
    <w:rsid w:val="002951A6"/>
    <w:pPr>
      <w:ind w:firstLine="54"/>
      <w:jc w:val="center"/>
    </w:pPr>
    <w:rPr>
      <w:rFonts w:asciiTheme="majorHAnsi" w:hAnsiTheme="majorHAnsi" w:cstheme="majorHAnsi"/>
      <w:sz w:val="32"/>
      <w:szCs w:val="36"/>
    </w:rPr>
  </w:style>
  <w:style w:type="character" w:customStyle="1" w:styleId="12">
    <w:name w:val="タイトル1 (文字)"/>
    <w:basedOn w:val="a0"/>
    <w:link w:val="11"/>
    <w:rsid w:val="002951A6"/>
    <w:rPr>
      <w:rFonts w:ascii="Arial" w:eastAsia="HGPｺﾞｼｯｸM" w:hAnsi="Arial" w:cstheme="majorHAnsi"/>
      <w:sz w:val="40"/>
      <w:szCs w:val="40"/>
    </w:rPr>
  </w:style>
  <w:style w:type="paragraph" w:customStyle="1" w:styleId="2">
    <w:name w:val="タイトル2（組織名）"/>
    <w:basedOn w:val="a"/>
    <w:link w:val="20"/>
    <w:qFormat/>
    <w:rsid w:val="002951A6"/>
    <w:pPr>
      <w:ind w:firstLine="68"/>
      <w:jc w:val="center"/>
    </w:pPr>
    <w:rPr>
      <w:rFonts w:asciiTheme="majorHAnsi" w:hAnsiTheme="majorHAnsi" w:cstheme="majorHAnsi"/>
      <w:sz w:val="40"/>
      <w:szCs w:val="44"/>
    </w:rPr>
  </w:style>
  <w:style w:type="character" w:customStyle="1" w:styleId="aa">
    <w:name w:val="バージョン情報 (文字)"/>
    <w:basedOn w:val="a0"/>
    <w:link w:val="a9"/>
    <w:rsid w:val="002951A6"/>
    <w:rPr>
      <w:rFonts w:asciiTheme="majorHAnsi" w:hAnsiTheme="majorHAnsi" w:cstheme="majorHAnsi"/>
      <w:sz w:val="32"/>
      <w:szCs w:val="36"/>
    </w:rPr>
  </w:style>
  <w:style w:type="character" w:customStyle="1" w:styleId="20">
    <w:name w:val="タイトル2（組織名） (文字)"/>
    <w:basedOn w:val="a0"/>
    <w:link w:val="2"/>
    <w:rsid w:val="002951A6"/>
    <w:rPr>
      <w:rFonts w:asciiTheme="majorHAnsi" w:hAnsiTheme="majorHAnsi" w:cstheme="majorHAnsi"/>
      <w:sz w:val="40"/>
      <w:szCs w:val="44"/>
    </w:rPr>
  </w:style>
  <w:style w:type="character" w:customStyle="1" w:styleId="10">
    <w:name w:val="見出し 1 (文字)"/>
    <w:basedOn w:val="a0"/>
    <w:link w:val="1"/>
    <w:uiPriority w:val="9"/>
    <w:rsid w:val="006B02D7"/>
    <w:rPr>
      <w:rFonts w:asciiTheme="majorHAnsi" w:eastAsiaTheme="majorEastAsia" w:hAnsiTheme="majorHAnsi" w:cstheme="majorBidi"/>
      <w:sz w:val="24"/>
      <w:szCs w:val="24"/>
    </w:rPr>
  </w:style>
  <w:style w:type="paragraph" w:styleId="ab">
    <w:name w:val="TOC Heading"/>
    <w:basedOn w:val="1"/>
    <w:next w:val="a"/>
    <w:uiPriority w:val="39"/>
    <w:unhideWhenUsed/>
    <w:qFormat/>
    <w:rsid w:val="006B02D7"/>
    <w:pPr>
      <w:keepLines/>
      <w:widowControl/>
      <w:spacing w:before="240" w:line="259" w:lineRule="auto"/>
      <w:jc w:val="left"/>
      <w:outlineLvl w:val="9"/>
    </w:pPr>
    <w:rPr>
      <w:color w:val="2F5496" w:themeColor="accent1" w:themeShade="BF"/>
      <w:kern w:val="0"/>
      <w:sz w:val="32"/>
      <w:szCs w:val="32"/>
    </w:rPr>
  </w:style>
  <w:style w:type="character" w:styleId="ac">
    <w:name w:val="annotation reference"/>
    <w:basedOn w:val="a0"/>
    <w:uiPriority w:val="99"/>
    <w:semiHidden/>
    <w:unhideWhenUsed/>
    <w:rsid w:val="00E53DE2"/>
    <w:rPr>
      <w:sz w:val="18"/>
      <w:szCs w:val="18"/>
    </w:rPr>
  </w:style>
  <w:style w:type="paragraph" w:styleId="ad">
    <w:name w:val="annotation text"/>
    <w:basedOn w:val="a"/>
    <w:link w:val="ae"/>
    <w:uiPriority w:val="99"/>
    <w:unhideWhenUsed/>
    <w:rsid w:val="00E53DE2"/>
    <w:pPr>
      <w:jc w:val="left"/>
    </w:pPr>
  </w:style>
  <w:style w:type="character" w:customStyle="1" w:styleId="ae">
    <w:name w:val="コメント文字列 (文字)"/>
    <w:basedOn w:val="a0"/>
    <w:link w:val="ad"/>
    <w:uiPriority w:val="99"/>
    <w:rsid w:val="00E53DE2"/>
  </w:style>
  <w:style w:type="paragraph" w:styleId="af">
    <w:name w:val="annotation subject"/>
    <w:basedOn w:val="ad"/>
    <w:next w:val="ad"/>
    <w:link w:val="af0"/>
    <w:uiPriority w:val="99"/>
    <w:semiHidden/>
    <w:unhideWhenUsed/>
    <w:rsid w:val="00E53DE2"/>
    <w:rPr>
      <w:b/>
      <w:bCs/>
    </w:rPr>
  </w:style>
  <w:style w:type="character" w:customStyle="1" w:styleId="af0">
    <w:name w:val="コメント内容 (文字)"/>
    <w:basedOn w:val="ae"/>
    <w:link w:val="af"/>
    <w:uiPriority w:val="99"/>
    <w:semiHidden/>
    <w:rsid w:val="00E53DE2"/>
    <w:rPr>
      <w:b/>
      <w:bCs/>
    </w:rPr>
  </w:style>
  <w:style w:type="paragraph" w:styleId="af1">
    <w:name w:val="Revision"/>
    <w:hidden/>
    <w:uiPriority w:val="99"/>
    <w:semiHidden/>
    <w:rsid w:val="00E53DE2"/>
  </w:style>
  <w:style w:type="character" w:styleId="af2">
    <w:name w:val="Hyperlink"/>
    <w:basedOn w:val="a0"/>
    <w:uiPriority w:val="99"/>
    <w:unhideWhenUsed/>
    <w:rsid w:val="005427CB"/>
    <w:rPr>
      <w:color w:val="0563C1" w:themeColor="hyperlink"/>
      <w:u w:val="single"/>
    </w:rPr>
  </w:style>
  <w:style w:type="character" w:styleId="af3">
    <w:name w:val="Unresolved Mention"/>
    <w:basedOn w:val="a0"/>
    <w:uiPriority w:val="99"/>
    <w:semiHidden/>
    <w:unhideWhenUsed/>
    <w:rsid w:val="005427CB"/>
    <w:rPr>
      <w:color w:val="605E5C"/>
      <w:shd w:val="clear" w:color="auto" w:fill="E1DFDD"/>
    </w:rPr>
  </w:style>
  <w:style w:type="paragraph" w:customStyle="1" w:styleId="af4">
    <w:name w:val="図見出し"/>
    <w:basedOn w:val="a"/>
    <w:link w:val="af5"/>
    <w:qFormat/>
    <w:rsid w:val="009558B5"/>
    <w:pPr>
      <w:jc w:val="center"/>
    </w:pPr>
    <w:rPr>
      <w:rFonts w:asciiTheme="majorHAnsi" w:hAnsiTheme="majorHAnsi" w:cstheme="majorHAnsi"/>
      <w:u w:val="single"/>
    </w:rPr>
  </w:style>
  <w:style w:type="character" w:customStyle="1" w:styleId="af5">
    <w:name w:val="図見出し (文字)"/>
    <w:basedOn w:val="a0"/>
    <w:link w:val="af4"/>
    <w:rsid w:val="009558B5"/>
    <w:rPr>
      <w:rFonts w:asciiTheme="majorHAnsi" w:hAnsiTheme="majorHAnsi" w:cstheme="majorHAnsi"/>
      <w:u w:val="single"/>
    </w:rPr>
  </w:style>
  <w:style w:type="paragraph" w:styleId="af6">
    <w:name w:val="Body Text"/>
    <w:basedOn w:val="a"/>
    <w:link w:val="af7"/>
    <w:uiPriority w:val="99"/>
    <w:qFormat/>
    <w:rsid w:val="008174D4"/>
    <w:pPr>
      <w:spacing w:afterLines="30" w:after="108"/>
    </w:pPr>
    <w:rPr>
      <w:rFonts w:asciiTheme="majorHAnsi" w:hAnsiTheme="majorHAnsi" w:cstheme="majorHAnsi"/>
      <w:sz w:val="20"/>
      <w:szCs w:val="20"/>
    </w:rPr>
  </w:style>
  <w:style w:type="character" w:customStyle="1" w:styleId="af7">
    <w:name w:val="本文 (文字)"/>
    <w:basedOn w:val="a0"/>
    <w:link w:val="af6"/>
    <w:uiPriority w:val="99"/>
    <w:rsid w:val="008174D4"/>
    <w:rPr>
      <w:rFonts w:asciiTheme="majorHAnsi" w:hAnsiTheme="majorHAnsi" w:cstheme="majorHAnsi"/>
      <w:sz w:val="20"/>
      <w:szCs w:val="20"/>
    </w:rPr>
  </w:style>
  <w:style w:type="character" w:customStyle="1" w:styleId="rynqvb">
    <w:name w:val="rynqvb"/>
    <w:basedOn w:val="a0"/>
    <w:rsid w:val="0020438B"/>
  </w:style>
  <w:style w:type="character" w:customStyle="1" w:styleId="wacimagecontainer">
    <w:name w:val="wacimagecontainer"/>
    <w:basedOn w:val="a0"/>
    <w:rsid w:val="004D4ADB"/>
  </w:style>
  <w:style w:type="table" w:customStyle="1" w:styleId="13">
    <w:name w:val="表 (格子)1"/>
    <w:basedOn w:val="a1"/>
    <w:next w:val="a8"/>
    <w:uiPriority w:val="39"/>
    <w:rsid w:val="00E23A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341268">
      <w:bodyDiv w:val="1"/>
      <w:marLeft w:val="0"/>
      <w:marRight w:val="0"/>
      <w:marTop w:val="0"/>
      <w:marBottom w:val="0"/>
      <w:divBdr>
        <w:top w:val="none" w:sz="0" w:space="0" w:color="auto"/>
        <w:left w:val="none" w:sz="0" w:space="0" w:color="auto"/>
        <w:bottom w:val="none" w:sz="0" w:space="0" w:color="auto"/>
        <w:right w:val="none" w:sz="0" w:space="0" w:color="auto"/>
      </w:divBdr>
    </w:div>
    <w:div w:id="1803957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sv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emf"/><Relationship Id="rId59" Type="http://schemas.openxmlformats.org/officeDocument/2006/relationships/image" Target="media/image47.png"/><Relationship Id="rId20" Type="http://schemas.openxmlformats.org/officeDocument/2006/relationships/image" Target="media/image9.svg"/><Relationship Id="rId41" Type="http://schemas.openxmlformats.org/officeDocument/2006/relationships/image" Target="media/image29.emf"/><Relationship Id="rId54" Type="http://schemas.openxmlformats.org/officeDocument/2006/relationships/image" Target="media/image42.svg"/><Relationship Id="rId62" Type="http://schemas.openxmlformats.org/officeDocument/2006/relationships/image" Target="media/image5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40.jpeg"/><Relationship Id="rId60" Type="http://schemas.openxmlformats.org/officeDocument/2006/relationships/image" Target="media/image48.sv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birdsopensource.github.io/" TargetMode="External"/><Relationship Id="rId39"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6e124a9caf2b0fe2a4915bf8f5e64695">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fe9207a5cff4e72eeba83cbb09ed34df"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10479-5500-47F4-94C4-616EFDC728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257EB6-7A69-48ED-B36A-C7DF5E69DEF3}">
  <ds:schemaRefs>
    <ds:schemaRef ds:uri="http://schemas.microsoft.com/office/2006/metadata/properties"/>
    <ds:schemaRef ds:uri="http://schemas.microsoft.com/office/infopath/2007/PartnerControls"/>
    <ds:schemaRef ds:uri="63281834-bd77-4da8-9b5c-8cdc7ad0c569"/>
  </ds:schemaRefs>
</ds:datastoreItem>
</file>

<file path=customXml/itemProps3.xml><?xml version="1.0" encoding="utf-8"?>
<ds:datastoreItem xmlns:ds="http://schemas.openxmlformats.org/officeDocument/2006/customXml" ds:itemID="{74433621-8A6F-4355-BD9A-603CDFF7D140}">
  <ds:schemaRefs>
    <ds:schemaRef ds:uri="http://schemas.microsoft.com/sharepoint/v3/contenttype/forms"/>
  </ds:schemaRefs>
</ds:datastoreItem>
</file>

<file path=customXml/itemProps4.xml><?xml version="1.0" encoding="utf-8"?>
<ds:datastoreItem xmlns:ds="http://schemas.openxmlformats.org/officeDocument/2006/customXml" ds:itemID="{EB9CFA19-5751-4D6A-B260-D8BD5161D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4131</Words>
  <Characters>23547</Characters>
  <Application>Microsoft Office Word</Application>
  <DocSecurity>0</DocSecurity>
  <Lines>196</Lines>
  <Paragraphs>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JAMSS</dc:creator>
  <cp:keywords/>
  <dc:description/>
  <cp:lastModifiedBy>Yudai Etsunaga</cp:lastModifiedBy>
  <cp:revision>6</cp:revision>
  <cp:lastPrinted>2024-07-04T08:45:00Z</cp:lastPrinted>
  <dcterms:created xsi:type="dcterms:W3CDTF">2024-07-12T04:10:00Z</dcterms:created>
  <dcterms:modified xsi:type="dcterms:W3CDTF">2024-07-22T03:28:00Z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0x0101009C52E1EFDCF6F64990155574BBDBDC84</vt:lpwstr>
  </property>
  <property fmtid="{D5CDD505-2E9C-101B-9397-08002B2CF9AE}" pid="3" name="MediaServiceImageTags">
    <vt:lpwstr/>
  </property>
</Properties>
</file>
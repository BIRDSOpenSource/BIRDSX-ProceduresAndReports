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9401E" w14:paraId="098B2A11" w14:textId="77777777" w:rsidTr="0049401E">
        <w:tc>
          <w:tcPr>
            <w:tcW w:w="8494" w:type="dxa"/>
          </w:tcPr>
          <w:p w14:paraId="5ADA736E" w14:textId="019A733E" w:rsidR="0049401E" w:rsidRDefault="0049401E" w:rsidP="0076674F">
            <w:pPr>
              <w:jc w:val="center"/>
              <w:rPr>
                <w:rFonts w:cs="Times New Roman"/>
                <w:szCs w:val="21"/>
                <w:u w:val="single"/>
              </w:rPr>
            </w:pPr>
          </w:p>
        </w:tc>
      </w:tr>
      <w:tr w:rsidR="0049401E" w14:paraId="44F3B97A" w14:textId="77777777" w:rsidTr="0049401E">
        <w:tc>
          <w:tcPr>
            <w:tcW w:w="8494" w:type="dxa"/>
          </w:tcPr>
          <w:p w14:paraId="3AD97F41" w14:textId="4EE7174B" w:rsidR="0049401E" w:rsidRPr="0049401E" w:rsidRDefault="0049401E" w:rsidP="0076674F">
            <w:pPr>
              <w:jc w:val="center"/>
              <w:rPr>
                <w:rFonts w:cs="Times New Roman"/>
                <w:szCs w:val="21"/>
              </w:rPr>
            </w:pPr>
            <w:r w:rsidRPr="0049401E">
              <w:rPr>
                <w:rFonts w:cs="Times New Roman"/>
                <w:noProof/>
                <w:szCs w:val="21"/>
              </w:rPr>
              <w:drawing>
                <wp:inline distT="0" distB="0" distL="0" distR="0" wp14:anchorId="12757768" wp14:editId="01B454BB">
                  <wp:extent cx="1776502" cy="1800000"/>
                  <wp:effectExtent l="0" t="0" r="1905" b="3810"/>
                  <wp:docPr id="119301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11597" name="Picture 11930115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6502" cy="1800000"/>
                          </a:xfrm>
                          <a:prstGeom prst="rect">
                            <a:avLst/>
                          </a:prstGeom>
                        </pic:spPr>
                      </pic:pic>
                    </a:graphicData>
                  </a:graphic>
                </wp:inline>
              </w:drawing>
            </w:r>
          </w:p>
        </w:tc>
      </w:tr>
    </w:tbl>
    <w:p w14:paraId="58627DBF" w14:textId="77777777" w:rsidR="0076674F" w:rsidRPr="00A6743E" w:rsidRDefault="0076674F" w:rsidP="0076674F">
      <w:pPr>
        <w:jc w:val="center"/>
        <w:rPr>
          <w:rFonts w:cs="Times New Roman"/>
          <w:szCs w:val="21"/>
          <w:u w:val="single"/>
        </w:rPr>
      </w:pPr>
    </w:p>
    <w:p w14:paraId="02CD3950" w14:textId="77777777" w:rsidR="0076674F" w:rsidRPr="00A6743E" w:rsidRDefault="0076674F" w:rsidP="0076674F">
      <w:pPr>
        <w:jc w:val="center"/>
        <w:rPr>
          <w:rFonts w:cs="Times New Roman"/>
          <w:szCs w:val="21"/>
          <w:u w:val="single"/>
        </w:rPr>
      </w:pPr>
    </w:p>
    <w:p w14:paraId="543C6ED0" w14:textId="77777777" w:rsidR="00E11BBE" w:rsidRPr="00A6743E" w:rsidRDefault="00E11BBE" w:rsidP="008905FE">
      <w:pPr>
        <w:rPr>
          <w:rFonts w:cs="Times New Roman"/>
          <w:szCs w:val="21"/>
          <w:u w:val="single"/>
        </w:rPr>
      </w:pPr>
    </w:p>
    <w:p w14:paraId="189637BF" w14:textId="77777777" w:rsidR="008905FE" w:rsidRPr="00A6743E" w:rsidRDefault="008905FE" w:rsidP="008905FE">
      <w:pPr>
        <w:rPr>
          <w:rFonts w:cs="Times New Roman"/>
          <w:szCs w:val="21"/>
          <w:u w:val="single"/>
        </w:rPr>
      </w:pPr>
    </w:p>
    <w:p w14:paraId="4A2652BE" w14:textId="77777777" w:rsidR="005F595C" w:rsidRPr="00A6743E" w:rsidRDefault="005F595C" w:rsidP="008905FE">
      <w:pPr>
        <w:rPr>
          <w:rFonts w:cs="Times New Roman"/>
          <w:szCs w:val="21"/>
          <w:u w:val="single"/>
        </w:rPr>
      </w:pPr>
    </w:p>
    <w:p w14:paraId="72832B07" w14:textId="4FE325CB" w:rsidR="008905FE" w:rsidRPr="00A6743E" w:rsidRDefault="00A55535" w:rsidP="008905FE">
      <w:pPr>
        <w:jc w:val="center"/>
        <w:rPr>
          <w:rFonts w:cs="Times New Roman"/>
          <w:sz w:val="52"/>
          <w:szCs w:val="21"/>
          <w:u w:val="single"/>
        </w:rPr>
      </w:pPr>
      <w:r w:rsidRPr="00A6743E">
        <w:rPr>
          <w:rFonts w:cs="Times New Roman"/>
          <w:sz w:val="52"/>
          <w:szCs w:val="21"/>
          <w:u w:val="single"/>
        </w:rPr>
        <w:t>BIRDS-</w:t>
      </w:r>
      <w:r w:rsidR="007A74A9">
        <w:rPr>
          <w:rFonts w:cs="Times New Roman"/>
          <w:sz w:val="52"/>
          <w:szCs w:val="21"/>
          <w:u w:val="single"/>
        </w:rPr>
        <w:t>X</w:t>
      </w:r>
      <w:ins w:id="0" w:author="Yudai Etsunaga" w:date="2024-04-01T14:59:00Z">
        <w:r w:rsidR="00A242BF">
          <w:rPr>
            <w:rFonts w:cs="Times New Roman"/>
            <w:sz w:val="52"/>
            <w:szCs w:val="21"/>
            <w:u w:val="single"/>
          </w:rPr>
          <w:t xml:space="preserve"> Project</w:t>
        </w:r>
      </w:ins>
    </w:p>
    <w:p w14:paraId="0E6A6399" w14:textId="3F3EAECD" w:rsidR="00961E9E" w:rsidRPr="00A6743E" w:rsidRDefault="00961E9E" w:rsidP="00961E9E">
      <w:pPr>
        <w:jc w:val="center"/>
        <w:rPr>
          <w:rFonts w:cs="Times New Roman"/>
          <w:sz w:val="48"/>
          <w:szCs w:val="21"/>
          <w:u w:val="single"/>
        </w:rPr>
      </w:pPr>
      <w:r w:rsidRPr="00A6743E">
        <w:rPr>
          <w:rFonts w:cs="Times New Roman"/>
          <w:sz w:val="48"/>
          <w:szCs w:val="21"/>
          <w:u w:val="thick"/>
        </w:rPr>
        <w:t xml:space="preserve">Wire Strength Test </w:t>
      </w:r>
      <w:r w:rsidR="00476CB8">
        <w:rPr>
          <w:rFonts w:cs="Times New Roman"/>
          <w:sz w:val="48"/>
          <w:szCs w:val="21"/>
          <w:u w:val="thick"/>
        </w:rPr>
        <w:t>Report</w:t>
      </w:r>
    </w:p>
    <w:p w14:paraId="595A550C" w14:textId="77777777" w:rsidR="008905FE" w:rsidRPr="00A6743E" w:rsidRDefault="008905FE" w:rsidP="008905FE">
      <w:pPr>
        <w:rPr>
          <w:rFonts w:cs="Times New Roman"/>
          <w:szCs w:val="21"/>
          <w:u w:val="single"/>
        </w:rPr>
      </w:pPr>
    </w:p>
    <w:p w14:paraId="5C599A5A" w14:textId="5FBD6E13" w:rsidR="008905FE" w:rsidRPr="00A6743E" w:rsidRDefault="00044E28" w:rsidP="008905FE">
      <w:pPr>
        <w:jc w:val="center"/>
        <w:rPr>
          <w:rFonts w:cs="Times New Roman"/>
          <w:szCs w:val="21"/>
          <w:u w:val="single"/>
        </w:rPr>
      </w:pPr>
      <w:r w:rsidRPr="00A6743E">
        <w:rPr>
          <w:rFonts w:cs="Times New Roman" w:hint="eastAsia"/>
          <w:szCs w:val="21"/>
          <w:u w:val="single"/>
        </w:rPr>
        <w:t>R</w:t>
      </w:r>
      <w:r w:rsidRPr="00A6743E">
        <w:rPr>
          <w:rFonts w:cs="Times New Roman"/>
          <w:szCs w:val="21"/>
          <w:u w:val="single"/>
        </w:rPr>
        <w:t>evision History</w:t>
      </w:r>
    </w:p>
    <w:p w14:paraId="74835784" w14:textId="77777777" w:rsidR="00951F97" w:rsidRPr="00A6743E" w:rsidRDefault="00951F97" w:rsidP="008905FE">
      <w:pPr>
        <w:rPr>
          <w:rFonts w:cs="Times New Roman"/>
          <w:szCs w:val="21"/>
          <w:u w:val="single"/>
        </w:rPr>
      </w:pPr>
    </w:p>
    <w:tbl>
      <w:tblPr>
        <w:tblStyle w:val="a3"/>
        <w:tblW w:w="8500" w:type="dxa"/>
        <w:jc w:val="center"/>
        <w:tblLook w:val="04A0" w:firstRow="1" w:lastRow="0" w:firstColumn="1" w:lastColumn="0" w:noHBand="0" w:noVBand="1"/>
      </w:tblPr>
      <w:tblGrid>
        <w:gridCol w:w="905"/>
        <w:gridCol w:w="2468"/>
        <w:gridCol w:w="1752"/>
        <w:gridCol w:w="3375"/>
      </w:tblGrid>
      <w:tr w:rsidR="00A6743E" w:rsidRPr="00A6743E" w14:paraId="3F0C0792" w14:textId="77777777" w:rsidTr="5CA28D28">
        <w:trPr>
          <w:jc w:val="center"/>
        </w:trPr>
        <w:tc>
          <w:tcPr>
            <w:tcW w:w="905" w:type="dxa"/>
          </w:tcPr>
          <w:p w14:paraId="6DC16793" w14:textId="35EC8039" w:rsidR="008905FE" w:rsidRPr="00A6743E" w:rsidRDefault="00044E28">
            <w:pPr>
              <w:jc w:val="center"/>
              <w:rPr>
                <w:rFonts w:cs="Times New Roman"/>
                <w:szCs w:val="21"/>
              </w:rPr>
            </w:pPr>
            <w:r w:rsidRPr="00A6743E">
              <w:rPr>
                <w:rFonts w:cs="Times New Roman" w:hint="eastAsia"/>
                <w:szCs w:val="21"/>
              </w:rPr>
              <w:t>V</w:t>
            </w:r>
            <w:r w:rsidRPr="00A6743E">
              <w:rPr>
                <w:rFonts w:cs="Times New Roman"/>
                <w:szCs w:val="21"/>
              </w:rPr>
              <w:t>ersion</w:t>
            </w:r>
          </w:p>
        </w:tc>
        <w:tc>
          <w:tcPr>
            <w:tcW w:w="2468" w:type="dxa"/>
          </w:tcPr>
          <w:p w14:paraId="2FAF5FB9" w14:textId="22102F97" w:rsidR="008905FE" w:rsidRPr="00A6743E" w:rsidRDefault="00044E28" w:rsidP="00B26121">
            <w:pPr>
              <w:jc w:val="center"/>
              <w:rPr>
                <w:rFonts w:cs="Times New Roman"/>
                <w:szCs w:val="21"/>
              </w:rPr>
            </w:pPr>
            <w:r w:rsidRPr="00A6743E">
              <w:rPr>
                <w:rFonts w:cs="Times New Roman" w:hint="eastAsia"/>
                <w:szCs w:val="21"/>
              </w:rPr>
              <w:t>D</w:t>
            </w:r>
            <w:r w:rsidRPr="00A6743E">
              <w:rPr>
                <w:rFonts w:cs="Times New Roman"/>
                <w:szCs w:val="21"/>
              </w:rPr>
              <w:t>ate</w:t>
            </w:r>
          </w:p>
        </w:tc>
        <w:tc>
          <w:tcPr>
            <w:tcW w:w="1752" w:type="dxa"/>
          </w:tcPr>
          <w:p w14:paraId="75F816A4" w14:textId="78A81CA5" w:rsidR="008905FE" w:rsidRPr="00A6743E" w:rsidRDefault="00044E28" w:rsidP="00B26121">
            <w:pPr>
              <w:jc w:val="center"/>
              <w:rPr>
                <w:rFonts w:cs="Times New Roman"/>
                <w:szCs w:val="21"/>
              </w:rPr>
            </w:pPr>
            <w:r w:rsidRPr="00A6743E">
              <w:rPr>
                <w:rFonts w:cs="Times New Roman" w:hint="eastAsia"/>
                <w:szCs w:val="21"/>
              </w:rPr>
              <w:t>W</w:t>
            </w:r>
            <w:r w:rsidRPr="00A6743E">
              <w:rPr>
                <w:rFonts w:cs="Times New Roman"/>
                <w:szCs w:val="21"/>
              </w:rPr>
              <w:t>riter</w:t>
            </w:r>
          </w:p>
        </w:tc>
        <w:tc>
          <w:tcPr>
            <w:tcW w:w="3375" w:type="dxa"/>
          </w:tcPr>
          <w:p w14:paraId="49899AFF" w14:textId="40B69760" w:rsidR="008905FE" w:rsidRPr="00A6743E" w:rsidRDefault="00044E28" w:rsidP="00B26121">
            <w:pPr>
              <w:jc w:val="center"/>
              <w:rPr>
                <w:rFonts w:cs="Times New Roman"/>
                <w:szCs w:val="21"/>
              </w:rPr>
            </w:pPr>
            <w:r w:rsidRPr="00A6743E">
              <w:rPr>
                <w:rFonts w:cs="Times New Roman" w:hint="eastAsia"/>
                <w:szCs w:val="21"/>
              </w:rPr>
              <w:t>A</w:t>
            </w:r>
            <w:r w:rsidRPr="00A6743E">
              <w:rPr>
                <w:rFonts w:cs="Times New Roman"/>
                <w:szCs w:val="21"/>
              </w:rPr>
              <w:t>nnotations</w:t>
            </w:r>
          </w:p>
        </w:tc>
      </w:tr>
      <w:tr w:rsidR="00A6743E" w:rsidRPr="00A6743E" w14:paraId="71619D96" w14:textId="77777777" w:rsidTr="5CA28D28">
        <w:trPr>
          <w:trHeight w:hRule="exact" w:val="454"/>
          <w:jc w:val="center"/>
        </w:trPr>
        <w:tc>
          <w:tcPr>
            <w:tcW w:w="905" w:type="dxa"/>
          </w:tcPr>
          <w:p w14:paraId="4B8B4B33" w14:textId="3884556C" w:rsidR="008905FE" w:rsidRPr="00A6743E" w:rsidRDefault="17E078CE" w:rsidP="5CA28D28">
            <w:pPr>
              <w:jc w:val="center"/>
              <w:rPr>
                <w:rFonts w:cs="Times New Roman"/>
              </w:rPr>
            </w:pPr>
            <w:r w:rsidRPr="5CA28D28">
              <w:rPr>
                <w:rFonts w:cs="Times New Roman"/>
              </w:rPr>
              <w:t>A</w:t>
            </w:r>
          </w:p>
        </w:tc>
        <w:tc>
          <w:tcPr>
            <w:tcW w:w="2468" w:type="dxa"/>
          </w:tcPr>
          <w:p w14:paraId="39D0B13B" w14:textId="6DCBB74D" w:rsidR="008905FE" w:rsidRPr="00A6743E" w:rsidRDefault="00845E56" w:rsidP="00B26121">
            <w:pPr>
              <w:jc w:val="center"/>
              <w:rPr>
                <w:rFonts w:cs="Times New Roman"/>
                <w:szCs w:val="21"/>
              </w:rPr>
            </w:pPr>
            <w:r>
              <w:rPr>
                <w:rFonts w:cs="Times New Roman"/>
                <w:szCs w:val="21"/>
              </w:rPr>
              <w:t>2024.03.05</w:t>
            </w:r>
          </w:p>
        </w:tc>
        <w:tc>
          <w:tcPr>
            <w:tcW w:w="1752" w:type="dxa"/>
          </w:tcPr>
          <w:p w14:paraId="162BE5C6" w14:textId="7645145D" w:rsidR="008905FE" w:rsidRPr="00A6743E" w:rsidRDefault="00845E56" w:rsidP="00B26121">
            <w:pPr>
              <w:jc w:val="center"/>
              <w:rPr>
                <w:rFonts w:cs="Times New Roman"/>
                <w:szCs w:val="21"/>
              </w:rPr>
            </w:pPr>
            <w:proofErr w:type="spellStart"/>
            <w:r>
              <w:rPr>
                <w:rFonts w:cs="Times New Roman"/>
                <w:szCs w:val="21"/>
              </w:rPr>
              <w:t>Merisa</w:t>
            </w:r>
            <w:proofErr w:type="spellEnd"/>
            <w:r>
              <w:rPr>
                <w:rFonts w:cs="Times New Roman"/>
                <w:szCs w:val="21"/>
              </w:rPr>
              <w:t xml:space="preserve"> </w:t>
            </w:r>
            <w:proofErr w:type="spellStart"/>
            <w:r>
              <w:rPr>
                <w:rFonts w:cs="Times New Roman"/>
                <w:szCs w:val="21"/>
              </w:rPr>
              <w:t>Kosiyakul</w:t>
            </w:r>
            <w:proofErr w:type="spellEnd"/>
          </w:p>
        </w:tc>
        <w:tc>
          <w:tcPr>
            <w:tcW w:w="3375" w:type="dxa"/>
          </w:tcPr>
          <w:p w14:paraId="2D1A9F64" w14:textId="5377EC45" w:rsidR="008905FE" w:rsidRPr="00A6743E" w:rsidRDefault="00044E28" w:rsidP="00B26121">
            <w:pPr>
              <w:jc w:val="center"/>
              <w:rPr>
                <w:rFonts w:cs="Times New Roman"/>
                <w:szCs w:val="21"/>
              </w:rPr>
            </w:pPr>
            <w:r w:rsidRPr="00A6743E">
              <w:rPr>
                <w:rFonts w:cs="Times New Roman" w:hint="eastAsia"/>
                <w:szCs w:val="21"/>
              </w:rPr>
              <w:t>I</w:t>
            </w:r>
            <w:r w:rsidRPr="00A6743E">
              <w:rPr>
                <w:rFonts w:cs="Times New Roman"/>
                <w:szCs w:val="21"/>
              </w:rPr>
              <w:t>nitial Release</w:t>
            </w:r>
          </w:p>
        </w:tc>
      </w:tr>
      <w:tr w:rsidR="00A6743E" w:rsidRPr="00A6743E" w14:paraId="3A4A117F" w14:textId="77777777" w:rsidTr="5CA28D28">
        <w:trPr>
          <w:trHeight w:hRule="exact" w:val="454"/>
          <w:jc w:val="center"/>
        </w:trPr>
        <w:tc>
          <w:tcPr>
            <w:tcW w:w="905" w:type="dxa"/>
          </w:tcPr>
          <w:p w14:paraId="3FADFE97" w14:textId="065C0C44" w:rsidR="0D168985" w:rsidRDefault="0D168985" w:rsidP="5CA28D28">
            <w:pPr>
              <w:jc w:val="center"/>
              <w:rPr>
                <w:rFonts w:cs="Times New Roman"/>
              </w:rPr>
            </w:pPr>
            <w:r w:rsidRPr="5CA28D28">
              <w:rPr>
                <w:rFonts w:cs="Times New Roman"/>
              </w:rPr>
              <w:t>B</w:t>
            </w:r>
          </w:p>
        </w:tc>
        <w:tc>
          <w:tcPr>
            <w:tcW w:w="2468" w:type="dxa"/>
          </w:tcPr>
          <w:p w14:paraId="21C0F2B7" w14:textId="64AA5C92" w:rsidR="5CA28D28" w:rsidRDefault="5CA28D28" w:rsidP="5CA28D28">
            <w:pPr>
              <w:jc w:val="center"/>
              <w:rPr>
                <w:rFonts w:cs="Times New Roman"/>
              </w:rPr>
            </w:pPr>
            <w:r w:rsidRPr="5CA28D28">
              <w:rPr>
                <w:rFonts w:cs="Times New Roman"/>
              </w:rPr>
              <w:t>2024.03.</w:t>
            </w:r>
            <w:r w:rsidR="00CF6CDA">
              <w:rPr>
                <w:rFonts w:cs="Times New Roman"/>
              </w:rPr>
              <w:t>2</w:t>
            </w:r>
            <w:r w:rsidR="004023BC">
              <w:rPr>
                <w:rFonts w:cs="Times New Roman"/>
              </w:rPr>
              <w:t>7</w:t>
            </w:r>
          </w:p>
        </w:tc>
        <w:tc>
          <w:tcPr>
            <w:tcW w:w="1752" w:type="dxa"/>
          </w:tcPr>
          <w:p w14:paraId="4F0248FA" w14:textId="7645145D" w:rsidR="5CA28D28" w:rsidRDefault="5CA28D28" w:rsidP="5CA28D28">
            <w:pPr>
              <w:jc w:val="center"/>
              <w:rPr>
                <w:rFonts w:cs="Times New Roman"/>
              </w:rPr>
            </w:pPr>
            <w:proofErr w:type="spellStart"/>
            <w:r w:rsidRPr="5CA28D28">
              <w:rPr>
                <w:rFonts w:cs="Times New Roman"/>
              </w:rPr>
              <w:t>Merisa</w:t>
            </w:r>
            <w:proofErr w:type="spellEnd"/>
            <w:r w:rsidRPr="5CA28D28">
              <w:rPr>
                <w:rFonts w:cs="Times New Roman"/>
              </w:rPr>
              <w:t xml:space="preserve"> </w:t>
            </w:r>
            <w:proofErr w:type="spellStart"/>
            <w:r w:rsidRPr="5CA28D28">
              <w:rPr>
                <w:rFonts w:cs="Times New Roman"/>
              </w:rPr>
              <w:t>Kosiyakul</w:t>
            </w:r>
            <w:proofErr w:type="spellEnd"/>
          </w:p>
        </w:tc>
        <w:tc>
          <w:tcPr>
            <w:tcW w:w="3375" w:type="dxa"/>
          </w:tcPr>
          <w:p w14:paraId="6911FCE4" w14:textId="22D20257" w:rsidR="3EA745E7" w:rsidRDefault="3EA745E7" w:rsidP="5CA28D28">
            <w:pPr>
              <w:spacing w:line="259" w:lineRule="auto"/>
              <w:jc w:val="center"/>
            </w:pPr>
            <w:r w:rsidRPr="5CA28D28">
              <w:rPr>
                <w:rFonts w:cs="Times New Roman"/>
              </w:rPr>
              <w:t>Final Fixes</w:t>
            </w:r>
          </w:p>
        </w:tc>
      </w:tr>
      <w:tr w:rsidR="00A6743E" w:rsidRPr="00A6743E" w14:paraId="0E98E618" w14:textId="77777777" w:rsidTr="5CA28D28">
        <w:trPr>
          <w:trHeight w:hRule="exact" w:val="476"/>
          <w:jc w:val="center"/>
        </w:trPr>
        <w:tc>
          <w:tcPr>
            <w:tcW w:w="905" w:type="dxa"/>
          </w:tcPr>
          <w:p w14:paraId="3433C1C3" w14:textId="1E11906F" w:rsidR="007F777F" w:rsidRPr="00A6743E" w:rsidRDefault="007F777F" w:rsidP="00B26121">
            <w:pPr>
              <w:jc w:val="center"/>
              <w:rPr>
                <w:rFonts w:cs="Times New Roman"/>
                <w:szCs w:val="21"/>
              </w:rPr>
            </w:pPr>
          </w:p>
        </w:tc>
        <w:tc>
          <w:tcPr>
            <w:tcW w:w="2468" w:type="dxa"/>
          </w:tcPr>
          <w:p w14:paraId="409D1C7F" w14:textId="1CE526E3" w:rsidR="007F777F" w:rsidRPr="00A6743E" w:rsidRDefault="007F777F" w:rsidP="00B26121">
            <w:pPr>
              <w:jc w:val="center"/>
              <w:rPr>
                <w:rFonts w:cs="Times New Roman"/>
                <w:szCs w:val="21"/>
              </w:rPr>
            </w:pPr>
          </w:p>
        </w:tc>
        <w:tc>
          <w:tcPr>
            <w:tcW w:w="1752" w:type="dxa"/>
          </w:tcPr>
          <w:p w14:paraId="665B18FD" w14:textId="79FA92F8" w:rsidR="007F777F" w:rsidRPr="00A6743E" w:rsidRDefault="007F777F" w:rsidP="00B26121">
            <w:pPr>
              <w:jc w:val="center"/>
              <w:rPr>
                <w:rFonts w:cs="Times New Roman"/>
                <w:szCs w:val="21"/>
              </w:rPr>
            </w:pPr>
          </w:p>
        </w:tc>
        <w:tc>
          <w:tcPr>
            <w:tcW w:w="3375" w:type="dxa"/>
          </w:tcPr>
          <w:p w14:paraId="4FDA8E7B" w14:textId="31BEA632" w:rsidR="007F777F" w:rsidRPr="00A6743E" w:rsidRDefault="007F777F" w:rsidP="00B26121">
            <w:pPr>
              <w:jc w:val="center"/>
              <w:rPr>
                <w:rFonts w:cs="Times New Roman"/>
                <w:szCs w:val="21"/>
              </w:rPr>
            </w:pPr>
          </w:p>
        </w:tc>
      </w:tr>
      <w:tr w:rsidR="00A6743E" w:rsidRPr="00A6743E" w14:paraId="57301BC9" w14:textId="77777777" w:rsidTr="5CA28D28">
        <w:trPr>
          <w:trHeight w:hRule="exact" w:val="476"/>
          <w:jc w:val="center"/>
        </w:trPr>
        <w:tc>
          <w:tcPr>
            <w:tcW w:w="905" w:type="dxa"/>
          </w:tcPr>
          <w:p w14:paraId="751B608D" w14:textId="32AA04B0" w:rsidR="008E2C3F" w:rsidRPr="00A6743E" w:rsidRDefault="008E2C3F" w:rsidP="00B26121">
            <w:pPr>
              <w:jc w:val="center"/>
              <w:rPr>
                <w:rFonts w:cs="Times New Roman"/>
                <w:szCs w:val="21"/>
              </w:rPr>
            </w:pPr>
          </w:p>
        </w:tc>
        <w:tc>
          <w:tcPr>
            <w:tcW w:w="2468" w:type="dxa"/>
          </w:tcPr>
          <w:p w14:paraId="3653FF4A" w14:textId="57C81A69" w:rsidR="008E2C3F" w:rsidRPr="00A6743E" w:rsidRDefault="008E2C3F" w:rsidP="00B26121">
            <w:pPr>
              <w:jc w:val="center"/>
              <w:rPr>
                <w:rFonts w:cs="Times New Roman"/>
                <w:szCs w:val="21"/>
              </w:rPr>
            </w:pPr>
          </w:p>
        </w:tc>
        <w:tc>
          <w:tcPr>
            <w:tcW w:w="1752" w:type="dxa"/>
          </w:tcPr>
          <w:p w14:paraId="4F759811" w14:textId="49EB0268" w:rsidR="008E2C3F" w:rsidRPr="00A6743E" w:rsidRDefault="008E2C3F" w:rsidP="00B26121">
            <w:pPr>
              <w:jc w:val="center"/>
              <w:rPr>
                <w:rFonts w:cs="Times New Roman"/>
                <w:szCs w:val="21"/>
              </w:rPr>
            </w:pPr>
          </w:p>
        </w:tc>
        <w:tc>
          <w:tcPr>
            <w:tcW w:w="3375" w:type="dxa"/>
          </w:tcPr>
          <w:p w14:paraId="6D57AA60" w14:textId="64AC8805" w:rsidR="008E2C3F" w:rsidRPr="00A6743E" w:rsidRDefault="008E2C3F" w:rsidP="00110A6E">
            <w:pPr>
              <w:rPr>
                <w:rFonts w:cs="Times New Roman"/>
                <w:szCs w:val="21"/>
              </w:rPr>
            </w:pPr>
          </w:p>
        </w:tc>
      </w:tr>
      <w:tr w:rsidR="00E74043" w:rsidRPr="00A6743E" w14:paraId="38938463" w14:textId="77777777" w:rsidTr="5CA28D28">
        <w:trPr>
          <w:trHeight w:hRule="exact" w:val="476"/>
          <w:jc w:val="center"/>
        </w:trPr>
        <w:tc>
          <w:tcPr>
            <w:tcW w:w="905" w:type="dxa"/>
          </w:tcPr>
          <w:p w14:paraId="26F477C5" w14:textId="77777777" w:rsidR="00E74043" w:rsidRPr="00A6743E" w:rsidRDefault="00E74043" w:rsidP="00B26121">
            <w:pPr>
              <w:jc w:val="center"/>
              <w:rPr>
                <w:rFonts w:cs="Times New Roman"/>
                <w:szCs w:val="21"/>
              </w:rPr>
            </w:pPr>
          </w:p>
        </w:tc>
        <w:tc>
          <w:tcPr>
            <w:tcW w:w="2468" w:type="dxa"/>
          </w:tcPr>
          <w:p w14:paraId="0BA378B1" w14:textId="77777777" w:rsidR="00E74043" w:rsidRPr="00A6743E" w:rsidRDefault="00E74043" w:rsidP="00B26121">
            <w:pPr>
              <w:jc w:val="center"/>
              <w:rPr>
                <w:rFonts w:cs="Times New Roman"/>
                <w:szCs w:val="21"/>
              </w:rPr>
            </w:pPr>
          </w:p>
        </w:tc>
        <w:tc>
          <w:tcPr>
            <w:tcW w:w="1752" w:type="dxa"/>
          </w:tcPr>
          <w:p w14:paraId="1959D3A7" w14:textId="77777777" w:rsidR="00E74043" w:rsidRPr="00A6743E" w:rsidRDefault="00E74043" w:rsidP="00B26121">
            <w:pPr>
              <w:jc w:val="center"/>
              <w:rPr>
                <w:rFonts w:cs="Times New Roman"/>
                <w:szCs w:val="21"/>
              </w:rPr>
            </w:pPr>
          </w:p>
        </w:tc>
        <w:tc>
          <w:tcPr>
            <w:tcW w:w="3375" w:type="dxa"/>
          </w:tcPr>
          <w:p w14:paraId="26196DBC" w14:textId="77777777" w:rsidR="00E74043" w:rsidRPr="00A6743E" w:rsidRDefault="00E74043" w:rsidP="00110A6E">
            <w:pPr>
              <w:rPr>
                <w:rFonts w:cs="Times New Roman"/>
                <w:szCs w:val="21"/>
              </w:rPr>
            </w:pPr>
          </w:p>
        </w:tc>
      </w:tr>
    </w:tbl>
    <w:p w14:paraId="1ABFDF4B" w14:textId="77777777" w:rsidR="00951F97" w:rsidRPr="00A6743E" w:rsidRDefault="00951F97" w:rsidP="008905FE">
      <w:pPr>
        <w:rPr>
          <w:rFonts w:cs="Times New Roman"/>
          <w:szCs w:val="21"/>
          <w:u w:val="single"/>
        </w:rPr>
        <w:sectPr w:rsidR="00951F97" w:rsidRPr="00A6743E" w:rsidSect="0096072B">
          <w:headerReference w:type="default" r:id="rId12"/>
          <w:footerReference w:type="default" r:id="rId13"/>
          <w:pgSz w:w="11906" w:h="16838"/>
          <w:pgMar w:top="1985" w:right="1701" w:bottom="1701" w:left="1701" w:header="851" w:footer="992" w:gutter="0"/>
          <w:cols w:space="425"/>
          <w:docGrid w:type="lines" w:linePitch="360"/>
        </w:sectPr>
      </w:pPr>
    </w:p>
    <w:p w14:paraId="4DE5F90B" w14:textId="620BAA64" w:rsidR="008905FE" w:rsidRPr="00A6743E" w:rsidRDefault="007C6140" w:rsidP="002824DE">
      <w:pPr>
        <w:jc w:val="center"/>
        <w:rPr>
          <w:rFonts w:cs="Times New Roman"/>
          <w:sz w:val="24"/>
          <w:szCs w:val="24"/>
        </w:rPr>
      </w:pPr>
      <w:r w:rsidRPr="00A6743E">
        <w:rPr>
          <w:rFonts w:cs="Times New Roman"/>
          <w:sz w:val="24"/>
          <w:szCs w:val="24"/>
        </w:rPr>
        <w:lastRenderedPageBreak/>
        <w:t>Contents</w:t>
      </w:r>
    </w:p>
    <w:sdt>
      <w:sdtPr>
        <w:rPr>
          <w:rFonts w:eastAsiaTheme="minorEastAsia" w:cs="Times New Roman"/>
          <w:b w:val="0"/>
          <w:color w:val="auto"/>
          <w:kern w:val="2"/>
          <w:sz w:val="22"/>
          <w:szCs w:val="22"/>
          <w:lang w:val="ja-JP"/>
        </w:rPr>
        <w:id w:val="-1035336619"/>
        <w:docPartObj>
          <w:docPartGallery w:val="Table of Contents"/>
          <w:docPartUnique/>
        </w:docPartObj>
      </w:sdtPr>
      <w:sdtEndPr>
        <w:rPr>
          <w:rFonts w:cstheme="minorBidi"/>
          <w:sz w:val="21"/>
          <w:szCs w:val="21"/>
        </w:rPr>
      </w:sdtEndPr>
      <w:sdtContent>
        <w:p w14:paraId="11DBFD95" w14:textId="41508DD6" w:rsidR="007C6140" w:rsidRPr="00F266E6" w:rsidRDefault="007C6140" w:rsidP="00961E9E">
          <w:pPr>
            <w:pStyle w:val="a9"/>
            <w:tabs>
              <w:tab w:val="center" w:pos="4252"/>
            </w:tabs>
            <w:jc w:val="both"/>
            <w:rPr>
              <w:rFonts w:cs="Times New Roman"/>
              <w:b w:val="0"/>
              <w:color w:val="auto"/>
              <w:sz w:val="22"/>
              <w:szCs w:val="22"/>
              <w:lang w:val="ja-JP"/>
            </w:rPr>
          </w:pPr>
        </w:p>
        <w:p w14:paraId="604FC2CF" w14:textId="3A63941A" w:rsidR="00C0444A" w:rsidRPr="00F266E6" w:rsidRDefault="000827F3">
          <w:pPr>
            <w:pStyle w:val="11"/>
            <w:tabs>
              <w:tab w:val="left" w:pos="720"/>
            </w:tabs>
            <w:rPr>
              <w:rFonts w:asciiTheme="minorHAnsi" w:hAnsiTheme="minorHAnsi" w:cs="Angsana New"/>
              <w:noProof/>
              <w:sz w:val="28"/>
              <w:szCs w:val="32"/>
              <w:lang w:bidi="th-TH"/>
              <w14:ligatures w14:val="standardContextual"/>
            </w:rPr>
          </w:pPr>
          <w:r w:rsidRPr="00F266E6">
            <w:rPr>
              <w:rFonts w:cs="Times New Roman"/>
              <w:sz w:val="22"/>
              <w:szCs w:val="24"/>
            </w:rPr>
            <w:fldChar w:fldCharType="begin"/>
          </w:r>
          <w:r w:rsidRPr="00F266E6">
            <w:rPr>
              <w:rFonts w:cs="Times New Roman"/>
              <w:sz w:val="22"/>
              <w:szCs w:val="24"/>
            </w:rPr>
            <w:instrText xml:space="preserve"> TOC \o "1-3" \h \z \u </w:instrText>
          </w:r>
          <w:r w:rsidRPr="00F266E6">
            <w:rPr>
              <w:rFonts w:cs="Times New Roman"/>
              <w:sz w:val="22"/>
              <w:szCs w:val="24"/>
            </w:rPr>
            <w:fldChar w:fldCharType="separate"/>
          </w:r>
          <w:hyperlink w:anchor="_Toc160555840" w:history="1">
            <w:r w:rsidR="00C0444A" w:rsidRPr="00F266E6">
              <w:rPr>
                <w:rStyle w:val="aa"/>
                <w:noProof/>
                <w:sz w:val="22"/>
                <w:szCs w:val="24"/>
              </w:rPr>
              <w:t>1.</w:t>
            </w:r>
            <w:r w:rsidR="00C0444A" w:rsidRPr="00F266E6">
              <w:rPr>
                <w:rFonts w:asciiTheme="minorHAnsi" w:hAnsiTheme="minorHAnsi" w:cs="Angsana New"/>
                <w:noProof/>
                <w:sz w:val="28"/>
                <w:szCs w:val="32"/>
                <w:lang w:bidi="th-TH"/>
                <w14:ligatures w14:val="standardContextual"/>
              </w:rPr>
              <w:tab/>
            </w:r>
            <w:r w:rsidR="00C0444A" w:rsidRPr="00F266E6">
              <w:rPr>
                <w:rStyle w:val="aa"/>
                <w:noProof/>
                <w:sz w:val="22"/>
                <w:szCs w:val="24"/>
              </w:rPr>
              <w:t>Purpose</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_Toc160555840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1</w:t>
            </w:r>
            <w:r w:rsidR="00C0444A" w:rsidRPr="00F266E6">
              <w:rPr>
                <w:noProof/>
                <w:webHidden/>
                <w:sz w:val="22"/>
                <w:szCs w:val="24"/>
              </w:rPr>
              <w:fldChar w:fldCharType="end"/>
            </w:r>
          </w:hyperlink>
        </w:p>
        <w:p w14:paraId="6EF15716" w14:textId="51C64CBE" w:rsidR="00C0444A" w:rsidRPr="00F266E6" w:rsidRDefault="00A242BF">
          <w:pPr>
            <w:pStyle w:val="11"/>
            <w:tabs>
              <w:tab w:val="left" w:pos="720"/>
            </w:tabs>
            <w:rPr>
              <w:rFonts w:asciiTheme="minorHAnsi" w:hAnsiTheme="minorHAnsi" w:cs="Angsana New"/>
              <w:noProof/>
              <w:sz w:val="28"/>
              <w:szCs w:val="32"/>
              <w:lang w:bidi="th-TH"/>
              <w14:ligatures w14:val="standardContextual"/>
            </w:rPr>
          </w:pPr>
          <w:hyperlink w:anchor="_Toc160555841" w:history="1">
            <w:r w:rsidR="00C0444A" w:rsidRPr="00F266E6">
              <w:rPr>
                <w:rStyle w:val="aa"/>
                <w:noProof/>
                <w:sz w:val="22"/>
                <w:szCs w:val="24"/>
              </w:rPr>
              <w:t>2.</w:t>
            </w:r>
            <w:r w:rsidR="00C0444A" w:rsidRPr="00F266E6">
              <w:rPr>
                <w:rFonts w:asciiTheme="minorHAnsi" w:hAnsiTheme="minorHAnsi" w:cs="Angsana New"/>
                <w:noProof/>
                <w:sz w:val="28"/>
                <w:szCs w:val="32"/>
                <w:lang w:bidi="th-TH"/>
                <w14:ligatures w14:val="standardContextual"/>
              </w:rPr>
              <w:tab/>
            </w:r>
            <w:r w:rsidR="00C0444A" w:rsidRPr="00F266E6">
              <w:rPr>
                <w:rStyle w:val="aa"/>
                <w:noProof/>
                <w:sz w:val="22"/>
                <w:szCs w:val="24"/>
              </w:rPr>
              <w:t>Applicable Document</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_Toc160555841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1</w:t>
            </w:r>
            <w:r w:rsidR="00C0444A" w:rsidRPr="00F266E6">
              <w:rPr>
                <w:noProof/>
                <w:webHidden/>
                <w:sz w:val="22"/>
                <w:szCs w:val="24"/>
              </w:rPr>
              <w:fldChar w:fldCharType="end"/>
            </w:r>
          </w:hyperlink>
        </w:p>
        <w:p w14:paraId="3BA6E9AB" w14:textId="5FF98516" w:rsidR="00C0444A" w:rsidRPr="00F266E6" w:rsidRDefault="00A242BF">
          <w:pPr>
            <w:pStyle w:val="11"/>
            <w:tabs>
              <w:tab w:val="left" w:pos="720"/>
            </w:tabs>
            <w:rPr>
              <w:rFonts w:asciiTheme="minorHAnsi" w:hAnsiTheme="minorHAnsi" w:cs="Angsana New"/>
              <w:noProof/>
              <w:sz w:val="28"/>
              <w:szCs w:val="32"/>
              <w:lang w:bidi="th-TH"/>
              <w14:ligatures w14:val="standardContextual"/>
            </w:rPr>
          </w:pPr>
          <w:hyperlink w:anchor="_Toc160555842" w:history="1">
            <w:r w:rsidR="00C0444A" w:rsidRPr="00F266E6">
              <w:rPr>
                <w:rStyle w:val="aa"/>
                <w:noProof/>
                <w:sz w:val="22"/>
                <w:szCs w:val="24"/>
              </w:rPr>
              <w:t>3.</w:t>
            </w:r>
            <w:r w:rsidR="00C0444A" w:rsidRPr="00F266E6">
              <w:rPr>
                <w:rFonts w:asciiTheme="minorHAnsi" w:hAnsiTheme="minorHAnsi" w:cs="Angsana New"/>
                <w:noProof/>
                <w:sz w:val="28"/>
                <w:szCs w:val="32"/>
                <w:lang w:bidi="th-TH"/>
                <w14:ligatures w14:val="standardContextual"/>
              </w:rPr>
              <w:tab/>
            </w:r>
            <w:r w:rsidR="00C0444A" w:rsidRPr="00F266E6">
              <w:rPr>
                <w:rStyle w:val="aa"/>
                <w:noProof/>
                <w:sz w:val="22"/>
                <w:szCs w:val="24"/>
              </w:rPr>
              <w:t>Test Method</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_Toc160555842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2</w:t>
            </w:r>
            <w:r w:rsidR="00C0444A" w:rsidRPr="00F266E6">
              <w:rPr>
                <w:noProof/>
                <w:webHidden/>
                <w:sz w:val="22"/>
                <w:szCs w:val="24"/>
              </w:rPr>
              <w:fldChar w:fldCharType="end"/>
            </w:r>
          </w:hyperlink>
        </w:p>
        <w:p w14:paraId="0D5F1692" w14:textId="3CBA278C" w:rsidR="00C0444A" w:rsidRPr="00F266E6" w:rsidRDefault="00A242BF">
          <w:pPr>
            <w:pStyle w:val="21"/>
            <w:tabs>
              <w:tab w:val="left" w:pos="960"/>
              <w:tab w:val="right" w:leader="dot" w:pos="8494"/>
            </w:tabs>
            <w:rPr>
              <w:rFonts w:asciiTheme="minorHAnsi" w:hAnsiTheme="minorHAnsi" w:cs="Angsana New"/>
              <w:noProof/>
              <w:sz w:val="28"/>
              <w:szCs w:val="32"/>
              <w:lang w:bidi="th-TH"/>
              <w14:ligatures w14:val="standardContextual"/>
            </w:rPr>
          </w:pPr>
          <w:hyperlink w:anchor="_Toc160555843" w:history="1">
            <w:r w:rsidR="00C0444A" w:rsidRPr="00F266E6">
              <w:rPr>
                <w:rStyle w:val="aa"/>
                <w:rFonts w:cs="Times New Roman"/>
                <w:noProof/>
                <w:kern w:val="0"/>
                <w:sz w:val="22"/>
                <w:szCs w:val="24"/>
              </w:rPr>
              <w:t>3.1</w:t>
            </w:r>
            <w:r w:rsidR="00C0444A" w:rsidRPr="00F266E6">
              <w:rPr>
                <w:rFonts w:asciiTheme="minorHAnsi" w:hAnsiTheme="minorHAnsi" w:cs="Angsana New"/>
                <w:noProof/>
                <w:sz w:val="28"/>
                <w:szCs w:val="32"/>
                <w:lang w:bidi="th-TH"/>
                <w14:ligatures w14:val="standardContextual"/>
              </w:rPr>
              <w:tab/>
            </w:r>
            <w:r w:rsidR="00C0444A" w:rsidRPr="00F266E6">
              <w:rPr>
                <w:rStyle w:val="aa"/>
                <w:rFonts w:cs="Times New Roman"/>
                <w:noProof/>
                <w:kern w:val="0"/>
                <w:sz w:val="22"/>
                <w:szCs w:val="24"/>
              </w:rPr>
              <w:t>Test Condition</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_Toc160555843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2</w:t>
            </w:r>
            <w:r w:rsidR="00C0444A" w:rsidRPr="00F266E6">
              <w:rPr>
                <w:noProof/>
                <w:webHidden/>
                <w:sz w:val="22"/>
                <w:szCs w:val="24"/>
              </w:rPr>
              <w:fldChar w:fldCharType="end"/>
            </w:r>
          </w:hyperlink>
        </w:p>
        <w:p w14:paraId="13F1A387" w14:textId="076274F0" w:rsidR="00C0444A" w:rsidRPr="00F266E6" w:rsidRDefault="00A242BF">
          <w:pPr>
            <w:pStyle w:val="21"/>
            <w:tabs>
              <w:tab w:val="left" w:pos="960"/>
              <w:tab w:val="right" w:leader="dot" w:pos="8494"/>
            </w:tabs>
            <w:rPr>
              <w:rFonts w:asciiTheme="minorHAnsi" w:hAnsiTheme="minorHAnsi" w:cs="Angsana New"/>
              <w:noProof/>
              <w:sz w:val="28"/>
              <w:szCs w:val="32"/>
              <w:lang w:bidi="th-TH"/>
              <w14:ligatures w14:val="standardContextual"/>
            </w:rPr>
          </w:pPr>
          <w:hyperlink w:anchor="_Toc160555844" w:history="1">
            <w:r w:rsidR="00C0444A" w:rsidRPr="00F266E6">
              <w:rPr>
                <w:rStyle w:val="aa"/>
                <w:rFonts w:cs="Times New Roman"/>
                <w:noProof/>
                <w:kern w:val="0"/>
                <w:sz w:val="22"/>
                <w:szCs w:val="24"/>
              </w:rPr>
              <w:t>3.2</w:t>
            </w:r>
            <w:r w:rsidR="00C0444A" w:rsidRPr="00F266E6">
              <w:rPr>
                <w:rFonts w:asciiTheme="minorHAnsi" w:hAnsiTheme="minorHAnsi" w:cs="Angsana New"/>
                <w:noProof/>
                <w:sz w:val="28"/>
                <w:szCs w:val="32"/>
                <w:lang w:bidi="th-TH"/>
                <w14:ligatures w14:val="standardContextual"/>
              </w:rPr>
              <w:tab/>
            </w:r>
            <w:r w:rsidR="00C0444A" w:rsidRPr="00F266E6">
              <w:rPr>
                <w:rStyle w:val="aa"/>
                <w:rFonts w:cs="Times New Roman"/>
                <w:noProof/>
                <w:kern w:val="0"/>
                <w:sz w:val="22"/>
                <w:szCs w:val="24"/>
              </w:rPr>
              <w:t>Strength Test for Flight Equivalent Wire (ultimate load)</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_Toc160555844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4</w:t>
            </w:r>
            <w:r w:rsidR="00C0444A" w:rsidRPr="00F266E6">
              <w:rPr>
                <w:noProof/>
                <w:webHidden/>
                <w:sz w:val="22"/>
                <w:szCs w:val="24"/>
              </w:rPr>
              <w:fldChar w:fldCharType="end"/>
            </w:r>
          </w:hyperlink>
        </w:p>
        <w:p w14:paraId="381B2645" w14:textId="74AFD903" w:rsidR="00C0444A" w:rsidRPr="00F266E6" w:rsidRDefault="00A242BF">
          <w:pPr>
            <w:pStyle w:val="21"/>
            <w:tabs>
              <w:tab w:val="left" w:pos="960"/>
              <w:tab w:val="right" w:leader="dot" w:pos="8494"/>
            </w:tabs>
            <w:rPr>
              <w:rFonts w:asciiTheme="minorHAnsi" w:hAnsiTheme="minorHAnsi" w:cs="Angsana New"/>
              <w:noProof/>
              <w:sz w:val="28"/>
              <w:szCs w:val="32"/>
              <w:lang w:bidi="th-TH"/>
              <w14:ligatures w14:val="standardContextual"/>
            </w:rPr>
          </w:pPr>
          <w:hyperlink w:anchor="_Toc160555845" w:history="1">
            <w:r w:rsidR="00C0444A" w:rsidRPr="00F266E6">
              <w:rPr>
                <w:rStyle w:val="aa"/>
                <w:rFonts w:cs="Times New Roman"/>
                <w:noProof/>
                <w:kern w:val="0"/>
                <w:sz w:val="22"/>
                <w:szCs w:val="24"/>
              </w:rPr>
              <w:t>3.3</w:t>
            </w:r>
            <w:r w:rsidR="00C0444A" w:rsidRPr="00F266E6">
              <w:rPr>
                <w:rFonts w:asciiTheme="minorHAnsi" w:hAnsiTheme="minorHAnsi" w:cs="Angsana New"/>
                <w:noProof/>
                <w:sz w:val="28"/>
                <w:szCs w:val="32"/>
                <w:lang w:bidi="th-TH"/>
                <w14:ligatures w14:val="standardContextual"/>
              </w:rPr>
              <w:tab/>
            </w:r>
            <w:r w:rsidR="00C0444A" w:rsidRPr="00F266E6">
              <w:rPr>
                <w:rStyle w:val="aa"/>
                <w:rFonts w:cs="Times New Roman"/>
                <w:noProof/>
                <w:kern w:val="0"/>
                <w:sz w:val="22"/>
                <w:szCs w:val="24"/>
              </w:rPr>
              <w:t>Proof Test for Flight Wire</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_Toc160555845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5</w:t>
            </w:r>
            <w:r w:rsidR="00C0444A" w:rsidRPr="00F266E6">
              <w:rPr>
                <w:noProof/>
                <w:webHidden/>
                <w:sz w:val="22"/>
                <w:szCs w:val="24"/>
              </w:rPr>
              <w:fldChar w:fldCharType="end"/>
            </w:r>
          </w:hyperlink>
        </w:p>
        <w:p w14:paraId="0497EFB3" w14:textId="52903D8E" w:rsidR="00C0444A" w:rsidRPr="00F266E6" w:rsidRDefault="00A242BF">
          <w:pPr>
            <w:pStyle w:val="11"/>
            <w:tabs>
              <w:tab w:val="left" w:pos="720"/>
            </w:tabs>
            <w:rPr>
              <w:rFonts w:asciiTheme="minorHAnsi" w:hAnsiTheme="minorHAnsi" w:cs="Angsana New"/>
              <w:noProof/>
              <w:sz w:val="28"/>
              <w:szCs w:val="32"/>
              <w:lang w:bidi="th-TH"/>
              <w14:ligatures w14:val="standardContextual"/>
            </w:rPr>
          </w:pPr>
          <w:hyperlink w:anchor="_Toc160555846" w:history="1">
            <w:r w:rsidR="00C0444A" w:rsidRPr="00F266E6">
              <w:rPr>
                <w:rStyle w:val="aa"/>
                <w:noProof/>
                <w:sz w:val="22"/>
                <w:szCs w:val="24"/>
              </w:rPr>
              <w:t>4.</w:t>
            </w:r>
            <w:r w:rsidR="00C0444A" w:rsidRPr="00F266E6">
              <w:rPr>
                <w:rFonts w:asciiTheme="minorHAnsi" w:hAnsiTheme="minorHAnsi" w:cs="Angsana New"/>
                <w:noProof/>
                <w:sz w:val="28"/>
                <w:szCs w:val="32"/>
                <w:lang w:bidi="th-TH"/>
                <w14:ligatures w14:val="standardContextual"/>
              </w:rPr>
              <w:tab/>
            </w:r>
            <w:r w:rsidR="00C0444A" w:rsidRPr="00F266E6">
              <w:rPr>
                <w:rStyle w:val="aa"/>
                <w:noProof/>
                <w:sz w:val="22"/>
                <w:szCs w:val="24"/>
              </w:rPr>
              <w:t>Test Results</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_Toc160555846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5</w:t>
            </w:r>
            <w:r w:rsidR="00C0444A" w:rsidRPr="00F266E6">
              <w:rPr>
                <w:noProof/>
                <w:webHidden/>
                <w:sz w:val="22"/>
                <w:szCs w:val="24"/>
              </w:rPr>
              <w:fldChar w:fldCharType="end"/>
            </w:r>
          </w:hyperlink>
        </w:p>
        <w:p w14:paraId="53D35635" w14:textId="6AB8918D" w:rsidR="00C0444A" w:rsidRPr="00F266E6" w:rsidRDefault="00A242BF">
          <w:pPr>
            <w:pStyle w:val="21"/>
            <w:tabs>
              <w:tab w:val="left" w:pos="960"/>
              <w:tab w:val="right" w:leader="dot" w:pos="8494"/>
            </w:tabs>
            <w:rPr>
              <w:rFonts w:asciiTheme="minorHAnsi" w:hAnsiTheme="minorHAnsi" w:cs="Angsana New"/>
              <w:noProof/>
              <w:sz w:val="28"/>
              <w:szCs w:val="32"/>
              <w:lang w:bidi="th-TH"/>
              <w14:ligatures w14:val="standardContextual"/>
            </w:rPr>
          </w:pPr>
          <w:hyperlink w:anchor="_Toc160555847" w:history="1">
            <w:r w:rsidR="00C0444A" w:rsidRPr="00F266E6">
              <w:rPr>
                <w:rStyle w:val="aa"/>
                <w:rFonts w:cs="Times New Roman"/>
                <w:noProof/>
                <w:sz w:val="22"/>
                <w:szCs w:val="24"/>
              </w:rPr>
              <w:t>4.1</w:t>
            </w:r>
            <w:r w:rsidR="00C0444A" w:rsidRPr="00F266E6">
              <w:rPr>
                <w:rFonts w:asciiTheme="minorHAnsi" w:hAnsiTheme="minorHAnsi" w:cs="Angsana New"/>
                <w:noProof/>
                <w:sz w:val="28"/>
                <w:szCs w:val="32"/>
                <w:lang w:bidi="th-TH"/>
                <w14:ligatures w14:val="standardContextual"/>
              </w:rPr>
              <w:tab/>
            </w:r>
            <w:r w:rsidR="00C0444A" w:rsidRPr="00F266E6">
              <w:rPr>
                <w:rStyle w:val="aa"/>
                <w:rFonts w:cs="Times New Roman"/>
                <w:noProof/>
                <w:kern w:val="0"/>
                <w:sz w:val="22"/>
                <w:szCs w:val="24"/>
              </w:rPr>
              <w:t>Strength test</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_Toc160555847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6</w:t>
            </w:r>
            <w:r w:rsidR="00C0444A" w:rsidRPr="00F266E6">
              <w:rPr>
                <w:noProof/>
                <w:webHidden/>
                <w:sz w:val="22"/>
                <w:szCs w:val="24"/>
              </w:rPr>
              <w:fldChar w:fldCharType="end"/>
            </w:r>
          </w:hyperlink>
        </w:p>
        <w:p w14:paraId="6D9F0139" w14:textId="00A349A2" w:rsidR="00C0444A" w:rsidRPr="00F266E6" w:rsidRDefault="00A242BF">
          <w:pPr>
            <w:pStyle w:val="21"/>
            <w:tabs>
              <w:tab w:val="left" w:pos="960"/>
              <w:tab w:val="right" w:leader="dot" w:pos="8494"/>
            </w:tabs>
            <w:rPr>
              <w:rFonts w:asciiTheme="minorHAnsi" w:hAnsiTheme="minorHAnsi" w:cs="Angsana New"/>
              <w:noProof/>
              <w:sz w:val="28"/>
              <w:szCs w:val="32"/>
              <w:lang w:bidi="th-TH"/>
              <w14:ligatures w14:val="standardContextual"/>
            </w:rPr>
          </w:pPr>
          <w:hyperlink w:anchor="_Toc160555848" w:history="1">
            <w:r w:rsidR="00C0444A" w:rsidRPr="00F266E6">
              <w:rPr>
                <w:rStyle w:val="aa"/>
                <w:rFonts w:cs="Times New Roman"/>
                <w:noProof/>
                <w:sz w:val="22"/>
                <w:szCs w:val="24"/>
              </w:rPr>
              <w:t>4.2</w:t>
            </w:r>
            <w:r w:rsidR="00C0444A" w:rsidRPr="00F266E6">
              <w:rPr>
                <w:rFonts w:asciiTheme="minorHAnsi" w:hAnsiTheme="minorHAnsi" w:cs="Angsana New"/>
                <w:noProof/>
                <w:sz w:val="28"/>
                <w:szCs w:val="32"/>
                <w:lang w:bidi="th-TH"/>
                <w14:ligatures w14:val="standardContextual"/>
              </w:rPr>
              <w:tab/>
            </w:r>
            <w:r w:rsidR="00C0444A" w:rsidRPr="00F266E6">
              <w:rPr>
                <w:rStyle w:val="aa"/>
                <w:rFonts w:cs="Times New Roman"/>
                <w:noProof/>
                <w:kern w:val="0"/>
                <w:sz w:val="22"/>
                <w:szCs w:val="24"/>
              </w:rPr>
              <w:t>Proof test</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_Toc160555848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7</w:t>
            </w:r>
            <w:r w:rsidR="00C0444A" w:rsidRPr="00F266E6">
              <w:rPr>
                <w:noProof/>
                <w:webHidden/>
                <w:sz w:val="22"/>
                <w:szCs w:val="24"/>
              </w:rPr>
              <w:fldChar w:fldCharType="end"/>
            </w:r>
          </w:hyperlink>
        </w:p>
        <w:p w14:paraId="07FEDCF9" w14:textId="74BBC686" w:rsidR="00C0444A" w:rsidRPr="00F266E6" w:rsidRDefault="00A242BF">
          <w:pPr>
            <w:pStyle w:val="11"/>
            <w:tabs>
              <w:tab w:val="left" w:pos="720"/>
            </w:tabs>
            <w:rPr>
              <w:rFonts w:asciiTheme="minorHAnsi" w:hAnsiTheme="minorHAnsi" w:cs="Angsana New"/>
              <w:noProof/>
              <w:sz w:val="28"/>
              <w:szCs w:val="32"/>
              <w:lang w:bidi="th-TH"/>
              <w14:ligatures w14:val="standardContextual"/>
            </w:rPr>
          </w:pPr>
          <w:hyperlink w:anchor="_Toc160555849" w:history="1">
            <w:r w:rsidR="00C0444A" w:rsidRPr="00F266E6">
              <w:rPr>
                <w:rStyle w:val="aa"/>
                <w:rFonts w:cs="Times New Roman"/>
                <w:noProof/>
                <w:sz w:val="22"/>
                <w:szCs w:val="24"/>
              </w:rPr>
              <w:t>5</w:t>
            </w:r>
            <w:r w:rsidR="00C0444A" w:rsidRPr="00F266E6">
              <w:rPr>
                <w:rFonts w:asciiTheme="minorHAnsi" w:hAnsiTheme="minorHAnsi" w:cs="Angsana New"/>
                <w:noProof/>
                <w:sz w:val="28"/>
                <w:szCs w:val="32"/>
                <w:lang w:bidi="th-TH"/>
                <w14:ligatures w14:val="standardContextual"/>
              </w:rPr>
              <w:tab/>
            </w:r>
            <w:r w:rsidR="00C0444A" w:rsidRPr="00F266E6">
              <w:rPr>
                <w:rStyle w:val="aa"/>
                <w:rFonts w:cs="Times New Roman"/>
                <w:noProof/>
                <w:sz w:val="22"/>
                <w:szCs w:val="24"/>
              </w:rPr>
              <w:t>Conclusion</w:t>
            </w:r>
            <w:r w:rsidR="00C0444A" w:rsidRPr="00F266E6">
              <w:rPr>
                <w:noProof/>
                <w:webHidden/>
                <w:sz w:val="22"/>
                <w:szCs w:val="24"/>
              </w:rPr>
              <w:tab/>
            </w:r>
            <w:r w:rsidR="00C0444A" w:rsidRPr="00F266E6">
              <w:rPr>
                <w:noProof/>
                <w:webHidden/>
                <w:sz w:val="22"/>
                <w:szCs w:val="24"/>
              </w:rPr>
              <w:fldChar w:fldCharType="begin"/>
            </w:r>
            <w:r w:rsidR="00C0444A" w:rsidRPr="00F266E6">
              <w:rPr>
                <w:noProof/>
                <w:webHidden/>
                <w:sz w:val="22"/>
                <w:szCs w:val="24"/>
              </w:rPr>
              <w:instrText xml:space="preserve"> PAGEREF _Toc160555849 \h </w:instrText>
            </w:r>
            <w:r w:rsidR="00C0444A" w:rsidRPr="00F266E6">
              <w:rPr>
                <w:noProof/>
                <w:webHidden/>
                <w:sz w:val="22"/>
                <w:szCs w:val="24"/>
              </w:rPr>
            </w:r>
            <w:r w:rsidR="00C0444A" w:rsidRPr="00F266E6">
              <w:rPr>
                <w:noProof/>
                <w:webHidden/>
                <w:sz w:val="22"/>
                <w:szCs w:val="24"/>
              </w:rPr>
              <w:fldChar w:fldCharType="separate"/>
            </w:r>
            <w:r w:rsidR="00F266E6" w:rsidRPr="00F266E6">
              <w:rPr>
                <w:noProof/>
                <w:webHidden/>
                <w:sz w:val="22"/>
                <w:szCs w:val="24"/>
              </w:rPr>
              <w:t>7</w:t>
            </w:r>
            <w:r w:rsidR="00C0444A" w:rsidRPr="00F266E6">
              <w:rPr>
                <w:noProof/>
                <w:webHidden/>
                <w:sz w:val="22"/>
                <w:szCs w:val="24"/>
              </w:rPr>
              <w:fldChar w:fldCharType="end"/>
            </w:r>
          </w:hyperlink>
        </w:p>
        <w:p w14:paraId="3E495D63" w14:textId="576FFA46" w:rsidR="000827F3" w:rsidRPr="00C0444A" w:rsidRDefault="000827F3">
          <w:r w:rsidRPr="00F266E6">
            <w:rPr>
              <w:rFonts w:cs="Times New Roman"/>
              <w:sz w:val="22"/>
              <w:szCs w:val="24"/>
              <w:lang w:val="ja-JP"/>
            </w:rPr>
            <w:fldChar w:fldCharType="end"/>
          </w:r>
        </w:p>
      </w:sdtContent>
    </w:sdt>
    <w:p w14:paraId="25A6DE28" w14:textId="77777777" w:rsidR="00CB293E" w:rsidRPr="00C0444A" w:rsidRDefault="00CB293E" w:rsidP="008905FE">
      <w:pPr>
        <w:rPr>
          <w:rFonts w:cs="Times New Roman"/>
          <w:szCs w:val="21"/>
          <w:u w:val="single"/>
        </w:rPr>
      </w:pPr>
    </w:p>
    <w:p w14:paraId="20D6D538" w14:textId="5DEC2FA8" w:rsidR="00951F97" w:rsidRPr="00A6743E" w:rsidRDefault="00951F97" w:rsidP="00CB293E">
      <w:pPr>
        <w:pStyle w:val="1"/>
        <w:rPr>
          <w:rFonts w:eastAsiaTheme="minorEastAsia" w:cs="Times New Roman"/>
          <w:sz w:val="21"/>
          <w:szCs w:val="21"/>
        </w:rPr>
        <w:sectPr w:rsidR="00951F97" w:rsidRPr="00A6743E" w:rsidSect="0096072B">
          <w:pgSz w:w="11906" w:h="16838"/>
          <w:pgMar w:top="1985" w:right="1701" w:bottom="1701" w:left="1701" w:header="851" w:footer="992" w:gutter="0"/>
          <w:cols w:space="425"/>
          <w:docGrid w:type="lines" w:linePitch="360"/>
        </w:sectPr>
      </w:pPr>
    </w:p>
    <w:p w14:paraId="500ECD1B" w14:textId="34F3DCF3" w:rsidR="00DA25AC" w:rsidRPr="00E816BE" w:rsidRDefault="00DA25AC" w:rsidP="00E816BE">
      <w:pPr>
        <w:pStyle w:val="1"/>
        <w:numPr>
          <w:ilvl w:val="0"/>
          <w:numId w:val="35"/>
        </w:numPr>
      </w:pPr>
      <w:bookmarkStart w:id="1" w:name="_Toc491178801"/>
      <w:bookmarkStart w:id="2" w:name="_Toc160555840"/>
      <w:r w:rsidRPr="00E816BE">
        <w:lastRenderedPageBreak/>
        <w:t>Purpose</w:t>
      </w:r>
      <w:bookmarkEnd w:id="1"/>
      <w:bookmarkEnd w:id="2"/>
    </w:p>
    <w:p w14:paraId="62DF77AC" w14:textId="67AC1489" w:rsidR="00DA25AC" w:rsidRDefault="00961E9E" w:rsidP="00E24FAE">
      <w:pPr>
        <w:ind w:leftChars="200" w:left="420" w:firstLineChars="50" w:firstLine="105"/>
        <w:rPr>
          <w:szCs w:val="21"/>
        </w:rPr>
      </w:pPr>
      <w:r w:rsidRPr="00A6743E">
        <w:rPr>
          <w:szCs w:val="21"/>
        </w:rPr>
        <w:t xml:space="preserve">This document summarizes the </w:t>
      </w:r>
      <w:r w:rsidR="0096033D">
        <w:rPr>
          <w:szCs w:val="21"/>
        </w:rPr>
        <w:t>results</w:t>
      </w:r>
      <w:r w:rsidRPr="00A6743E">
        <w:rPr>
          <w:szCs w:val="21"/>
        </w:rPr>
        <w:t xml:space="preserve"> </w:t>
      </w:r>
      <w:r w:rsidR="0096033D">
        <w:rPr>
          <w:szCs w:val="21"/>
        </w:rPr>
        <w:t>of the wire strength and proof test for D</w:t>
      </w:r>
      <w:ins w:id="3" w:author="Yudai Etsunaga" w:date="2024-04-01T15:00:00Z">
        <w:r w:rsidR="00A242BF">
          <w:rPr>
            <w:szCs w:val="21"/>
          </w:rPr>
          <w:t>RAGONFLY</w:t>
        </w:r>
      </w:ins>
      <w:del w:id="4" w:author="Yudai Etsunaga" w:date="2024-04-01T15:00:00Z">
        <w:r w:rsidR="0096033D" w:rsidDel="00A242BF">
          <w:rPr>
            <w:szCs w:val="21"/>
          </w:rPr>
          <w:delText>ragonfly</w:delText>
        </w:r>
      </w:del>
      <w:r w:rsidR="0096033D">
        <w:rPr>
          <w:szCs w:val="21"/>
        </w:rPr>
        <w:t xml:space="preserve"> satellite in the BIRDS-X project, which will be deployed from the</w:t>
      </w:r>
      <w:r w:rsidRPr="00A6743E">
        <w:rPr>
          <w:szCs w:val="21"/>
        </w:rPr>
        <w:t xml:space="preserve"> JEM Small Satellites Orbital Deployer (J-SSOD</w:t>
      </w:r>
      <w:r w:rsidR="00485E36">
        <w:rPr>
          <w:szCs w:val="21"/>
        </w:rPr>
        <w:t>-R</w:t>
      </w:r>
      <w:r w:rsidRPr="00A6743E">
        <w:rPr>
          <w:szCs w:val="21"/>
        </w:rPr>
        <w:t>).</w:t>
      </w:r>
    </w:p>
    <w:p w14:paraId="62091D40" w14:textId="77777777" w:rsidR="0091202D" w:rsidRPr="00A6743E" w:rsidRDefault="0091202D" w:rsidP="00E24FAE">
      <w:pPr>
        <w:ind w:leftChars="200" w:left="420" w:firstLineChars="50" w:firstLine="105"/>
        <w:rPr>
          <w:szCs w:val="21"/>
        </w:rPr>
      </w:pPr>
    </w:p>
    <w:p w14:paraId="1BCE92B2" w14:textId="24768572" w:rsidR="00DA25AC" w:rsidRPr="00083C45" w:rsidRDefault="00DA25AC" w:rsidP="00083C45">
      <w:pPr>
        <w:pStyle w:val="1"/>
        <w:numPr>
          <w:ilvl w:val="0"/>
          <w:numId w:val="38"/>
        </w:numPr>
      </w:pPr>
      <w:bookmarkStart w:id="5" w:name="_Toc476234092"/>
      <w:bookmarkStart w:id="6" w:name="_Toc491178802"/>
      <w:bookmarkStart w:id="7" w:name="_Toc160555841"/>
      <w:r w:rsidRPr="00083C45">
        <w:t>Applicable Document</w:t>
      </w:r>
      <w:bookmarkEnd w:id="5"/>
      <w:bookmarkEnd w:id="6"/>
      <w:bookmarkEnd w:id="7"/>
    </w:p>
    <w:p w14:paraId="5EDE6891" w14:textId="77E52060" w:rsidR="00DA25AC" w:rsidRPr="00A6743E" w:rsidRDefault="005F0E84" w:rsidP="00E24FAE">
      <w:pPr>
        <w:pStyle w:val="a4"/>
        <w:numPr>
          <w:ilvl w:val="0"/>
          <w:numId w:val="10"/>
        </w:numPr>
        <w:spacing w:line="280" w:lineRule="exact"/>
        <w:ind w:leftChars="0"/>
        <w:rPr>
          <w:rFonts w:cs="Times New Roman"/>
        </w:rPr>
      </w:pPr>
      <w:r w:rsidRPr="00A6743E">
        <w:rPr>
          <w:rFonts w:cs="Times New Roman"/>
        </w:rPr>
        <w:t>JX-ESPC-101132-</w:t>
      </w:r>
      <w:r w:rsidR="000810FF">
        <w:rPr>
          <w:rFonts w:cs="Times New Roman"/>
        </w:rPr>
        <w:t>E</w:t>
      </w:r>
      <w:r w:rsidR="00DA25AC" w:rsidRPr="00A6743E">
        <w:rPr>
          <w:rFonts w:cs="Times New Roman"/>
        </w:rPr>
        <w:tab/>
      </w:r>
      <w:r w:rsidR="00DA25AC" w:rsidRPr="00A6743E">
        <w:rPr>
          <w:rFonts w:cs="Times New Roman"/>
        </w:rPr>
        <w:tab/>
        <w:t xml:space="preserve">JEM Payload Accommodation Handbook-Vol.8- </w:t>
      </w:r>
    </w:p>
    <w:p w14:paraId="155E5B78" w14:textId="77777777" w:rsidR="00DA25AC" w:rsidRPr="00A6743E" w:rsidRDefault="00DA25AC" w:rsidP="00E24FAE">
      <w:pPr>
        <w:pStyle w:val="a4"/>
        <w:spacing w:line="280" w:lineRule="exact"/>
        <w:ind w:leftChars="0" w:left="3360"/>
        <w:rPr>
          <w:rFonts w:cs="Times New Roman"/>
        </w:rPr>
      </w:pPr>
      <w:r w:rsidRPr="00A6743E">
        <w:rPr>
          <w:rFonts w:cs="Times New Roman"/>
        </w:rPr>
        <w:t>Small Satellite Deployment Interface Control Document</w:t>
      </w:r>
    </w:p>
    <w:p w14:paraId="05125C65" w14:textId="7FE662B1" w:rsidR="00DA25AC" w:rsidRPr="00A6743E" w:rsidRDefault="00DA25AC" w:rsidP="00E24FAE">
      <w:pPr>
        <w:spacing w:line="280" w:lineRule="exact"/>
        <w:rPr>
          <w:b/>
          <w:u w:val="single"/>
        </w:rPr>
      </w:pPr>
    </w:p>
    <w:p w14:paraId="043932BD" w14:textId="77777777" w:rsidR="00961E9E" w:rsidRPr="00A6743E" w:rsidRDefault="00961E9E" w:rsidP="00E24FAE">
      <w:pPr>
        <w:spacing w:line="260" w:lineRule="exact"/>
        <w:ind w:leftChars="400" w:left="840"/>
        <w:rPr>
          <w:b/>
          <w:u w:val="single"/>
        </w:rPr>
      </w:pPr>
      <w:r w:rsidRPr="00A6743E">
        <w:rPr>
          <w:b/>
          <w:u w:val="single"/>
        </w:rPr>
        <w:t>Section 2.1. Mechanical Interfaces</w:t>
      </w:r>
    </w:p>
    <w:p w14:paraId="215C20DA" w14:textId="77777777" w:rsidR="00961E9E" w:rsidRPr="00A6743E" w:rsidRDefault="00961E9E" w:rsidP="00E24FAE">
      <w:pPr>
        <w:spacing w:line="260" w:lineRule="exact"/>
        <w:ind w:leftChars="400" w:left="840"/>
      </w:pPr>
      <w:r w:rsidRPr="00A6743E">
        <w:t>2.1.8. Structural Strength</w:t>
      </w:r>
    </w:p>
    <w:p w14:paraId="66651AC4" w14:textId="46403E18" w:rsidR="00961E9E" w:rsidRPr="00A6743E" w:rsidRDefault="00961E9E" w:rsidP="00E24FAE">
      <w:pPr>
        <w:numPr>
          <w:ilvl w:val="0"/>
          <w:numId w:val="20"/>
        </w:numPr>
        <w:spacing w:line="260" w:lineRule="exact"/>
        <w:ind w:leftChars="400" w:left="1260"/>
      </w:pPr>
      <w:r w:rsidRPr="00A6743E">
        <w:t xml:space="preserve">A satellite shall have </w:t>
      </w:r>
      <w:r w:rsidR="006054DA">
        <w:t xml:space="preserve">a </w:t>
      </w:r>
      <w:r w:rsidR="001F6295">
        <w:t>sufficient structural strength with a necessary margin of safety through the ground operation, testing, ground handling, launch,</w:t>
      </w:r>
      <w:r w:rsidRPr="00A6743E">
        <w:t xml:space="preserve"> and on-orbit operations. Launch environment is defined in the section 2.4.1.</w:t>
      </w:r>
    </w:p>
    <w:p w14:paraId="4FC0CDA9" w14:textId="3F805926" w:rsidR="00961E9E" w:rsidRPr="00A6743E" w:rsidRDefault="00961E9E" w:rsidP="00E24FAE">
      <w:pPr>
        <w:numPr>
          <w:ilvl w:val="0"/>
          <w:numId w:val="20"/>
        </w:numPr>
        <w:spacing w:line="260" w:lineRule="exact"/>
        <w:ind w:leftChars="400" w:left="1260"/>
      </w:pPr>
      <w:r w:rsidRPr="00A6743E">
        <w:t>Each rail shall have a sufficient structural strength with considering that the rail is subject to compression force at 46.6 N due to a preload from the Backplate and main spring of J-SSOD</w:t>
      </w:r>
      <w:r w:rsidR="00485E36">
        <w:t>-R</w:t>
      </w:r>
      <w:r w:rsidRPr="00A6743E">
        <w:t>.</w:t>
      </w:r>
    </w:p>
    <w:p w14:paraId="6A0154F0" w14:textId="502464B0" w:rsidR="00961E9E" w:rsidRPr="00A6743E" w:rsidRDefault="00961E9E" w:rsidP="00E24FAE">
      <w:pPr>
        <w:spacing w:line="260" w:lineRule="exact"/>
      </w:pPr>
    </w:p>
    <w:p w14:paraId="4E3ED694" w14:textId="77777777" w:rsidR="00961E9E" w:rsidRPr="00A6743E" w:rsidRDefault="00961E9E" w:rsidP="00E24FAE">
      <w:pPr>
        <w:spacing w:line="260" w:lineRule="exact"/>
        <w:ind w:leftChars="400" w:left="840"/>
        <w:rPr>
          <w:b/>
          <w:u w:val="single"/>
        </w:rPr>
      </w:pPr>
      <w:r w:rsidRPr="00A6743E">
        <w:rPr>
          <w:b/>
          <w:u w:val="single"/>
        </w:rPr>
        <w:t>Section 4.2. Safety Assessment</w:t>
      </w:r>
    </w:p>
    <w:p w14:paraId="5BBABCFD" w14:textId="77777777" w:rsidR="00961E9E" w:rsidRPr="00A6743E" w:rsidRDefault="00961E9E" w:rsidP="00E24FAE">
      <w:pPr>
        <w:spacing w:line="260" w:lineRule="exact"/>
        <w:ind w:leftChars="400" w:left="840"/>
      </w:pPr>
      <w:r w:rsidRPr="00A6743E">
        <w:rPr>
          <w:rFonts w:hint="eastAsia"/>
        </w:rPr>
        <w:t>4.2.2.2</w:t>
      </w:r>
      <w:r w:rsidRPr="00A6743E">
        <w:t>. Unique Hazards</w:t>
      </w:r>
    </w:p>
    <w:p w14:paraId="25F10BDB" w14:textId="77777777" w:rsidR="00961E9E" w:rsidRPr="00A6743E" w:rsidRDefault="00961E9E" w:rsidP="00E24FAE">
      <w:pPr>
        <w:pStyle w:val="a4"/>
        <w:numPr>
          <w:ilvl w:val="0"/>
          <w:numId w:val="20"/>
        </w:numPr>
        <w:spacing w:line="260" w:lineRule="exact"/>
        <w:ind w:leftChars="0" w:left="1276" w:hanging="425"/>
      </w:pPr>
      <w:r w:rsidRPr="00A6743E">
        <w:rPr>
          <w:rFonts w:hint="eastAsia"/>
        </w:rPr>
        <w:t>D</w:t>
      </w:r>
      <w:r w:rsidRPr="00A6743E">
        <w:t>eployable Structure</w:t>
      </w:r>
    </w:p>
    <w:p w14:paraId="2B609126" w14:textId="77777777" w:rsidR="00961E9E" w:rsidRPr="00A6743E" w:rsidRDefault="00961E9E" w:rsidP="00E24FAE">
      <w:pPr>
        <w:spacing w:line="260" w:lineRule="exact"/>
        <w:ind w:leftChars="600" w:left="1260"/>
        <w:rPr>
          <w:u w:val="single"/>
        </w:rPr>
      </w:pPr>
      <w:r w:rsidRPr="00A6743E">
        <w:rPr>
          <w:u w:val="single"/>
        </w:rPr>
        <w:t>Option 2 (When not satisfying the requirement described in 2.1.4. (6)):</w:t>
      </w:r>
    </w:p>
    <w:p w14:paraId="32AD284F" w14:textId="3818736E" w:rsidR="00961E9E" w:rsidRPr="00A6743E" w:rsidRDefault="00961E9E" w:rsidP="00E24FAE">
      <w:pPr>
        <w:spacing w:line="260" w:lineRule="exact"/>
        <w:ind w:leftChars="600" w:left="1260"/>
      </w:pPr>
      <w:r w:rsidRPr="00A6743E">
        <w:t>Even in the event of an inadvertent deployment, a unique hazard report will be required in consideration of hazards of inappropriate deployment of the satellite due to stick inside the J-SSOD</w:t>
      </w:r>
      <w:r w:rsidR="00485E36">
        <w:t>-R</w:t>
      </w:r>
      <w:r w:rsidRPr="00A6743E">
        <w:t>. As safety design and verification methods for this hazard, one of the following can be chosen.</w:t>
      </w:r>
    </w:p>
    <w:p w14:paraId="37F03FCF" w14:textId="77777777" w:rsidR="00961E9E" w:rsidRPr="00A6743E" w:rsidRDefault="00961E9E" w:rsidP="00E24FAE">
      <w:pPr>
        <w:spacing w:line="260" w:lineRule="exact"/>
        <w:ind w:leftChars="400" w:left="840"/>
      </w:pPr>
    </w:p>
    <w:p w14:paraId="16CCAB43" w14:textId="77777777" w:rsidR="00961E9E" w:rsidRPr="00A6743E" w:rsidRDefault="00961E9E" w:rsidP="00E24FAE">
      <w:pPr>
        <w:numPr>
          <w:ilvl w:val="0"/>
          <w:numId w:val="21"/>
        </w:numPr>
        <w:spacing w:line="260" w:lineRule="exact"/>
        <w:ind w:leftChars="571" w:left="1559"/>
      </w:pPr>
      <w:r w:rsidRPr="00A6743E">
        <w:t>2 Fault tolerance design</w:t>
      </w:r>
    </w:p>
    <w:p w14:paraId="44D2F29F" w14:textId="76C5F943" w:rsidR="00961E9E" w:rsidRPr="00A6743E" w:rsidRDefault="00961E9E" w:rsidP="00E24FAE">
      <w:pPr>
        <w:spacing w:line="260" w:lineRule="exact"/>
        <w:ind w:leftChars="742" w:left="1558"/>
      </w:pPr>
      <w:r w:rsidRPr="00A6743E">
        <w:t>If deployable components have two failure tolerance based on the Section 1.3.1 “Applicable Document” (1) JSX-2010026 during the period from launch to deployment by the J-SSOD</w:t>
      </w:r>
      <w:r w:rsidR="00485E36">
        <w:t>-R</w:t>
      </w:r>
      <w:r w:rsidRPr="00A6743E">
        <w:t>, it has sufficient safety control against a hazard of inadvertent deployment. In this case, the control is required for the restraint wire of the deployable components based on the applicable document (12), JMX-2012694 “Structure Verification and Fracture Control Plan for JAXA Selected Small Satellite Released from J-SSOD</w:t>
      </w:r>
      <w:r w:rsidR="00485E36">
        <w:t>-R</w:t>
      </w:r>
      <w:r w:rsidRPr="00A6743E">
        <w:t>”.</w:t>
      </w:r>
    </w:p>
    <w:p w14:paraId="69D7CDD2" w14:textId="16FFDE2A" w:rsidR="00E24FAE" w:rsidRPr="00A6743E" w:rsidRDefault="00E24FAE" w:rsidP="00E24FAE">
      <w:pPr>
        <w:spacing w:line="280" w:lineRule="exact"/>
        <w:rPr>
          <w:b/>
          <w:u w:val="single"/>
        </w:rPr>
      </w:pPr>
    </w:p>
    <w:p w14:paraId="2B832E05" w14:textId="5D980CC3" w:rsidR="00961E9E" w:rsidRPr="00A6743E" w:rsidRDefault="00961E9E" w:rsidP="00E24FAE">
      <w:pPr>
        <w:pStyle w:val="a4"/>
        <w:numPr>
          <w:ilvl w:val="0"/>
          <w:numId w:val="10"/>
        </w:numPr>
        <w:spacing w:line="280" w:lineRule="exact"/>
        <w:ind w:leftChars="0"/>
        <w:rPr>
          <w:rFonts w:cs="Times New Roman"/>
        </w:rPr>
      </w:pPr>
      <w:r w:rsidRPr="00A6743E">
        <w:rPr>
          <w:rFonts w:cs="Times New Roman" w:hint="eastAsia"/>
        </w:rPr>
        <w:t>J</w:t>
      </w:r>
      <w:r w:rsidRPr="00A6743E">
        <w:rPr>
          <w:rFonts w:cs="Times New Roman"/>
        </w:rPr>
        <w:t>MX-2011303E</w:t>
      </w:r>
      <w:r w:rsidRPr="00A6743E">
        <w:rPr>
          <w:rFonts w:cs="Times New Roman"/>
        </w:rPr>
        <w:tab/>
      </w:r>
      <w:r w:rsidRPr="00A6743E">
        <w:rPr>
          <w:rFonts w:cs="Times New Roman"/>
        </w:rPr>
        <w:tab/>
        <w:t>Structure Verification and Fracture Control Plan</w:t>
      </w:r>
    </w:p>
    <w:p w14:paraId="62894FA7" w14:textId="0B50D691" w:rsidR="00961E9E" w:rsidRPr="00A6743E" w:rsidRDefault="00961E9E" w:rsidP="00E24FAE">
      <w:pPr>
        <w:pStyle w:val="a4"/>
        <w:spacing w:line="280" w:lineRule="exact"/>
        <w:ind w:leftChars="1200" w:left="2520" w:firstLine="840"/>
        <w:rPr>
          <w:rFonts w:cs="Times New Roman"/>
        </w:rPr>
      </w:pPr>
      <w:r w:rsidRPr="00A6743E">
        <w:rPr>
          <w:rFonts w:cs="Times New Roman"/>
        </w:rPr>
        <w:t>for JAXA Selected Small Satellite Released from J-SSOD</w:t>
      </w:r>
      <w:r w:rsidR="00485E36">
        <w:rPr>
          <w:rFonts w:cs="Times New Roman"/>
        </w:rPr>
        <w:t>-R</w:t>
      </w:r>
    </w:p>
    <w:p w14:paraId="34FAE165" w14:textId="77777777" w:rsidR="00961E9E" w:rsidRPr="00A6743E" w:rsidRDefault="00961E9E" w:rsidP="00E24FAE">
      <w:pPr>
        <w:spacing w:line="280" w:lineRule="exact"/>
        <w:ind w:leftChars="400" w:left="840"/>
        <w:rPr>
          <w:b/>
          <w:u w:val="single"/>
        </w:rPr>
      </w:pPr>
    </w:p>
    <w:p w14:paraId="17A59DCF" w14:textId="77777777" w:rsidR="00961E9E" w:rsidRPr="00A6743E" w:rsidRDefault="00961E9E" w:rsidP="00E24FAE">
      <w:pPr>
        <w:spacing w:line="260" w:lineRule="exact"/>
        <w:ind w:leftChars="400" w:left="840"/>
        <w:rPr>
          <w:b/>
          <w:u w:val="single"/>
        </w:rPr>
      </w:pPr>
      <w:r w:rsidRPr="00A6743E">
        <w:rPr>
          <w:b/>
          <w:u w:val="single"/>
        </w:rPr>
        <w:t>Section 6 Fracture Control Plan</w:t>
      </w:r>
    </w:p>
    <w:p w14:paraId="47A3D7EE" w14:textId="77777777" w:rsidR="00961E9E" w:rsidRPr="00A6743E" w:rsidRDefault="00961E9E" w:rsidP="00E24FAE">
      <w:pPr>
        <w:spacing w:line="260" w:lineRule="exact"/>
        <w:ind w:leftChars="400" w:left="840"/>
      </w:pPr>
      <w:r w:rsidRPr="00A6743E">
        <w:t xml:space="preserve">(6)  </w:t>
      </w:r>
      <w:r w:rsidRPr="00A6743E">
        <w:rPr>
          <w:rFonts w:hint="eastAsia"/>
        </w:rPr>
        <w:t>D</w:t>
      </w:r>
      <w:r w:rsidRPr="00A6743E">
        <w:t>eployable Structure</w:t>
      </w:r>
    </w:p>
    <w:p w14:paraId="739F951B" w14:textId="51BED3D0" w:rsidR="00961E9E" w:rsidRPr="00A6743E" w:rsidRDefault="00961E9E" w:rsidP="00E24FAE">
      <w:pPr>
        <w:spacing w:line="260" w:lineRule="exact"/>
        <w:ind w:leftChars="400" w:left="840"/>
        <w:rPr>
          <w:b/>
          <w:u w:val="single"/>
        </w:rPr>
      </w:pPr>
    </w:p>
    <w:p w14:paraId="6FF37178" w14:textId="00AFC227" w:rsidR="0091202D" w:rsidRPr="00735BCC" w:rsidRDefault="0091202D" w:rsidP="0091202D">
      <w:pPr>
        <w:jc w:val="center"/>
        <w:rPr>
          <w:b/>
          <w:bCs/>
          <w:u w:val="single"/>
        </w:rPr>
      </w:pPr>
      <w:r w:rsidRPr="00735BCC">
        <w:rPr>
          <w:b/>
          <w:bCs/>
          <w:u w:val="single"/>
        </w:rPr>
        <w:t xml:space="preserve">Table </w:t>
      </w:r>
      <w:r w:rsidR="00735BCC" w:rsidRPr="00735BCC">
        <w:rPr>
          <w:b/>
          <w:bCs/>
          <w:u w:val="single"/>
        </w:rPr>
        <w:t>6-4</w:t>
      </w:r>
      <w:r w:rsidRPr="00735BCC">
        <w:rPr>
          <w:b/>
          <w:bCs/>
          <w:u w:val="single"/>
        </w:rPr>
        <w:t xml:space="preserve"> Control for wire mechanism of deployment structure</w:t>
      </w:r>
    </w:p>
    <w:tbl>
      <w:tblPr>
        <w:tblStyle w:val="a3"/>
        <w:tblW w:w="0" w:type="auto"/>
        <w:tblInd w:w="846" w:type="dxa"/>
        <w:tblLook w:val="04A0" w:firstRow="1" w:lastRow="0" w:firstColumn="1" w:lastColumn="0" w:noHBand="0" w:noVBand="1"/>
      </w:tblPr>
      <w:tblGrid>
        <w:gridCol w:w="850"/>
        <w:gridCol w:w="6798"/>
      </w:tblGrid>
      <w:tr w:rsidR="00A6743E" w:rsidRPr="00A6743E" w14:paraId="5DF7C128" w14:textId="77777777" w:rsidTr="0055314B">
        <w:trPr>
          <w:trHeight w:val="520"/>
          <w:tblHeader/>
        </w:trPr>
        <w:tc>
          <w:tcPr>
            <w:tcW w:w="850" w:type="dxa"/>
            <w:vAlign w:val="center"/>
          </w:tcPr>
          <w:p w14:paraId="3CCF385A" w14:textId="77777777" w:rsidR="00961E9E" w:rsidRPr="00A6743E" w:rsidRDefault="00961E9E" w:rsidP="0055314B">
            <w:pPr>
              <w:spacing w:line="260" w:lineRule="exact"/>
              <w:ind w:leftChars="2" w:left="836" w:hangingChars="396" w:hanging="832"/>
              <w:jc w:val="center"/>
            </w:pPr>
            <w:r w:rsidRPr="00A6743E">
              <w:rPr>
                <w:rFonts w:hint="eastAsia"/>
              </w:rPr>
              <w:t>N</w:t>
            </w:r>
            <w:r w:rsidRPr="00A6743E">
              <w:t>o.</w:t>
            </w:r>
          </w:p>
        </w:tc>
        <w:tc>
          <w:tcPr>
            <w:tcW w:w="6798" w:type="dxa"/>
            <w:vAlign w:val="center"/>
          </w:tcPr>
          <w:p w14:paraId="74B1A444" w14:textId="77777777" w:rsidR="00961E9E" w:rsidRPr="00A6743E" w:rsidRDefault="00961E9E" w:rsidP="0055314B">
            <w:pPr>
              <w:spacing w:line="260" w:lineRule="exact"/>
              <w:jc w:val="left"/>
            </w:pPr>
            <w:r w:rsidRPr="00A6743E">
              <w:rPr>
                <w:rFonts w:hint="eastAsia"/>
              </w:rPr>
              <w:t>R</w:t>
            </w:r>
            <w:r w:rsidRPr="00A6743E">
              <w:t>equirement</w:t>
            </w:r>
          </w:p>
        </w:tc>
      </w:tr>
      <w:tr w:rsidR="00A6743E" w:rsidRPr="00A6743E" w14:paraId="327013E3" w14:textId="77777777" w:rsidTr="0055314B">
        <w:trPr>
          <w:trHeight w:val="520"/>
        </w:trPr>
        <w:tc>
          <w:tcPr>
            <w:tcW w:w="850" w:type="dxa"/>
            <w:vAlign w:val="center"/>
          </w:tcPr>
          <w:p w14:paraId="04BA1080" w14:textId="77777777" w:rsidR="00961E9E" w:rsidRPr="00A6743E" w:rsidRDefault="00961E9E" w:rsidP="0055314B">
            <w:pPr>
              <w:spacing w:line="260" w:lineRule="exact"/>
              <w:ind w:leftChars="2" w:left="836" w:hangingChars="396" w:hanging="832"/>
              <w:jc w:val="center"/>
            </w:pPr>
            <w:r w:rsidRPr="00A6743E">
              <w:rPr>
                <w:rFonts w:hint="eastAsia"/>
              </w:rPr>
              <w:t>1</w:t>
            </w:r>
          </w:p>
        </w:tc>
        <w:tc>
          <w:tcPr>
            <w:tcW w:w="6798" w:type="dxa"/>
            <w:vAlign w:val="center"/>
          </w:tcPr>
          <w:p w14:paraId="7117A05D" w14:textId="77777777" w:rsidR="00961E9E" w:rsidRPr="00A6743E" w:rsidRDefault="00961E9E" w:rsidP="0055314B">
            <w:pPr>
              <w:spacing w:line="260" w:lineRule="exact"/>
              <w:jc w:val="left"/>
            </w:pPr>
            <w:r w:rsidRPr="00A6743E">
              <w:rPr>
                <w:rFonts w:hint="eastAsia"/>
              </w:rPr>
              <w:t>M</w:t>
            </w:r>
            <w:r w:rsidRPr="00A6743E">
              <w:t>ore than two wires are required for one constraining object</w:t>
            </w:r>
          </w:p>
        </w:tc>
      </w:tr>
      <w:tr w:rsidR="00A6743E" w:rsidRPr="00A6743E" w14:paraId="0228E7FB" w14:textId="77777777" w:rsidTr="0055314B">
        <w:trPr>
          <w:trHeight w:val="520"/>
        </w:trPr>
        <w:tc>
          <w:tcPr>
            <w:tcW w:w="850" w:type="dxa"/>
            <w:vAlign w:val="center"/>
          </w:tcPr>
          <w:p w14:paraId="10B7A7EF" w14:textId="77777777" w:rsidR="00961E9E" w:rsidRPr="00A6743E" w:rsidRDefault="00961E9E" w:rsidP="0055314B">
            <w:pPr>
              <w:spacing w:line="260" w:lineRule="exact"/>
              <w:ind w:leftChars="2" w:left="836" w:hangingChars="396" w:hanging="832"/>
              <w:jc w:val="center"/>
            </w:pPr>
            <w:r w:rsidRPr="00A6743E">
              <w:rPr>
                <w:rFonts w:hint="eastAsia"/>
              </w:rPr>
              <w:lastRenderedPageBreak/>
              <w:t>2</w:t>
            </w:r>
          </w:p>
        </w:tc>
        <w:tc>
          <w:tcPr>
            <w:tcW w:w="6798" w:type="dxa"/>
            <w:vAlign w:val="center"/>
          </w:tcPr>
          <w:p w14:paraId="70B245B3" w14:textId="77777777" w:rsidR="00961E9E" w:rsidRPr="00A6743E" w:rsidRDefault="00961E9E" w:rsidP="0055314B">
            <w:pPr>
              <w:spacing w:line="260" w:lineRule="exact"/>
              <w:jc w:val="left"/>
            </w:pPr>
            <w:r w:rsidRPr="00A6743E">
              <w:t>Test to withstand the expected maximum load by only one wire as proof test. Refer to section 7.2</w:t>
            </w:r>
          </w:p>
        </w:tc>
      </w:tr>
      <w:tr w:rsidR="00A6743E" w:rsidRPr="00A6743E" w14:paraId="4716F3DC" w14:textId="77777777" w:rsidTr="0055314B">
        <w:trPr>
          <w:trHeight w:val="520"/>
        </w:trPr>
        <w:tc>
          <w:tcPr>
            <w:tcW w:w="850" w:type="dxa"/>
            <w:vAlign w:val="center"/>
          </w:tcPr>
          <w:p w14:paraId="765836B6" w14:textId="77777777" w:rsidR="00961E9E" w:rsidRPr="00A6743E" w:rsidRDefault="00961E9E" w:rsidP="0055314B">
            <w:pPr>
              <w:spacing w:line="260" w:lineRule="exact"/>
              <w:ind w:leftChars="2" w:left="836" w:hangingChars="396" w:hanging="832"/>
              <w:jc w:val="center"/>
            </w:pPr>
            <w:r w:rsidRPr="00A6743E">
              <w:rPr>
                <w:rFonts w:hint="eastAsia"/>
              </w:rPr>
              <w:t>3</w:t>
            </w:r>
          </w:p>
        </w:tc>
        <w:tc>
          <w:tcPr>
            <w:tcW w:w="6798" w:type="dxa"/>
            <w:vAlign w:val="center"/>
          </w:tcPr>
          <w:p w14:paraId="3137DC9B" w14:textId="77777777" w:rsidR="00961E9E" w:rsidRPr="00A6743E" w:rsidRDefault="00961E9E" w:rsidP="0055314B">
            <w:pPr>
              <w:spacing w:line="260" w:lineRule="exact"/>
              <w:jc w:val="left"/>
            </w:pPr>
            <w:r w:rsidRPr="00A6743E">
              <w:rPr>
                <w:rFonts w:hint="eastAsia"/>
              </w:rPr>
              <w:t>I</w:t>
            </w:r>
            <w:r w:rsidRPr="00A6743E">
              <w:t>nspect not to exist appearance abnormality after the proof test. Refer to 7.2</w:t>
            </w:r>
          </w:p>
        </w:tc>
      </w:tr>
      <w:tr w:rsidR="00A6743E" w:rsidRPr="00A6743E" w14:paraId="7C2C8B16" w14:textId="77777777" w:rsidTr="0055314B">
        <w:trPr>
          <w:trHeight w:val="520"/>
        </w:trPr>
        <w:tc>
          <w:tcPr>
            <w:tcW w:w="850" w:type="dxa"/>
            <w:vAlign w:val="center"/>
          </w:tcPr>
          <w:p w14:paraId="569618AF" w14:textId="77777777" w:rsidR="00961E9E" w:rsidRPr="00A6743E" w:rsidRDefault="00961E9E" w:rsidP="0055314B">
            <w:pPr>
              <w:spacing w:line="260" w:lineRule="exact"/>
              <w:ind w:leftChars="2" w:left="836" w:hangingChars="396" w:hanging="832"/>
              <w:jc w:val="center"/>
            </w:pPr>
            <w:r w:rsidRPr="00A6743E">
              <w:rPr>
                <w:rFonts w:hint="eastAsia"/>
              </w:rPr>
              <w:t>4</w:t>
            </w:r>
          </w:p>
        </w:tc>
        <w:tc>
          <w:tcPr>
            <w:tcW w:w="6798" w:type="dxa"/>
            <w:vAlign w:val="center"/>
          </w:tcPr>
          <w:p w14:paraId="573DE2A4" w14:textId="77777777" w:rsidR="00961E9E" w:rsidRPr="00A6743E" w:rsidRDefault="00961E9E" w:rsidP="0055314B">
            <w:pPr>
              <w:spacing w:line="260" w:lineRule="exact"/>
              <w:jc w:val="left"/>
            </w:pPr>
            <w:r w:rsidRPr="00A6743E">
              <w:rPr>
                <w:rFonts w:hint="eastAsia"/>
              </w:rPr>
              <w:t>A</w:t>
            </w:r>
            <w:r w:rsidRPr="00A6743E">
              <w:t>dd cautions when using in the assembly procedure.</w:t>
            </w:r>
          </w:p>
        </w:tc>
      </w:tr>
      <w:tr w:rsidR="00A6743E" w:rsidRPr="00A6743E" w14:paraId="4FA6B27F" w14:textId="77777777" w:rsidTr="0055314B">
        <w:trPr>
          <w:trHeight w:val="520"/>
        </w:trPr>
        <w:tc>
          <w:tcPr>
            <w:tcW w:w="850" w:type="dxa"/>
            <w:vAlign w:val="center"/>
          </w:tcPr>
          <w:p w14:paraId="53E0BF35" w14:textId="77777777" w:rsidR="00961E9E" w:rsidRPr="00A6743E" w:rsidRDefault="00961E9E" w:rsidP="0055314B">
            <w:pPr>
              <w:spacing w:line="260" w:lineRule="exact"/>
              <w:ind w:leftChars="2" w:left="836" w:hangingChars="396" w:hanging="832"/>
              <w:jc w:val="center"/>
            </w:pPr>
            <w:r w:rsidRPr="00A6743E">
              <w:rPr>
                <w:rFonts w:hint="eastAsia"/>
              </w:rPr>
              <w:t>5</w:t>
            </w:r>
          </w:p>
        </w:tc>
        <w:tc>
          <w:tcPr>
            <w:tcW w:w="6798" w:type="dxa"/>
            <w:vAlign w:val="center"/>
          </w:tcPr>
          <w:p w14:paraId="7014239A" w14:textId="77777777" w:rsidR="00961E9E" w:rsidRPr="00A6743E" w:rsidRDefault="00961E9E" w:rsidP="0055314B">
            <w:pPr>
              <w:spacing w:line="260" w:lineRule="exact"/>
              <w:jc w:val="left"/>
            </w:pPr>
            <w:r w:rsidRPr="00A6743E">
              <w:rPr>
                <w:rFonts w:hint="eastAsia"/>
              </w:rPr>
              <w:t>I</w:t>
            </w:r>
            <w:r w:rsidRPr="00A6743E">
              <w:t>f contact between wire and the other structure is inevitable, the contact surface of the structure shall be rounded adequately.</w:t>
            </w:r>
          </w:p>
        </w:tc>
      </w:tr>
      <w:tr w:rsidR="00961E9E" w:rsidRPr="00A6743E" w14:paraId="0AF0A46B" w14:textId="77777777" w:rsidTr="0055314B">
        <w:trPr>
          <w:trHeight w:val="520"/>
        </w:trPr>
        <w:tc>
          <w:tcPr>
            <w:tcW w:w="850" w:type="dxa"/>
            <w:vAlign w:val="center"/>
          </w:tcPr>
          <w:p w14:paraId="491A8D2D" w14:textId="77777777" w:rsidR="00961E9E" w:rsidRPr="00A6743E" w:rsidRDefault="00961E9E" w:rsidP="0055314B">
            <w:pPr>
              <w:spacing w:line="260" w:lineRule="exact"/>
              <w:ind w:leftChars="2" w:left="836" w:hangingChars="396" w:hanging="832"/>
              <w:jc w:val="center"/>
            </w:pPr>
            <w:r w:rsidRPr="00A6743E">
              <w:rPr>
                <w:rFonts w:hint="eastAsia"/>
              </w:rPr>
              <w:t>6</w:t>
            </w:r>
          </w:p>
        </w:tc>
        <w:tc>
          <w:tcPr>
            <w:tcW w:w="6798" w:type="dxa"/>
            <w:vAlign w:val="center"/>
          </w:tcPr>
          <w:p w14:paraId="1AA6C56D" w14:textId="77777777" w:rsidR="00961E9E" w:rsidRPr="00A6743E" w:rsidRDefault="00961E9E" w:rsidP="0055314B">
            <w:pPr>
              <w:spacing w:line="260" w:lineRule="exact"/>
              <w:jc w:val="left"/>
            </w:pPr>
            <w:r w:rsidRPr="00A6743E">
              <w:rPr>
                <w:rFonts w:hint="eastAsia"/>
              </w:rPr>
              <w:t>I</w:t>
            </w:r>
            <w:r w:rsidRPr="00A6743E">
              <w:t>f wire mechanism has a knot, the looseness shall be prevented by adequate method</w:t>
            </w:r>
          </w:p>
        </w:tc>
      </w:tr>
    </w:tbl>
    <w:p w14:paraId="2E0B51F4" w14:textId="77777777" w:rsidR="00961E9E" w:rsidRPr="00A6743E" w:rsidRDefault="00961E9E" w:rsidP="00E24FAE">
      <w:pPr>
        <w:spacing w:line="260" w:lineRule="exact"/>
        <w:ind w:leftChars="400" w:left="840"/>
        <w:rPr>
          <w:b/>
          <w:u w:val="single"/>
        </w:rPr>
      </w:pPr>
    </w:p>
    <w:p w14:paraId="0353D623" w14:textId="77777777" w:rsidR="00961E9E" w:rsidRPr="00A6743E" w:rsidRDefault="00961E9E" w:rsidP="00E24FAE">
      <w:pPr>
        <w:spacing w:line="260" w:lineRule="exact"/>
        <w:ind w:leftChars="400" w:left="840"/>
        <w:rPr>
          <w:b/>
          <w:u w:val="single"/>
        </w:rPr>
      </w:pPr>
      <w:r w:rsidRPr="00A6743E">
        <w:rPr>
          <w:b/>
          <w:u w:val="single"/>
        </w:rPr>
        <w:t>Section 7 Structure Verification Plan</w:t>
      </w:r>
    </w:p>
    <w:p w14:paraId="424A9DAF" w14:textId="77777777" w:rsidR="00961E9E" w:rsidRPr="00A6743E" w:rsidRDefault="00961E9E" w:rsidP="00E24FAE">
      <w:pPr>
        <w:spacing w:line="260" w:lineRule="exact"/>
        <w:ind w:leftChars="400" w:left="840"/>
      </w:pPr>
      <w:r w:rsidRPr="00A6743E">
        <w:t>7.2 Strength Test</w:t>
      </w:r>
    </w:p>
    <w:p w14:paraId="4390196B" w14:textId="77777777" w:rsidR="00961E9E" w:rsidRPr="00A6743E" w:rsidRDefault="00961E9E" w:rsidP="00E24FAE">
      <w:pPr>
        <w:spacing w:line="260" w:lineRule="exact"/>
        <w:ind w:leftChars="400" w:left="840"/>
      </w:pPr>
      <w:r w:rsidRPr="00A6743E">
        <w:rPr>
          <w:rFonts w:hint="eastAsia"/>
        </w:rPr>
        <w:t>T</w:t>
      </w:r>
      <w:r w:rsidRPr="00A6743E">
        <w:t>he following tests shall be conducted for the wire mechanism for the deployment system. The test result shall be approved by SFCB.</w:t>
      </w:r>
    </w:p>
    <w:p w14:paraId="0A2BFC5C" w14:textId="77777777" w:rsidR="00961E9E" w:rsidRPr="00A6743E" w:rsidRDefault="00961E9E" w:rsidP="00E24FAE">
      <w:pPr>
        <w:spacing w:line="260" w:lineRule="exact"/>
        <w:ind w:leftChars="400" w:left="840"/>
      </w:pPr>
    </w:p>
    <w:p w14:paraId="547D0AC5" w14:textId="77777777" w:rsidR="00961E9E" w:rsidRPr="00A6743E" w:rsidRDefault="00961E9E" w:rsidP="00E24FAE">
      <w:pPr>
        <w:spacing w:line="260" w:lineRule="exact"/>
        <w:ind w:leftChars="400" w:left="840"/>
      </w:pPr>
      <w:r w:rsidRPr="00A6743E">
        <w:t>In the case of non-metallic wire, the creep characteristics of the wire shall be observed before the tests. Each test shall be started after finishing the 1st creep and 2nd creep. The test load for measurement of the creep characteristics is the restraining load for the deployment with 1.0 as safety margin.</w:t>
      </w:r>
    </w:p>
    <w:p w14:paraId="5C130DFE" w14:textId="77777777" w:rsidR="00961E9E" w:rsidRPr="00A6743E" w:rsidRDefault="00961E9E" w:rsidP="00E24FAE">
      <w:pPr>
        <w:spacing w:line="260" w:lineRule="exact"/>
        <w:ind w:leftChars="400" w:left="840"/>
      </w:pPr>
    </w:p>
    <w:p w14:paraId="18DDB110" w14:textId="77777777" w:rsidR="006C4CF8" w:rsidRPr="00A6743E" w:rsidRDefault="00961E9E" w:rsidP="00E24FAE">
      <w:pPr>
        <w:numPr>
          <w:ilvl w:val="0"/>
          <w:numId w:val="23"/>
        </w:numPr>
        <w:spacing w:line="260" w:lineRule="exact"/>
        <w:ind w:leftChars="400" w:left="1260"/>
      </w:pPr>
      <w:r w:rsidRPr="00A6743E">
        <w:t>Strength Test (ultimate load)</w:t>
      </w:r>
    </w:p>
    <w:p w14:paraId="1B97ED2A" w14:textId="1AC08EA4" w:rsidR="00961E9E" w:rsidRPr="00A6743E" w:rsidRDefault="00961E9E" w:rsidP="00E24FAE">
      <w:pPr>
        <w:spacing w:line="260" w:lineRule="exact"/>
        <w:ind w:left="1260"/>
      </w:pPr>
      <w:r w:rsidRPr="00A6743E">
        <w:rPr>
          <w:rFonts w:hint="eastAsia"/>
        </w:rPr>
        <w:t>T</w:t>
      </w:r>
      <w:r w:rsidRPr="00A6743E">
        <w:t>o verify strength of the wire, the same lot of the flight wire shall be tested with the ultimate load which multiplies the design load</w:t>
      </w:r>
      <w:r w:rsidR="000B17FE">
        <w:rPr>
          <w:rStyle w:val="af7"/>
        </w:rPr>
        <w:footnoteReference w:id="2"/>
      </w:r>
      <w:r w:rsidRPr="00A6743E">
        <w:t xml:space="preserve"> by 2.0 as safety margin. The wire shall be tied by the same knotting method as the flight model. The wire shall be verified not to cut or not to be loosen the knot after the test.</w:t>
      </w:r>
    </w:p>
    <w:p w14:paraId="2E7224B3" w14:textId="77777777" w:rsidR="00961E9E" w:rsidRPr="00A6743E" w:rsidRDefault="00961E9E" w:rsidP="00E24FAE">
      <w:pPr>
        <w:spacing w:line="260" w:lineRule="exact"/>
        <w:ind w:leftChars="400" w:left="840"/>
      </w:pPr>
    </w:p>
    <w:p w14:paraId="719F62A3" w14:textId="77777777" w:rsidR="006C4CF8" w:rsidRPr="00A6743E" w:rsidRDefault="00961E9E" w:rsidP="00E24FAE">
      <w:pPr>
        <w:numPr>
          <w:ilvl w:val="0"/>
          <w:numId w:val="23"/>
        </w:numPr>
        <w:spacing w:line="260" w:lineRule="exact"/>
        <w:ind w:leftChars="400" w:left="1260"/>
      </w:pPr>
      <w:r w:rsidRPr="00A6743E">
        <w:t>Proof Test</w:t>
      </w:r>
    </w:p>
    <w:p w14:paraId="7450A29D" w14:textId="42CFC5DF" w:rsidR="00961E9E" w:rsidRPr="000A304D" w:rsidRDefault="00961E9E" w:rsidP="000A304D">
      <w:pPr>
        <w:spacing w:line="260" w:lineRule="exact"/>
        <w:ind w:left="1260"/>
      </w:pPr>
      <w:r w:rsidRPr="00A6743E">
        <w:rPr>
          <w:rFonts w:hint="eastAsia"/>
        </w:rPr>
        <w:t>T</w:t>
      </w:r>
      <w:r w:rsidRPr="00A6743E">
        <w:t>o screen the flight wire, the flight wire shall be tested with the proof load which multiplies the design load by 1.2 as safety margin. The wire shall be verified not to cut or not to be loosen the knot after the test.</w:t>
      </w:r>
    </w:p>
    <w:p w14:paraId="73BC9B02" w14:textId="77777777" w:rsidR="00DA25AC" w:rsidRPr="00A6743E" w:rsidRDefault="00DA25AC" w:rsidP="000B1495">
      <w:pPr>
        <w:rPr>
          <w:rFonts w:cs="Times New Roman"/>
          <w:b/>
        </w:rPr>
      </w:pPr>
    </w:p>
    <w:p w14:paraId="1431704B" w14:textId="5A774E94" w:rsidR="008E6D30" w:rsidRPr="00083C45" w:rsidRDefault="00E24FAE" w:rsidP="00083C45">
      <w:pPr>
        <w:pStyle w:val="1"/>
        <w:numPr>
          <w:ilvl w:val="0"/>
          <w:numId w:val="38"/>
        </w:numPr>
      </w:pPr>
      <w:bookmarkStart w:id="9" w:name="_Toc491175819"/>
      <w:bookmarkStart w:id="10" w:name="_Toc491175838"/>
      <w:bookmarkStart w:id="11" w:name="_Toc491175872"/>
      <w:bookmarkStart w:id="12" w:name="_Toc491129563"/>
      <w:bookmarkStart w:id="13" w:name="_Toc160555842"/>
      <w:bookmarkEnd w:id="9"/>
      <w:bookmarkEnd w:id="10"/>
      <w:bookmarkEnd w:id="11"/>
      <w:r w:rsidRPr="00083C45">
        <w:t>Test Method</w:t>
      </w:r>
      <w:bookmarkEnd w:id="12"/>
      <w:bookmarkEnd w:id="13"/>
    </w:p>
    <w:p w14:paraId="1E88DF8B" w14:textId="0ABCB6E1" w:rsidR="003862D9" w:rsidRPr="00A6743E" w:rsidRDefault="00F4796A" w:rsidP="00E24FAE">
      <w:pPr>
        <w:pStyle w:val="a4"/>
        <w:numPr>
          <w:ilvl w:val="1"/>
          <w:numId w:val="8"/>
        </w:numPr>
        <w:ind w:leftChars="0"/>
        <w:outlineLvl w:val="1"/>
        <w:rPr>
          <w:rFonts w:cs="Times New Roman"/>
          <w:b/>
          <w:kern w:val="0"/>
          <w:szCs w:val="21"/>
        </w:rPr>
      </w:pPr>
      <w:bookmarkStart w:id="14" w:name="_Toc160555843"/>
      <w:r>
        <w:rPr>
          <w:rFonts w:cs="Times New Roman"/>
          <w:b/>
          <w:kern w:val="0"/>
          <w:szCs w:val="21"/>
        </w:rPr>
        <w:t>Test Condition</w:t>
      </w:r>
      <w:bookmarkEnd w:id="14"/>
      <w:r>
        <w:rPr>
          <w:rFonts w:cs="Times New Roman"/>
          <w:b/>
          <w:kern w:val="0"/>
          <w:szCs w:val="21"/>
        </w:rPr>
        <w:t xml:space="preserve"> </w:t>
      </w:r>
    </w:p>
    <w:p w14:paraId="04E18675" w14:textId="2C3CDF7B" w:rsidR="00E24FAE" w:rsidRPr="00A6743E" w:rsidRDefault="00F4796A" w:rsidP="00E24FAE">
      <w:pPr>
        <w:pStyle w:val="a4"/>
        <w:numPr>
          <w:ilvl w:val="0"/>
          <w:numId w:val="24"/>
        </w:numPr>
        <w:autoSpaceDE w:val="0"/>
        <w:autoSpaceDN w:val="0"/>
        <w:ind w:leftChars="0"/>
        <w:jc w:val="left"/>
        <w:rPr>
          <w:rFonts w:cs="Times New Roman"/>
          <w:b/>
          <w:szCs w:val="21"/>
        </w:rPr>
      </w:pPr>
      <w:r w:rsidRPr="00954BC9">
        <w:rPr>
          <w:rFonts w:cs="Times New Roman"/>
          <w:b/>
          <w:szCs w:val="21"/>
        </w:rPr>
        <w:t>Required load</w:t>
      </w:r>
      <w:r>
        <w:rPr>
          <w:rFonts w:cs="Times New Roman"/>
          <w:b/>
          <w:szCs w:val="21"/>
        </w:rPr>
        <w:t xml:space="preserve">s and test </w:t>
      </w:r>
      <w:proofErr w:type="gramStart"/>
      <w:r>
        <w:rPr>
          <w:rFonts w:cs="Times New Roman"/>
          <w:b/>
          <w:szCs w:val="21"/>
        </w:rPr>
        <w:t>samples</w:t>
      </w:r>
      <w:proofErr w:type="gramEnd"/>
    </w:p>
    <w:p w14:paraId="6E0AC90C" w14:textId="42B5BF32" w:rsidR="00F4796A" w:rsidRPr="00A6743E" w:rsidRDefault="00B003E5" w:rsidP="00413865">
      <w:pPr>
        <w:widowControl/>
        <w:ind w:left="780"/>
        <w:jc w:val="thaiDistribute"/>
        <w:rPr>
          <w:rFonts w:cs="Times New Roman"/>
          <w:szCs w:val="21"/>
        </w:rPr>
      </w:pPr>
      <w:r w:rsidRPr="00A6743E">
        <w:rPr>
          <w:rFonts w:cs="Times New Roman"/>
          <w:spacing w:val="-9"/>
          <w:szCs w:val="21"/>
        </w:rPr>
        <w:t xml:space="preserve">As </w:t>
      </w:r>
      <w:r w:rsidRPr="00A408AC">
        <w:rPr>
          <w:rFonts w:cs="Times New Roman"/>
          <w:color w:val="000000" w:themeColor="text1"/>
          <w:spacing w:val="-9"/>
          <w:szCs w:val="21"/>
        </w:rPr>
        <w:t>shown in Figure 3</w:t>
      </w:r>
      <w:r w:rsidR="00930916" w:rsidRPr="00A408AC">
        <w:rPr>
          <w:rFonts w:cs="Times New Roman"/>
          <w:color w:val="000000" w:themeColor="text1"/>
          <w:spacing w:val="-9"/>
          <w:szCs w:val="21"/>
        </w:rPr>
        <w:t>.1</w:t>
      </w:r>
      <w:r w:rsidRPr="00A408AC">
        <w:rPr>
          <w:rFonts w:cs="Times New Roman"/>
          <w:color w:val="000000" w:themeColor="text1"/>
          <w:spacing w:val="-9"/>
          <w:szCs w:val="21"/>
        </w:rPr>
        <w:t>-1</w:t>
      </w:r>
      <w:r w:rsidRPr="00A6743E">
        <w:rPr>
          <w:rFonts w:cs="Times New Roman"/>
          <w:spacing w:val="-9"/>
          <w:szCs w:val="21"/>
        </w:rPr>
        <w:t xml:space="preserve">, the restraining load for the deployment is measured by attaching a weight to the wire attached to the deployment system and measuring the weight at which the deployment item is </w:t>
      </w:r>
      <w:r w:rsidRPr="00A408AC">
        <w:rPr>
          <w:rFonts w:cs="Times New Roman"/>
          <w:color w:val="000000" w:themeColor="text1"/>
          <w:spacing w:val="-9"/>
          <w:szCs w:val="21"/>
        </w:rPr>
        <w:t xml:space="preserve">restrained. </w:t>
      </w:r>
      <w:r w:rsidR="00914AE0" w:rsidRPr="00A408AC">
        <w:rPr>
          <w:rFonts w:eastAsia="ＭＳ Ｐゴシック" w:cs="Times New Roman"/>
          <w:color w:val="000000" w:themeColor="text1"/>
          <w:kern w:val="0"/>
          <w:szCs w:val="21"/>
          <w:lang w:val="en"/>
        </w:rPr>
        <w:t xml:space="preserve">The </w:t>
      </w:r>
      <w:r w:rsidR="002A514F" w:rsidRPr="00A408AC">
        <w:rPr>
          <w:rFonts w:eastAsia="ＭＳ Ｐゴシック" w:cs="Times New Roman"/>
          <w:color w:val="000000" w:themeColor="text1"/>
          <w:kern w:val="0"/>
          <w:szCs w:val="21"/>
          <w:lang w:val="en"/>
        </w:rPr>
        <w:t>re</w:t>
      </w:r>
      <w:r w:rsidR="00914AE0" w:rsidRPr="00A408AC">
        <w:rPr>
          <w:rFonts w:eastAsia="ＭＳ Ｐゴシック" w:cs="Times New Roman"/>
          <w:color w:val="000000" w:themeColor="text1"/>
          <w:kern w:val="0"/>
          <w:szCs w:val="21"/>
          <w:lang w:val="en"/>
        </w:rPr>
        <w:t xml:space="preserve">straining load for the antenna </w:t>
      </w:r>
      <w:r w:rsidR="009736CA" w:rsidRPr="00A408AC">
        <w:rPr>
          <w:rFonts w:eastAsia="ＭＳ Ｐゴシック" w:cs="Times New Roman"/>
          <w:color w:val="000000" w:themeColor="text1"/>
          <w:kern w:val="0"/>
          <w:szCs w:val="21"/>
          <w:lang w:val="en"/>
        </w:rPr>
        <w:t>is</w:t>
      </w:r>
      <w:r w:rsidR="00914AE0" w:rsidRPr="00A408AC">
        <w:rPr>
          <w:rFonts w:eastAsia="ＭＳ Ｐゴシック" w:cs="Times New Roman"/>
          <w:color w:val="000000" w:themeColor="text1"/>
          <w:kern w:val="0"/>
          <w:szCs w:val="21"/>
          <w:lang w:val="en"/>
        </w:rPr>
        <w:t xml:space="preserve"> </w:t>
      </w:r>
      <w:ins w:id="15" w:author="KOSIYAKUL Merisa" w:date="2024-03-05T16:12:00Z">
        <w:r w:rsidR="00B91FD7" w:rsidRPr="00A408AC">
          <w:rPr>
            <w:rFonts w:eastAsia="ＭＳ Ｐゴシック" w:cs="Times New Roman"/>
            <w:color w:val="000000" w:themeColor="text1"/>
            <w:kern w:val="0"/>
            <w:szCs w:val="21"/>
            <w:lang w:val="en"/>
          </w:rPr>
          <w:t>212</w:t>
        </w:r>
      </w:ins>
      <w:del w:id="16" w:author="KOSIYAKUL Merisa" w:date="2024-03-05T16:08:00Z">
        <w:r w:rsidR="00F4796A" w:rsidRPr="00A408AC" w:rsidDel="00F462EC">
          <w:rPr>
            <w:rFonts w:eastAsia="ＭＳ Ｐゴシック" w:cs="Times New Roman"/>
            <w:color w:val="000000" w:themeColor="text1"/>
            <w:kern w:val="0"/>
            <w:szCs w:val="21"/>
            <w:lang w:val="en"/>
          </w:rPr>
          <w:delText>288</w:delText>
        </w:r>
      </w:del>
      <w:r w:rsidR="009B27E8" w:rsidRPr="00A408AC">
        <w:rPr>
          <w:rFonts w:eastAsia="ＭＳ Ｐゴシック" w:cs="Times New Roman"/>
          <w:color w:val="000000" w:themeColor="text1"/>
          <w:kern w:val="0"/>
          <w:szCs w:val="21"/>
          <w:lang w:val="en"/>
        </w:rPr>
        <w:t xml:space="preserve"> </w:t>
      </w:r>
      <w:r w:rsidR="00914AE0" w:rsidRPr="00A408AC">
        <w:rPr>
          <w:rFonts w:eastAsia="ＭＳ Ｐゴシック" w:cs="Times New Roman"/>
          <w:color w:val="000000" w:themeColor="text1"/>
          <w:kern w:val="0"/>
          <w:szCs w:val="21"/>
          <w:lang w:val="en"/>
        </w:rPr>
        <w:t>gf.</w:t>
      </w:r>
      <w:r w:rsidR="002E6739" w:rsidRPr="00A408AC">
        <w:rPr>
          <w:rFonts w:eastAsia="ＭＳ Ｐゴシック" w:cs="Times New Roman"/>
          <w:color w:val="000000" w:themeColor="text1"/>
          <w:kern w:val="0"/>
          <w:szCs w:val="21"/>
          <w:lang w:val="en"/>
        </w:rPr>
        <w:t xml:space="preserve"> </w:t>
      </w:r>
      <w:r w:rsidR="00F4796A" w:rsidRPr="00A408AC">
        <w:rPr>
          <w:rFonts w:eastAsia="ＭＳ Ｐゴシック" w:cs="Times New Roman"/>
          <w:color w:val="000000" w:themeColor="text1"/>
          <w:kern w:val="0"/>
          <w:szCs w:val="21"/>
          <w:lang w:val="en"/>
        </w:rPr>
        <w:t>The total mass of the antenna element is 10</w:t>
      </w:r>
      <w:r w:rsidR="009B27E8" w:rsidRPr="00A408AC">
        <w:rPr>
          <w:rFonts w:eastAsia="ＭＳ Ｐゴシック" w:cs="Times New Roman"/>
          <w:color w:val="000000" w:themeColor="text1"/>
          <w:kern w:val="0"/>
          <w:szCs w:val="21"/>
          <w:lang w:val="en"/>
        </w:rPr>
        <w:t xml:space="preserve"> </w:t>
      </w:r>
      <w:r w:rsidR="00F4796A" w:rsidRPr="00A408AC">
        <w:rPr>
          <w:rFonts w:eastAsia="ＭＳ Ｐゴシック" w:cs="Times New Roman"/>
          <w:color w:val="000000" w:themeColor="text1"/>
          <w:kern w:val="0"/>
          <w:szCs w:val="21"/>
          <w:lang w:val="en"/>
        </w:rPr>
        <w:t>g (See Figure 3.1-2). Therefore, the load applied to the antenna by the launch environment (9G) is 90</w:t>
      </w:r>
      <w:r w:rsidR="009B27E8" w:rsidRPr="00A408AC">
        <w:rPr>
          <w:rFonts w:eastAsia="ＭＳ Ｐゴシック" w:cs="Times New Roman"/>
          <w:color w:val="000000" w:themeColor="text1"/>
          <w:kern w:val="0"/>
          <w:szCs w:val="21"/>
          <w:lang w:val="en"/>
        </w:rPr>
        <w:t xml:space="preserve"> </w:t>
      </w:r>
      <w:r w:rsidR="00F4796A" w:rsidRPr="00A408AC">
        <w:rPr>
          <w:rFonts w:eastAsia="ＭＳ Ｐゴシック" w:cs="Times New Roman"/>
          <w:color w:val="000000" w:themeColor="text1"/>
          <w:kern w:val="0"/>
          <w:szCs w:val="21"/>
          <w:lang w:val="en"/>
        </w:rPr>
        <w:t xml:space="preserve">gf. Since </w:t>
      </w:r>
      <w:r w:rsidR="00F4796A" w:rsidRPr="00F4796A">
        <w:rPr>
          <w:rFonts w:eastAsia="ＭＳ Ｐゴシック" w:cs="Times New Roman"/>
          <w:kern w:val="0"/>
          <w:szCs w:val="21"/>
          <w:lang w:val="en"/>
        </w:rPr>
        <w:t xml:space="preserve">the </w:t>
      </w:r>
      <w:r w:rsidR="007A641A" w:rsidRPr="00A408AC">
        <w:rPr>
          <w:rFonts w:eastAsia="ＭＳ Ｐゴシック" w:cs="Times New Roman"/>
          <w:color w:val="000000" w:themeColor="text1"/>
          <w:kern w:val="0"/>
          <w:szCs w:val="21"/>
          <w:lang w:val="en"/>
        </w:rPr>
        <w:t>restrain</w:t>
      </w:r>
      <w:r w:rsidR="009238E5" w:rsidRPr="00A408AC">
        <w:rPr>
          <w:rFonts w:eastAsia="ＭＳ Ｐゴシック" w:cs="Times New Roman"/>
          <w:color w:val="000000" w:themeColor="text1"/>
          <w:kern w:val="0"/>
          <w:szCs w:val="21"/>
          <w:lang w:val="en"/>
        </w:rPr>
        <w:t>ing load</w:t>
      </w:r>
      <w:r w:rsidR="00F4796A" w:rsidRPr="00A408AC">
        <w:rPr>
          <w:rFonts w:eastAsia="ＭＳ Ｐゴシック" w:cs="Times New Roman"/>
          <w:color w:val="000000" w:themeColor="text1"/>
          <w:kern w:val="0"/>
          <w:szCs w:val="21"/>
          <w:lang w:val="en"/>
        </w:rPr>
        <w:t xml:space="preserve"> </w:t>
      </w:r>
      <w:r w:rsidR="009238E5" w:rsidRPr="00A408AC">
        <w:rPr>
          <w:rFonts w:eastAsia="ＭＳ Ｐゴシック" w:cs="Times New Roman"/>
          <w:color w:val="000000" w:themeColor="text1"/>
          <w:kern w:val="0"/>
          <w:szCs w:val="21"/>
          <w:lang w:val="en"/>
        </w:rPr>
        <w:t xml:space="preserve">for the deployment </w:t>
      </w:r>
      <w:r w:rsidR="00F4796A" w:rsidRPr="00A408AC">
        <w:rPr>
          <w:rFonts w:eastAsia="ＭＳ Ｐゴシック" w:cs="Times New Roman"/>
          <w:color w:val="000000" w:themeColor="text1"/>
          <w:kern w:val="0"/>
          <w:szCs w:val="21"/>
          <w:lang w:val="en"/>
        </w:rPr>
        <w:t xml:space="preserve">is </w:t>
      </w:r>
      <w:ins w:id="17" w:author="KOSIYAKUL Merisa" w:date="2024-03-05T16:12:00Z">
        <w:r w:rsidR="00B91FD7" w:rsidRPr="00A408AC">
          <w:rPr>
            <w:rFonts w:eastAsia="ＭＳ Ｐゴシック" w:cs="Times New Roman"/>
            <w:color w:val="000000" w:themeColor="text1"/>
            <w:kern w:val="0"/>
            <w:szCs w:val="21"/>
            <w:lang w:val="en"/>
          </w:rPr>
          <w:t>212</w:t>
        </w:r>
      </w:ins>
      <w:del w:id="18" w:author="KOSIYAKUL Merisa" w:date="2024-03-05T16:09:00Z">
        <w:r w:rsidR="00F4796A" w:rsidRPr="00A408AC" w:rsidDel="00062EAD">
          <w:rPr>
            <w:rFonts w:eastAsia="ＭＳ Ｐゴシック" w:cs="Times New Roman"/>
            <w:color w:val="000000" w:themeColor="text1"/>
            <w:kern w:val="0"/>
            <w:szCs w:val="21"/>
            <w:lang w:val="en"/>
          </w:rPr>
          <w:delText>288</w:delText>
        </w:r>
      </w:del>
      <w:r w:rsidR="009B27E8" w:rsidRPr="00A408AC">
        <w:rPr>
          <w:rFonts w:eastAsia="ＭＳ Ｐゴシック" w:cs="Times New Roman"/>
          <w:color w:val="000000" w:themeColor="text1"/>
          <w:kern w:val="0"/>
          <w:szCs w:val="21"/>
          <w:lang w:val="en"/>
        </w:rPr>
        <w:t xml:space="preserve"> </w:t>
      </w:r>
      <w:r w:rsidR="00F4796A" w:rsidRPr="00A408AC">
        <w:rPr>
          <w:rFonts w:eastAsia="ＭＳ Ｐゴシック" w:cs="Times New Roman"/>
          <w:color w:val="000000" w:themeColor="text1"/>
          <w:kern w:val="0"/>
          <w:szCs w:val="21"/>
          <w:lang w:val="en"/>
        </w:rPr>
        <w:t xml:space="preserve">gf, the design load is </w:t>
      </w:r>
      <w:ins w:id="19" w:author="KOSIYAKUL Merisa" w:date="2024-03-05T16:12:00Z">
        <w:r w:rsidR="00353418" w:rsidRPr="00A408AC">
          <w:rPr>
            <w:rFonts w:eastAsia="ＭＳ Ｐゴシック" w:cs="Times New Roman"/>
            <w:color w:val="000000" w:themeColor="text1"/>
            <w:kern w:val="0"/>
            <w:szCs w:val="21"/>
            <w:lang w:val="en"/>
          </w:rPr>
          <w:t>302</w:t>
        </w:r>
      </w:ins>
      <w:del w:id="20" w:author="KOSIYAKUL Merisa" w:date="2024-03-05T16:09:00Z">
        <w:r w:rsidR="00F4796A" w:rsidRPr="00A408AC" w:rsidDel="00062EAD">
          <w:rPr>
            <w:rFonts w:eastAsia="ＭＳ Ｐゴシック" w:cs="Times New Roman"/>
            <w:color w:val="000000" w:themeColor="text1"/>
            <w:kern w:val="0"/>
            <w:szCs w:val="21"/>
            <w:lang w:val="en"/>
          </w:rPr>
          <w:delText>378</w:delText>
        </w:r>
      </w:del>
      <w:r w:rsidR="009B27E8" w:rsidRPr="00A408AC">
        <w:rPr>
          <w:rFonts w:eastAsia="ＭＳ Ｐゴシック" w:cs="Times New Roman"/>
          <w:color w:val="000000" w:themeColor="text1"/>
          <w:kern w:val="0"/>
          <w:szCs w:val="21"/>
          <w:lang w:val="en"/>
        </w:rPr>
        <w:t xml:space="preserve"> </w:t>
      </w:r>
      <w:r w:rsidR="00F4796A" w:rsidRPr="00A408AC">
        <w:rPr>
          <w:rFonts w:eastAsia="ＭＳ Ｐゴシック" w:cs="Times New Roman"/>
          <w:color w:val="000000" w:themeColor="text1"/>
          <w:kern w:val="0"/>
          <w:szCs w:val="21"/>
          <w:lang w:val="en"/>
        </w:rPr>
        <w:t>gf (=90+</w:t>
      </w:r>
      <w:ins w:id="21" w:author="KOSIYAKUL Merisa" w:date="2024-03-05T16:12:00Z">
        <w:r w:rsidR="00B91FD7" w:rsidRPr="00A408AC">
          <w:rPr>
            <w:rFonts w:eastAsia="ＭＳ Ｐゴシック" w:cs="Times New Roman"/>
            <w:color w:val="000000" w:themeColor="text1"/>
            <w:kern w:val="0"/>
            <w:szCs w:val="21"/>
            <w:lang w:val="en"/>
          </w:rPr>
          <w:t>212</w:t>
        </w:r>
      </w:ins>
      <w:del w:id="22" w:author="KOSIYAKUL Merisa" w:date="2024-03-05T16:09:00Z">
        <w:r w:rsidR="00F4796A" w:rsidRPr="00A408AC" w:rsidDel="00062EAD">
          <w:rPr>
            <w:rFonts w:eastAsia="ＭＳ Ｐゴシック" w:cs="Times New Roman"/>
            <w:color w:val="000000" w:themeColor="text1"/>
            <w:kern w:val="0"/>
            <w:szCs w:val="21"/>
            <w:lang w:val="en"/>
          </w:rPr>
          <w:delText>288</w:delText>
        </w:r>
      </w:del>
      <w:r w:rsidR="00F4796A" w:rsidRPr="00A408AC">
        <w:rPr>
          <w:rFonts w:eastAsia="ＭＳ Ｐゴシック" w:cs="Times New Roman"/>
          <w:color w:val="000000" w:themeColor="text1"/>
          <w:kern w:val="0"/>
          <w:szCs w:val="21"/>
          <w:lang w:val="en"/>
        </w:rPr>
        <w:t xml:space="preserve">). The required loads for each </w:t>
      </w:r>
      <w:r w:rsidR="00F4796A" w:rsidRPr="00F4796A">
        <w:rPr>
          <w:rFonts w:eastAsia="ＭＳ Ｐゴシック" w:cs="Times New Roman"/>
          <w:kern w:val="0"/>
          <w:szCs w:val="21"/>
          <w:lang w:val="en"/>
        </w:rPr>
        <w:t xml:space="preserve">test are shown in </w:t>
      </w:r>
      <w:r w:rsidR="009B27E8">
        <w:rPr>
          <w:rFonts w:eastAsia="ＭＳ Ｐゴシック" w:cs="Times New Roman"/>
          <w:kern w:val="0"/>
          <w:szCs w:val="21"/>
          <w:lang w:val="en"/>
        </w:rPr>
        <w:fldChar w:fldCharType="begin"/>
      </w:r>
      <w:r w:rsidR="009B27E8">
        <w:rPr>
          <w:rFonts w:eastAsia="ＭＳ Ｐゴシック" w:cs="Times New Roman"/>
          <w:kern w:val="0"/>
          <w:szCs w:val="21"/>
          <w:lang w:val="en"/>
        </w:rPr>
        <w:instrText xml:space="preserve"> REF _Ref159854100 \h </w:instrText>
      </w:r>
      <w:r w:rsidR="009B27E8">
        <w:rPr>
          <w:rFonts w:eastAsia="ＭＳ Ｐゴシック" w:cs="Times New Roman"/>
          <w:kern w:val="0"/>
          <w:szCs w:val="21"/>
          <w:lang w:val="en"/>
        </w:rPr>
      </w:r>
      <w:r w:rsidR="009B27E8">
        <w:rPr>
          <w:rFonts w:eastAsia="ＭＳ Ｐゴシック" w:cs="Times New Roman"/>
          <w:kern w:val="0"/>
          <w:szCs w:val="21"/>
          <w:lang w:val="en"/>
        </w:rPr>
        <w:fldChar w:fldCharType="separate"/>
      </w:r>
      <w:r w:rsidR="009B27E8">
        <w:t xml:space="preserve">Table </w:t>
      </w:r>
      <w:r w:rsidR="009B27E8">
        <w:rPr>
          <w:noProof/>
        </w:rPr>
        <w:t>3</w:t>
      </w:r>
      <w:r w:rsidR="009B27E8">
        <w:t>.</w:t>
      </w:r>
      <w:r w:rsidR="009B27E8">
        <w:rPr>
          <w:noProof/>
        </w:rPr>
        <w:t>1</w:t>
      </w:r>
      <w:r w:rsidR="009B27E8">
        <w:rPr>
          <w:rFonts w:eastAsia="ＭＳ Ｐゴシック" w:cs="Times New Roman"/>
          <w:kern w:val="0"/>
          <w:szCs w:val="21"/>
          <w:lang w:val="en"/>
        </w:rPr>
        <w:fldChar w:fldCharType="end"/>
      </w:r>
      <w:r w:rsidR="00F4796A" w:rsidRPr="00F4796A">
        <w:rPr>
          <w:rFonts w:eastAsia="ＭＳ Ｐゴシック" w:cs="Times New Roman"/>
          <w:kern w:val="0"/>
          <w:szCs w:val="21"/>
          <w:lang w:val="en"/>
        </w:rPr>
        <w:t>.</w:t>
      </w:r>
    </w:p>
    <w:p w14:paraId="4526C39C" w14:textId="581D333E" w:rsidR="009B27E8" w:rsidRPr="0055314B" w:rsidRDefault="009B27E8" w:rsidP="0055314B">
      <w:pPr>
        <w:widowControl/>
        <w:jc w:val="center"/>
        <w:rPr>
          <w:rFonts w:cs="Times New Roman"/>
          <w:szCs w:val="21"/>
        </w:rPr>
      </w:pPr>
      <w:r>
        <w:rPr>
          <w:rFonts w:cs="Times New Roman"/>
          <w:szCs w:val="21"/>
        </w:rPr>
        <w:br w:type="page"/>
      </w:r>
      <w:bookmarkStart w:id="23" w:name="_Ref159854100"/>
      <w:r>
        <w:lastRenderedPageBreak/>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1</w:t>
      </w:r>
      <w:r>
        <w:fldChar w:fldCharType="end"/>
      </w:r>
      <w:bookmarkEnd w:id="23"/>
      <w:r>
        <w:t xml:space="preserve"> </w:t>
      </w:r>
      <w:r w:rsidRPr="00F4796A">
        <w:rPr>
          <w:rFonts w:eastAsia="ＭＳ Ｐゴシック" w:cs="Times New Roman"/>
          <w:kern w:val="0"/>
          <w:szCs w:val="21"/>
          <w:lang w:val="en"/>
        </w:rPr>
        <w:t>The required loads for each test</w:t>
      </w:r>
    </w:p>
    <w:tbl>
      <w:tblPr>
        <w:tblStyle w:val="a3"/>
        <w:tblW w:w="8036" w:type="dxa"/>
        <w:jc w:val="center"/>
        <w:tblLook w:val="04A0" w:firstRow="1" w:lastRow="0" w:firstColumn="1" w:lastColumn="0" w:noHBand="0" w:noVBand="1"/>
      </w:tblPr>
      <w:tblGrid>
        <w:gridCol w:w="2268"/>
        <w:gridCol w:w="2268"/>
        <w:gridCol w:w="2324"/>
        <w:gridCol w:w="1176"/>
      </w:tblGrid>
      <w:tr w:rsidR="00F4796A" w14:paraId="26438EC5" w14:textId="77777777" w:rsidTr="009B1416">
        <w:trPr>
          <w:jc w:val="center"/>
        </w:trPr>
        <w:tc>
          <w:tcPr>
            <w:tcW w:w="2268" w:type="dxa"/>
          </w:tcPr>
          <w:p w14:paraId="7F2725AE" w14:textId="77777777" w:rsidR="00F4796A" w:rsidRPr="00F4796A" w:rsidRDefault="00F4796A" w:rsidP="00F024D5">
            <w:pPr>
              <w:widowControl/>
              <w:jc w:val="center"/>
              <w:rPr>
                <w:rFonts w:eastAsia="ＭＳ Ｐゴシック" w:cs="Times New Roman"/>
                <w:b/>
                <w:bCs/>
                <w:kern w:val="0"/>
                <w:szCs w:val="21"/>
                <w:lang w:val="en"/>
              </w:rPr>
            </w:pPr>
            <w:r w:rsidRPr="00F4796A">
              <w:rPr>
                <w:rFonts w:eastAsia="ＭＳ Ｐゴシック" w:cs="Times New Roman"/>
                <w:b/>
                <w:bCs/>
                <w:kern w:val="0"/>
                <w:szCs w:val="21"/>
                <w:lang w:val="en"/>
              </w:rPr>
              <w:t>Test</w:t>
            </w:r>
          </w:p>
        </w:tc>
        <w:tc>
          <w:tcPr>
            <w:tcW w:w="2268" w:type="dxa"/>
          </w:tcPr>
          <w:p w14:paraId="1BDD79C7" w14:textId="77777777" w:rsidR="00F4796A" w:rsidRPr="00F4796A" w:rsidRDefault="00F4796A" w:rsidP="00F024D5">
            <w:pPr>
              <w:widowControl/>
              <w:jc w:val="center"/>
              <w:rPr>
                <w:rFonts w:eastAsia="ＭＳ Ｐゴシック" w:cs="Times New Roman"/>
                <w:b/>
                <w:bCs/>
                <w:kern w:val="0"/>
                <w:szCs w:val="21"/>
                <w:lang w:val="en"/>
              </w:rPr>
            </w:pPr>
            <w:r w:rsidRPr="00F4796A">
              <w:rPr>
                <w:rFonts w:eastAsia="ＭＳ Ｐゴシック" w:cs="Times New Roman" w:hint="eastAsia"/>
                <w:b/>
                <w:bCs/>
                <w:kern w:val="0"/>
                <w:szCs w:val="21"/>
                <w:lang w:val="en"/>
              </w:rPr>
              <w:t>Sample</w:t>
            </w:r>
          </w:p>
        </w:tc>
        <w:tc>
          <w:tcPr>
            <w:tcW w:w="2324" w:type="dxa"/>
          </w:tcPr>
          <w:p w14:paraId="1A957A9F" w14:textId="77777777" w:rsidR="00F4796A" w:rsidRPr="00F4796A" w:rsidRDefault="00F4796A" w:rsidP="00F024D5">
            <w:pPr>
              <w:widowControl/>
              <w:jc w:val="center"/>
              <w:rPr>
                <w:rFonts w:eastAsia="ＭＳ Ｐゴシック" w:cs="Times New Roman"/>
                <w:b/>
                <w:bCs/>
                <w:kern w:val="0"/>
                <w:szCs w:val="21"/>
                <w:lang w:val="en"/>
              </w:rPr>
            </w:pPr>
            <w:r w:rsidRPr="00F4796A">
              <w:rPr>
                <w:rFonts w:eastAsia="ＭＳ Ｐゴシック" w:cs="Times New Roman" w:hint="eastAsia"/>
                <w:b/>
                <w:bCs/>
                <w:kern w:val="0"/>
                <w:szCs w:val="21"/>
                <w:lang w:val="en"/>
              </w:rPr>
              <w:t>Require</w:t>
            </w:r>
            <w:r w:rsidRPr="00F4796A">
              <w:rPr>
                <w:rFonts w:eastAsia="ＭＳ Ｐゴシック" w:cs="Times New Roman"/>
                <w:b/>
                <w:bCs/>
                <w:kern w:val="0"/>
                <w:szCs w:val="21"/>
                <w:lang w:val="en"/>
              </w:rPr>
              <w:t>d loads</w:t>
            </w:r>
          </w:p>
        </w:tc>
        <w:tc>
          <w:tcPr>
            <w:tcW w:w="1176" w:type="dxa"/>
          </w:tcPr>
          <w:p w14:paraId="738DE97E" w14:textId="77777777" w:rsidR="00F4796A" w:rsidRPr="00F4796A" w:rsidRDefault="00F4796A" w:rsidP="00F024D5">
            <w:pPr>
              <w:widowControl/>
              <w:jc w:val="center"/>
              <w:rPr>
                <w:rFonts w:eastAsia="ＭＳ Ｐゴシック" w:cs="Times New Roman"/>
                <w:b/>
                <w:bCs/>
                <w:kern w:val="0"/>
                <w:szCs w:val="21"/>
                <w:lang w:val="en"/>
              </w:rPr>
            </w:pPr>
            <w:r w:rsidRPr="00F4796A">
              <w:rPr>
                <w:rFonts w:eastAsia="ＭＳ Ｐゴシック" w:cs="Times New Roman"/>
                <w:b/>
                <w:bCs/>
                <w:kern w:val="0"/>
                <w:szCs w:val="21"/>
                <w:lang w:val="en"/>
              </w:rPr>
              <w:t>Test loads</w:t>
            </w:r>
          </w:p>
        </w:tc>
      </w:tr>
      <w:tr w:rsidR="00FA00F6" w:rsidRPr="00FA00F6" w14:paraId="66CCA9A1" w14:textId="77777777" w:rsidTr="009B1416">
        <w:trPr>
          <w:jc w:val="center"/>
        </w:trPr>
        <w:tc>
          <w:tcPr>
            <w:tcW w:w="2268" w:type="dxa"/>
            <w:vAlign w:val="center"/>
          </w:tcPr>
          <w:p w14:paraId="08C8E91F" w14:textId="77777777" w:rsidR="00F4796A" w:rsidRPr="00FA00F6" w:rsidRDefault="00F4796A" w:rsidP="00F024D5">
            <w:pPr>
              <w:widowControl/>
              <w:jc w:val="center"/>
              <w:rPr>
                <w:rFonts w:eastAsia="ＭＳ Ｐゴシック" w:cs="Times New Roman"/>
                <w:color w:val="000000" w:themeColor="text1"/>
                <w:kern w:val="0"/>
                <w:szCs w:val="21"/>
                <w:lang w:val="en"/>
                <w:rPrChange w:id="24"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25" w:author="KOSIYAKUL Merisa" w:date="2024-03-05T16:38:00Z">
                  <w:rPr>
                    <w:rFonts w:eastAsia="ＭＳ Ｐゴシック" w:cs="Times New Roman"/>
                    <w:kern w:val="0"/>
                    <w:szCs w:val="21"/>
                    <w:lang w:val="en"/>
                  </w:rPr>
                </w:rPrChange>
              </w:rPr>
              <w:t>Creep Test</w:t>
            </w:r>
          </w:p>
        </w:tc>
        <w:tc>
          <w:tcPr>
            <w:tcW w:w="2268" w:type="dxa"/>
            <w:vAlign w:val="center"/>
          </w:tcPr>
          <w:p w14:paraId="1EA3FDAA" w14:textId="77777777" w:rsidR="00F4796A" w:rsidRPr="00FA00F6" w:rsidRDefault="00F4796A" w:rsidP="00F024D5">
            <w:pPr>
              <w:widowControl/>
              <w:jc w:val="center"/>
              <w:rPr>
                <w:rFonts w:eastAsia="ＭＳ Ｐゴシック" w:cs="Times New Roman"/>
                <w:color w:val="000000" w:themeColor="text1"/>
                <w:kern w:val="0"/>
                <w:szCs w:val="21"/>
                <w:lang w:val="en"/>
                <w:rPrChange w:id="26"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27" w:author="KOSIYAKUL Merisa" w:date="2024-03-05T16:38:00Z">
                  <w:rPr>
                    <w:rFonts w:eastAsia="ＭＳ Ｐゴシック" w:cs="Times New Roman"/>
                    <w:kern w:val="0"/>
                    <w:szCs w:val="21"/>
                    <w:lang w:val="en"/>
                  </w:rPr>
                </w:rPrChange>
              </w:rPr>
              <w:t>-</w:t>
            </w:r>
          </w:p>
        </w:tc>
        <w:tc>
          <w:tcPr>
            <w:tcW w:w="2324" w:type="dxa"/>
            <w:vAlign w:val="center"/>
          </w:tcPr>
          <w:p w14:paraId="14472D77" w14:textId="7A7617F2" w:rsidR="00F4796A" w:rsidRPr="00FA00F6" w:rsidRDefault="00147E24" w:rsidP="00F024D5">
            <w:pPr>
              <w:widowControl/>
              <w:jc w:val="center"/>
              <w:rPr>
                <w:rFonts w:eastAsia="ＭＳ Ｐゴシック" w:cs="Times New Roman"/>
                <w:color w:val="000000" w:themeColor="text1"/>
                <w:kern w:val="0"/>
                <w:szCs w:val="21"/>
                <w:lang w:val="en"/>
                <w:rPrChange w:id="28" w:author="KOSIYAKUL Merisa" w:date="2024-03-05T16:38:00Z">
                  <w:rPr>
                    <w:rFonts w:eastAsia="ＭＳ Ｐゴシック" w:cs="Times New Roman"/>
                    <w:color w:val="FF0000"/>
                    <w:kern w:val="0"/>
                    <w:szCs w:val="21"/>
                    <w:lang w:val="en"/>
                  </w:rPr>
                </w:rPrChange>
              </w:rPr>
            </w:pPr>
            <w:r>
              <w:rPr>
                <w:rFonts w:eastAsia="ＭＳ Ｐゴシック" w:cs="Times New Roman"/>
                <w:color w:val="000000" w:themeColor="text1"/>
                <w:kern w:val="0"/>
                <w:szCs w:val="21"/>
                <w:lang w:val="en"/>
              </w:rPr>
              <w:t>212</w:t>
            </w:r>
            <w:del w:id="29" w:author="KOSIYAKUL Merisa" w:date="2024-03-05T16:13:00Z">
              <w:r w:rsidR="008A400D" w:rsidRPr="00FA00F6" w:rsidDel="00353418">
                <w:rPr>
                  <w:rFonts w:eastAsia="ＭＳ Ｐゴシック" w:cs="Times New Roman"/>
                  <w:color w:val="000000" w:themeColor="text1"/>
                  <w:kern w:val="0"/>
                  <w:szCs w:val="21"/>
                  <w:lang w:val="en"/>
                  <w:rPrChange w:id="30" w:author="KOSIYAKUL Merisa" w:date="2024-03-05T16:38:00Z">
                    <w:rPr>
                      <w:rFonts w:eastAsia="ＭＳ Ｐゴシック" w:cs="Times New Roman"/>
                      <w:color w:val="FF0000"/>
                      <w:kern w:val="0"/>
                      <w:szCs w:val="21"/>
                      <w:lang w:val="en"/>
                    </w:rPr>
                  </w:rPrChange>
                </w:rPr>
                <w:delText>2</w:delText>
              </w:r>
            </w:del>
            <w:del w:id="31" w:author="KOSIYAKUL Merisa" w:date="2024-03-05T16:09:00Z">
              <w:r w:rsidR="008A400D" w:rsidRPr="00FA00F6" w:rsidDel="00062EAD">
                <w:rPr>
                  <w:rFonts w:eastAsia="ＭＳ Ｐゴシック" w:cs="Times New Roman"/>
                  <w:color w:val="000000" w:themeColor="text1"/>
                  <w:kern w:val="0"/>
                  <w:szCs w:val="21"/>
                  <w:lang w:val="en"/>
                  <w:rPrChange w:id="32" w:author="KOSIYAKUL Merisa" w:date="2024-03-05T16:38:00Z">
                    <w:rPr>
                      <w:rFonts w:eastAsia="ＭＳ Ｐゴシック" w:cs="Times New Roman"/>
                      <w:color w:val="FF0000"/>
                      <w:kern w:val="0"/>
                      <w:szCs w:val="21"/>
                      <w:lang w:val="en"/>
                    </w:rPr>
                  </w:rPrChange>
                </w:rPr>
                <w:delText>88</w:delText>
              </w:r>
            </w:del>
            <w:r w:rsidR="00015263" w:rsidRPr="00FA00F6">
              <w:rPr>
                <w:rFonts w:eastAsia="ＭＳ Ｐゴシック" w:cs="Times New Roman"/>
                <w:color w:val="000000" w:themeColor="text1"/>
                <w:kern w:val="0"/>
                <w:szCs w:val="21"/>
                <w:lang w:val="en"/>
                <w:rPrChange w:id="33" w:author="KOSIYAKUL Merisa" w:date="2024-03-05T16:38:00Z">
                  <w:rPr>
                    <w:rFonts w:eastAsia="ＭＳ Ｐゴシック" w:cs="Times New Roman"/>
                    <w:color w:val="FF0000"/>
                    <w:kern w:val="0"/>
                    <w:szCs w:val="21"/>
                    <w:lang w:val="en"/>
                  </w:rPr>
                </w:rPrChange>
              </w:rPr>
              <w:t xml:space="preserve"> </w:t>
            </w:r>
            <w:r w:rsidR="00F4796A" w:rsidRPr="00FA00F6">
              <w:rPr>
                <w:rFonts w:eastAsia="ＭＳ Ｐゴシック" w:cs="Times New Roman"/>
                <w:color w:val="000000" w:themeColor="text1"/>
                <w:kern w:val="0"/>
                <w:szCs w:val="21"/>
                <w:lang w:val="en"/>
                <w:rPrChange w:id="34" w:author="KOSIYAKUL Merisa" w:date="2024-03-05T16:38:00Z">
                  <w:rPr>
                    <w:rFonts w:eastAsia="ＭＳ Ｐゴシック" w:cs="Times New Roman"/>
                    <w:color w:val="FF0000"/>
                    <w:kern w:val="0"/>
                    <w:szCs w:val="21"/>
                    <w:lang w:val="en"/>
                  </w:rPr>
                </w:rPrChange>
              </w:rPr>
              <w:t>gf</w:t>
            </w:r>
          </w:p>
          <w:p w14:paraId="09A7E562" w14:textId="73F42DA2" w:rsidR="00F4796A" w:rsidRPr="00FA00F6" w:rsidRDefault="00F4796A" w:rsidP="00F024D5">
            <w:pPr>
              <w:widowControl/>
              <w:jc w:val="center"/>
              <w:rPr>
                <w:rFonts w:eastAsia="ＭＳ Ｐゴシック" w:cs="Times New Roman"/>
                <w:color w:val="000000" w:themeColor="text1"/>
                <w:kern w:val="0"/>
                <w:szCs w:val="21"/>
                <w:lang w:val="en"/>
                <w:rPrChange w:id="35"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36" w:author="KOSIYAKUL Merisa" w:date="2024-03-05T16:38:00Z">
                  <w:rPr>
                    <w:rFonts w:eastAsia="ＭＳ Ｐゴシック" w:cs="Times New Roman"/>
                    <w:kern w:val="0"/>
                    <w:szCs w:val="21"/>
                    <w:lang w:val="en"/>
                  </w:rPr>
                </w:rPrChange>
              </w:rPr>
              <w:t>(</w:t>
            </w:r>
            <w:r w:rsidR="008A400D" w:rsidRPr="00FA00F6">
              <w:rPr>
                <w:rFonts w:eastAsia="ＭＳ Ｐゴシック" w:cs="Times New Roman"/>
                <w:color w:val="000000" w:themeColor="text1"/>
                <w:kern w:val="0"/>
                <w:szCs w:val="21"/>
                <w:lang w:val="en"/>
                <w:rPrChange w:id="37" w:author="KOSIYAKUL Merisa" w:date="2024-03-05T16:38:00Z">
                  <w:rPr>
                    <w:rFonts w:eastAsia="ＭＳ Ｐゴシック" w:cs="Times New Roman"/>
                    <w:kern w:val="0"/>
                    <w:szCs w:val="21"/>
                    <w:lang w:val="en"/>
                  </w:rPr>
                </w:rPrChange>
              </w:rPr>
              <w:t>R</w:t>
            </w:r>
            <w:r w:rsidR="009238E5" w:rsidRPr="00FA00F6">
              <w:rPr>
                <w:rFonts w:eastAsia="ＭＳ Ｐゴシック" w:cs="Times New Roman"/>
                <w:color w:val="000000" w:themeColor="text1"/>
                <w:kern w:val="0"/>
                <w:szCs w:val="21"/>
                <w:lang w:val="en"/>
                <w:rPrChange w:id="38" w:author="KOSIYAKUL Merisa" w:date="2024-03-05T16:38:00Z">
                  <w:rPr>
                    <w:rFonts w:eastAsia="ＭＳ Ｐゴシック" w:cs="Times New Roman"/>
                    <w:kern w:val="0"/>
                    <w:szCs w:val="21"/>
                    <w:lang w:val="en"/>
                  </w:rPr>
                </w:rPrChange>
              </w:rPr>
              <w:t>es</w:t>
            </w:r>
            <w:r w:rsidR="008A400D" w:rsidRPr="00FA00F6">
              <w:rPr>
                <w:rFonts w:eastAsia="ＭＳ Ｐゴシック" w:cs="Times New Roman"/>
                <w:color w:val="000000" w:themeColor="text1"/>
                <w:kern w:val="0"/>
                <w:szCs w:val="21"/>
                <w:lang w:val="en"/>
                <w:rPrChange w:id="39" w:author="KOSIYAKUL Merisa" w:date="2024-03-05T16:38:00Z">
                  <w:rPr>
                    <w:rFonts w:eastAsia="ＭＳ Ｐゴシック" w:cs="Times New Roman"/>
                    <w:kern w:val="0"/>
                    <w:szCs w:val="21"/>
                    <w:lang w:val="en"/>
                  </w:rPr>
                </w:rPrChange>
              </w:rPr>
              <w:t>training</w:t>
            </w:r>
            <w:r w:rsidRPr="00FA00F6">
              <w:rPr>
                <w:rFonts w:eastAsia="ＭＳ Ｐゴシック" w:cs="Times New Roman"/>
                <w:color w:val="000000" w:themeColor="text1"/>
                <w:kern w:val="0"/>
                <w:szCs w:val="21"/>
                <w:lang w:val="en"/>
                <w:rPrChange w:id="40" w:author="KOSIYAKUL Merisa" w:date="2024-03-05T16:38:00Z">
                  <w:rPr>
                    <w:rFonts w:eastAsia="ＭＳ Ｐゴシック" w:cs="Times New Roman"/>
                    <w:kern w:val="0"/>
                    <w:szCs w:val="21"/>
                    <w:lang w:val="en"/>
                  </w:rPr>
                </w:rPrChange>
              </w:rPr>
              <w:t xml:space="preserve"> load </w:t>
            </w:r>
            <w:r w:rsidR="009B1416" w:rsidRPr="00FA00F6">
              <w:rPr>
                <w:rFonts w:ascii="Segoe UI Symbol" w:eastAsia="ＭＳ Ｐゴシック" w:hAnsi="Segoe UI Symbol" w:cs="Times New Roman"/>
                <w:color w:val="000000" w:themeColor="text1"/>
                <w:kern w:val="0"/>
                <w:szCs w:val="21"/>
                <w:lang w:val="en"/>
                <w:rPrChange w:id="41" w:author="KOSIYAKUL Merisa" w:date="2024-03-05T16:38:00Z">
                  <w:rPr>
                    <w:rFonts w:ascii="Segoe UI Symbol" w:eastAsia="ＭＳ Ｐゴシック" w:hAnsi="Segoe UI Symbol" w:cs="Times New Roman"/>
                    <w:kern w:val="0"/>
                    <w:szCs w:val="21"/>
                    <w:lang w:val="en"/>
                  </w:rPr>
                </w:rPrChange>
              </w:rPr>
              <w:t>✕</w:t>
            </w:r>
            <w:r w:rsidRPr="00FA00F6">
              <w:rPr>
                <w:rFonts w:eastAsia="ＭＳ Ｐゴシック" w:cs="Times New Roman"/>
                <w:color w:val="000000" w:themeColor="text1"/>
                <w:kern w:val="0"/>
                <w:szCs w:val="21"/>
                <w:lang w:val="en"/>
                <w:rPrChange w:id="42" w:author="KOSIYAKUL Merisa" w:date="2024-03-05T16:38:00Z">
                  <w:rPr>
                    <w:rFonts w:eastAsia="ＭＳ Ｐゴシック" w:cs="Times New Roman"/>
                    <w:kern w:val="0"/>
                    <w:szCs w:val="21"/>
                    <w:lang w:val="en"/>
                  </w:rPr>
                </w:rPrChange>
              </w:rPr>
              <w:t xml:space="preserve"> 1.0)</w:t>
            </w:r>
          </w:p>
        </w:tc>
        <w:tc>
          <w:tcPr>
            <w:tcW w:w="1176" w:type="dxa"/>
            <w:vAlign w:val="center"/>
          </w:tcPr>
          <w:p w14:paraId="09178818" w14:textId="3590AAD0" w:rsidR="00F4796A" w:rsidRPr="00FA00F6" w:rsidRDefault="00F4796A" w:rsidP="00F024D5">
            <w:pPr>
              <w:widowControl/>
              <w:jc w:val="center"/>
              <w:rPr>
                <w:rFonts w:eastAsia="ＭＳ Ｐゴシック" w:cs="Times New Roman"/>
                <w:color w:val="000000" w:themeColor="text1"/>
                <w:kern w:val="0"/>
                <w:szCs w:val="21"/>
                <w:lang w:val="en"/>
                <w:rPrChange w:id="43" w:author="KOSIYAKUL Merisa" w:date="2024-03-05T16:38:00Z">
                  <w:rPr>
                    <w:rFonts w:eastAsia="ＭＳ Ｐゴシック" w:cs="Times New Roman"/>
                    <w:color w:val="FF0000"/>
                    <w:kern w:val="0"/>
                    <w:szCs w:val="21"/>
                    <w:lang w:val="en"/>
                  </w:rPr>
                </w:rPrChange>
              </w:rPr>
            </w:pPr>
            <w:r w:rsidRPr="00FA00F6">
              <w:rPr>
                <w:rFonts w:eastAsia="ＭＳ Ｐゴシック" w:cs="Times New Roman"/>
                <w:color w:val="000000" w:themeColor="text1"/>
                <w:kern w:val="0"/>
                <w:szCs w:val="21"/>
                <w:lang w:val="en"/>
                <w:rPrChange w:id="44" w:author="KOSIYAKUL Merisa" w:date="2024-03-05T16:38:00Z">
                  <w:rPr>
                    <w:rFonts w:eastAsia="ＭＳ Ｐゴシック" w:cs="Times New Roman"/>
                    <w:color w:val="FF0000"/>
                    <w:kern w:val="0"/>
                    <w:szCs w:val="21"/>
                    <w:lang w:val="en"/>
                  </w:rPr>
                </w:rPrChange>
              </w:rPr>
              <w:t>1,810</w:t>
            </w:r>
            <w:r w:rsidR="009B27E8" w:rsidRPr="00FA00F6">
              <w:rPr>
                <w:rFonts w:eastAsia="ＭＳ Ｐゴシック" w:cs="Times New Roman"/>
                <w:color w:val="000000" w:themeColor="text1"/>
                <w:kern w:val="0"/>
                <w:szCs w:val="21"/>
                <w:lang w:val="en"/>
                <w:rPrChange w:id="45" w:author="KOSIYAKUL Merisa" w:date="2024-03-05T16:38:00Z">
                  <w:rPr>
                    <w:rFonts w:eastAsia="ＭＳ Ｐゴシック" w:cs="Times New Roman"/>
                    <w:color w:val="FF0000"/>
                    <w:kern w:val="0"/>
                    <w:szCs w:val="21"/>
                    <w:lang w:val="en"/>
                  </w:rPr>
                </w:rPrChange>
              </w:rPr>
              <w:t xml:space="preserve"> </w:t>
            </w:r>
            <w:r w:rsidRPr="00FA00F6">
              <w:rPr>
                <w:rFonts w:eastAsia="ＭＳ Ｐゴシック" w:cs="Times New Roman"/>
                <w:color w:val="000000" w:themeColor="text1"/>
                <w:kern w:val="0"/>
                <w:szCs w:val="21"/>
                <w:lang w:val="en"/>
                <w:rPrChange w:id="46" w:author="KOSIYAKUL Merisa" w:date="2024-03-05T16:38:00Z">
                  <w:rPr>
                    <w:rFonts w:eastAsia="ＭＳ Ｐゴシック" w:cs="Times New Roman"/>
                    <w:color w:val="FF0000"/>
                    <w:kern w:val="0"/>
                    <w:szCs w:val="21"/>
                    <w:lang w:val="en"/>
                  </w:rPr>
                </w:rPrChange>
              </w:rPr>
              <w:t>gf</w:t>
            </w:r>
          </w:p>
        </w:tc>
      </w:tr>
      <w:tr w:rsidR="00FA00F6" w:rsidRPr="00FA00F6" w14:paraId="37B4255A" w14:textId="77777777" w:rsidTr="009B1416">
        <w:trPr>
          <w:jc w:val="center"/>
        </w:trPr>
        <w:tc>
          <w:tcPr>
            <w:tcW w:w="2268" w:type="dxa"/>
            <w:vAlign w:val="center"/>
          </w:tcPr>
          <w:p w14:paraId="54946612" w14:textId="77777777" w:rsidR="00F4796A" w:rsidRPr="00FA00F6" w:rsidRDefault="00F4796A" w:rsidP="00F024D5">
            <w:pPr>
              <w:widowControl/>
              <w:jc w:val="center"/>
              <w:rPr>
                <w:rFonts w:eastAsia="ＭＳ Ｐゴシック" w:cs="Times New Roman"/>
                <w:color w:val="000000" w:themeColor="text1"/>
                <w:kern w:val="0"/>
                <w:szCs w:val="21"/>
                <w:lang w:val="en"/>
                <w:rPrChange w:id="47"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48" w:author="KOSIYAKUL Merisa" w:date="2024-03-05T16:38:00Z">
                  <w:rPr>
                    <w:rFonts w:eastAsia="ＭＳ Ｐゴシック" w:cs="Times New Roman"/>
                    <w:kern w:val="0"/>
                    <w:szCs w:val="21"/>
                    <w:lang w:val="en"/>
                  </w:rPr>
                </w:rPrChange>
              </w:rPr>
              <w:t>Non-flight wires for Strength Test</w:t>
            </w:r>
          </w:p>
        </w:tc>
        <w:tc>
          <w:tcPr>
            <w:tcW w:w="2268" w:type="dxa"/>
            <w:vAlign w:val="center"/>
          </w:tcPr>
          <w:p w14:paraId="5C1C9F8C" w14:textId="77777777" w:rsidR="00F4796A" w:rsidRPr="00FA00F6" w:rsidRDefault="00F4796A" w:rsidP="00F024D5">
            <w:pPr>
              <w:widowControl/>
              <w:jc w:val="center"/>
              <w:rPr>
                <w:rFonts w:eastAsia="ＭＳ Ｐゴシック" w:cs="Times New Roman"/>
                <w:color w:val="000000" w:themeColor="text1"/>
                <w:kern w:val="0"/>
                <w:szCs w:val="21"/>
                <w:lang w:val="en"/>
                <w:rPrChange w:id="49"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50" w:author="KOSIYAKUL Merisa" w:date="2024-03-05T16:38:00Z">
                  <w:rPr>
                    <w:rFonts w:eastAsia="ＭＳ Ｐゴシック" w:cs="Times New Roman"/>
                    <w:kern w:val="0"/>
                    <w:szCs w:val="21"/>
                    <w:lang w:val="en"/>
                  </w:rPr>
                </w:rPrChange>
              </w:rPr>
              <w:t>Non-flight item</w:t>
            </w:r>
          </w:p>
          <w:p w14:paraId="5121A3FC" w14:textId="77777777" w:rsidR="00F4796A" w:rsidRPr="00FA00F6" w:rsidRDefault="00F4796A" w:rsidP="00F024D5">
            <w:pPr>
              <w:widowControl/>
              <w:jc w:val="center"/>
              <w:rPr>
                <w:rFonts w:eastAsia="ＭＳ Ｐゴシック" w:cs="Times New Roman"/>
                <w:color w:val="000000" w:themeColor="text1"/>
                <w:kern w:val="0"/>
                <w:szCs w:val="21"/>
                <w:lang w:val="en"/>
                <w:rPrChange w:id="51"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52" w:author="KOSIYAKUL Merisa" w:date="2024-03-05T16:38:00Z">
                  <w:rPr>
                    <w:rFonts w:eastAsia="ＭＳ Ｐゴシック" w:cs="Times New Roman"/>
                    <w:kern w:val="0"/>
                    <w:szCs w:val="21"/>
                    <w:lang w:val="en"/>
                  </w:rPr>
                </w:rPrChange>
              </w:rPr>
              <w:t>(flight equivalent wire)</w:t>
            </w:r>
          </w:p>
        </w:tc>
        <w:tc>
          <w:tcPr>
            <w:tcW w:w="2324" w:type="dxa"/>
            <w:vAlign w:val="center"/>
          </w:tcPr>
          <w:p w14:paraId="129CEA7E" w14:textId="4DB4676C" w:rsidR="00F4796A" w:rsidRPr="00FA00F6" w:rsidRDefault="00353418" w:rsidP="00F024D5">
            <w:pPr>
              <w:widowControl/>
              <w:jc w:val="center"/>
              <w:rPr>
                <w:rFonts w:eastAsia="ＭＳ Ｐゴシック" w:cs="Times New Roman"/>
                <w:color w:val="000000" w:themeColor="text1"/>
                <w:kern w:val="0"/>
                <w:szCs w:val="21"/>
                <w:lang w:val="en"/>
                <w:rPrChange w:id="53" w:author="KOSIYAKUL Merisa" w:date="2024-03-05T16:38:00Z">
                  <w:rPr>
                    <w:rFonts w:eastAsia="ＭＳ Ｐゴシック" w:cs="Times New Roman"/>
                    <w:color w:val="FF0000"/>
                    <w:kern w:val="0"/>
                    <w:szCs w:val="21"/>
                    <w:lang w:val="en"/>
                  </w:rPr>
                </w:rPrChange>
              </w:rPr>
            </w:pPr>
            <w:ins w:id="54" w:author="KOSIYAKUL Merisa" w:date="2024-03-05T16:13:00Z">
              <w:r w:rsidRPr="00FA00F6">
                <w:rPr>
                  <w:rFonts w:eastAsia="ＭＳ Ｐゴシック" w:cs="Times New Roman"/>
                  <w:color w:val="000000" w:themeColor="text1"/>
                  <w:kern w:val="0"/>
                  <w:szCs w:val="21"/>
                  <w:lang w:val="en"/>
                  <w:rPrChange w:id="55" w:author="KOSIYAKUL Merisa" w:date="2024-03-05T16:38:00Z">
                    <w:rPr>
                      <w:rFonts w:eastAsia="ＭＳ Ｐゴシック" w:cs="Times New Roman"/>
                      <w:color w:val="FF0000"/>
                      <w:kern w:val="0"/>
                      <w:szCs w:val="21"/>
                      <w:lang w:val="en"/>
                    </w:rPr>
                  </w:rPrChange>
                </w:rPr>
                <w:t>604</w:t>
              </w:r>
            </w:ins>
            <w:del w:id="56" w:author="KOSIYAKUL Merisa" w:date="2024-03-05T16:13:00Z">
              <w:r w:rsidR="00F4796A" w:rsidRPr="00FA00F6" w:rsidDel="00353418">
                <w:rPr>
                  <w:rFonts w:eastAsia="ＭＳ Ｐゴシック" w:cs="Times New Roman"/>
                  <w:color w:val="000000" w:themeColor="text1"/>
                  <w:kern w:val="0"/>
                  <w:szCs w:val="21"/>
                  <w:lang w:val="en"/>
                  <w:rPrChange w:id="57" w:author="KOSIYAKUL Merisa" w:date="2024-03-05T16:38:00Z">
                    <w:rPr>
                      <w:rFonts w:eastAsia="ＭＳ Ｐゴシック" w:cs="Times New Roman"/>
                      <w:color w:val="FF0000"/>
                      <w:kern w:val="0"/>
                      <w:szCs w:val="21"/>
                      <w:lang w:val="en"/>
                    </w:rPr>
                  </w:rPrChange>
                </w:rPr>
                <w:delText>756</w:delText>
              </w:r>
            </w:del>
            <w:r w:rsidR="00F4796A" w:rsidRPr="00FA00F6">
              <w:rPr>
                <w:rFonts w:eastAsia="ＭＳ Ｐゴシック" w:cs="Times New Roman"/>
                <w:color w:val="000000" w:themeColor="text1"/>
                <w:kern w:val="0"/>
                <w:szCs w:val="21"/>
                <w:lang w:val="en"/>
                <w:rPrChange w:id="58" w:author="KOSIYAKUL Merisa" w:date="2024-03-05T16:38:00Z">
                  <w:rPr>
                    <w:rFonts w:eastAsia="ＭＳ Ｐゴシック" w:cs="Times New Roman"/>
                    <w:color w:val="FF0000"/>
                    <w:kern w:val="0"/>
                    <w:szCs w:val="21"/>
                    <w:lang w:val="en"/>
                  </w:rPr>
                </w:rPrChange>
              </w:rPr>
              <w:t xml:space="preserve"> gf</w:t>
            </w:r>
          </w:p>
          <w:p w14:paraId="28DCA57D" w14:textId="1D44E837" w:rsidR="00F4796A" w:rsidRPr="00FA00F6" w:rsidRDefault="00F4796A" w:rsidP="00F024D5">
            <w:pPr>
              <w:widowControl/>
              <w:jc w:val="center"/>
              <w:rPr>
                <w:rFonts w:eastAsia="ＭＳ Ｐゴシック" w:cs="Times New Roman"/>
                <w:color w:val="000000" w:themeColor="text1"/>
                <w:kern w:val="0"/>
                <w:szCs w:val="21"/>
                <w:lang w:val="en"/>
                <w:rPrChange w:id="59"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60" w:author="KOSIYAKUL Merisa" w:date="2024-03-05T16:38:00Z">
                  <w:rPr>
                    <w:rFonts w:eastAsia="ＭＳ Ｐゴシック" w:cs="Times New Roman"/>
                    <w:kern w:val="0"/>
                    <w:szCs w:val="21"/>
                    <w:lang w:val="en"/>
                  </w:rPr>
                </w:rPrChange>
              </w:rPr>
              <w:t xml:space="preserve">(Design load </w:t>
            </w:r>
            <w:r w:rsidR="009B1416" w:rsidRPr="00FA00F6">
              <w:rPr>
                <w:rFonts w:ascii="Segoe UI Symbol" w:eastAsia="ＭＳ Ｐゴシック" w:hAnsi="Segoe UI Symbol" w:cs="Times New Roman"/>
                <w:color w:val="000000" w:themeColor="text1"/>
                <w:kern w:val="0"/>
                <w:szCs w:val="21"/>
                <w:lang w:val="en"/>
                <w:rPrChange w:id="61" w:author="KOSIYAKUL Merisa" w:date="2024-03-05T16:38:00Z">
                  <w:rPr>
                    <w:rFonts w:ascii="Segoe UI Symbol" w:eastAsia="ＭＳ Ｐゴシック" w:hAnsi="Segoe UI Symbol" w:cs="Times New Roman"/>
                    <w:kern w:val="0"/>
                    <w:szCs w:val="21"/>
                    <w:lang w:val="en"/>
                  </w:rPr>
                </w:rPrChange>
              </w:rPr>
              <w:t>✕</w:t>
            </w:r>
            <w:r w:rsidRPr="00FA00F6">
              <w:rPr>
                <w:rFonts w:eastAsia="ＭＳ Ｐゴシック" w:cs="Times New Roman"/>
                <w:color w:val="000000" w:themeColor="text1"/>
                <w:kern w:val="0"/>
                <w:szCs w:val="21"/>
                <w:lang w:val="en"/>
                <w:rPrChange w:id="62" w:author="KOSIYAKUL Merisa" w:date="2024-03-05T16:38:00Z">
                  <w:rPr>
                    <w:rFonts w:eastAsia="ＭＳ Ｐゴシック" w:cs="Times New Roman"/>
                    <w:kern w:val="0"/>
                    <w:szCs w:val="21"/>
                    <w:lang w:val="en"/>
                  </w:rPr>
                </w:rPrChange>
              </w:rPr>
              <w:t xml:space="preserve"> 2.0)</w:t>
            </w:r>
          </w:p>
        </w:tc>
        <w:tc>
          <w:tcPr>
            <w:tcW w:w="1176" w:type="dxa"/>
            <w:vAlign w:val="center"/>
          </w:tcPr>
          <w:p w14:paraId="33C56B5A" w14:textId="767C0436" w:rsidR="00F4796A" w:rsidRPr="00FA00F6" w:rsidRDefault="00FA00F6" w:rsidP="00F024D5">
            <w:pPr>
              <w:widowControl/>
              <w:jc w:val="center"/>
              <w:rPr>
                <w:rFonts w:eastAsia="ＭＳ Ｐゴシック" w:cs="Times New Roman"/>
                <w:color w:val="000000" w:themeColor="text1"/>
                <w:kern w:val="0"/>
                <w:szCs w:val="21"/>
                <w:lang w:val="en"/>
                <w:rPrChange w:id="63" w:author="KOSIYAKUL Merisa" w:date="2024-03-05T16:38:00Z">
                  <w:rPr>
                    <w:rFonts w:eastAsia="ＭＳ Ｐゴシック" w:cs="Times New Roman"/>
                    <w:color w:val="FF0000"/>
                    <w:kern w:val="0"/>
                    <w:szCs w:val="21"/>
                    <w:lang w:val="en"/>
                  </w:rPr>
                </w:rPrChange>
              </w:rPr>
            </w:pPr>
            <w:ins w:id="64" w:author="KOSIYAKUL Merisa" w:date="2024-03-05T16:38:00Z">
              <w:r w:rsidRPr="00FA00F6">
                <w:rPr>
                  <w:rFonts w:eastAsia="ＭＳ Ｐゴシック" w:cs="Times New Roman"/>
                  <w:color w:val="000000" w:themeColor="text1"/>
                  <w:kern w:val="0"/>
                  <w:szCs w:val="21"/>
                  <w:lang w:val="en"/>
                  <w:rPrChange w:id="65" w:author="KOSIYAKUL Merisa" w:date="2024-03-05T16:38:00Z">
                    <w:rPr>
                      <w:rFonts w:eastAsia="ＭＳ Ｐゴシック" w:cs="Times New Roman"/>
                      <w:color w:val="FF0000"/>
                      <w:kern w:val="0"/>
                      <w:szCs w:val="21"/>
                      <w:lang w:val="en"/>
                    </w:rPr>
                  </w:rPrChange>
                </w:rPr>
                <w:t>630</w:t>
              </w:r>
            </w:ins>
            <w:del w:id="66" w:author="KOSIYAKUL Merisa" w:date="2024-03-05T16:38:00Z">
              <w:r w:rsidR="00F4796A" w:rsidRPr="00FA00F6" w:rsidDel="00FA00F6">
                <w:rPr>
                  <w:rFonts w:eastAsia="ＭＳ Ｐゴシック" w:cs="Times New Roman"/>
                  <w:color w:val="000000" w:themeColor="text1"/>
                  <w:kern w:val="0"/>
                  <w:szCs w:val="21"/>
                  <w:lang w:val="en"/>
                  <w:rPrChange w:id="67" w:author="KOSIYAKUL Merisa" w:date="2024-03-05T16:38:00Z">
                    <w:rPr>
                      <w:rFonts w:eastAsia="ＭＳ Ｐゴシック" w:cs="Times New Roman"/>
                      <w:color w:val="FF0000"/>
                      <w:kern w:val="0"/>
                      <w:szCs w:val="21"/>
                      <w:lang w:val="en"/>
                    </w:rPr>
                  </w:rPrChange>
                </w:rPr>
                <w:delText>798</w:delText>
              </w:r>
            </w:del>
            <w:r w:rsidR="009B27E8" w:rsidRPr="00FA00F6">
              <w:rPr>
                <w:rFonts w:eastAsia="ＭＳ Ｐゴシック" w:cs="Times New Roman"/>
                <w:color w:val="000000" w:themeColor="text1"/>
                <w:kern w:val="0"/>
                <w:szCs w:val="21"/>
                <w:lang w:val="en"/>
                <w:rPrChange w:id="68" w:author="KOSIYAKUL Merisa" w:date="2024-03-05T16:38:00Z">
                  <w:rPr>
                    <w:rFonts w:eastAsia="ＭＳ Ｐゴシック" w:cs="Times New Roman"/>
                    <w:color w:val="FF0000"/>
                    <w:kern w:val="0"/>
                    <w:szCs w:val="21"/>
                    <w:lang w:val="en"/>
                  </w:rPr>
                </w:rPrChange>
              </w:rPr>
              <w:t xml:space="preserve"> </w:t>
            </w:r>
            <w:r w:rsidR="00F4796A" w:rsidRPr="00FA00F6">
              <w:rPr>
                <w:rFonts w:eastAsia="ＭＳ Ｐゴシック" w:cs="Times New Roman"/>
                <w:color w:val="000000" w:themeColor="text1"/>
                <w:kern w:val="0"/>
                <w:szCs w:val="21"/>
                <w:lang w:val="en"/>
                <w:rPrChange w:id="69" w:author="KOSIYAKUL Merisa" w:date="2024-03-05T16:38:00Z">
                  <w:rPr>
                    <w:rFonts w:eastAsia="ＭＳ Ｐゴシック" w:cs="Times New Roman"/>
                    <w:color w:val="FF0000"/>
                    <w:kern w:val="0"/>
                    <w:szCs w:val="21"/>
                    <w:lang w:val="en"/>
                  </w:rPr>
                </w:rPrChange>
              </w:rPr>
              <w:t>gf</w:t>
            </w:r>
          </w:p>
        </w:tc>
      </w:tr>
      <w:tr w:rsidR="00FA00F6" w:rsidRPr="00FA00F6" w14:paraId="2A995122" w14:textId="77777777" w:rsidTr="009B1416">
        <w:trPr>
          <w:jc w:val="center"/>
        </w:trPr>
        <w:tc>
          <w:tcPr>
            <w:tcW w:w="2268" w:type="dxa"/>
            <w:vAlign w:val="center"/>
          </w:tcPr>
          <w:p w14:paraId="1509B661" w14:textId="77777777" w:rsidR="00F4796A" w:rsidRPr="00FA00F6" w:rsidRDefault="00F4796A" w:rsidP="00F024D5">
            <w:pPr>
              <w:widowControl/>
              <w:jc w:val="center"/>
              <w:rPr>
                <w:rFonts w:eastAsia="ＭＳ Ｐゴシック" w:cs="Times New Roman"/>
                <w:color w:val="000000" w:themeColor="text1"/>
                <w:kern w:val="0"/>
                <w:szCs w:val="21"/>
                <w:lang w:val="en"/>
                <w:rPrChange w:id="70"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71" w:author="KOSIYAKUL Merisa" w:date="2024-03-05T16:38:00Z">
                  <w:rPr>
                    <w:rFonts w:eastAsia="ＭＳ Ｐゴシック" w:cs="Times New Roman"/>
                    <w:kern w:val="0"/>
                    <w:szCs w:val="21"/>
                    <w:lang w:val="en"/>
                  </w:rPr>
                </w:rPrChange>
              </w:rPr>
              <w:t>Flight wires for Proof Test</w:t>
            </w:r>
          </w:p>
        </w:tc>
        <w:tc>
          <w:tcPr>
            <w:tcW w:w="2268" w:type="dxa"/>
            <w:vAlign w:val="center"/>
          </w:tcPr>
          <w:p w14:paraId="30A6620F" w14:textId="77777777" w:rsidR="00F4796A" w:rsidRPr="00FA00F6" w:rsidRDefault="00F4796A" w:rsidP="00F024D5">
            <w:pPr>
              <w:widowControl/>
              <w:jc w:val="center"/>
              <w:rPr>
                <w:rFonts w:eastAsia="ＭＳ Ｐゴシック" w:cs="Times New Roman"/>
                <w:color w:val="000000" w:themeColor="text1"/>
                <w:kern w:val="0"/>
                <w:szCs w:val="21"/>
                <w:lang w:val="en"/>
                <w:rPrChange w:id="72"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73" w:author="KOSIYAKUL Merisa" w:date="2024-03-05T16:38:00Z">
                  <w:rPr>
                    <w:rFonts w:eastAsia="ＭＳ Ｐゴシック" w:cs="Times New Roman"/>
                    <w:kern w:val="0"/>
                    <w:szCs w:val="21"/>
                    <w:lang w:val="en"/>
                  </w:rPr>
                </w:rPrChange>
              </w:rPr>
              <w:t>Flight item</w:t>
            </w:r>
          </w:p>
        </w:tc>
        <w:tc>
          <w:tcPr>
            <w:tcW w:w="2324" w:type="dxa"/>
            <w:vAlign w:val="center"/>
          </w:tcPr>
          <w:p w14:paraId="7A0CA37A" w14:textId="55B5A977" w:rsidR="00F4796A" w:rsidRPr="00FA00F6" w:rsidRDefault="00586EDD" w:rsidP="00F024D5">
            <w:pPr>
              <w:widowControl/>
              <w:jc w:val="center"/>
              <w:rPr>
                <w:rFonts w:eastAsia="ＭＳ Ｐゴシック" w:cs="Times New Roman"/>
                <w:color w:val="000000" w:themeColor="text1"/>
                <w:kern w:val="0"/>
                <w:szCs w:val="21"/>
                <w:lang w:val="en"/>
                <w:rPrChange w:id="74" w:author="KOSIYAKUL Merisa" w:date="2024-03-05T16:38:00Z">
                  <w:rPr>
                    <w:rFonts w:eastAsia="ＭＳ Ｐゴシック" w:cs="Times New Roman"/>
                    <w:color w:val="FF0000"/>
                    <w:kern w:val="0"/>
                    <w:szCs w:val="21"/>
                    <w:lang w:val="en"/>
                  </w:rPr>
                </w:rPrChange>
              </w:rPr>
            </w:pPr>
            <w:ins w:id="75" w:author="KOSIYAKUL Merisa" w:date="2024-03-05T16:13:00Z">
              <w:r w:rsidRPr="00FA00F6">
                <w:rPr>
                  <w:rFonts w:eastAsia="ＭＳ Ｐゴシック" w:cs="Times New Roman"/>
                  <w:color w:val="000000" w:themeColor="text1"/>
                  <w:kern w:val="0"/>
                  <w:szCs w:val="21"/>
                  <w:lang w:val="en"/>
                  <w:rPrChange w:id="76" w:author="KOSIYAKUL Merisa" w:date="2024-03-05T16:38:00Z">
                    <w:rPr>
                      <w:rFonts w:eastAsia="ＭＳ Ｐゴシック" w:cs="Times New Roman"/>
                      <w:color w:val="FF0000"/>
                      <w:kern w:val="0"/>
                      <w:szCs w:val="21"/>
                      <w:lang w:val="en"/>
                    </w:rPr>
                  </w:rPrChange>
                </w:rPr>
                <w:t>363</w:t>
              </w:r>
            </w:ins>
            <w:del w:id="77" w:author="KOSIYAKUL Merisa" w:date="2024-03-05T16:13:00Z">
              <w:r w:rsidR="00F4796A" w:rsidRPr="00FA00F6" w:rsidDel="00586EDD">
                <w:rPr>
                  <w:rFonts w:eastAsia="ＭＳ Ｐゴシック" w:cs="Times New Roman"/>
                  <w:color w:val="000000" w:themeColor="text1"/>
                  <w:kern w:val="0"/>
                  <w:szCs w:val="21"/>
                  <w:lang w:val="en"/>
                  <w:rPrChange w:id="78" w:author="KOSIYAKUL Merisa" w:date="2024-03-05T16:38:00Z">
                    <w:rPr>
                      <w:rFonts w:eastAsia="ＭＳ Ｐゴシック" w:cs="Times New Roman"/>
                      <w:color w:val="FF0000"/>
                      <w:kern w:val="0"/>
                      <w:szCs w:val="21"/>
                      <w:lang w:val="en"/>
                    </w:rPr>
                  </w:rPrChange>
                </w:rPr>
                <w:delText>454</w:delText>
              </w:r>
            </w:del>
            <w:r w:rsidR="00015263" w:rsidRPr="00FA00F6">
              <w:rPr>
                <w:rFonts w:eastAsia="ＭＳ Ｐゴシック" w:cs="Times New Roman"/>
                <w:color w:val="000000" w:themeColor="text1"/>
                <w:kern w:val="0"/>
                <w:szCs w:val="21"/>
                <w:lang w:val="en"/>
                <w:rPrChange w:id="79" w:author="KOSIYAKUL Merisa" w:date="2024-03-05T16:38:00Z">
                  <w:rPr>
                    <w:rFonts w:eastAsia="ＭＳ Ｐゴシック" w:cs="Times New Roman"/>
                    <w:color w:val="FF0000"/>
                    <w:kern w:val="0"/>
                    <w:szCs w:val="21"/>
                    <w:lang w:val="en"/>
                  </w:rPr>
                </w:rPrChange>
              </w:rPr>
              <w:t xml:space="preserve"> </w:t>
            </w:r>
            <w:r w:rsidR="00F4796A" w:rsidRPr="00FA00F6">
              <w:rPr>
                <w:rFonts w:eastAsia="ＭＳ Ｐゴシック" w:cs="Times New Roman"/>
                <w:color w:val="000000" w:themeColor="text1"/>
                <w:kern w:val="0"/>
                <w:szCs w:val="21"/>
                <w:lang w:val="en"/>
                <w:rPrChange w:id="80" w:author="KOSIYAKUL Merisa" w:date="2024-03-05T16:38:00Z">
                  <w:rPr>
                    <w:rFonts w:eastAsia="ＭＳ Ｐゴシック" w:cs="Times New Roman"/>
                    <w:color w:val="FF0000"/>
                    <w:kern w:val="0"/>
                    <w:szCs w:val="21"/>
                    <w:lang w:val="en"/>
                  </w:rPr>
                </w:rPrChange>
              </w:rPr>
              <w:t>gf</w:t>
            </w:r>
          </w:p>
          <w:p w14:paraId="51E86AD7" w14:textId="7FA891C2" w:rsidR="00F4796A" w:rsidRPr="00FA00F6" w:rsidRDefault="00F4796A" w:rsidP="00F024D5">
            <w:pPr>
              <w:widowControl/>
              <w:jc w:val="center"/>
              <w:rPr>
                <w:rFonts w:eastAsia="ＭＳ Ｐゴシック" w:cs="Times New Roman"/>
                <w:color w:val="000000" w:themeColor="text1"/>
                <w:kern w:val="0"/>
                <w:szCs w:val="21"/>
                <w:lang w:val="en"/>
                <w:rPrChange w:id="81" w:author="KOSIYAKUL Merisa" w:date="2024-03-05T16:38:00Z">
                  <w:rPr>
                    <w:rFonts w:eastAsia="ＭＳ Ｐゴシック" w:cs="Times New Roman"/>
                    <w:kern w:val="0"/>
                    <w:szCs w:val="21"/>
                    <w:lang w:val="en"/>
                  </w:rPr>
                </w:rPrChange>
              </w:rPr>
            </w:pPr>
            <w:r w:rsidRPr="00FA00F6">
              <w:rPr>
                <w:rFonts w:eastAsia="ＭＳ Ｐゴシック" w:cs="Times New Roman"/>
                <w:color w:val="000000" w:themeColor="text1"/>
                <w:kern w:val="0"/>
                <w:szCs w:val="21"/>
                <w:lang w:val="en"/>
                <w:rPrChange w:id="82" w:author="KOSIYAKUL Merisa" w:date="2024-03-05T16:38:00Z">
                  <w:rPr>
                    <w:rFonts w:eastAsia="ＭＳ Ｐゴシック" w:cs="Times New Roman"/>
                    <w:kern w:val="0"/>
                    <w:szCs w:val="21"/>
                    <w:lang w:val="en"/>
                  </w:rPr>
                </w:rPrChange>
              </w:rPr>
              <w:t xml:space="preserve">(Design load </w:t>
            </w:r>
            <w:r w:rsidR="009B1416" w:rsidRPr="00FA00F6">
              <w:rPr>
                <w:rFonts w:ascii="Segoe UI Symbol" w:eastAsia="ＭＳ Ｐゴシック" w:hAnsi="Segoe UI Symbol" w:cs="Times New Roman"/>
                <w:color w:val="000000" w:themeColor="text1"/>
                <w:kern w:val="0"/>
                <w:szCs w:val="21"/>
                <w:lang w:val="en"/>
                <w:rPrChange w:id="83" w:author="KOSIYAKUL Merisa" w:date="2024-03-05T16:38:00Z">
                  <w:rPr>
                    <w:rFonts w:ascii="Segoe UI Symbol" w:eastAsia="ＭＳ Ｐゴシック" w:hAnsi="Segoe UI Symbol" w:cs="Times New Roman"/>
                    <w:kern w:val="0"/>
                    <w:szCs w:val="21"/>
                    <w:lang w:val="en"/>
                  </w:rPr>
                </w:rPrChange>
              </w:rPr>
              <w:t>✕</w:t>
            </w:r>
            <w:r w:rsidRPr="00FA00F6">
              <w:rPr>
                <w:rFonts w:eastAsia="ＭＳ Ｐゴシック" w:cs="Times New Roman"/>
                <w:color w:val="000000" w:themeColor="text1"/>
                <w:kern w:val="0"/>
                <w:szCs w:val="21"/>
                <w:lang w:val="en"/>
                <w:rPrChange w:id="84" w:author="KOSIYAKUL Merisa" w:date="2024-03-05T16:38:00Z">
                  <w:rPr>
                    <w:rFonts w:eastAsia="ＭＳ Ｐゴシック" w:cs="Times New Roman"/>
                    <w:kern w:val="0"/>
                    <w:szCs w:val="21"/>
                    <w:lang w:val="en"/>
                  </w:rPr>
                </w:rPrChange>
              </w:rPr>
              <w:t xml:space="preserve"> 1.2)</w:t>
            </w:r>
          </w:p>
        </w:tc>
        <w:tc>
          <w:tcPr>
            <w:tcW w:w="1176" w:type="dxa"/>
            <w:vAlign w:val="center"/>
          </w:tcPr>
          <w:p w14:paraId="5C57AD1E" w14:textId="551D4841" w:rsidR="00F4796A" w:rsidRPr="00FA00F6" w:rsidRDefault="00B44104" w:rsidP="00F024D5">
            <w:pPr>
              <w:widowControl/>
              <w:jc w:val="center"/>
              <w:rPr>
                <w:rFonts w:eastAsia="ＭＳ Ｐゴシック" w:cs="Times New Roman"/>
                <w:color w:val="000000" w:themeColor="text1"/>
                <w:kern w:val="0"/>
                <w:szCs w:val="21"/>
                <w:lang w:val="en"/>
                <w:rPrChange w:id="85" w:author="KOSIYAKUL Merisa" w:date="2024-03-05T16:38:00Z">
                  <w:rPr>
                    <w:rFonts w:eastAsia="ＭＳ Ｐゴシック" w:cs="Times New Roman"/>
                    <w:color w:val="FF0000"/>
                    <w:kern w:val="0"/>
                    <w:szCs w:val="21"/>
                    <w:lang w:val="en"/>
                  </w:rPr>
                </w:rPrChange>
              </w:rPr>
            </w:pPr>
            <w:ins w:id="86" w:author="KOSIYAKUL Merisa" w:date="2024-03-05T16:15:00Z">
              <w:r w:rsidRPr="00FA00F6">
                <w:rPr>
                  <w:rFonts w:eastAsia="ＭＳ Ｐゴシック" w:cs="Times New Roman"/>
                  <w:color w:val="000000" w:themeColor="text1"/>
                  <w:kern w:val="0"/>
                  <w:szCs w:val="21"/>
                  <w:lang w:val="en"/>
                  <w:rPrChange w:id="87" w:author="KOSIYAKUL Merisa" w:date="2024-03-05T16:38:00Z">
                    <w:rPr>
                      <w:rFonts w:eastAsia="ＭＳ Ｐゴシック" w:cs="Times New Roman"/>
                      <w:color w:val="FF0000"/>
                      <w:kern w:val="0"/>
                      <w:szCs w:val="21"/>
                      <w:lang w:val="en"/>
                    </w:rPr>
                  </w:rPrChange>
                </w:rPr>
                <w:t>400</w:t>
              </w:r>
            </w:ins>
            <w:del w:id="88" w:author="KOSIYAKUL Merisa" w:date="2024-03-05T16:15:00Z">
              <w:r w:rsidR="00F4796A" w:rsidRPr="00FA00F6" w:rsidDel="00B44104">
                <w:rPr>
                  <w:rFonts w:eastAsia="ＭＳ Ｐゴシック" w:cs="Times New Roman"/>
                  <w:color w:val="000000" w:themeColor="text1"/>
                  <w:kern w:val="0"/>
                  <w:szCs w:val="21"/>
                  <w:lang w:val="en"/>
                  <w:rPrChange w:id="89" w:author="KOSIYAKUL Merisa" w:date="2024-03-05T16:38:00Z">
                    <w:rPr>
                      <w:rFonts w:eastAsia="ＭＳ Ｐゴシック" w:cs="Times New Roman"/>
                      <w:color w:val="FF0000"/>
                      <w:kern w:val="0"/>
                      <w:szCs w:val="21"/>
                      <w:lang w:val="en"/>
                    </w:rPr>
                  </w:rPrChange>
                </w:rPr>
                <w:delText>479</w:delText>
              </w:r>
            </w:del>
            <w:r w:rsidR="009B27E8" w:rsidRPr="00FA00F6">
              <w:rPr>
                <w:rFonts w:eastAsia="ＭＳ Ｐゴシック" w:cs="Times New Roman"/>
                <w:color w:val="000000" w:themeColor="text1"/>
                <w:kern w:val="0"/>
                <w:szCs w:val="21"/>
                <w:lang w:val="en"/>
                <w:rPrChange w:id="90" w:author="KOSIYAKUL Merisa" w:date="2024-03-05T16:38:00Z">
                  <w:rPr>
                    <w:rFonts w:eastAsia="ＭＳ Ｐゴシック" w:cs="Times New Roman"/>
                    <w:color w:val="FF0000"/>
                    <w:kern w:val="0"/>
                    <w:szCs w:val="21"/>
                    <w:lang w:val="en"/>
                  </w:rPr>
                </w:rPrChange>
              </w:rPr>
              <w:t xml:space="preserve"> </w:t>
            </w:r>
            <w:r w:rsidR="00F4796A" w:rsidRPr="00FA00F6">
              <w:rPr>
                <w:rFonts w:eastAsia="ＭＳ Ｐゴシック" w:cs="Times New Roman"/>
                <w:color w:val="000000" w:themeColor="text1"/>
                <w:kern w:val="0"/>
                <w:szCs w:val="21"/>
                <w:lang w:val="en"/>
                <w:rPrChange w:id="91" w:author="KOSIYAKUL Merisa" w:date="2024-03-05T16:38:00Z">
                  <w:rPr>
                    <w:rFonts w:eastAsia="ＭＳ Ｐゴシック" w:cs="Times New Roman"/>
                    <w:color w:val="FF0000"/>
                    <w:kern w:val="0"/>
                    <w:szCs w:val="21"/>
                    <w:lang w:val="en"/>
                  </w:rPr>
                </w:rPrChange>
              </w:rPr>
              <w:t>gf</w:t>
            </w:r>
          </w:p>
        </w:tc>
      </w:tr>
    </w:tbl>
    <w:p w14:paraId="16EA8567" w14:textId="77777777" w:rsidR="00C472EF" w:rsidRDefault="00C472EF" w:rsidP="00A47F7F">
      <w:pPr>
        <w:jc w:val="center"/>
        <w:rPr>
          <w:rFonts w:cs="Times New Roman"/>
          <w:color w:val="000000" w:themeColor="text1"/>
          <w:szCs w:val="21"/>
        </w:rPr>
      </w:pPr>
    </w:p>
    <w:p w14:paraId="3EDC437E" w14:textId="73A5B94C" w:rsidR="009B7329" w:rsidRPr="00FA00F6" w:rsidRDefault="00A47F7F" w:rsidP="00C472EF">
      <w:pPr>
        <w:jc w:val="center"/>
        <w:rPr>
          <w:rFonts w:cs="Times New Roman"/>
          <w:color w:val="000000" w:themeColor="text1"/>
          <w:szCs w:val="21"/>
          <w:rPrChange w:id="92" w:author="KOSIYAKUL Merisa" w:date="2024-03-05T16:38:00Z">
            <w:rPr>
              <w:rFonts w:cs="Times New Roman"/>
              <w:szCs w:val="21"/>
            </w:rPr>
          </w:rPrChange>
        </w:rPr>
      </w:pPr>
      <w:r>
        <w:rPr>
          <w:noProof/>
          <w:color w:val="000000" w:themeColor="text1"/>
        </w:rPr>
        <w:drawing>
          <wp:inline distT="0" distB="0" distL="0" distR="0" wp14:anchorId="3D688664" wp14:editId="113EA8DC">
            <wp:extent cx="4320000" cy="2872210"/>
            <wp:effectExtent l="0" t="0" r="0" b="0"/>
            <wp:docPr id="1284000586" name="Picture 1" descr="A bottle of water on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0586" name="Picture 1" descr="A bottle of water on a sca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872210"/>
                    </a:xfrm>
                    <a:prstGeom prst="rect">
                      <a:avLst/>
                    </a:prstGeom>
                  </pic:spPr>
                </pic:pic>
              </a:graphicData>
            </a:graphic>
          </wp:inline>
        </w:drawing>
      </w:r>
    </w:p>
    <w:p w14:paraId="2315FCBC" w14:textId="5BE47582" w:rsidR="009B7329" w:rsidRPr="003072DC" w:rsidRDefault="009B7329" w:rsidP="00DE511D">
      <w:pPr>
        <w:jc w:val="center"/>
        <w:rPr>
          <w:rFonts w:cs="Times New Roman"/>
          <w:b/>
          <w:bCs/>
          <w:color w:val="000000" w:themeColor="text1"/>
          <w:szCs w:val="21"/>
          <w:u w:val="single"/>
        </w:rPr>
      </w:pPr>
      <w:r w:rsidRPr="003072DC">
        <w:rPr>
          <w:rFonts w:cs="Times New Roman" w:hint="eastAsia"/>
          <w:b/>
          <w:bCs/>
          <w:color w:val="000000" w:themeColor="text1"/>
          <w:szCs w:val="21"/>
          <w:u w:val="single"/>
        </w:rPr>
        <w:t>F</w:t>
      </w:r>
      <w:r w:rsidRPr="003072DC">
        <w:rPr>
          <w:rFonts w:cs="Times New Roman"/>
          <w:b/>
          <w:bCs/>
          <w:color w:val="000000" w:themeColor="text1"/>
          <w:szCs w:val="21"/>
          <w:u w:val="single"/>
        </w:rPr>
        <w:t>igure 3</w:t>
      </w:r>
      <w:r w:rsidR="00930916" w:rsidRPr="003072DC">
        <w:rPr>
          <w:rFonts w:cs="Times New Roman"/>
          <w:b/>
          <w:bCs/>
          <w:color w:val="000000" w:themeColor="text1"/>
          <w:szCs w:val="21"/>
          <w:u w:val="single"/>
        </w:rPr>
        <w:t>.1</w:t>
      </w:r>
      <w:r w:rsidRPr="003072DC">
        <w:rPr>
          <w:rFonts w:cs="Times New Roman"/>
          <w:b/>
          <w:bCs/>
          <w:color w:val="000000" w:themeColor="text1"/>
          <w:szCs w:val="21"/>
          <w:u w:val="single"/>
        </w:rPr>
        <w:t>-1 Measurement the restraining load for the deployment</w:t>
      </w:r>
    </w:p>
    <w:p w14:paraId="675325E9" w14:textId="7272E756" w:rsidR="006E22FC" w:rsidRPr="003072DC" w:rsidRDefault="00E449D5" w:rsidP="00DE511D">
      <w:pPr>
        <w:jc w:val="center"/>
        <w:rPr>
          <w:rFonts w:cs="Times New Roman"/>
          <w:color w:val="000000" w:themeColor="text1"/>
          <w:szCs w:val="21"/>
        </w:rPr>
      </w:pPr>
      <w:r w:rsidRPr="003072DC">
        <w:rPr>
          <w:noProof/>
          <w:color w:val="000000" w:themeColor="text1"/>
        </w:rPr>
        <w:drawing>
          <wp:inline distT="0" distB="0" distL="0" distR="0" wp14:anchorId="75D75185" wp14:editId="56FA6561">
            <wp:extent cx="2475257" cy="2851945"/>
            <wp:effectExtent l="2222" t="0" r="3493" b="3492"/>
            <wp:docPr id="585736678" name="Picture 3" descr="A digital scale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36678" name="Picture 3" descr="A digital scale on a green surface&#10;&#10;Description automatically generated"/>
                    <pic:cNvPicPr/>
                  </pic:nvPicPr>
                  <pic:blipFill rotWithShape="1">
                    <a:blip r:embed="rId15" cstate="print">
                      <a:extLst>
                        <a:ext uri="{28A0092B-C50C-407E-A947-70E740481C1C}">
                          <a14:useLocalDpi xmlns:a14="http://schemas.microsoft.com/office/drawing/2010/main" val="0"/>
                        </a:ext>
                      </a:extLst>
                    </a:blip>
                    <a:srcRect l="20723" r="21998" b="12001"/>
                    <a:stretch/>
                  </pic:blipFill>
                  <pic:spPr bwMode="auto">
                    <a:xfrm rot="5400000">
                      <a:off x="0" y="0"/>
                      <a:ext cx="2479770" cy="2857144"/>
                    </a:xfrm>
                    <a:prstGeom prst="rect">
                      <a:avLst/>
                    </a:prstGeom>
                    <a:ln>
                      <a:noFill/>
                    </a:ln>
                    <a:extLst>
                      <a:ext uri="{53640926-AAD7-44D8-BBD7-CCE9431645EC}">
                        <a14:shadowObscured xmlns:a14="http://schemas.microsoft.com/office/drawing/2010/main"/>
                      </a:ext>
                    </a:extLst>
                  </pic:spPr>
                </pic:pic>
              </a:graphicData>
            </a:graphic>
          </wp:inline>
        </w:drawing>
      </w:r>
    </w:p>
    <w:p w14:paraId="0CC385E5" w14:textId="77777777" w:rsidR="00E239E6" w:rsidRPr="003072DC" w:rsidRDefault="00E239E6" w:rsidP="00E239E6">
      <w:pPr>
        <w:pStyle w:val="af3"/>
        <w:jc w:val="center"/>
        <w:rPr>
          <w:b/>
          <w:bCs/>
          <w:color w:val="000000" w:themeColor="text1"/>
          <w:u w:val="single"/>
        </w:rPr>
      </w:pPr>
      <w:r w:rsidRPr="003072DC">
        <w:rPr>
          <w:b/>
          <w:bCs/>
          <w:color w:val="000000" w:themeColor="text1"/>
          <w:u w:val="single"/>
        </w:rPr>
        <w:t>Figure 3.1-2 Test configuration of wire strength test</w:t>
      </w:r>
    </w:p>
    <w:p w14:paraId="5AB92EA1" w14:textId="77777777" w:rsidR="009B1416" w:rsidRPr="003072DC" w:rsidRDefault="009B1416">
      <w:pPr>
        <w:widowControl/>
        <w:jc w:val="left"/>
        <w:rPr>
          <w:rFonts w:cs="Times New Roman"/>
          <w:b/>
          <w:color w:val="000000" w:themeColor="text1"/>
          <w:kern w:val="0"/>
          <w:szCs w:val="21"/>
        </w:rPr>
      </w:pPr>
      <w:r w:rsidRPr="003072DC">
        <w:rPr>
          <w:rFonts w:cs="Times New Roman"/>
          <w:b/>
          <w:color w:val="000000" w:themeColor="text1"/>
          <w:kern w:val="0"/>
          <w:szCs w:val="21"/>
        </w:rPr>
        <w:br w:type="page"/>
      </w:r>
    </w:p>
    <w:p w14:paraId="0AE716A3" w14:textId="24C5FE4A" w:rsidR="00E239E6" w:rsidRPr="00BF4C77" w:rsidRDefault="00E239E6" w:rsidP="00E239E6">
      <w:pPr>
        <w:pStyle w:val="a4"/>
        <w:numPr>
          <w:ilvl w:val="1"/>
          <w:numId w:val="8"/>
        </w:numPr>
        <w:ind w:leftChars="0"/>
        <w:outlineLvl w:val="1"/>
        <w:rPr>
          <w:rFonts w:cs="Times New Roman"/>
          <w:b/>
          <w:kern w:val="0"/>
          <w:szCs w:val="21"/>
        </w:rPr>
      </w:pPr>
      <w:bookmarkStart w:id="93" w:name="_Toc160555844"/>
      <w:r w:rsidRPr="00BF4C77">
        <w:rPr>
          <w:rFonts w:cs="Times New Roman"/>
          <w:b/>
          <w:kern w:val="0"/>
          <w:szCs w:val="21"/>
        </w:rPr>
        <w:lastRenderedPageBreak/>
        <w:t>Strength Test for Flight Equivalent Wire (ultimate load)</w:t>
      </w:r>
      <w:bookmarkEnd w:id="93"/>
    </w:p>
    <w:p w14:paraId="5E5C256F" w14:textId="77777777" w:rsidR="00E239E6" w:rsidRPr="00BF4C77" w:rsidRDefault="00E239E6" w:rsidP="00E239E6">
      <w:pPr>
        <w:pStyle w:val="a4"/>
        <w:numPr>
          <w:ilvl w:val="0"/>
          <w:numId w:val="34"/>
        </w:numPr>
        <w:autoSpaceDE w:val="0"/>
        <w:autoSpaceDN w:val="0"/>
        <w:ind w:leftChars="0"/>
        <w:jc w:val="left"/>
        <w:rPr>
          <w:rFonts w:cs="Times New Roman"/>
          <w:b/>
          <w:szCs w:val="21"/>
        </w:rPr>
      </w:pPr>
      <w:r w:rsidRPr="00BF4C77">
        <w:rPr>
          <w:rFonts w:cs="Times New Roman"/>
          <w:b/>
          <w:szCs w:val="21"/>
        </w:rPr>
        <w:t xml:space="preserve">Creep </w:t>
      </w:r>
      <w:proofErr w:type="gramStart"/>
      <w:r w:rsidRPr="00BF4C77">
        <w:rPr>
          <w:rFonts w:cs="Times New Roman"/>
          <w:b/>
          <w:szCs w:val="21"/>
        </w:rPr>
        <w:t>characteristics</w:t>
      </w:r>
      <w:proofErr w:type="gramEnd"/>
    </w:p>
    <w:p w14:paraId="1014F256" w14:textId="49ADF5F3" w:rsidR="00E239E6" w:rsidRPr="003072DC" w:rsidRDefault="00E239E6" w:rsidP="003072DC">
      <w:pPr>
        <w:widowControl/>
        <w:ind w:left="780"/>
        <w:jc w:val="thaiDistribute"/>
        <w:rPr>
          <w:rFonts w:eastAsia="ＭＳ Ｐゴシック" w:cs="Times New Roman"/>
          <w:color w:val="000000" w:themeColor="text1"/>
          <w:kern w:val="0"/>
          <w:szCs w:val="21"/>
        </w:rPr>
      </w:pPr>
      <w:r w:rsidRPr="00BF4C77">
        <w:rPr>
          <w:rFonts w:cs="Times New Roman"/>
          <w:spacing w:val="-9"/>
          <w:szCs w:val="21"/>
        </w:rPr>
        <w:t xml:space="preserve">To accelerate the test time, in the creep test, </w:t>
      </w:r>
      <w:r w:rsidRPr="003072DC">
        <w:rPr>
          <w:rFonts w:cs="Times New Roman"/>
          <w:color w:val="000000" w:themeColor="text1"/>
          <w:spacing w:val="-9"/>
          <w:szCs w:val="21"/>
        </w:rPr>
        <w:t>the load (1,810 gf)</w:t>
      </w:r>
      <w:r w:rsidR="00837969" w:rsidRPr="003072DC">
        <w:rPr>
          <w:rFonts w:cs="Times New Roman"/>
          <w:color w:val="000000" w:themeColor="text1"/>
          <w:spacing w:val="-9"/>
          <w:szCs w:val="21"/>
        </w:rPr>
        <w:t>,</w:t>
      </w:r>
      <w:r w:rsidRPr="003072DC">
        <w:rPr>
          <w:rFonts w:cs="Times New Roman"/>
          <w:color w:val="000000" w:themeColor="text1"/>
          <w:spacing w:val="-9"/>
          <w:szCs w:val="21"/>
        </w:rPr>
        <w:t xml:space="preserve"> which is larger than the </w:t>
      </w:r>
      <w:r w:rsidR="008A400D" w:rsidRPr="003072DC">
        <w:rPr>
          <w:rFonts w:cs="Times New Roman"/>
          <w:color w:val="000000" w:themeColor="text1"/>
          <w:spacing w:val="-9"/>
          <w:szCs w:val="21"/>
        </w:rPr>
        <w:t>restraining</w:t>
      </w:r>
      <w:r w:rsidRPr="003072DC">
        <w:rPr>
          <w:rFonts w:cs="Times New Roman"/>
          <w:color w:val="000000" w:themeColor="text1"/>
          <w:spacing w:val="-9"/>
          <w:szCs w:val="21"/>
        </w:rPr>
        <w:t xml:space="preserve"> load </w:t>
      </w:r>
      <w:r w:rsidR="003C31FE" w:rsidRPr="003072DC">
        <w:rPr>
          <w:rFonts w:cs="Times New Roman"/>
          <w:color w:val="000000" w:themeColor="text1"/>
          <w:spacing w:val="-9"/>
          <w:szCs w:val="21"/>
        </w:rPr>
        <w:t xml:space="preserve">for the deployment </w:t>
      </w:r>
      <w:r w:rsidRPr="003072DC">
        <w:rPr>
          <w:rFonts w:cs="Times New Roman"/>
          <w:color w:val="000000" w:themeColor="text1"/>
          <w:spacing w:val="-9"/>
          <w:szCs w:val="21"/>
        </w:rPr>
        <w:t>(</w:t>
      </w:r>
      <w:r w:rsidR="008A400D" w:rsidRPr="003072DC">
        <w:rPr>
          <w:rFonts w:cs="Times New Roman"/>
          <w:color w:val="000000" w:themeColor="text1"/>
          <w:spacing w:val="-9"/>
          <w:szCs w:val="21"/>
        </w:rPr>
        <w:t>2</w:t>
      </w:r>
      <w:r w:rsidR="00314D84" w:rsidRPr="003072DC">
        <w:rPr>
          <w:rFonts w:cs="Times New Roman"/>
          <w:color w:val="000000" w:themeColor="text1"/>
          <w:spacing w:val="-9"/>
          <w:szCs w:val="21"/>
        </w:rPr>
        <w:t>12</w:t>
      </w:r>
      <w:r w:rsidR="00DE3DD4" w:rsidRPr="003072DC">
        <w:rPr>
          <w:rFonts w:cs="Times New Roman"/>
          <w:color w:val="000000" w:themeColor="text1"/>
          <w:spacing w:val="-9"/>
          <w:szCs w:val="21"/>
        </w:rPr>
        <w:t xml:space="preserve"> </w:t>
      </w:r>
      <w:r w:rsidRPr="003072DC">
        <w:rPr>
          <w:rFonts w:cs="Times New Roman"/>
          <w:color w:val="000000" w:themeColor="text1"/>
          <w:spacing w:val="-9"/>
          <w:szCs w:val="21"/>
        </w:rPr>
        <w:t>gf)</w:t>
      </w:r>
      <w:r w:rsidRPr="003072DC">
        <w:rPr>
          <w:rFonts w:cs="Times New Roman" w:hint="eastAsia"/>
          <w:color w:val="000000" w:themeColor="text1"/>
          <w:spacing w:val="-9"/>
          <w:szCs w:val="21"/>
        </w:rPr>
        <w:t>,</w:t>
      </w:r>
      <w:r w:rsidRPr="003072DC">
        <w:rPr>
          <w:rFonts w:cs="Times New Roman"/>
          <w:color w:val="000000" w:themeColor="text1"/>
          <w:spacing w:val="-9"/>
          <w:szCs w:val="21"/>
        </w:rPr>
        <w:t xml:space="preserve"> is applied to the wire. The target wire</w:t>
      </w:r>
      <w:r w:rsidR="00837969" w:rsidRPr="003072DC">
        <w:rPr>
          <w:rFonts w:cs="Times New Roman"/>
          <w:color w:val="000000" w:themeColor="text1"/>
          <w:spacing w:val="-9"/>
          <w:szCs w:val="21"/>
        </w:rPr>
        <w:t>, the same lot as the flight model, is pulled with the load (1,810 gf) to pass the</w:t>
      </w:r>
      <w:r w:rsidRPr="003072DC">
        <w:rPr>
          <w:rFonts w:cs="Times New Roman"/>
          <w:color w:val="000000" w:themeColor="text1"/>
          <w:spacing w:val="-9"/>
          <w:szCs w:val="21"/>
        </w:rPr>
        <w:t xml:space="preserve"> creep phase. </w:t>
      </w:r>
      <w:r w:rsidRPr="003072DC">
        <w:rPr>
          <w:rFonts w:cs="Times New Roman"/>
          <w:color w:val="000000" w:themeColor="text1"/>
          <w:szCs w:val="21"/>
        </w:rPr>
        <w:t>Note that the load is considered the case of one wire missing. The length of the wire is measured periodically, and the length is verified not to be changed after sufficient test duration</w:t>
      </w:r>
      <w:r w:rsidR="00837969" w:rsidRPr="003072DC">
        <w:rPr>
          <w:rFonts w:cs="Times New Roman"/>
          <w:color w:val="000000" w:themeColor="text1"/>
          <w:szCs w:val="21"/>
        </w:rPr>
        <w:t xml:space="preserve"> since the creep characteristics have</w:t>
      </w:r>
      <w:r w:rsidRPr="003072DC">
        <w:rPr>
          <w:rFonts w:eastAsia="MS Mincho" w:cs="Times New Roman"/>
          <w:color w:val="000000" w:themeColor="text1"/>
          <w:szCs w:val="21"/>
        </w:rPr>
        <w:t xml:space="preserve"> 1</w:t>
      </w:r>
      <w:r w:rsidRPr="003072DC">
        <w:rPr>
          <w:rFonts w:eastAsia="MS Mincho" w:cs="Times New Roman"/>
          <w:color w:val="000000" w:themeColor="text1"/>
          <w:szCs w:val="21"/>
          <w:vertAlign w:val="superscript"/>
        </w:rPr>
        <w:t>st</w:t>
      </w:r>
      <w:r w:rsidRPr="003072DC">
        <w:rPr>
          <w:rFonts w:eastAsia="MS Mincho" w:cs="Times New Roman"/>
          <w:color w:val="000000" w:themeColor="text1"/>
          <w:szCs w:val="21"/>
        </w:rPr>
        <w:t xml:space="preserve"> creep phase and 2</w:t>
      </w:r>
      <w:r w:rsidRPr="003072DC">
        <w:rPr>
          <w:rFonts w:eastAsia="MS Mincho" w:cs="Times New Roman"/>
          <w:color w:val="000000" w:themeColor="text1"/>
          <w:szCs w:val="21"/>
          <w:vertAlign w:val="superscript"/>
        </w:rPr>
        <w:t>nd</w:t>
      </w:r>
      <w:r w:rsidRPr="003072DC">
        <w:rPr>
          <w:rFonts w:eastAsia="MS Mincho" w:cs="Times New Roman"/>
          <w:color w:val="000000" w:themeColor="text1"/>
          <w:szCs w:val="21"/>
        </w:rPr>
        <w:t xml:space="preserve"> creep phase.</w:t>
      </w:r>
    </w:p>
    <w:p w14:paraId="0EA18D02" w14:textId="7974E063" w:rsidR="00E239E6" w:rsidRPr="003072DC" w:rsidRDefault="00E239E6" w:rsidP="00E239E6">
      <w:pPr>
        <w:pStyle w:val="a4"/>
        <w:rPr>
          <w:rFonts w:cs="Times New Roman"/>
          <w:color w:val="000000" w:themeColor="text1"/>
          <w:szCs w:val="21"/>
        </w:rPr>
      </w:pPr>
      <w:r w:rsidRPr="003072DC">
        <w:rPr>
          <w:rFonts w:cs="Times New Roman"/>
          <w:color w:val="000000" w:themeColor="text1"/>
          <w:szCs w:val="21"/>
        </w:rPr>
        <w:t>T</w:t>
      </w:r>
      <w:r w:rsidR="0049401E" w:rsidRPr="003072DC">
        <w:rPr>
          <w:rFonts w:cs="Times New Roman"/>
          <w:color w:val="000000" w:themeColor="text1"/>
          <w:szCs w:val="21"/>
        </w:rPr>
        <w:t>he t</w:t>
      </w:r>
      <w:r w:rsidRPr="003072DC">
        <w:rPr>
          <w:rFonts w:cs="Times New Roman"/>
          <w:color w:val="000000" w:themeColor="text1"/>
          <w:szCs w:val="21"/>
        </w:rPr>
        <w:t>est configuration is shown in Figure 3.2-1.</w:t>
      </w:r>
    </w:p>
    <w:p w14:paraId="66AB4F4E" w14:textId="77777777" w:rsidR="00E239E6" w:rsidRPr="003072DC" w:rsidRDefault="00E239E6" w:rsidP="00E239E6">
      <w:pPr>
        <w:pStyle w:val="af3"/>
        <w:rPr>
          <w:color w:val="000000" w:themeColor="text1"/>
          <w:sz w:val="22"/>
        </w:rPr>
      </w:pPr>
    </w:p>
    <w:p w14:paraId="550E4B69" w14:textId="77777777" w:rsidR="00E239E6" w:rsidRPr="00BF4C77" w:rsidRDefault="00E239E6" w:rsidP="00E239E6">
      <w:pPr>
        <w:pStyle w:val="a4"/>
        <w:numPr>
          <w:ilvl w:val="0"/>
          <w:numId w:val="34"/>
        </w:numPr>
        <w:autoSpaceDE w:val="0"/>
        <w:autoSpaceDN w:val="0"/>
        <w:ind w:leftChars="0"/>
        <w:jc w:val="left"/>
        <w:rPr>
          <w:rFonts w:cs="Times New Roman"/>
          <w:b/>
          <w:szCs w:val="21"/>
        </w:rPr>
      </w:pPr>
      <w:r w:rsidRPr="00BF4C77">
        <w:rPr>
          <w:rFonts w:cs="Times New Roman"/>
          <w:b/>
          <w:szCs w:val="21"/>
        </w:rPr>
        <w:t xml:space="preserve">Strength test on the wire that restrains the </w:t>
      </w:r>
      <w:proofErr w:type="gramStart"/>
      <w:r w:rsidRPr="00BF4C77">
        <w:rPr>
          <w:rFonts w:cs="Times New Roman"/>
          <w:b/>
          <w:szCs w:val="21"/>
        </w:rPr>
        <w:t>antenna</w:t>
      </w:r>
      <w:proofErr w:type="gramEnd"/>
    </w:p>
    <w:p w14:paraId="34AECC82" w14:textId="24851DF2" w:rsidR="007332F7" w:rsidRPr="0055314B" w:rsidRDefault="00E239E6" w:rsidP="0055314B">
      <w:pPr>
        <w:pStyle w:val="a4"/>
        <w:rPr>
          <w:rFonts w:cs="Times New Roman"/>
          <w:color w:val="000000" w:themeColor="text1"/>
          <w:szCs w:val="21"/>
        </w:rPr>
      </w:pPr>
      <w:r w:rsidRPr="00BF4C77">
        <w:rPr>
          <w:rFonts w:cs="Times New Roman"/>
          <w:szCs w:val="21"/>
        </w:rPr>
        <w:t xml:space="preserve">The total mass of the antenna </w:t>
      </w:r>
      <w:r w:rsidRPr="00D827CB">
        <w:rPr>
          <w:rFonts w:cs="Times New Roman"/>
          <w:color w:val="000000" w:themeColor="text1"/>
          <w:szCs w:val="21"/>
        </w:rPr>
        <w:t>element is 10</w:t>
      </w:r>
      <w:r w:rsidR="0049401E" w:rsidRPr="00D827CB">
        <w:rPr>
          <w:rFonts w:cs="Times New Roman"/>
          <w:color w:val="000000" w:themeColor="text1"/>
          <w:szCs w:val="21"/>
        </w:rPr>
        <w:t xml:space="preserve"> </w:t>
      </w:r>
      <w:r w:rsidRPr="00D827CB">
        <w:rPr>
          <w:rFonts w:cs="Times New Roman"/>
          <w:color w:val="000000" w:themeColor="text1"/>
          <w:szCs w:val="21"/>
        </w:rPr>
        <w:t>g (See Figure 3.1-2). Therefore, the load applied to the antenna by the launch environment (9G) is 90</w:t>
      </w:r>
      <w:r w:rsidR="0049401E" w:rsidRPr="00D827CB">
        <w:rPr>
          <w:rFonts w:cs="Times New Roman"/>
          <w:color w:val="000000" w:themeColor="text1"/>
          <w:szCs w:val="21"/>
        </w:rPr>
        <w:t xml:space="preserve"> </w:t>
      </w:r>
      <w:r w:rsidRPr="00D827CB">
        <w:rPr>
          <w:rFonts w:cs="Times New Roman"/>
          <w:color w:val="000000" w:themeColor="text1"/>
          <w:szCs w:val="21"/>
        </w:rPr>
        <w:t>gf. Since the antenna deployment force is 2</w:t>
      </w:r>
      <w:r w:rsidR="00314D84" w:rsidRPr="00D827CB">
        <w:rPr>
          <w:rFonts w:cs="Times New Roman"/>
          <w:color w:val="000000" w:themeColor="text1"/>
          <w:szCs w:val="21"/>
        </w:rPr>
        <w:t>12</w:t>
      </w:r>
      <w:r w:rsidR="0049401E" w:rsidRPr="00D827CB">
        <w:rPr>
          <w:rFonts w:cs="Times New Roman"/>
          <w:color w:val="000000" w:themeColor="text1"/>
          <w:szCs w:val="21"/>
        </w:rPr>
        <w:t xml:space="preserve"> </w:t>
      </w:r>
      <w:r w:rsidRPr="00D827CB">
        <w:rPr>
          <w:rFonts w:cs="Times New Roman"/>
          <w:color w:val="000000" w:themeColor="text1"/>
          <w:szCs w:val="21"/>
        </w:rPr>
        <w:t>gf, the design load</w:t>
      </w:r>
      <w:r w:rsidR="00727666" w:rsidRPr="00D827CB">
        <w:rPr>
          <w:rStyle w:val="af7"/>
          <w:rFonts w:cs="Times New Roman"/>
          <w:color w:val="000000" w:themeColor="text1"/>
          <w:szCs w:val="21"/>
        </w:rPr>
        <w:footnoteReference w:id="3"/>
      </w:r>
      <w:r w:rsidRPr="00D827CB">
        <w:rPr>
          <w:rFonts w:cs="Times New Roman"/>
          <w:color w:val="000000" w:themeColor="text1"/>
          <w:szCs w:val="21"/>
        </w:rPr>
        <w:t xml:space="preserve"> is 3</w:t>
      </w:r>
      <w:r w:rsidR="00314D84" w:rsidRPr="00D827CB">
        <w:rPr>
          <w:rFonts w:cs="Times New Roman"/>
          <w:color w:val="000000" w:themeColor="text1"/>
          <w:szCs w:val="21"/>
        </w:rPr>
        <w:t>02</w:t>
      </w:r>
      <w:r w:rsidR="0049401E" w:rsidRPr="00D827CB">
        <w:rPr>
          <w:rFonts w:cs="Times New Roman"/>
          <w:color w:val="000000" w:themeColor="text1"/>
          <w:szCs w:val="21"/>
        </w:rPr>
        <w:t xml:space="preserve"> </w:t>
      </w:r>
      <w:r w:rsidRPr="00D827CB">
        <w:rPr>
          <w:rFonts w:cs="Times New Roman"/>
          <w:color w:val="000000" w:themeColor="text1"/>
          <w:szCs w:val="21"/>
        </w:rPr>
        <w:t xml:space="preserve">gf. After creeping, </w:t>
      </w:r>
      <w:r w:rsidRPr="00D827CB">
        <w:rPr>
          <w:rFonts w:cs="Times New Roman"/>
          <w:color w:val="000000" w:themeColor="text1"/>
          <w:spacing w:val="-9"/>
          <w:szCs w:val="21"/>
        </w:rPr>
        <w:t>t</w:t>
      </w:r>
      <w:r w:rsidRPr="00D827CB">
        <w:rPr>
          <w:rFonts w:cs="Times New Roman"/>
          <w:color w:val="000000" w:themeColor="text1"/>
          <w:szCs w:val="21"/>
        </w:rPr>
        <w:t>he</w:t>
      </w:r>
      <w:r w:rsidRPr="00D827CB">
        <w:rPr>
          <w:rFonts w:cs="Times New Roman"/>
          <w:color w:val="000000" w:themeColor="text1"/>
          <w:spacing w:val="-2"/>
          <w:szCs w:val="21"/>
        </w:rPr>
        <w:t xml:space="preserve"> </w:t>
      </w:r>
      <w:r w:rsidRPr="00D827CB">
        <w:rPr>
          <w:rFonts w:cs="Times New Roman"/>
          <w:color w:val="000000" w:themeColor="text1"/>
          <w:szCs w:val="21"/>
        </w:rPr>
        <w:t>target</w:t>
      </w:r>
      <w:r w:rsidRPr="00D827CB">
        <w:rPr>
          <w:rFonts w:cs="Times New Roman"/>
          <w:color w:val="000000" w:themeColor="text1"/>
          <w:spacing w:val="-3"/>
          <w:szCs w:val="21"/>
        </w:rPr>
        <w:t xml:space="preserve"> </w:t>
      </w:r>
      <w:r w:rsidRPr="00D827CB">
        <w:rPr>
          <w:rFonts w:cs="Times New Roman"/>
          <w:color w:val="000000" w:themeColor="text1"/>
          <w:szCs w:val="21"/>
        </w:rPr>
        <w:t>wire</w:t>
      </w:r>
      <w:r w:rsidRPr="00D827CB">
        <w:rPr>
          <w:rFonts w:cs="Times New Roman"/>
          <w:color w:val="000000" w:themeColor="text1"/>
          <w:spacing w:val="-2"/>
          <w:szCs w:val="21"/>
        </w:rPr>
        <w:t xml:space="preserve"> </w:t>
      </w:r>
      <w:r w:rsidRPr="00D827CB">
        <w:rPr>
          <w:rFonts w:cs="Times New Roman"/>
          <w:color w:val="000000" w:themeColor="text1"/>
          <w:szCs w:val="21"/>
        </w:rPr>
        <w:t>is pulled with</w:t>
      </w:r>
      <w:r w:rsidRPr="00D827CB">
        <w:rPr>
          <w:rFonts w:cs="Times New Roman"/>
          <w:color w:val="000000" w:themeColor="text1"/>
        </w:rPr>
        <w:t xml:space="preserve"> </w:t>
      </w:r>
      <w:r w:rsidR="00837969" w:rsidRPr="00D827CB">
        <w:rPr>
          <w:rFonts w:cs="Times New Roman"/>
          <w:color w:val="000000" w:themeColor="text1"/>
        </w:rPr>
        <w:t>a load greater than the ultimate load, multiplying the design load (=3</w:t>
      </w:r>
      <w:r w:rsidR="00314D84" w:rsidRPr="00D827CB">
        <w:rPr>
          <w:rFonts w:cs="Times New Roman"/>
          <w:color w:val="000000" w:themeColor="text1"/>
        </w:rPr>
        <w:t>02</w:t>
      </w:r>
      <w:r w:rsidR="00837969" w:rsidRPr="00D827CB">
        <w:rPr>
          <w:rFonts w:cs="Times New Roman"/>
          <w:color w:val="000000" w:themeColor="text1"/>
        </w:rPr>
        <w:t xml:space="preserve"> gf) by 2.0 as a</w:t>
      </w:r>
      <w:r w:rsidRPr="00D827CB">
        <w:rPr>
          <w:rFonts w:cs="Times New Roman"/>
          <w:color w:val="000000" w:themeColor="text1"/>
          <w:szCs w:val="21"/>
        </w:rPr>
        <w:t xml:space="preserve"> safety margin. Note that the load is considered the case of one wire missing. </w:t>
      </w:r>
      <w:r w:rsidR="00837969" w:rsidRPr="00D827CB">
        <w:rPr>
          <w:rFonts w:cs="Times New Roman"/>
          <w:color w:val="000000" w:themeColor="text1"/>
          <w:szCs w:val="21"/>
        </w:rPr>
        <w:t>The wire is verified not to be broken or damaged,</w:t>
      </w:r>
      <w:r w:rsidRPr="00D827CB">
        <w:rPr>
          <w:rFonts w:cs="Times New Roman"/>
          <w:color w:val="000000" w:themeColor="text1"/>
          <w:szCs w:val="21"/>
        </w:rPr>
        <w:t xml:space="preserve"> and the knot has no</w:t>
      </w:r>
      <w:r w:rsidRPr="00D827CB">
        <w:rPr>
          <w:rFonts w:cs="Times New Roman"/>
          <w:color w:val="000000" w:themeColor="text1"/>
          <w:spacing w:val="-11"/>
          <w:szCs w:val="21"/>
        </w:rPr>
        <w:t xml:space="preserve"> </w:t>
      </w:r>
      <w:r w:rsidRPr="00D827CB">
        <w:rPr>
          <w:rFonts w:cs="Times New Roman"/>
          <w:color w:val="000000" w:themeColor="text1"/>
          <w:szCs w:val="21"/>
        </w:rPr>
        <w:t>looseness. T</w:t>
      </w:r>
      <w:r w:rsidR="00837969" w:rsidRPr="00D827CB">
        <w:rPr>
          <w:rFonts w:cs="Times New Roman"/>
          <w:color w:val="000000" w:themeColor="text1"/>
          <w:szCs w:val="21"/>
        </w:rPr>
        <w:t>he t</w:t>
      </w:r>
      <w:r w:rsidRPr="00D827CB">
        <w:rPr>
          <w:rFonts w:cs="Times New Roman"/>
          <w:color w:val="000000" w:themeColor="text1"/>
          <w:szCs w:val="21"/>
        </w:rPr>
        <w:t>est configuration is shown in Figure 3.2-1.</w:t>
      </w:r>
      <w:r w:rsidR="007332F7" w:rsidRPr="00F50BB7">
        <w:rPr>
          <w:rFonts w:ascii="ＭＳ Ｐゴシック" w:eastAsia="ＭＳ Ｐゴシック" w:hAnsi="ＭＳ Ｐゴシック" w:cs="ＭＳ Ｐゴシック"/>
          <w:kern w:val="0"/>
          <w:sz w:val="24"/>
          <w:szCs w:val="24"/>
        </w:rPr>
        <w:fldChar w:fldCharType="begin"/>
      </w:r>
      <w:r w:rsidR="007332F7" w:rsidRPr="00F50BB7">
        <w:rPr>
          <w:rFonts w:ascii="ＭＳ Ｐゴシック" w:eastAsia="ＭＳ Ｐゴシック" w:hAnsi="ＭＳ Ｐゴシック" w:cs="ＭＳ Ｐゴシック"/>
          <w:kern w:val="0"/>
          <w:sz w:val="24"/>
          <w:szCs w:val="24"/>
        </w:rPr>
        <w:instrText xml:space="preserve"> INCLUDEPICTURE "https://attachments.office.net/owa/yamauchi.takashi098%40mail.kyutech.jp/service.svc/s/GetAttachmentThumbnail?id=AAMkADRiMmNhODcwLWIwYTUtNDM0MC1hZWFjLTMzZTVhYTMzNzAwNQBGAAAAAAAq7wyy0SMsS50uwx%2FyYZ03BwC%2BS1s36TnnRoIzJHhGQl8OAAAAAAEMAAC%2BS1s36TnnRoIzJHhGQl8OAAU69EOPAAABEgAQANqU7ACH2uJImfUhL1GfHZY%3D&amp;thumbnailType=2&amp;token=eyJhbGciOiJSUzI1NiIsImtpZCI6IkZBRDY1NDI2MkM2QUYyOTYxQUExRThDQUI3OEZGMUIyNzBFNzA3RTkiLCJ0eXAiOiJKV1QiLCJ4NXQiOiItdFpVSml4cThwWWFvZWpLdDRfeHNuRG5CLWsifQ.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.E1d6Sc8jcFBBH-TzT0AY9zs02C5sLjTnEzMs1G8hR2mowt36-6Uh6R5stKeLaD48fvNcbHzGNnVV_cxT2617BGEhFfPEYuyjl1dMuzNiR2E-CIAVGh5SlZAJfuyunbtYho2K7YE0Ubx8oTsEMYsBUBvqHFFN38T_xzf52-kC2Nvu8oPlL1mT7UoEVti30_ci9CDss59IxDzDOgJviNMFAizmkv_vsvqc63C8BuNyUSu67CXUXy-7VsWld_yqZqlGH7b4q0-yUmcIYlbyoLpuF7ou9cw5TPEuGUyHbkbc91FYVTz4OjVb6ZYR2B1nWzkiOVX0jlQu5yDelG5SyWOmMg&amp;X-OWA-CANARY=ezRSA4znYUe5-jKIkLCI7GCvQiMzwdkYRfAqWlVYMfDTCr2so6TD7SRS5ta7abThGbBL-22LtNY.&amp;owa=outlook.office.com&amp;scriptVer=20211206021.04&amp;animation=true" \* MERGEFORMATINET </w:instrText>
      </w:r>
      <w:r w:rsidR="00A242BF">
        <w:rPr>
          <w:rFonts w:ascii="ＭＳ Ｐゴシック" w:eastAsia="ＭＳ Ｐゴシック" w:hAnsi="ＭＳ Ｐゴシック" w:cs="ＭＳ Ｐゴシック"/>
          <w:kern w:val="0"/>
          <w:sz w:val="24"/>
          <w:szCs w:val="24"/>
        </w:rPr>
        <w:fldChar w:fldCharType="separate"/>
      </w:r>
      <w:r w:rsidR="007332F7" w:rsidRPr="00F50BB7">
        <w:rPr>
          <w:rFonts w:ascii="ＭＳ Ｐゴシック" w:eastAsia="ＭＳ Ｐゴシック" w:hAnsi="ＭＳ Ｐゴシック" w:cs="ＭＳ Ｐゴシック"/>
          <w:kern w:val="0"/>
          <w:sz w:val="24"/>
          <w:szCs w:val="24"/>
        </w:rPr>
        <w:fldChar w:fldCharType="end"/>
      </w:r>
    </w:p>
    <w:p w14:paraId="34BC32AB" w14:textId="77777777" w:rsidR="00E24FAE" w:rsidRPr="00A6743E" w:rsidRDefault="00E24FAE" w:rsidP="00E24FAE">
      <w:pPr>
        <w:pStyle w:val="af3"/>
        <w:rPr>
          <w:sz w:val="22"/>
          <w:lang w:bidi="th-TH"/>
        </w:rPr>
      </w:pPr>
      <w:r w:rsidRPr="00A6743E">
        <w:rPr>
          <w:noProof/>
          <w:sz w:val="22"/>
        </w:rPr>
        <mc:AlternateContent>
          <mc:Choice Requires="wpc">
            <w:drawing>
              <wp:inline distT="0" distB="0" distL="0" distR="0" wp14:anchorId="51C6C8F5" wp14:editId="6CD4677B">
                <wp:extent cx="5486400" cy="1979271"/>
                <wp:effectExtent l="0" t="0" r="0" b="0"/>
                <wp:docPr id="10" name="キャンバス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直線コネクタ 2"/>
                        <wps:cNvCnPr/>
                        <wps:spPr>
                          <a:xfrm>
                            <a:off x="2147103" y="260430"/>
                            <a:ext cx="1221129" cy="0"/>
                          </a:xfrm>
                          <a:prstGeom prst="line">
                            <a:avLst/>
                          </a:prstGeom>
                          <a:ln w="444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 name="正方形/長方形 4"/>
                        <wps:cNvSpPr/>
                        <wps:spPr>
                          <a:xfrm>
                            <a:off x="2338086" y="1493134"/>
                            <a:ext cx="833377" cy="31251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4EB9588" w14:textId="1666D192" w:rsidR="00F266E6" w:rsidRDefault="00F266E6" w:rsidP="00F266E6">
                              <w:pPr>
                                <w:jc w:val="center"/>
                              </w:pPr>
                              <w:r>
                                <w: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直線コネクタ 6"/>
                        <wps:cNvCnPr/>
                        <wps:spPr>
                          <a:xfrm>
                            <a:off x="2743200" y="260431"/>
                            <a:ext cx="0" cy="1215341"/>
                          </a:xfrm>
                          <a:prstGeom prst="line">
                            <a:avLst/>
                          </a:prstGeom>
                          <a:ln w="38100">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7" name="テキスト ボックス 7"/>
                        <wps:cNvSpPr txBox="1"/>
                        <wps:spPr>
                          <a:xfrm>
                            <a:off x="3142526" y="710991"/>
                            <a:ext cx="1594574" cy="266217"/>
                          </a:xfrm>
                          <a:prstGeom prst="borderCallout2">
                            <a:avLst>
                              <a:gd name="adj1" fmla="val 18750"/>
                              <a:gd name="adj2" fmla="val -8333"/>
                              <a:gd name="adj3" fmla="val 18750"/>
                              <a:gd name="adj4" fmla="val -16667"/>
                              <a:gd name="adj5" fmla="val -83019"/>
                              <a:gd name="adj6" fmla="val -25176"/>
                            </a:avLst>
                          </a:prstGeom>
                          <a:solidFill>
                            <a:schemeClr val="lt1"/>
                          </a:solidFill>
                          <a:ln w="6350">
                            <a:solidFill>
                              <a:schemeClr val="tx1"/>
                            </a:solidFill>
                          </a:ln>
                        </wps:spPr>
                        <wps:txbx>
                          <w:txbxContent>
                            <w:p w14:paraId="256746D2" w14:textId="77777777" w:rsidR="00E24FAE" w:rsidRPr="00131BD2" w:rsidRDefault="00E24FAE" w:rsidP="00845EEE">
                              <w:pPr>
                                <w:spacing w:line="240" w:lineRule="exact"/>
                              </w:pPr>
                              <w:r>
                                <w:rPr>
                                  <w:rFonts w:hint="eastAsia"/>
                                </w:rPr>
                                <w:t>S</w:t>
                              </w:r>
                              <w:r>
                                <w:t>ame lot of flight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テキスト ボックス 6"/>
                        <wps:cNvSpPr txBox="1"/>
                        <wps:spPr>
                          <a:xfrm flipH="1">
                            <a:off x="231493" y="798503"/>
                            <a:ext cx="1811438" cy="544161"/>
                          </a:xfrm>
                          <a:prstGeom prst="borderCallout2">
                            <a:avLst>
                              <a:gd name="adj1" fmla="val 18750"/>
                              <a:gd name="adj2" fmla="val -8333"/>
                              <a:gd name="adj3" fmla="val 18750"/>
                              <a:gd name="adj4" fmla="val -16667"/>
                              <a:gd name="adj5" fmla="val 127318"/>
                              <a:gd name="adj6" fmla="val -25240"/>
                            </a:avLst>
                          </a:prstGeom>
                          <a:solidFill>
                            <a:schemeClr val="lt1"/>
                          </a:solidFill>
                          <a:ln w="6350">
                            <a:solidFill>
                              <a:schemeClr val="tx1"/>
                            </a:solidFill>
                          </a:ln>
                        </wps:spPr>
                        <wps:txbx>
                          <w:txbxContent>
                            <w:p w14:paraId="64410D7D" w14:textId="77777777" w:rsidR="00E24FAE" w:rsidRPr="00D827CB" w:rsidRDefault="00E24FAE" w:rsidP="00845EEE">
                              <w:pPr>
                                <w:pStyle w:val="Web"/>
                                <w:spacing w:before="0" w:beforeAutospacing="0" w:after="0" w:afterAutospacing="0" w:line="240" w:lineRule="exact"/>
                                <w:rPr>
                                  <w:rFonts w:ascii="Times New Roman" w:eastAsia="MS Mincho" w:hAnsi="Times New Roman" w:cs="Times New Roman"/>
                                  <w:color w:val="000000" w:themeColor="text1"/>
                                  <w:sz w:val="21"/>
                                  <w:szCs w:val="21"/>
                                </w:rPr>
                              </w:pPr>
                              <w:r w:rsidRPr="00D827CB">
                                <w:rPr>
                                  <w:rFonts w:ascii="Times New Roman" w:eastAsia="MS Mincho" w:hAnsi="Times New Roman" w:cs="Times New Roman"/>
                                  <w:color w:val="000000" w:themeColor="text1"/>
                                  <w:sz w:val="21"/>
                                  <w:szCs w:val="21"/>
                                </w:rPr>
                                <w:t>Test weight</w:t>
                              </w:r>
                            </w:p>
                            <w:p w14:paraId="2EAF5418" w14:textId="033D84FA" w:rsidR="00E24FAE" w:rsidRPr="00D827CB" w:rsidRDefault="00D631B3" w:rsidP="00DE511D">
                              <w:pPr>
                                <w:pStyle w:val="Web"/>
                                <w:numPr>
                                  <w:ilvl w:val="0"/>
                                  <w:numId w:val="39"/>
                                </w:numPr>
                                <w:spacing w:before="0" w:beforeAutospacing="0" w:after="0" w:afterAutospacing="0" w:line="240" w:lineRule="exact"/>
                                <w:rPr>
                                  <w:rFonts w:ascii="Times New Roman" w:hAnsi="Times New Roman" w:cs="Times New Roman"/>
                                  <w:color w:val="000000" w:themeColor="text1"/>
                                  <w:sz w:val="18"/>
                                  <w:szCs w:val="21"/>
                                </w:rPr>
                              </w:pPr>
                              <w:r w:rsidRPr="00D827CB">
                                <w:rPr>
                                  <w:rFonts w:ascii="Times New Roman" w:hAnsi="Times New Roman" w:cs="Times New Roman"/>
                                  <w:color w:val="000000" w:themeColor="text1"/>
                                  <w:sz w:val="18"/>
                                  <w:szCs w:val="21"/>
                                </w:rPr>
                                <w:t>1810</w:t>
                              </w:r>
                              <w:r w:rsidR="00E24FAE" w:rsidRPr="00D827CB">
                                <w:rPr>
                                  <w:rFonts w:ascii="Times New Roman" w:hAnsi="Times New Roman" w:cs="Times New Roman"/>
                                  <w:color w:val="000000" w:themeColor="text1"/>
                                  <w:sz w:val="18"/>
                                  <w:szCs w:val="21"/>
                                </w:rPr>
                                <w:t>[gf] for creep test</w:t>
                              </w:r>
                            </w:p>
                            <w:p w14:paraId="1739F4D6" w14:textId="154E6F5E" w:rsidR="00E24FAE" w:rsidRPr="00D827CB" w:rsidRDefault="004B1F68" w:rsidP="00DE511D">
                              <w:pPr>
                                <w:pStyle w:val="Web"/>
                                <w:numPr>
                                  <w:ilvl w:val="0"/>
                                  <w:numId w:val="39"/>
                                </w:numPr>
                                <w:spacing w:before="0" w:beforeAutospacing="0" w:after="0" w:afterAutospacing="0" w:line="240" w:lineRule="exact"/>
                                <w:rPr>
                                  <w:rFonts w:ascii="Times New Roman" w:hAnsi="Times New Roman" w:cs="Times New Roman"/>
                                  <w:color w:val="000000" w:themeColor="text1"/>
                                  <w:sz w:val="18"/>
                                  <w:szCs w:val="21"/>
                                </w:rPr>
                              </w:pPr>
                              <w:r w:rsidRPr="00D827CB">
                                <w:rPr>
                                  <w:rFonts w:ascii="Times New Roman" w:hAnsi="Times New Roman" w:cs="Times New Roman"/>
                                  <w:color w:val="000000" w:themeColor="text1"/>
                                  <w:sz w:val="18"/>
                                  <w:szCs w:val="21"/>
                                </w:rPr>
                                <w:t>630</w:t>
                              </w:r>
                              <w:r w:rsidR="00766D80" w:rsidRPr="00D827CB">
                                <w:rPr>
                                  <w:rFonts w:ascii="Times New Roman" w:hAnsi="Times New Roman" w:cs="Times New Roman"/>
                                  <w:color w:val="000000" w:themeColor="text1"/>
                                  <w:sz w:val="18"/>
                                  <w:szCs w:val="21"/>
                                </w:rPr>
                                <w:t xml:space="preserve"> </w:t>
                              </w:r>
                              <w:r w:rsidR="00E24FAE" w:rsidRPr="00D827CB">
                                <w:rPr>
                                  <w:rFonts w:ascii="Times New Roman" w:hAnsi="Times New Roman" w:cs="Times New Roman"/>
                                  <w:color w:val="000000" w:themeColor="text1"/>
                                  <w:sz w:val="18"/>
                                  <w:szCs w:val="21"/>
                                </w:rPr>
                                <w:t>[gf] for strength test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テキスト ボックス 7"/>
                        <wps:cNvSpPr txBox="1"/>
                        <wps:spPr>
                          <a:xfrm>
                            <a:off x="3142615" y="1066983"/>
                            <a:ext cx="1594485" cy="408334"/>
                          </a:xfrm>
                          <a:prstGeom prst="borderCallout2">
                            <a:avLst>
                              <a:gd name="adj1" fmla="val 18750"/>
                              <a:gd name="adj2" fmla="val -8333"/>
                              <a:gd name="adj3" fmla="val 18750"/>
                              <a:gd name="adj4" fmla="val -16667"/>
                              <a:gd name="adj5" fmla="val 92235"/>
                              <a:gd name="adj6" fmla="val -22193"/>
                            </a:avLst>
                          </a:prstGeom>
                          <a:solidFill>
                            <a:schemeClr val="lt1"/>
                          </a:solidFill>
                          <a:ln w="6350">
                            <a:solidFill>
                              <a:schemeClr val="tx1"/>
                            </a:solidFill>
                          </a:ln>
                        </wps:spPr>
                        <wps:txbx>
                          <w:txbxContent>
                            <w:p w14:paraId="33C92D1B" w14:textId="1FC851A8" w:rsidR="00AE61A9" w:rsidRPr="00837969" w:rsidRDefault="00AE61A9" w:rsidP="00AE61A9">
                              <w:pPr>
                                <w:spacing w:line="240" w:lineRule="exact"/>
                                <w:rPr>
                                  <w:rFonts w:cs="Times New Roman"/>
                                  <w:kern w:val="0"/>
                                  <w:sz w:val="24"/>
                                  <w:szCs w:val="24"/>
                                </w:rPr>
                              </w:pPr>
                              <w:r w:rsidRPr="00837969">
                                <w:rPr>
                                  <w:rFonts w:eastAsia="MS Mincho" w:cs="Times New Roman"/>
                                  <w:szCs w:val="21"/>
                                </w:rPr>
                                <w:t>Same knotting method as flight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arto="http://schemas.microsoft.com/office/word/2006/arto" xmlns:w16du="http://schemas.microsoft.com/office/word/2023/wordml/word16du">
            <w:pict>
              <v:group w14:anchorId="51C6C8F5" id="キャンバス 10" o:spid="_x0000_s1026" editas="canvas" style="width:6in;height:155.85pt;mso-position-horizontal-relative:char;mso-position-vertical-relative:line" coordsize="54864,19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786;visibility:visible;mso-wrap-style:square">
                  <v:fill o:detectmouseclick="t"/>
                  <v:path o:connecttype="none"/>
                </v:shape>
                <v:line id="直線コネクタ 2" o:spid="_x0000_s1028" style="position:absolute;visibility:visible;mso-wrap-style:square" from="21471,2604" to="33682,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" strokecolor="black [3213]" strokeweight="3.5pt">
                  <v:stroke joinstyle="miter"/>
                </v:line>
                <v:rect id="正方形/長方形 4" o:spid="_x0000_s1029" style="position:absolute;left:23380;top:14931;width:8334;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" fillcolor="black [3200]" strokecolor="black [1600]" strokeweight="1pt">
                  <v:textbox>
                    <w:txbxContent>
                      <w:p w14:paraId="54EB9588" w14:textId="1666D192" w:rsidR="00F266E6" w:rsidRDefault="00F266E6" w:rsidP="00F266E6">
                        <w:pPr>
                          <w:jc w:val="center"/>
                        </w:pPr>
                        <w:r>
                          <w:t>Weight</w:t>
                        </w:r>
                      </w:p>
                    </w:txbxContent>
                  </v:textbox>
                </v:rect>
                <v:line id="直線コネクタ 6" o:spid="_x0000_s1030" style="position:absolute;visibility:visible;mso-wrap-style:square" from="27432,2604" to="27432,1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" strokecolor="#5b9bd5 [3204]" strokeweight="3pt">
                  <v:stroke startarrow="oval" endarrow="oval" joinstyle="miter"/>
                </v:lin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テキスト ボックス 7" o:spid="_x0000_s1031" type="#_x0000_t48" style="position:absolute;left:31425;top:7109;width:1594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" adj="-5438,-17932" fillcolor="white [3201]" strokecolor="black [3213]" strokeweight=".5pt">
                  <v:textbox>
                    <w:txbxContent>
                      <w:p w14:paraId="256746D2" w14:textId="77777777" w:rsidR="00E24FAE" w:rsidRPr="00131BD2" w:rsidRDefault="00E24FAE" w:rsidP="00845EEE">
                        <w:pPr>
                          <w:spacing w:line="240" w:lineRule="exact"/>
                        </w:pPr>
                        <w:r>
                          <w:rPr>
                            <w:rFonts w:hint="eastAsia"/>
                          </w:rPr>
                          <w:t>S</w:t>
                        </w:r>
                        <w:r>
                          <w:t>ame lot of flight wire</w:t>
                        </w:r>
                      </w:p>
                    </w:txbxContent>
                  </v:textbox>
                </v:shape>
                <v:shape id="テキスト ボックス 6" o:spid="_x0000_s1032" type="#_x0000_t48" style="position:absolute;left:2314;top:7985;width:18115;height:544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" adj="-5452,27501" fillcolor="white [3201]" strokecolor="black [3213]" strokeweight=".5pt">
                  <v:textbox>
                    <w:txbxContent>
                      <w:p w14:paraId="64410D7D" w14:textId="77777777" w:rsidR="00E24FAE" w:rsidRPr="00D827CB" w:rsidRDefault="00E24FAE" w:rsidP="00845EEE">
                        <w:pPr>
                          <w:pStyle w:val="NormalWeb"/>
                          <w:spacing w:before="0" w:beforeAutospacing="0" w:after="0" w:afterAutospacing="0" w:line="240" w:lineRule="exact"/>
                          <w:rPr>
                            <w:rFonts w:ascii="Times New Roman" w:eastAsia="MS Mincho" w:hAnsi="Times New Roman" w:cs="Times New Roman"/>
                            <w:color w:val="000000" w:themeColor="text1"/>
                            <w:sz w:val="21"/>
                            <w:szCs w:val="21"/>
                          </w:rPr>
                        </w:pPr>
                        <w:r w:rsidRPr="00D827CB">
                          <w:rPr>
                            <w:rFonts w:ascii="Times New Roman" w:eastAsia="MS Mincho" w:hAnsi="Times New Roman" w:cs="Times New Roman"/>
                            <w:color w:val="000000" w:themeColor="text1"/>
                            <w:sz w:val="21"/>
                            <w:szCs w:val="21"/>
                          </w:rPr>
                          <w:t>Test weight</w:t>
                        </w:r>
                      </w:p>
                      <w:p w14:paraId="2EAF5418" w14:textId="033D84FA" w:rsidR="00E24FAE" w:rsidRPr="00D827CB" w:rsidRDefault="00D631B3" w:rsidP="00DE511D">
                        <w:pPr>
                          <w:pStyle w:val="NormalWeb"/>
                          <w:numPr>
                            <w:ilvl w:val="0"/>
                            <w:numId w:val="39"/>
                          </w:numPr>
                          <w:spacing w:before="0" w:beforeAutospacing="0" w:after="0" w:afterAutospacing="0" w:line="240" w:lineRule="exact"/>
                          <w:rPr>
                            <w:rFonts w:ascii="Times New Roman" w:hAnsi="Times New Roman" w:cs="Times New Roman"/>
                            <w:color w:val="000000" w:themeColor="text1"/>
                            <w:sz w:val="18"/>
                            <w:szCs w:val="21"/>
                          </w:rPr>
                        </w:pPr>
                        <w:r w:rsidRPr="00D827CB">
                          <w:rPr>
                            <w:rFonts w:ascii="Times New Roman" w:hAnsi="Times New Roman" w:cs="Times New Roman"/>
                            <w:color w:val="000000" w:themeColor="text1"/>
                            <w:sz w:val="18"/>
                            <w:szCs w:val="21"/>
                          </w:rPr>
                          <w:t>1810</w:t>
                        </w:r>
                        <w:r w:rsidR="00E24FAE" w:rsidRPr="00D827CB">
                          <w:rPr>
                            <w:rFonts w:ascii="Times New Roman" w:hAnsi="Times New Roman" w:cs="Times New Roman"/>
                            <w:color w:val="000000" w:themeColor="text1"/>
                            <w:sz w:val="18"/>
                            <w:szCs w:val="21"/>
                          </w:rPr>
                          <w:t>[gf] for creep test</w:t>
                        </w:r>
                      </w:p>
                      <w:p w14:paraId="1739F4D6" w14:textId="154E6F5E" w:rsidR="00E24FAE" w:rsidRPr="00D827CB" w:rsidRDefault="004B1F68" w:rsidP="00DE511D">
                        <w:pPr>
                          <w:pStyle w:val="NormalWeb"/>
                          <w:numPr>
                            <w:ilvl w:val="0"/>
                            <w:numId w:val="39"/>
                          </w:numPr>
                          <w:spacing w:before="0" w:beforeAutospacing="0" w:after="0" w:afterAutospacing="0" w:line="240" w:lineRule="exact"/>
                          <w:rPr>
                            <w:rFonts w:ascii="Times New Roman" w:hAnsi="Times New Roman" w:cs="Times New Roman"/>
                            <w:color w:val="000000" w:themeColor="text1"/>
                            <w:sz w:val="18"/>
                            <w:szCs w:val="21"/>
                          </w:rPr>
                        </w:pPr>
                        <w:r w:rsidRPr="00D827CB">
                          <w:rPr>
                            <w:rFonts w:ascii="Times New Roman" w:hAnsi="Times New Roman" w:cs="Times New Roman"/>
                            <w:color w:val="000000" w:themeColor="text1"/>
                            <w:sz w:val="18"/>
                            <w:szCs w:val="21"/>
                          </w:rPr>
                          <w:t>630</w:t>
                        </w:r>
                        <w:r w:rsidR="00766D80" w:rsidRPr="00D827CB">
                          <w:rPr>
                            <w:rFonts w:ascii="Times New Roman" w:hAnsi="Times New Roman" w:cs="Times New Roman"/>
                            <w:color w:val="000000" w:themeColor="text1"/>
                            <w:sz w:val="18"/>
                            <w:szCs w:val="21"/>
                          </w:rPr>
                          <w:t xml:space="preserve"> </w:t>
                        </w:r>
                        <w:r w:rsidR="00E24FAE" w:rsidRPr="00D827CB">
                          <w:rPr>
                            <w:rFonts w:ascii="Times New Roman" w:hAnsi="Times New Roman" w:cs="Times New Roman"/>
                            <w:color w:val="000000" w:themeColor="text1"/>
                            <w:sz w:val="18"/>
                            <w:szCs w:val="21"/>
                          </w:rPr>
                          <w:t>[gf] for strength test</w:t>
                        </w:r>
                      </w:p>
                    </w:txbxContent>
                  </v:textbox>
                  <o:callout v:ext="edit" minusy="t"/>
                </v:shape>
                <v:shape id="テキスト ボックス 7" o:spid="_x0000_s1033" type="#_x0000_t48" style="position:absolute;left:31426;top:10669;width:15945;height:4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" adj="-4794,19923" fillcolor="white [3201]" strokecolor="black [3213]" strokeweight=".5pt">
                  <v:textbox>
                    <w:txbxContent>
                      <w:p w14:paraId="33C92D1B" w14:textId="1FC851A8" w:rsidR="00AE61A9" w:rsidRPr="00837969" w:rsidRDefault="00AE61A9" w:rsidP="00AE61A9">
                        <w:pPr>
                          <w:spacing w:line="240" w:lineRule="exact"/>
                          <w:rPr>
                            <w:rFonts w:cs="Times New Roman"/>
                            <w:kern w:val="0"/>
                            <w:sz w:val="24"/>
                            <w:szCs w:val="24"/>
                          </w:rPr>
                        </w:pPr>
                        <w:r w:rsidRPr="00837969">
                          <w:rPr>
                            <w:rFonts w:eastAsia="MS Mincho" w:cs="Times New Roman"/>
                            <w:szCs w:val="21"/>
                          </w:rPr>
                          <w:t>Same knotting method as flight</w:t>
                        </w:r>
                      </w:p>
                    </w:txbxContent>
                  </v:textbox>
                  <o:callout v:ext="edit" minusy="t"/>
                </v:shape>
                <w10:anchorlock/>
              </v:group>
            </w:pict>
          </mc:Fallback>
        </mc:AlternateContent>
      </w:r>
    </w:p>
    <w:p w14:paraId="32F08FBB" w14:textId="59A658BB" w:rsidR="00E24FAE" w:rsidRDefault="00E24FAE" w:rsidP="00E24FAE">
      <w:pPr>
        <w:pStyle w:val="af3"/>
        <w:jc w:val="center"/>
        <w:rPr>
          <w:b/>
          <w:bCs/>
          <w:u w:val="single"/>
        </w:rPr>
      </w:pPr>
      <w:r w:rsidRPr="00A6743E">
        <w:rPr>
          <w:b/>
          <w:bCs/>
          <w:u w:val="single"/>
        </w:rPr>
        <w:t>Figure 3</w:t>
      </w:r>
      <w:r w:rsidR="00930916" w:rsidRPr="00A6743E">
        <w:rPr>
          <w:b/>
          <w:bCs/>
          <w:u w:val="single"/>
        </w:rPr>
        <w:t>.</w:t>
      </w:r>
      <w:r w:rsidR="009D03D4">
        <w:rPr>
          <w:b/>
          <w:bCs/>
          <w:u w:val="single"/>
        </w:rPr>
        <w:t>2-1</w:t>
      </w:r>
      <w:r w:rsidRPr="00A6743E">
        <w:rPr>
          <w:b/>
          <w:bCs/>
          <w:u w:val="single"/>
        </w:rPr>
        <w:t xml:space="preserve"> Test configuration of wire strength test</w:t>
      </w:r>
    </w:p>
    <w:p w14:paraId="0C01A92F" w14:textId="30B39FEE" w:rsidR="00746BBC" w:rsidRDefault="00746BBC" w:rsidP="00E24FAE">
      <w:pPr>
        <w:pStyle w:val="af3"/>
        <w:jc w:val="center"/>
        <w:rPr>
          <w:b/>
          <w:bCs/>
          <w:u w:val="single"/>
        </w:rPr>
      </w:pPr>
    </w:p>
    <w:p w14:paraId="760B32C4" w14:textId="26A78A15" w:rsidR="002516CB" w:rsidRDefault="002516CB" w:rsidP="00E24FAE">
      <w:pPr>
        <w:pStyle w:val="af3"/>
        <w:jc w:val="center"/>
        <w:rPr>
          <w:b/>
          <w:bCs/>
          <w:u w:val="single"/>
        </w:rPr>
      </w:pPr>
    </w:p>
    <w:p w14:paraId="04690B4B" w14:textId="0F395561" w:rsidR="002516CB" w:rsidRDefault="002516CB" w:rsidP="00E24FAE">
      <w:pPr>
        <w:pStyle w:val="af3"/>
        <w:jc w:val="center"/>
        <w:rPr>
          <w:b/>
          <w:bCs/>
          <w:u w:val="single"/>
        </w:rPr>
      </w:pPr>
    </w:p>
    <w:p w14:paraId="258D1300" w14:textId="301EB9A6" w:rsidR="003C31FE" w:rsidRDefault="003C31FE" w:rsidP="00E24FAE">
      <w:pPr>
        <w:pStyle w:val="af3"/>
        <w:jc w:val="center"/>
        <w:rPr>
          <w:b/>
          <w:bCs/>
          <w:u w:val="single"/>
        </w:rPr>
      </w:pPr>
    </w:p>
    <w:p w14:paraId="25C4D632" w14:textId="77777777" w:rsidR="003C31FE" w:rsidRDefault="003C31FE" w:rsidP="00E24FAE">
      <w:pPr>
        <w:pStyle w:val="af3"/>
        <w:jc w:val="center"/>
        <w:rPr>
          <w:b/>
          <w:bCs/>
          <w:u w:val="single"/>
        </w:rPr>
      </w:pPr>
    </w:p>
    <w:p w14:paraId="2896B4DE" w14:textId="77777777" w:rsidR="002516CB" w:rsidRDefault="002516CB" w:rsidP="00E24FAE">
      <w:pPr>
        <w:pStyle w:val="af3"/>
        <w:jc w:val="center"/>
        <w:rPr>
          <w:b/>
          <w:bCs/>
          <w:u w:val="single"/>
        </w:rPr>
      </w:pPr>
    </w:p>
    <w:p w14:paraId="69A9BF1C" w14:textId="77777777" w:rsidR="0049401E" w:rsidRDefault="0049401E">
      <w:pPr>
        <w:widowControl/>
        <w:jc w:val="left"/>
        <w:rPr>
          <w:rFonts w:cs="Times New Roman"/>
          <w:b/>
          <w:kern w:val="0"/>
          <w:szCs w:val="21"/>
        </w:rPr>
      </w:pPr>
      <w:r>
        <w:rPr>
          <w:rFonts w:cs="Times New Roman"/>
          <w:b/>
          <w:kern w:val="0"/>
          <w:szCs w:val="21"/>
        </w:rPr>
        <w:br w:type="page"/>
      </w:r>
    </w:p>
    <w:p w14:paraId="4D16D6A5" w14:textId="7ABE17F3" w:rsidR="003862D9" w:rsidRPr="00A6743E" w:rsidRDefault="00E24FAE" w:rsidP="00C81C3C">
      <w:pPr>
        <w:pStyle w:val="a4"/>
        <w:numPr>
          <w:ilvl w:val="1"/>
          <w:numId w:val="8"/>
        </w:numPr>
        <w:ind w:leftChars="0"/>
        <w:outlineLvl w:val="1"/>
        <w:rPr>
          <w:rFonts w:cs="Times New Roman"/>
          <w:b/>
          <w:kern w:val="0"/>
          <w:szCs w:val="21"/>
        </w:rPr>
      </w:pPr>
      <w:bookmarkStart w:id="94" w:name="_Toc160555845"/>
      <w:r w:rsidRPr="00A6743E">
        <w:rPr>
          <w:rFonts w:cs="Times New Roman"/>
          <w:b/>
          <w:kern w:val="0"/>
          <w:szCs w:val="21"/>
        </w:rPr>
        <w:lastRenderedPageBreak/>
        <w:t>Proof Test</w:t>
      </w:r>
      <w:r w:rsidR="00845EEE" w:rsidRPr="00A6743E">
        <w:rPr>
          <w:rFonts w:cs="Times New Roman"/>
          <w:b/>
          <w:kern w:val="0"/>
          <w:szCs w:val="21"/>
        </w:rPr>
        <w:t xml:space="preserve"> for Flight Wire</w:t>
      </w:r>
      <w:bookmarkEnd w:id="94"/>
    </w:p>
    <w:p w14:paraId="284DF0DC" w14:textId="77777777" w:rsidR="00E24FAE" w:rsidRPr="00A6743E" w:rsidRDefault="00E24FAE" w:rsidP="00E24FAE">
      <w:pPr>
        <w:pStyle w:val="a4"/>
        <w:numPr>
          <w:ilvl w:val="0"/>
          <w:numId w:val="26"/>
        </w:numPr>
        <w:autoSpaceDE w:val="0"/>
        <w:autoSpaceDN w:val="0"/>
        <w:ind w:leftChars="0"/>
        <w:jc w:val="left"/>
        <w:rPr>
          <w:rFonts w:cs="Times New Roman"/>
          <w:b/>
          <w:szCs w:val="21"/>
        </w:rPr>
      </w:pPr>
      <w:r w:rsidRPr="00A6743E">
        <w:rPr>
          <w:rFonts w:cs="Times New Roman"/>
          <w:b/>
          <w:szCs w:val="21"/>
        </w:rPr>
        <w:t xml:space="preserve">Creep </w:t>
      </w:r>
      <w:proofErr w:type="gramStart"/>
      <w:r w:rsidRPr="00A6743E">
        <w:rPr>
          <w:rFonts w:cs="Times New Roman"/>
          <w:b/>
          <w:szCs w:val="21"/>
        </w:rPr>
        <w:t>characteristics</w:t>
      </w:r>
      <w:proofErr w:type="gramEnd"/>
    </w:p>
    <w:p w14:paraId="14B2AA02" w14:textId="77815D52" w:rsidR="00276FF5" w:rsidRPr="00654CBE" w:rsidRDefault="00276FF5" w:rsidP="00276FF5">
      <w:pPr>
        <w:pStyle w:val="a4"/>
        <w:widowControl/>
        <w:ind w:leftChars="0" w:left="780"/>
        <w:jc w:val="left"/>
        <w:rPr>
          <w:rFonts w:eastAsia="ＭＳ Ｐゴシック" w:cs="Times New Roman"/>
          <w:color w:val="000000" w:themeColor="text1"/>
          <w:kern w:val="0"/>
          <w:szCs w:val="21"/>
        </w:rPr>
      </w:pPr>
      <w:r w:rsidRPr="00276FF5">
        <w:rPr>
          <w:rFonts w:cs="Times New Roman"/>
          <w:spacing w:val="-9"/>
          <w:szCs w:val="21"/>
        </w:rPr>
        <w:t xml:space="preserve">To accelerate the test time, in the </w:t>
      </w:r>
      <w:r w:rsidRPr="008C5579">
        <w:rPr>
          <w:rFonts w:cs="Times New Roman"/>
          <w:color w:val="000000" w:themeColor="text1"/>
          <w:spacing w:val="-9"/>
          <w:szCs w:val="21"/>
        </w:rPr>
        <w:t>creep test, the load (1,810 gf)</w:t>
      </w:r>
      <w:r w:rsidR="00837969" w:rsidRPr="008C5579">
        <w:rPr>
          <w:rFonts w:cs="Times New Roman"/>
          <w:color w:val="000000" w:themeColor="text1"/>
          <w:spacing w:val="-9"/>
          <w:szCs w:val="21"/>
        </w:rPr>
        <w:t>,</w:t>
      </w:r>
      <w:r w:rsidRPr="008C5579">
        <w:rPr>
          <w:rFonts w:cs="Times New Roman"/>
          <w:color w:val="000000" w:themeColor="text1"/>
          <w:spacing w:val="-9"/>
          <w:szCs w:val="21"/>
        </w:rPr>
        <w:t xml:space="preserve"> which is larger than the </w:t>
      </w:r>
      <w:r w:rsidR="003C31FE" w:rsidRPr="008C5579">
        <w:rPr>
          <w:rFonts w:cs="Times New Roman"/>
          <w:color w:val="000000" w:themeColor="text1"/>
          <w:spacing w:val="-9"/>
          <w:szCs w:val="21"/>
        </w:rPr>
        <w:t>restraining</w:t>
      </w:r>
      <w:r w:rsidRPr="008C5579">
        <w:rPr>
          <w:rFonts w:cs="Times New Roman"/>
          <w:color w:val="000000" w:themeColor="text1"/>
          <w:spacing w:val="-9"/>
          <w:szCs w:val="21"/>
        </w:rPr>
        <w:t xml:space="preserve"> load </w:t>
      </w:r>
      <w:r w:rsidR="00927E9B" w:rsidRPr="008C5579">
        <w:rPr>
          <w:rFonts w:cs="Times New Roman"/>
          <w:color w:val="000000" w:themeColor="text1"/>
          <w:spacing w:val="-9"/>
          <w:szCs w:val="21"/>
        </w:rPr>
        <w:t xml:space="preserve">for the deployment </w:t>
      </w:r>
      <w:r w:rsidRPr="008C5579">
        <w:rPr>
          <w:rFonts w:cs="Times New Roman"/>
          <w:color w:val="000000" w:themeColor="text1"/>
          <w:spacing w:val="-9"/>
          <w:szCs w:val="21"/>
        </w:rPr>
        <w:t>(</w:t>
      </w:r>
      <w:r w:rsidR="00927E9B" w:rsidRPr="008C5579">
        <w:rPr>
          <w:rFonts w:cs="Times New Roman"/>
          <w:color w:val="000000" w:themeColor="text1"/>
          <w:spacing w:val="-9"/>
          <w:szCs w:val="21"/>
        </w:rPr>
        <w:t>2</w:t>
      </w:r>
      <w:r w:rsidR="004B1F68" w:rsidRPr="008C5579">
        <w:rPr>
          <w:rFonts w:cs="Times New Roman"/>
          <w:color w:val="000000" w:themeColor="text1"/>
          <w:spacing w:val="-9"/>
          <w:szCs w:val="21"/>
        </w:rPr>
        <w:t>12</w:t>
      </w:r>
      <w:r w:rsidR="0049401E" w:rsidRPr="008C5579">
        <w:rPr>
          <w:rFonts w:cs="Times New Roman"/>
          <w:color w:val="000000" w:themeColor="text1"/>
          <w:spacing w:val="-9"/>
          <w:szCs w:val="21"/>
        </w:rPr>
        <w:t xml:space="preserve"> </w:t>
      </w:r>
      <w:r w:rsidRPr="008C5579">
        <w:rPr>
          <w:rFonts w:cs="Times New Roman"/>
          <w:color w:val="000000" w:themeColor="text1"/>
          <w:spacing w:val="-9"/>
          <w:szCs w:val="21"/>
        </w:rPr>
        <w:t>gf)</w:t>
      </w:r>
      <w:r w:rsidRPr="008C5579">
        <w:rPr>
          <w:rFonts w:cs="Times New Roman" w:hint="eastAsia"/>
          <w:color w:val="000000" w:themeColor="text1"/>
          <w:spacing w:val="-9"/>
          <w:szCs w:val="21"/>
        </w:rPr>
        <w:t>,</w:t>
      </w:r>
      <w:r w:rsidRPr="008C5579">
        <w:rPr>
          <w:rFonts w:cs="Times New Roman"/>
          <w:color w:val="000000" w:themeColor="text1"/>
          <w:spacing w:val="-9"/>
          <w:szCs w:val="21"/>
        </w:rPr>
        <w:t xml:space="preserve"> is applied to the wire. The target wire</w:t>
      </w:r>
      <w:r w:rsidR="00837969" w:rsidRPr="008C5579">
        <w:rPr>
          <w:rFonts w:cs="Times New Roman"/>
          <w:color w:val="000000" w:themeColor="text1"/>
          <w:spacing w:val="-9"/>
          <w:szCs w:val="21"/>
        </w:rPr>
        <w:t>, the same lot as the flight model, is pulled with the load (1,810 gf) to pass the</w:t>
      </w:r>
      <w:r w:rsidRPr="008C5579">
        <w:rPr>
          <w:rFonts w:cs="Times New Roman"/>
          <w:color w:val="000000" w:themeColor="text1"/>
          <w:spacing w:val="-9"/>
          <w:szCs w:val="21"/>
        </w:rPr>
        <w:t xml:space="preserve"> creep phase. </w:t>
      </w:r>
      <w:r w:rsidRPr="008C5579">
        <w:rPr>
          <w:rFonts w:cs="Times New Roman"/>
          <w:color w:val="000000" w:themeColor="text1"/>
          <w:szCs w:val="21"/>
        </w:rPr>
        <w:t xml:space="preserve">Note that the load is considered the case of one wire missing. The length of the wire is measured periodically, and the length is verified not </w:t>
      </w:r>
      <w:r w:rsidRPr="00654CBE">
        <w:rPr>
          <w:rFonts w:cs="Times New Roman"/>
          <w:color w:val="000000" w:themeColor="text1"/>
          <w:szCs w:val="21"/>
        </w:rPr>
        <w:t>to be changed after sufficient test duration</w:t>
      </w:r>
      <w:r w:rsidR="00837969" w:rsidRPr="00654CBE">
        <w:rPr>
          <w:rFonts w:cs="Times New Roman"/>
          <w:color w:val="000000" w:themeColor="text1"/>
          <w:szCs w:val="21"/>
        </w:rPr>
        <w:t xml:space="preserve"> since the creep characteristics have</w:t>
      </w:r>
      <w:r w:rsidRPr="00654CBE">
        <w:rPr>
          <w:rFonts w:eastAsia="MS Mincho" w:cs="Times New Roman"/>
          <w:color w:val="000000" w:themeColor="text1"/>
          <w:szCs w:val="21"/>
        </w:rPr>
        <w:t xml:space="preserve"> 1</w:t>
      </w:r>
      <w:r w:rsidRPr="00654CBE">
        <w:rPr>
          <w:rFonts w:eastAsia="MS Mincho" w:cs="Times New Roman"/>
          <w:color w:val="000000" w:themeColor="text1"/>
          <w:szCs w:val="21"/>
          <w:vertAlign w:val="superscript"/>
        </w:rPr>
        <w:t>st</w:t>
      </w:r>
      <w:r w:rsidRPr="00654CBE">
        <w:rPr>
          <w:rFonts w:eastAsia="MS Mincho" w:cs="Times New Roman"/>
          <w:color w:val="000000" w:themeColor="text1"/>
          <w:szCs w:val="21"/>
        </w:rPr>
        <w:t xml:space="preserve"> creep phase and 2</w:t>
      </w:r>
      <w:r w:rsidRPr="00654CBE">
        <w:rPr>
          <w:rFonts w:eastAsia="MS Mincho" w:cs="Times New Roman"/>
          <w:color w:val="000000" w:themeColor="text1"/>
          <w:szCs w:val="21"/>
          <w:vertAlign w:val="superscript"/>
        </w:rPr>
        <w:t>nd</w:t>
      </w:r>
      <w:r w:rsidRPr="00654CBE">
        <w:rPr>
          <w:rFonts w:eastAsia="MS Mincho" w:cs="Times New Roman"/>
          <w:color w:val="000000" w:themeColor="text1"/>
          <w:szCs w:val="21"/>
        </w:rPr>
        <w:t xml:space="preserve"> creep phase.</w:t>
      </w:r>
    </w:p>
    <w:p w14:paraId="2530C25B" w14:textId="375328B8" w:rsidR="00276FF5" w:rsidRPr="00654CBE" w:rsidRDefault="00276FF5" w:rsidP="00276FF5">
      <w:pPr>
        <w:pStyle w:val="a4"/>
        <w:ind w:leftChars="0" w:left="780"/>
        <w:rPr>
          <w:rFonts w:cs="Times New Roman"/>
          <w:color w:val="000000" w:themeColor="text1"/>
          <w:szCs w:val="21"/>
        </w:rPr>
      </w:pPr>
      <w:r w:rsidRPr="00654CBE">
        <w:rPr>
          <w:rFonts w:cs="Times New Roman"/>
          <w:color w:val="000000" w:themeColor="text1"/>
          <w:szCs w:val="21"/>
        </w:rPr>
        <w:t>T</w:t>
      </w:r>
      <w:r w:rsidR="00837969" w:rsidRPr="00654CBE">
        <w:rPr>
          <w:rFonts w:cs="Times New Roman"/>
          <w:color w:val="000000" w:themeColor="text1"/>
          <w:szCs w:val="21"/>
        </w:rPr>
        <w:t>he t</w:t>
      </w:r>
      <w:r w:rsidRPr="00654CBE">
        <w:rPr>
          <w:rFonts w:cs="Times New Roman"/>
          <w:color w:val="000000" w:themeColor="text1"/>
          <w:szCs w:val="21"/>
        </w:rPr>
        <w:t>est configuration is shown in Figure 3.3-1.</w:t>
      </w:r>
    </w:p>
    <w:p w14:paraId="2F4E4706" w14:textId="77777777" w:rsidR="00276FF5" w:rsidRPr="00D44092" w:rsidRDefault="00276FF5" w:rsidP="00D44092">
      <w:pPr>
        <w:rPr>
          <w:rFonts w:cs="Times New Roman"/>
          <w:szCs w:val="21"/>
        </w:rPr>
      </w:pPr>
    </w:p>
    <w:p w14:paraId="690775E3" w14:textId="77777777" w:rsidR="00276FF5" w:rsidRPr="00276FF5" w:rsidRDefault="00276FF5" w:rsidP="00276FF5">
      <w:pPr>
        <w:pStyle w:val="a4"/>
        <w:rPr>
          <w:rFonts w:eastAsia="MS Mincho" w:cs="Times New Roman"/>
          <w:szCs w:val="21"/>
        </w:rPr>
      </w:pPr>
      <w:r w:rsidRPr="00276FF5">
        <w:rPr>
          <w:rFonts w:cs="Times New Roman" w:hint="eastAsia"/>
          <w:szCs w:val="21"/>
        </w:rPr>
        <w:t>N</w:t>
      </w:r>
      <w:r w:rsidRPr="00276FF5">
        <w:rPr>
          <w:rFonts w:cs="Times New Roman"/>
          <w:szCs w:val="21"/>
        </w:rPr>
        <w:t>ote that this test can be conducted concurrently with the test of 3.1(1).</w:t>
      </w:r>
    </w:p>
    <w:p w14:paraId="5E4274F5" w14:textId="77777777" w:rsidR="00276FF5" w:rsidRPr="00276FF5" w:rsidRDefault="00276FF5" w:rsidP="00276FF5">
      <w:pPr>
        <w:rPr>
          <w:rFonts w:cs="Times New Roman"/>
        </w:rPr>
      </w:pPr>
    </w:p>
    <w:p w14:paraId="368DBFA2" w14:textId="77777777" w:rsidR="00276FF5" w:rsidRPr="00276FF5" w:rsidRDefault="00276FF5" w:rsidP="00276FF5">
      <w:pPr>
        <w:pStyle w:val="a4"/>
        <w:numPr>
          <w:ilvl w:val="0"/>
          <w:numId w:val="26"/>
        </w:numPr>
        <w:autoSpaceDE w:val="0"/>
        <w:autoSpaceDN w:val="0"/>
        <w:ind w:leftChars="0"/>
        <w:jc w:val="left"/>
        <w:rPr>
          <w:rFonts w:cs="Times New Roman"/>
          <w:b/>
          <w:szCs w:val="21"/>
        </w:rPr>
      </w:pPr>
      <w:r w:rsidRPr="00276FF5">
        <w:rPr>
          <w:rFonts w:cs="Times New Roman"/>
          <w:b/>
          <w:szCs w:val="21"/>
        </w:rPr>
        <w:t xml:space="preserve">Proof test on the wire that restrains the </w:t>
      </w:r>
      <w:proofErr w:type="gramStart"/>
      <w:r w:rsidRPr="00276FF5">
        <w:rPr>
          <w:rFonts w:cs="Times New Roman"/>
          <w:b/>
          <w:szCs w:val="21"/>
        </w:rPr>
        <w:t>antenna</w:t>
      </w:r>
      <w:proofErr w:type="gramEnd"/>
    </w:p>
    <w:p w14:paraId="76FD8184" w14:textId="4BCDC426" w:rsidR="00276FF5" w:rsidRPr="00654CBE" w:rsidRDefault="00276FF5" w:rsidP="00276FF5">
      <w:pPr>
        <w:pStyle w:val="a4"/>
        <w:rPr>
          <w:rFonts w:cs="Times New Roman"/>
          <w:color w:val="000000" w:themeColor="text1"/>
          <w:szCs w:val="21"/>
        </w:rPr>
      </w:pPr>
      <w:r w:rsidRPr="00276FF5">
        <w:rPr>
          <w:rFonts w:cs="Times New Roman"/>
          <w:szCs w:val="21"/>
        </w:rPr>
        <w:t xml:space="preserve">After creeping, </w:t>
      </w:r>
      <w:r w:rsidRPr="00276FF5">
        <w:rPr>
          <w:rFonts w:cs="Times New Roman"/>
          <w:spacing w:val="-9"/>
          <w:szCs w:val="21"/>
        </w:rPr>
        <w:t>t</w:t>
      </w:r>
      <w:r w:rsidRPr="00276FF5">
        <w:rPr>
          <w:rFonts w:cs="Times New Roman"/>
          <w:szCs w:val="21"/>
        </w:rPr>
        <w:t>he</w:t>
      </w:r>
      <w:r w:rsidRPr="00276FF5">
        <w:rPr>
          <w:rFonts w:cs="Times New Roman"/>
          <w:spacing w:val="-2"/>
          <w:szCs w:val="21"/>
        </w:rPr>
        <w:t xml:space="preserve"> </w:t>
      </w:r>
      <w:r w:rsidRPr="00276FF5">
        <w:rPr>
          <w:rFonts w:cs="Times New Roman"/>
          <w:szCs w:val="21"/>
        </w:rPr>
        <w:t>target</w:t>
      </w:r>
      <w:r w:rsidRPr="00276FF5">
        <w:rPr>
          <w:rFonts w:cs="Times New Roman"/>
          <w:spacing w:val="-3"/>
          <w:szCs w:val="21"/>
        </w:rPr>
        <w:t xml:space="preserve"> </w:t>
      </w:r>
      <w:r w:rsidRPr="00276FF5">
        <w:rPr>
          <w:rFonts w:cs="Times New Roman"/>
          <w:szCs w:val="21"/>
        </w:rPr>
        <w:t>wire</w:t>
      </w:r>
      <w:r w:rsidRPr="00276FF5">
        <w:rPr>
          <w:rFonts w:cs="Times New Roman"/>
          <w:spacing w:val="-2"/>
          <w:szCs w:val="21"/>
        </w:rPr>
        <w:t xml:space="preserve"> </w:t>
      </w:r>
      <w:r w:rsidRPr="00654CBE">
        <w:rPr>
          <w:rFonts w:cs="Times New Roman"/>
          <w:color w:val="000000" w:themeColor="text1"/>
          <w:szCs w:val="21"/>
        </w:rPr>
        <w:t>is pulled with</w:t>
      </w:r>
      <w:r w:rsidRPr="00654CBE">
        <w:rPr>
          <w:rFonts w:cs="Times New Roman"/>
          <w:color w:val="000000" w:themeColor="text1"/>
        </w:rPr>
        <w:t xml:space="preserve"> </w:t>
      </w:r>
      <w:r w:rsidR="00837969" w:rsidRPr="00654CBE">
        <w:rPr>
          <w:rFonts w:cs="Times New Roman"/>
          <w:color w:val="000000" w:themeColor="text1"/>
        </w:rPr>
        <w:t xml:space="preserve">a load greater than the proof load, </w:t>
      </w:r>
      <w:r w:rsidR="0049401E" w:rsidRPr="00654CBE">
        <w:rPr>
          <w:rFonts w:cs="Times New Roman"/>
          <w:color w:val="000000" w:themeColor="text1"/>
        </w:rPr>
        <w:t>multiplying</w:t>
      </w:r>
      <w:r w:rsidR="00837969" w:rsidRPr="00654CBE">
        <w:rPr>
          <w:rFonts w:cs="Times New Roman"/>
          <w:color w:val="000000" w:themeColor="text1"/>
        </w:rPr>
        <w:t xml:space="preserve"> the design load (=3</w:t>
      </w:r>
      <w:r w:rsidR="000C5C58" w:rsidRPr="00654CBE">
        <w:rPr>
          <w:rFonts w:cs="Times New Roman"/>
          <w:color w:val="000000" w:themeColor="text1"/>
        </w:rPr>
        <w:t>02</w:t>
      </w:r>
      <w:r w:rsidR="00837969" w:rsidRPr="00654CBE">
        <w:rPr>
          <w:rFonts w:cs="Times New Roman"/>
          <w:color w:val="000000" w:themeColor="text1"/>
        </w:rPr>
        <w:t xml:space="preserve"> gf) by 1.2 as a</w:t>
      </w:r>
      <w:r w:rsidRPr="00654CBE">
        <w:rPr>
          <w:rFonts w:cs="Times New Roman"/>
          <w:color w:val="000000" w:themeColor="text1"/>
          <w:szCs w:val="21"/>
        </w:rPr>
        <w:t xml:space="preserve"> safety margin. Note that the load is considered the case of one wire missing. </w:t>
      </w:r>
      <w:r w:rsidR="00837969" w:rsidRPr="00654CBE">
        <w:rPr>
          <w:rFonts w:cs="Times New Roman"/>
          <w:color w:val="000000" w:themeColor="text1"/>
          <w:szCs w:val="21"/>
        </w:rPr>
        <w:t>The wire is verified not to be broken or damaged,</w:t>
      </w:r>
      <w:r w:rsidRPr="00654CBE">
        <w:rPr>
          <w:rFonts w:cs="Times New Roman"/>
          <w:color w:val="000000" w:themeColor="text1"/>
          <w:szCs w:val="21"/>
        </w:rPr>
        <w:t xml:space="preserve"> and the knot has no</w:t>
      </w:r>
      <w:r w:rsidRPr="00654CBE">
        <w:rPr>
          <w:rFonts w:cs="Times New Roman"/>
          <w:color w:val="000000" w:themeColor="text1"/>
          <w:spacing w:val="-11"/>
          <w:szCs w:val="21"/>
        </w:rPr>
        <w:t xml:space="preserve"> </w:t>
      </w:r>
      <w:r w:rsidRPr="00654CBE">
        <w:rPr>
          <w:rFonts w:cs="Times New Roman"/>
          <w:color w:val="000000" w:themeColor="text1"/>
          <w:szCs w:val="21"/>
        </w:rPr>
        <w:t>looseness.</w:t>
      </w:r>
    </w:p>
    <w:p w14:paraId="407EF875" w14:textId="4CFC6B9F" w:rsidR="00E24FAE" w:rsidRPr="00654CBE" w:rsidRDefault="00276FF5" w:rsidP="00D44092">
      <w:pPr>
        <w:pStyle w:val="a4"/>
        <w:rPr>
          <w:rFonts w:cs="Times New Roman"/>
          <w:color w:val="000000" w:themeColor="text1"/>
          <w:szCs w:val="21"/>
        </w:rPr>
      </w:pPr>
      <w:r w:rsidRPr="00654CBE">
        <w:rPr>
          <w:rFonts w:cs="Times New Roman"/>
          <w:color w:val="000000" w:themeColor="text1"/>
          <w:szCs w:val="21"/>
        </w:rPr>
        <w:t>T</w:t>
      </w:r>
      <w:r w:rsidR="0049401E" w:rsidRPr="00654CBE">
        <w:rPr>
          <w:rFonts w:cs="Times New Roman"/>
          <w:color w:val="000000" w:themeColor="text1"/>
          <w:szCs w:val="21"/>
        </w:rPr>
        <w:t>he t</w:t>
      </w:r>
      <w:r w:rsidRPr="00654CBE">
        <w:rPr>
          <w:rFonts w:cs="Times New Roman"/>
          <w:color w:val="000000" w:themeColor="text1"/>
          <w:szCs w:val="21"/>
        </w:rPr>
        <w:t>est configuration is shown in Figure 3.3-1.</w:t>
      </w:r>
    </w:p>
    <w:p w14:paraId="04CE75D0" w14:textId="77777777" w:rsidR="00E24FAE" w:rsidRPr="00654CBE" w:rsidRDefault="00E24FAE" w:rsidP="00E24FAE">
      <w:pPr>
        <w:pStyle w:val="af3"/>
        <w:jc w:val="center"/>
        <w:rPr>
          <w:color w:val="000000" w:themeColor="text1"/>
          <w:sz w:val="22"/>
        </w:rPr>
      </w:pPr>
      <w:r w:rsidRPr="00654CBE">
        <w:rPr>
          <w:noProof/>
          <w:color w:val="000000" w:themeColor="text1"/>
          <w:sz w:val="22"/>
        </w:rPr>
        <mc:AlternateContent>
          <mc:Choice Requires="wpc">
            <w:drawing>
              <wp:inline distT="0" distB="0" distL="0" distR="0" wp14:anchorId="7903A347" wp14:editId="244BDC23">
                <wp:extent cx="5486400" cy="1979271"/>
                <wp:effectExtent l="0" t="0" r="0" b="0"/>
                <wp:docPr id="36" name="キャンバス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 name="直線コネクタ 13"/>
                        <wps:cNvCnPr/>
                        <wps:spPr>
                          <a:xfrm>
                            <a:off x="2147103" y="260430"/>
                            <a:ext cx="1221129" cy="0"/>
                          </a:xfrm>
                          <a:prstGeom prst="line">
                            <a:avLst/>
                          </a:prstGeom>
                          <a:ln w="444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正方形/長方形 18"/>
                        <wps:cNvSpPr/>
                        <wps:spPr>
                          <a:xfrm>
                            <a:off x="2338086" y="1493134"/>
                            <a:ext cx="833377" cy="31251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2ECDFA1" w14:textId="04CE8107" w:rsidR="0055314B" w:rsidRDefault="0055314B" w:rsidP="0055314B">
                              <w:pPr>
                                <w:jc w:val="center"/>
                              </w:pPr>
                              <w:r>
                                <w: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直線コネクタ 24"/>
                        <wps:cNvCnPr/>
                        <wps:spPr>
                          <a:xfrm>
                            <a:off x="2743200" y="260431"/>
                            <a:ext cx="0" cy="1215341"/>
                          </a:xfrm>
                          <a:prstGeom prst="line">
                            <a:avLst/>
                          </a:prstGeom>
                          <a:ln w="38100">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33" name="テキスト ボックス 33"/>
                        <wps:cNvSpPr txBox="1"/>
                        <wps:spPr>
                          <a:xfrm>
                            <a:off x="3142526" y="700971"/>
                            <a:ext cx="1454150" cy="266217"/>
                          </a:xfrm>
                          <a:prstGeom prst="borderCallout2">
                            <a:avLst>
                              <a:gd name="adj1" fmla="val 18750"/>
                              <a:gd name="adj2" fmla="val -8333"/>
                              <a:gd name="adj3" fmla="val 18750"/>
                              <a:gd name="adj4" fmla="val -16667"/>
                              <a:gd name="adj5" fmla="val -85327"/>
                              <a:gd name="adj6" fmla="val -25972"/>
                            </a:avLst>
                          </a:prstGeom>
                          <a:solidFill>
                            <a:schemeClr val="lt1"/>
                          </a:solidFill>
                          <a:ln w="6350">
                            <a:solidFill>
                              <a:schemeClr val="tx1"/>
                            </a:solidFill>
                          </a:ln>
                        </wps:spPr>
                        <wps:txbx>
                          <w:txbxContent>
                            <w:p w14:paraId="6D65636B" w14:textId="77777777" w:rsidR="00E24FAE" w:rsidRPr="00936D0A" w:rsidRDefault="00E24FAE" w:rsidP="00845EEE">
                              <w:pPr>
                                <w:spacing w:line="240" w:lineRule="exact"/>
                                <w:rPr>
                                  <w:rFonts w:cs="Times New Roman"/>
                                </w:rPr>
                              </w:pPr>
                              <w:r w:rsidRPr="00936D0A">
                                <w:rPr>
                                  <w:rFonts w:cs="Times New Roman"/>
                                </w:rPr>
                                <w:t>Flight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6"/>
                        <wps:cNvSpPr txBox="1"/>
                        <wps:spPr>
                          <a:xfrm flipH="1">
                            <a:off x="231493" y="763779"/>
                            <a:ext cx="1811438" cy="561522"/>
                          </a:xfrm>
                          <a:prstGeom prst="borderCallout2">
                            <a:avLst>
                              <a:gd name="adj1" fmla="val 18750"/>
                              <a:gd name="adj2" fmla="val -8333"/>
                              <a:gd name="adj3" fmla="val 18750"/>
                              <a:gd name="adj4" fmla="val -16667"/>
                              <a:gd name="adj5" fmla="val 127318"/>
                              <a:gd name="adj6" fmla="val -25240"/>
                            </a:avLst>
                          </a:prstGeom>
                          <a:solidFill>
                            <a:schemeClr val="lt1"/>
                          </a:solidFill>
                          <a:ln w="6350">
                            <a:solidFill>
                              <a:schemeClr val="tx1"/>
                            </a:solidFill>
                          </a:ln>
                        </wps:spPr>
                        <wps:txbx>
                          <w:txbxContent>
                            <w:p w14:paraId="5BDAF64E" w14:textId="77777777" w:rsidR="00E24FAE" w:rsidRPr="00410143" w:rsidRDefault="00E24FAE" w:rsidP="00845EEE">
                              <w:pPr>
                                <w:pStyle w:val="Web"/>
                                <w:spacing w:before="0" w:beforeAutospacing="0" w:after="0" w:afterAutospacing="0" w:line="240" w:lineRule="exact"/>
                                <w:rPr>
                                  <w:rFonts w:ascii="Times New Roman" w:eastAsia="MS Mincho" w:hAnsi="Times New Roman" w:cs="Times New Roman"/>
                                  <w:sz w:val="21"/>
                                  <w:szCs w:val="21"/>
                                </w:rPr>
                              </w:pPr>
                              <w:r w:rsidRPr="00410143">
                                <w:rPr>
                                  <w:rFonts w:ascii="Times New Roman" w:eastAsia="MS Mincho" w:hAnsi="Times New Roman" w:cs="Times New Roman"/>
                                  <w:sz w:val="21"/>
                                  <w:szCs w:val="21"/>
                                </w:rPr>
                                <w:t>Test weight</w:t>
                              </w:r>
                            </w:p>
                            <w:p w14:paraId="7A27FD60" w14:textId="34529FC3" w:rsidR="00E24FAE" w:rsidRPr="006A12FA" w:rsidRDefault="00D631B3" w:rsidP="00845EEE">
                              <w:pPr>
                                <w:pStyle w:val="Web"/>
                                <w:numPr>
                                  <w:ilvl w:val="0"/>
                                  <w:numId w:val="25"/>
                                </w:numPr>
                                <w:spacing w:before="0" w:beforeAutospacing="0" w:after="0" w:afterAutospacing="0" w:line="240" w:lineRule="exact"/>
                                <w:ind w:left="284" w:hanging="214"/>
                                <w:rPr>
                                  <w:rFonts w:ascii="Times New Roman" w:hAnsi="Times New Roman" w:cs="Times New Roman"/>
                                  <w:sz w:val="18"/>
                                  <w:szCs w:val="21"/>
                                </w:rPr>
                              </w:pPr>
                              <w:r>
                                <w:rPr>
                                  <w:rFonts w:ascii="Times New Roman" w:hAnsi="Times New Roman" w:cs="Times New Roman"/>
                                  <w:sz w:val="18"/>
                                  <w:szCs w:val="21"/>
                                </w:rPr>
                                <w:t>1810</w:t>
                              </w:r>
                              <w:r w:rsidR="00E24FAE" w:rsidRPr="006A12FA">
                                <w:rPr>
                                  <w:rFonts w:ascii="Times New Roman" w:hAnsi="Times New Roman" w:cs="Times New Roman"/>
                                  <w:sz w:val="18"/>
                                  <w:szCs w:val="21"/>
                                </w:rPr>
                                <w:t xml:space="preserve"> [gf] for creep test</w:t>
                              </w:r>
                            </w:p>
                            <w:p w14:paraId="6B30536B" w14:textId="6B8FA3BC" w:rsidR="00E24FAE" w:rsidRPr="00410143" w:rsidRDefault="007579F5" w:rsidP="00845EEE">
                              <w:pPr>
                                <w:pStyle w:val="Web"/>
                                <w:numPr>
                                  <w:ilvl w:val="0"/>
                                  <w:numId w:val="25"/>
                                </w:numPr>
                                <w:spacing w:before="0" w:beforeAutospacing="0" w:after="0" w:afterAutospacing="0" w:line="240" w:lineRule="exact"/>
                                <w:ind w:left="284" w:hanging="214"/>
                                <w:rPr>
                                  <w:rFonts w:ascii="Times New Roman" w:hAnsi="Times New Roman" w:cs="Times New Roman"/>
                                  <w:sz w:val="18"/>
                                  <w:szCs w:val="21"/>
                                </w:rPr>
                              </w:pPr>
                              <w:r>
                                <w:rPr>
                                  <w:rFonts w:ascii="Times New Roman" w:hAnsi="Times New Roman" w:cs="Times New Roman"/>
                                  <w:sz w:val="18"/>
                                  <w:szCs w:val="21"/>
                                </w:rPr>
                                <w:t>4</w:t>
                              </w:r>
                              <w:r w:rsidR="00C472EF">
                                <w:rPr>
                                  <w:rFonts w:ascii="Times New Roman" w:hAnsi="Times New Roman" w:cs="Times New Roman"/>
                                  <w:sz w:val="18"/>
                                  <w:szCs w:val="21"/>
                                </w:rPr>
                                <w:t>00</w:t>
                              </w:r>
                              <w:r w:rsidR="00E24FAE" w:rsidRPr="006A12FA">
                                <w:rPr>
                                  <w:rFonts w:ascii="Times New Roman" w:hAnsi="Times New Roman" w:cs="Times New Roman"/>
                                  <w:sz w:val="18"/>
                                  <w:szCs w:val="21"/>
                                </w:rPr>
                                <w:t xml:space="preserve"> [gf</w:t>
                              </w:r>
                              <w:r w:rsidR="00E24FAE">
                                <w:rPr>
                                  <w:rFonts w:ascii="Times New Roman" w:hAnsi="Times New Roman" w:cs="Times New Roman"/>
                                  <w:sz w:val="18"/>
                                  <w:szCs w:val="21"/>
                                </w:rPr>
                                <w:t>]</w:t>
                              </w:r>
                              <w:r w:rsidR="00E24FAE" w:rsidRPr="00410143">
                                <w:rPr>
                                  <w:rFonts w:ascii="Times New Roman" w:hAnsi="Times New Roman" w:cs="Times New Roman"/>
                                  <w:sz w:val="18"/>
                                  <w:szCs w:val="21"/>
                                </w:rPr>
                                <w:t xml:space="preserve"> for </w:t>
                              </w:r>
                              <w:r w:rsidR="003630C9">
                                <w:rPr>
                                  <w:rFonts w:ascii="Times New Roman" w:hAnsi="Times New Roman" w:cs="Times New Roman"/>
                                  <w:sz w:val="18"/>
                                  <w:szCs w:val="21"/>
                                </w:rPr>
                                <w:t>proof</w:t>
                              </w:r>
                              <w:r w:rsidR="00E24FAE" w:rsidRPr="00410143">
                                <w:rPr>
                                  <w:rFonts w:ascii="Times New Roman" w:hAnsi="Times New Roman" w:cs="Times New Roman"/>
                                  <w:sz w:val="18"/>
                                  <w:szCs w:val="21"/>
                                </w:rPr>
                                <w:t xml:space="preserve"> test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テキスト ボックス 7"/>
                        <wps:cNvSpPr txBox="1"/>
                        <wps:spPr>
                          <a:xfrm>
                            <a:off x="3134622" y="1057076"/>
                            <a:ext cx="1594485" cy="407021"/>
                          </a:xfrm>
                          <a:prstGeom prst="borderCallout2">
                            <a:avLst>
                              <a:gd name="adj1" fmla="val 18750"/>
                              <a:gd name="adj2" fmla="val -8333"/>
                              <a:gd name="adj3" fmla="val 18750"/>
                              <a:gd name="adj4" fmla="val -16667"/>
                              <a:gd name="adj5" fmla="val 92235"/>
                              <a:gd name="adj6" fmla="val -22193"/>
                            </a:avLst>
                          </a:prstGeom>
                          <a:solidFill>
                            <a:schemeClr val="lt1"/>
                          </a:solidFill>
                          <a:ln w="6350">
                            <a:solidFill>
                              <a:schemeClr val="tx1"/>
                            </a:solidFill>
                          </a:ln>
                        </wps:spPr>
                        <wps:txbx>
                          <w:txbxContent>
                            <w:p w14:paraId="2E468780" w14:textId="77777777" w:rsidR="00AE61A9" w:rsidRPr="00936D0A" w:rsidRDefault="00AE61A9" w:rsidP="00AE61A9">
                              <w:pPr>
                                <w:spacing w:line="240" w:lineRule="exact"/>
                                <w:rPr>
                                  <w:rFonts w:cs="Times New Roman"/>
                                  <w:kern w:val="0"/>
                                  <w:sz w:val="24"/>
                                  <w:szCs w:val="24"/>
                                </w:rPr>
                              </w:pPr>
                              <w:r w:rsidRPr="00936D0A">
                                <w:rPr>
                                  <w:rFonts w:eastAsia="MS Mincho" w:cs="Times New Roman"/>
                                  <w:szCs w:val="21"/>
                                </w:rPr>
                                <w:t>Same knotting method as flight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arto="http://schemas.microsoft.com/office/word/2006/arto" xmlns:w16du="http://schemas.microsoft.com/office/word/2023/wordml/word16du">
            <w:pict>
              <v:group w14:anchorId="7903A347" id="キャンバス 36" o:spid="_x0000_s1034" editas="canvas" style="width:6in;height:155.85pt;mso-position-horizontal-relative:char;mso-position-vertical-relative:line" coordsize="54864,19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">
                <v:shape id="_x0000_s1035" type="#_x0000_t75" style="position:absolute;width:54864;height:19786;visibility:visible;mso-wrap-style:square">
                  <v:fill o:detectmouseclick="t"/>
                  <v:path o:connecttype="none"/>
                </v:shape>
                <v:line id="直線コネクタ 13" o:spid="_x0000_s1036" style="position:absolute;visibility:visible;mso-wrap-style:square" from="21471,2604" to="33682,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" strokecolor="black [3213]" strokeweight="3.5pt">
                  <v:stroke joinstyle="miter"/>
                </v:line>
                <v:rect id="正方形/長方形 18" o:spid="_x0000_s1037" style="position:absolute;left:23380;top:14931;width:8334;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" fillcolor="black [3200]" strokecolor="black [1600]" strokeweight="1pt">
                  <v:textbox>
                    <w:txbxContent>
                      <w:p w14:paraId="12ECDFA1" w14:textId="04CE8107" w:rsidR="0055314B" w:rsidRDefault="0055314B" w:rsidP="0055314B">
                        <w:pPr>
                          <w:jc w:val="center"/>
                        </w:pPr>
                        <w:r>
                          <w:t>Weight</w:t>
                        </w:r>
                      </w:p>
                    </w:txbxContent>
                  </v:textbox>
                </v:rect>
                <v:line id="直線コネクタ 24" o:spid="_x0000_s1038" style="position:absolute;visibility:visible;mso-wrap-style:square" from="27432,2604" to="27432,1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" strokecolor="#5b9bd5 [3204]" strokeweight="3pt">
                  <v:stroke startarrow="oval" endarrow="oval" joinstyle="miter"/>
                </v:line>
                <v:shape id="テキスト ボックス 33" o:spid="_x0000_s1039" type="#_x0000_t48" style="position:absolute;left:31425;top:7009;width:14541;height:2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" adj="-5610,-18431" fillcolor="white [3201]" strokecolor="black [3213]" strokeweight=".5pt">
                  <v:textbox>
                    <w:txbxContent>
                      <w:p w14:paraId="6D65636B" w14:textId="77777777" w:rsidR="00E24FAE" w:rsidRPr="00936D0A" w:rsidRDefault="00E24FAE" w:rsidP="00845EEE">
                        <w:pPr>
                          <w:spacing w:line="240" w:lineRule="exact"/>
                          <w:rPr>
                            <w:rFonts w:cs="Times New Roman"/>
                          </w:rPr>
                        </w:pPr>
                        <w:r w:rsidRPr="00936D0A">
                          <w:rPr>
                            <w:rFonts w:cs="Times New Roman"/>
                          </w:rPr>
                          <w:t>Flight wire</w:t>
                        </w:r>
                      </w:p>
                    </w:txbxContent>
                  </v:textbox>
                </v:shape>
                <v:shape id="テキスト ボックス 6" o:spid="_x0000_s1040" type="#_x0000_t48" style="position:absolute;left:2314;top:7637;width:18115;height:561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" adj="-5452,27501" fillcolor="white [3201]" strokecolor="black [3213]" strokeweight=".5pt">
                  <v:textbox>
                    <w:txbxContent>
                      <w:p w14:paraId="5BDAF64E" w14:textId="77777777" w:rsidR="00E24FAE" w:rsidRPr="00410143" w:rsidRDefault="00E24FAE" w:rsidP="00845EEE">
                        <w:pPr>
                          <w:pStyle w:val="NormalWeb"/>
                          <w:spacing w:before="0" w:beforeAutospacing="0" w:after="0" w:afterAutospacing="0" w:line="240" w:lineRule="exact"/>
                          <w:rPr>
                            <w:rFonts w:ascii="Times New Roman" w:eastAsia="MS Mincho" w:hAnsi="Times New Roman" w:cs="Times New Roman"/>
                            <w:sz w:val="21"/>
                            <w:szCs w:val="21"/>
                          </w:rPr>
                        </w:pPr>
                        <w:r w:rsidRPr="00410143">
                          <w:rPr>
                            <w:rFonts w:ascii="Times New Roman" w:eastAsia="MS Mincho" w:hAnsi="Times New Roman" w:cs="Times New Roman"/>
                            <w:sz w:val="21"/>
                            <w:szCs w:val="21"/>
                          </w:rPr>
                          <w:t>Test weight</w:t>
                        </w:r>
                      </w:p>
                      <w:p w14:paraId="7A27FD60" w14:textId="34529FC3" w:rsidR="00E24FAE" w:rsidRPr="006A12FA" w:rsidRDefault="00D631B3" w:rsidP="00845EEE">
                        <w:pPr>
                          <w:pStyle w:val="NormalWeb"/>
                          <w:numPr>
                            <w:ilvl w:val="0"/>
                            <w:numId w:val="25"/>
                          </w:numPr>
                          <w:spacing w:before="0" w:beforeAutospacing="0" w:after="0" w:afterAutospacing="0" w:line="240" w:lineRule="exact"/>
                          <w:ind w:left="284" w:hanging="214"/>
                          <w:rPr>
                            <w:rFonts w:ascii="Times New Roman" w:hAnsi="Times New Roman" w:cs="Times New Roman"/>
                            <w:sz w:val="18"/>
                            <w:szCs w:val="21"/>
                          </w:rPr>
                        </w:pPr>
                        <w:r>
                          <w:rPr>
                            <w:rFonts w:ascii="Times New Roman" w:hAnsi="Times New Roman" w:cs="Times New Roman"/>
                            <w:sz w:val="18"/>
                            <w:szCs w:val="21"/>
                          </w:rPr>
                          <w:t>1810</w:t>
                        </w:r>
                        <w:r w:rsidR="00E24FAE" w:rsidRPr="006A12FA">
                          <w:rPr>
                            <w:rFonts w:ascii="Times New Roman" w:hAnsi="Times New Roman" w:cs="Times New Roman"/>
                            <w:sz w:val="18"/>
                            <w:szCs w:val="21"/>
                          </w:rPr>
                          <w:t xml:space="preserve"> [gf] for creep test</w:t>
                        </w:r>
                      </w:p>
                      <w:p w14:paraId="6B30536B" w14:textId="6B8FA3BC" w:rsidR="00E24FAE" w:rsidRPr="00410143" w:rsidRDefault="007579F5" w:rsidP="00845EEE">
                        <w:pPr>
                          <w:pStyle w:val="NormalWeb"/>
                          <w:numPr>
                            <w:ilvl w:val="0"/>
                            <w:numId w:val="25"/>
                          </w:numPr>
                          <w:spacing w:before="0" w:beforeAutospacing="0" w:after="0" w:afterAutospacing="0" w:line="240" w:lineRule="exact"/>
                          <w:ind w:left="284" w:hanging="214"/>
                          <w:rPr>
                            <w:rFonts w:ascii="Times New Roman" w:hAnsi="Times New Roman" w:cs="Times New Roman"/>
                            <w:sz w:val="18"/>
                            <w:szCs w:val="21"/>
                          </w:rPr>
                        </w:pPr>
                        <w:r>
                          <w:rPr>
                            <w:rFonts w:ascii="Times New Roman" w:hAnsi="Times New Roman" w:cs="Times New Roman"/>
                            <w:sz w:val="18"/>
                            <w:szCs w:val="21"/>
                          </w:rPr>
                          <w:t>4</w:t>
                        </w:r>
                        <w:r w:rsidR="00C472EF">
                          <w:rPr>
                            <w:rFonts w:ascii="Times New Roman" w:hAnsi="Times New Roman" w:cs="Times New Roman"/>
                            <w:sz w:val="18"/>
                            <w:szCs w:val="21"/>
                          </w:rPr>
                          <w:t>00</w:t>
                        </w:r>
                        <w:r w:rsidR="00E24FAE" w:rsidRPr="006A12FA">
                          <w:rPr>
                            <w:rFonts w:ascii="Times New Roman" w:hAnsi="Times New Roman" w:cs="Times New Roman"/>
                            <w:sz w:val="18"/>
                            <w:szCs w:val="21"/>
                          </w:rPr>
                          <w:t xml:space="preserve"> [gf</w:t>
                        </w:r>
                        <w:r w:rsidR="00E24FAE">
                          <w:rPr>
                            <w:rFonts w:ascii="Times New Roman" w:hAnsi="Times New Roman" w:cs="Times New Roman"/>
                            <w:sz w:val="18"/>
                            <w:szCs w:val="21"/>
                          </w:rPr>
                          <w:t>]</w:t>
                        </w:r>
                        <w:r w:rsidR="00E24FAE" w:rsidRPr="00410143">
                          <w:rPr>
                            <w:rFonts w:ascii="Times New Roman" w:hAnsi="Times New Roman" w:cs="Times New Roman"/>
                            <w:sz w:val="18"/>
                            <w:szCs w:val="21"/>
                          </w:rPr>
                          <w:t xml:space="preserve"> for </w:t>
                        </w:r>
                        <w:r w:rsidR="003630C9">
                          <w:rPr>
                            <w:rFonts w:ascii="Times New Roman" w:hAnsi="Times New Roman" w:cs="Times New Roman"/>
                            <w:sz w:val="18"/>
                            <w:szCs w:val="21"/>
                          </w:rPr>
                          <w:t>proof</w:t>
                        </w:r>
                        <w:r w:rsidR="00E24FAE" w:rsidRPr="00410143">
                          <w:rPr>
                            <w:rFonts w:ascii="Times New Roman" w:hAnsi="Times New Roman" w:cs="Times New Roman"/>
                            <w:sz w:val="18"/>
                            <w:szCs w:val="21"/>
                          </w:rPr>
                          <w:t xml:space="preserve"> test</w:t>
                        </w:r>
                      </w:p>
                    </w:txbxContent>
                  </v:textbox>
                  <o:callout v:ext="edit" minusy="t"/>
                </v:shape>
                <v:shape id="テキスト ボックス 7" o:spid="_x0000_s1041" type="#_x0000_t48" style="position:absolute;left:31346;top:10570;width:1594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" adj="-4794,19923" fillcolor="white [3201]" strokecolor="black [3213]" strokeweight=".5pt">
                  <v:textbox>
                    <w:txbxContent>
                      <w:p w14:paraId="2E468780" w14:textId="77777777" w:rsidR="00AE61A9" w:rsidRPr="00936D0A" w:rsidRDefault="00AE61A9" w:rsidP="00AE61A9">
                        <w:pPr>
                          <w:spacing w:line="240" w:lineRule="exact"/>
                          <w:rPr>
                            <w:rFonts w:cs="Times New Roman"/>
                            <w:kern w:val="0"/>
                            <w:sz w:val="24"/>
                            <w:szCs w:val="24"/>
                          </w:rPr>
                        </w:pPr>
                        <w:r w:rsidRPr="00936D0A">
                          <w:rPr>
                            <w:rFonts w:eastAsia="MS Mincho" w:cs="Times New Roman"/>
                            <w:szCs w:val="21"/>
                          </w:rPr>
                          <w:t>Same knotting method as flight</w:t>
                        </w:r>
                      </w:p>
                    </w:txbxContent>
                  </v:textbox>
                  <o:callout v:ext="edit" minusy="t"/>
                </v:shape>
                <w10:anchorlock/>
              </v:group>
            </w:pict>
          </mc:Fallback>
        </mc:AlternateContent>
      </w:r>
    </w:p>
    <w:p w14:paraId="1C5367B9" w14:textId="5E3E84FD" w:rsidR="00746BBC" w:rsidRPr="00654CBE" w:rsidRDefault="00E24FAE" w:rsidP="002516CB">
      <w:pPr>
        <w:pStyle w:val="af3"/>
        <w:jc w:val="center"/>
        <w:rPr>
          <w:b/>
          <w:bCs/>
          <w:color w:val="000000" w:themeColor="text1"/>
          <w:u w:val="single"/>
        </w:rPr>
      </w:pPr>
      <w:r w:rsidRPr="00654CBE">
        <w:rPr>
          <w:b/>
          <w:bCs/>
          <w:color w:val="000000" w:themeColor="text1"/>
          <w:u w:val="single"/>
        </w:rPr>
        <w:t>Figure 3</w:t>
      </w:r>
      <w:r w:rsidR="006A12FA" w:rsidRPr="00654CBE">
        <w:rPr>
          <w:b/>
          <w:bCs/>
          <w:color w:val="000000" w:themeColor="text1"/>
          <w:u w:val="single"/>
        </w:rPr>
        <w:t>.</w:t>
      </w:r>
      <w:r w:rsidR="009D03D4" w:rsidRPr="00654CBE">
        <w:rPr>
          <w:b/>
          <w:bCs/>
          <w:color w:val="000000" w:themeColor="text1"/>
          <w:u w:val="single"/>
        </w:rPr>
        <w:t>3</w:t>
      </w:r>
      <w:r w:rsidR="006A12FA" w:rsidRPr="00654CBE">
        <w:rPr>
          <w:b/>
          <w:bCs/>
          <w:color w:val="000000" w:themeColor="text1"/>
          <w:u w:val="single"/>
        </w:rPr>
        <w:t>-1</w:t>
      </w:r>
      <w:r w:rsidRPr="00654CBE">
        <w:rPr>
          <w:b/>
          <w:bCs/>
          <w:color w:val="000000" w:themeColor="text1"/>
          <w:u w:val="single"/>
        </w:rPr>
        <w:t xml:space="preserve"> Test configuration of wire proof test</w:t>
      </w:r>
    </w:p>
    <w:p w14:paraId="0142ED5A" w14:textId="77777777" w:rsidR="00927E9B" w:rsidRPr="00971C77" w:rsidRDefault="00927E9B" w:rsidP="002516CB">
      <w:pPr>
        <w:pStyle w:val="af3"/>
        <w:jc w:val="center"/>
      </w:pPr>
    </w:p>
    <w:p w14:paraId="46BEE6F8" w14:textId="77777777" w:rsidR="00746BBC" w:rsidRPr="00654CBE" w:rsidRDefault="00746BBC" w:rsidP="00083C45">
      <w:pPr>
        <w:pStyle w:val="1"/>
        <w:numPr>
          <w:ilvl w:val="0"/>
          <w:numId w:val="38"/>
        </w:numPr>
        <w:rPr>
          <w:color w:val="000000" w:themeColor="text1"/>
        </w:rPr>
      </w:pPr>
      <w:bookmarkStart w:id="95" w:name="_Toc491129568"/>
      <w:bookmarkStart w:id="96" w:name="_Toc160555846"/>
      <w:r w:rsidRPr="00083C45">
        <w:t xml:space="preserve">Test </w:t>
      </w:r>
      <w:r w:rsidRPr="00654CBE">
        <w:rPr>
          <w:color w:val="000000" w:themeColor="text1"/>
        </w:rPr>
        <w:t>Results</w:t>
      </w:r>
      <w:bookmarkEnd w:id="95"/>
      <w:bookmarkEnd w:id="96"/>
    </w:p>
    <w:p w14:paraId="7D9579F8" w14:textId="183A127C" w:rsidR="00746BBC" w:rsidRPr="00654CBE" w:rsidRDefault="00746BBC" w:rsidP="00746BBC">
      <w:pPr>
        <w:ind w:firstLineChars="100" w:firstLine="210"/>
        <w:rPr>
          <w:rFonts w:cs="Times New Roman"/>
          <w:color w:val="000000" w:themeColor="text1"/>
        </w:rPr>
      </w:pPr>
      <w:r w:rsidRPr="00654CBE">
        <w:rPr>
          <w:rFonts w:cs="Times New Roman"/>
          <w:color w:val="000000" w:themeColor="text1"/>
        </w:rPr>
        <w:t>Date of test</w:t>
      </w:r>
      <w:r w:rsidRPr="00654CBE">
        <w:rPr>
          <w:rFonts w:cs="Times New Roman" w:hint="eastAsia"/>
          <w:color w:val="000000" w:themeColor="text1"/>
        </w:rPr>
        <w:t>：</w:t>
      </w:r>
      <w:r w:rsidR="000B004C" w:rsidRPr="00654CBE">
        <w:rPr>
          <w:rFonts w:cs="Times New Roman"/>
          <w:color w:val="000000" w:themeColor="text1"/>
        </w:rPr>
        <w:t>202</w:t>
      </w:r>
      <w:r w:rsidR="00C472EF" w:rsidRPr="00654CBE">
        <w:rPr>
          <w:rFonts w:cs="Times New Roman"/>
          <w:color w:val="000000" w:themeColor="text1"/>
        </w:rPr>
        <w:t>3</w:t>
      </w:r>
      <w:r w:rsidRPr="00654CBE">
        <w:rPr>
          <w:rFonts w:cs="Times New Roman"/>
          <w:color w:val="000000" w:themeColor="text1"/>
        </w:rPr>
        <w:t>/</w:t>
      </w:r>
      <w:r w:rsidR="000B004C" w:rsidRPr="00654CBE">
        <w:rPr>
          <w:rFonts w:cs="Times New Roman"/>
          <w:color w:val="000000" w:themeColor="text1"/>
        </w:rPr>
        <w:t>0</w:t>
      </w:r>
      <w:r w:rsidR="00C472EF" w:rsidRPr="00654CBE">
        <w:rPr>
          <w:rFonts w:cs="Times New Roman"/>
          <w:color w:val="000000" w:themeColor="text1"/>
        </w:rPr>
        <w:t>5</w:t>
      </w:r>
      <w:r w:rsidRPr="00654CBE">
        <w:rPr>
          <w:rFonts w:cs="Times New Roman"/>
          <w:color w:val="000000" w:themeColor="text1"/>
        </w:rPr>
        <w:t>/</w:t>
      </w:r>
      <w:r w:rsidR="00C472EF" w:rsidRPr="00654CBE">
        <w:rPr>
          <w:rFonts w:cs="Times New Roman"/>
          <w:color w:val="000000" w:themeColor="text1"/>
        </w:rPr>
        <w:t>02</w:t>
      </w:r>
    </w:p>
    <w:p w14:paraId="6A751361" w14:textId="77777777" w:rsidR="00746BBC" w:rsidRPr="00971C77" w:rsidRDefault="00746BBC" w:rsidP="00746BBC">
      <w:pPr>
        <w:ind w:firstLine="284"/>
        <w:rPr>
          <w:rFonts w:cs="Times New Roman"/>
          <w:szCs w:val="21"/>
        </w:rPr>
      </w:pPr>
      <w:r w:rsidRPr="00654CBE">
        <w:rPr>
          <w:rFonts w:cs="Times New Roman"/>
          <w:color w:val="000000" w:themeColor="text1"/>
        </w:rPr>
        <w:t>Place of test</w:t>
      </w:r>
      <w:r w:rsidRPr="00654CBE">
        <w:rPr>
          <w:rFonts w:cs="Times New Roman" w:hint="eastAsia"/>
          <w:color w:val="000000" w:themeColor="text1"/>
        </w:rPr>
        <w:t>：</w:t>
      </w:r>
      <w:r w:rsidRPr="00654CBE">
        <w:rPr>
          <w:rFonts w:cs="Times New Roman"/>
          <w:color w:val="000000" w:themeColor="text1"/>
          <w:szCs w:val="21"/>
        </w:rPr>
        <w:t xml:space="preserve">Center for Nanosatellite </w:t>
      </w:r>
      <w:r w:rsidRPr="00971C77">
        <w:rPr>
          <w:rFonts w:cs="Times New Roman"/>
          <w:color w:val="000000" w:themeColor="text1"/>
          <w:szCs w:val="21"/>
        </w:rPr>
        <w:t>Testing (</w:t>
      </w:r>
      <w:proofErr w:type="spellStart"/>
      <w:r w:rsidRPr="00971C77">
        <w:rPr>
          <w:rFonts w:cs="Times New Roman"/>
          <w:color w:val="000000" w:themeColor="text1"/>
          <w:szCs w:val="21"/>
        </w:rPr>
        <w:t>CeNT</w:t>
      </w:r>
      <w:proofErr w:type="spellEnd"/>
      <w:r w:rsidRPr="00971C77">
        <w:rPr>
          <w:rFonts w:cs="Times New Roman"/>
          <w:color w:val="000000" w:themeColor="text1"/>
          <w:szCs w:val="21"/>
        </w:rPr>
        <w:t>)</w:t>
      </w:r>
    </w:p>
    <w:p w14:paraId="28756CD9" w14:textId="77777777" w:rsidR="00746BBC" w:rsidRPr="00971C77" w:rsidRDefault="00746BBC" w:rsidP="00746BBC">
      <w:pPr>
        <w:pStyle w:val="12"/>
        <w:ind w:left="275" w:firstLineChars="595" w:firstLine="1249"/>
        <w:jc w:val="left"/>
        <w:rPr>
          <w:rFonts w:ascii="Times New Roman" w:hAnsi="Times New Roman" w:cs="Times New Roman"/>
        </w:rPr>
      </w:pPr>
      <w:r w:rsidRPr="00971C77">
        <w:rPr>
          <w:rFonts w:ascii="Times New Roman" w:hAnsi="Times New Roman" w:cs="Times New Roman"/>
        </w:rPr>
        <w:t>Laboratory of Lean Satellite Enterprises and In-Orbit Experiments</w:t>
      </w:r>
    </w:p>
    <w:p w14:paraId="3BDD76EE" w14:textId="77777777" w:rsidR="00746BBC" w:rsidRPr="00971C77" w:rsidRDefault="00746BBC" w:rsidP="00746BBC">
      <w:pPr>
        <w:pStyle w:val="12"/>
        <w:ind w:left="685" w:firstLineChars="400" w:firstLine="840"/>
        <w:jc w:val="left"/>
        <w:rPr>
          <w:rFonts w:ascii="Times New Roman" w:hAnsi="Times New Roman" w:cs="Times New Roman"/>
          <w:color w:val="000000" w:themeColor="text1"/>
        </w:rPr>
      </w:pPr>
      <w:r w:rsidRPr="00971C77">
        <w:rPr>
          <w:rFonts w:ascii="Times New Roman" w:hAnsi="Times New Roman" w:cs="Times New Roman"/>
          <w:color w:val="000000" w:themeColor="text1"/>
        </w:rPr>
        <w:t>Kyushu Institute of Technology</w:t>
      </w:r>
    </w:p>
    <w:p w14:paraId="3A2867D8" w14:textId="77777777" w:rsidR="00746BBC" w:rsidRDefault="00746BBC" w:rsidP="00746BBC">
      <w:pPr>
        <w:pStyle w:val="12"/>
        <w:ind w:left="1404" w:firstLineChars="50" w:firstLine="105"/>
        <w:jc w:val="left"/>
        <w:rPr>
          <w:ins w:id="97" w:author="KOSIYAKUL Merisa" w:date="2024-03-05T15:31:00Z"/>
          <w:rFonts w:ascii="Times New Roman" w:hAnsi="Times New Roman" w:cs="Times New Roman"/>
          <w:color w:val="000000" w:themeColor="text1"/>
        </w:rPr>
      </w:pPr>
      <w:r w:rsidRPr="00971C77">
        <w:rPr>
          <w:rFonts w:ascii="Times New Roman" w:hAnsi="Times New Roman" w:cs="Times New Roman"/>
          <w:color w:val="000000" w:themeColor="text1"/>
        </w:rPr>
        <w:t xml:space="preserve">1-1, </w:t>
      </w:r>
      <w:proofErr w:type="spellStart"/>
      <w:r w:rsidRPr="00971C77">
        <w:rPr>
          <w:rFonts w:ascii="Times New Roman" w:hAnsi="Times New Roman" w:cs="Times New Roman"/>
          <w:color w:val="000000" w:themeColor="text1"/>
        </w:rPr>
        <w:t>Sensui</w:t>
      </w:r>
      <w:proofErr w:type="spellEnd"/>
      <w:r w:rsidRPr="00971C77">
        <w:rPr>
          <w:rFonts w:ascii="Times New Roman" w:hAnsi="Times New Roman" w:cs="Times New Roman"/>
          <w:color w:val="000000" w:themeColor="text1"/>
        </w:rPr>
        <w:t>, Tobata, Kitakyushu, 804-8550 Fukuoka, Japan</w:t>
      </w:r>
    </w:p>
    <w:p w14:paraId="634963C6" w14:textId="77777777" w:rsidR="00324D78" w:rsidRDefault="00324D78" w:rsidP="00324D78">
      <w:pPr>
        <w:pStyle w:val="a4"/>
        <w:ind w:leftChars="134" w:left="281" w:firstLine="1"/>
        <w:jc w:val="center"/>
        <w:rPr>
          <w:rFonts w:cs="Times New Roman"/>
          <w:b/>
          <w:bCs/>
          <w:color w:val="000000" w:themeColor="text1"/>
          <w:szCs w:val="21"/>
          <w:u w:val="single"/>
        </w:rPr>
      </w:pPr>
    </w:p>
    <w:p w14:paraId="11859293" w14:textId="77777777" w:rsidR="00324D78" w:rsidRPr="00971C77" w:rsidRDefault="00324D78" w:rsidP="00324D78">
      <w:pPr>
        <w:pStyle w:val="a4"/>
        <w:ind w:leftChars="134" w:left="281" w:firstLine="1"/>
        <w:jc w:val="center"/>
        <w:rPr>
          <w:rFonts w:cs="Times New Roman"/>
          <w:b/>
          <w:bCs/>
          <w:color w:val="000000" w:themeColor="text1"/>
          <w:szCs w:val="21"/>
          <w:u w:val="single"/>
        </w:rPr>
      </w:pPr>
      <w:r w:rsidRPr="00971C77">
        <w:rPr>
          <w:rFonts w:cs="Times New Roman" w:hint="eastAsia"/>
          <w:b/>
          <w:bCs/>
          <w:color w:val="000000" w:themeColor="text1"/>
          <w:szCs w:val="21"/>
          <w:u w:val="single"/>
        </w:rPr>
        <w:t>T</w:t>
      </w:r>
      <w:r w:rsidRPr="00971C77">
        <w:rPr>
          <w:rFonts w:cs="Times New Roman"/>
          <w:b/>
          <w:bCs/>
          <w:color w:val="000000" w:themeColor="text1"/>
          <w:szCs w:val="21"/>
          <w:u w:val="single"/>
        </w:rPr>
        <w:t>able 4-1 Test Objectives</w:t>
      </w:r>
    </w:p>
    <w:tbl>
      <w:tblPr>
        <w:tblStyle w:val="a3"/>
        <w:tblW w:w="0" w:type="auto"/>
        <w:tblInd w:w="137" w:type="dxa"/>
        <w:tblLook w:val="04A0" w:firstRow="1" w:lastRow="0" w:firstColumn="1" w:lastColumn="0" w:noHBand="0" w:noVBand="1"/>
      </w:tblPr>
      <w:tblGrid>
        <w:gridCol w:w="526"/>
        <w:gridCol w:w="3492"/>
        <w:gridCol w:w="2937"/>
        <w:gridCol w:w="1402"/>
      </w:tblGrid>
      <w:tr w:rsidR="00324D78" w:rsidRPr="00971C77" w14:paraId="3CB81107" w14:textId="77777777" w:rsidTr="003647C8">
        <w:tc>
          <w:tcPr>
            <w:tcW w:w="425" w:type="dxa"/>
          </w:tcPr>
          <w:p w14:paraId="4C54DD9B" w14:textId="77777777" w:rsidR="00324D78" w:rsidRPr="00971C77" w:rsidRDefault="00324D78" w:rsidP="003647C8">
            <w:pPr>
              <w:pStyle w:val="a4"/>
              <w:ind w:leftChars="0" w:left="0"/>
              <w:jc w:val="center"/>
              <w:rPr>
                <w:rFonts w:cs="Times New Roman"/>
                <w:color w:val="000000" w:themeColor="text1"/>
                <w:szCs w:val="21"/>
              </w:rPr>
            </w:pPr>
            <w:r>
              <w:rPr>
                <w:rFonts w:cs="Times New Roman"/>
                <w:color w:val="000000" w:themeColor="text1"/>
                <w:szCs w:val="21"/>
              </w:rPr>
              <w:t>No.</w:t>
            </w:r>
          </w:p>
        </w:tc>
        <w:tc>
          <w:tcPr>
            <w:tcW w:w="3544" w:type="dxa"/>
          </w:tcPr>
          <w:p w14:paraId="6EC652BB" w14:textId="77777777" w:rsidR="00324D78" w:rsidRPr="00971C77" w:rsidRDefault="00324D78" w:rsidP="003647C8">
            <w:pPr>
              <w:pStyle w:val="a4"/>
              <w:ind w:leftChars="0" w:left="0"/>
              <w:jc w:val="center"/>
              <w:rPr>
                <w:rFonts w:cs="Times New Roman"/>
                <w:color w:val="000000" w:themeColor="text1"/>
                <w:szCs w:val="21"/>
              </w:rPr>
            </w:pPr>
            <w:r w:rsidRPr="00971C77">
              <w:rPr>
                <w:rFonts w:cs="Times New Roman" w:hint="eastAsia"/>
                <w:color w:val="000000" w:themeColor="text1"/>
                <w:szCs w:val="21"/>
              </w:rPr>
              <w:t>P</w:t>
            </w:r>
            <w:r w:rsidRPr="00971C77">
              <w:rPr>
                <w:rFonts w:cs="Times New Roman"/>
                <w:color w:val="000000" w:themeColor="text1"/>
                <w:szCs w:val="21"/>
              </w:rPr>
              <w:t>art Name</w:t>
            </w:r>
          </w:p>
        </w:tc>
        <w:tc>
          <w:tcPr>
            <w:tcW w:w="2977" w:type="dxa"/>
          </w:tcPr>
          <w:p w14:paraId="4960BE74" w14:textId="77777777" w:rsidR="00324D78" w:rsidRPr="00971C77" w:rsidRDefault="00324D78" w:rsidP="003647C8">
            <w:pPr>
              <w:pStyle w:val="a4"/>
              <w:ind w:leftChars="0" w:left="0"/>
              <w:jc w:val="center"/>
              <w:rPr>
                <w:rFonts w:cs="Times New Roman"/>
                <w:color w:val="000000" w:themeColor="text1"/>
                <w:szCs w:val="21"/>
              </w:rPr>
            </w:pPr>
            <w:r w:rsidRPr="00971C77">
              <w:rPr>
                <w:rFonts w:cs="Times New Roman" w:hint="eastAsia"/>
                <w:color w:val="000000" w:themeColor="text1"/>
                <w:szCs w:val="21"/>
              </w:rPr>
              <w:t>P</w:t>
            </w:r>
            <w:r w:rsidRPr="00971C77">
              <w:rPr>
                <w:rFonts w:cs="Times New Roman"/>
                <w:color w:val="000000" w:themeColor="text1"/>
                <w:szCs w:val="21"/>
              </w:rPr>
              <w:t>art Number</w:t>
            </w:r>
          </w:p>
        </w:tc>
        <w:tc>
          <w:tcPr>
            <w:tcW w:w="1411" w:type="dxa"/>
          </w:tcPr>
          <w:p w14:paraId="1F773EFC" w14:textId="77777777" w:rsidR="00324D78" w:rsidRPr="00971C77" w:rsidRDefault="00324D78" w:rsidP="003647C8">
            <w:pPr>
              <w:pStyle w:val="a4"/>
              <w:ind w:leftChars="0" w:left="0"/>
              <w:jc w:val="center"/>
              <w:rPr>
                <w:rFonts w:cs="Times New Roman"/>
                <w:color w:val="000000" w:themeColor="text1"/>
                <w:szCs w:val="21"/>
              </w:rPr>
            </w:pPr>
            <w:r w:rsidRPr="00971C77">
              <w:rPr>
                <w:rFonts w:cs="Times New Roman" w:hint="eastAsia"/>
                <w:color w:val="000000" w:themeColor="text1"/>
                <w:szCs w:val="21"/>
              </w:rPr>
              <w:t>Q</w:t>
            </w:r>
            <w:r w:rsidRPr="00971C77">
              <w:rPr>
                <w:rFonts w:cs="Times New Roman"/>
                <w:color w:val="000000" w:themeColor="text1"/>
                <w:szCs w:val="21"/>
              </w:rPr>
              <w:t>uantity</w:t>
            </w:r>
          </w:p>
        </w:tc>
      </w:tr>
      <w:tr w:rsidR="00324D78" w:rsidRPr="00971C77" w14:paraId="343D6394" w14:textId="77777777" w:rsidTr="003647C8">
        <w:tc>
          <w:tcPr>
            <w:tcW w:w="425" w:type="dxa"/>
          </w:tcPr>
          <w:p w14:paraId="7C721E51" w14:textId="77777777" w:rsidR="00324D78" w:rsidRPr="00971C77" w:rsidRDefault="00324D78" w:rsidP="003647C8">
            <w:pPr>
              <w:pStyle w:val="a4"/>
              <w:ind w:leftChars="0" w:left="0"/>
              <w:jc w:val="center"/>
              <w:rPr>
                <w:rFonts w:cs="Times New Roman"/>
                <w:color w:val="000000" w:themeColor="text1"/>
                <w:szCs w:val="21"/>
              </w:rPr>
            </w:pPr>
            <w:r w:rsidRPr="00971C77">
              <w:rPr>
                <w:rFonts w:cs="Times New Roman" w:hint="eastAsia"/>
                <w:color w:val="000000" w:themeColor="text1"/>
                <w:szCs w:val="21"/>
              </w:rPr>
              <w:t>1</w:t>
            </w:r>
          </w:p>
        </w:tc>
        <w:tc>
          <w:tcPr>
            <w:tcW w:w="3544" w:type="dxa"/>
          </w:tcPr>
          <w:p w14:paraId="41021564" w14:textId="77777777" w:rsidR="00324D78" w:rsidRPr="00971C77" w:rsidRDefault="00324D78" w:rsidP="003647C8">
            <w:pPr>
              <w:pStyle w:val="a4"/>
              <w:ind w:leftChars="0" w:left="0"/>
              <w:rPr>
                <w:rFonts w:cs="Times New Roman"/>
                <w:color w:val="000000" w:themeColor="text1"/>
                <w:szCs w:val="21"/>
              </w:rPr>
            </w:pPr>
            <w:r>
              <w:rPr>
                <w:rFonts w:cs="Times New Roman"/>
                <w:color w:val="000000" w:themeColor="text1"/>
                <w:szCs w:val="21"/>
              </w:rPr>
              <w:t>Fishing wire (</w:t>
            </w:r>
            <w:r w:rsidRPr="00971C77">
              <w:rPr>
                <w:rFonts w:cs="Times New Roman"/>
                <w:color w:val="000000" w:themeColor="text1"/>
                <w:szCs w:val="21"/>
              </w:rPr>
              <w:t>PE line</w:t>
            </w:r>
            <w:r>
              <w:rPr>
                <w:rFonts w:cs="Times New Roman"/>
                <w:color w:val="000000" w:themeColor="text1"/>
                <w:szCs w:val="21"/>
              </w:rPr>
              <w:t>)</w:t>
            </w:r>
          </w:p>
        </w:tc>
        <w:tc>
          <w:tcPr>
            <w:tcW w:w="2977" w:type="dxa"/>
          </w:tcPr>
          <w:p w14:paraId="07FB82DC" w14:textId="77777777" w:rsidR="00324D78" w:rsidRPr="00971C77" w:rsidRDefault="00324D78" w:rsidP="003647C8">
            <w:pPr>
              <w:pStyle w:val="a4"/>
              <w:ind w:leftChars="0" w:left="0"/>
              <w:rPr>
                <w:rFonts w:cs="Times New Roman"/>
                <w:color w:val="000000" w:themeColor="text1"/>
                <w:szCs w:val="21"/>
              </w:rPr>
            </w:pPr>
            <w:r>
              <w:rPr>
                <w:rFonts w:cs="Times New Roman"/>
                <w:color w:val="000000" w:themeColor="text1"/>
                <w:szCs w:val="21"/>
              </w:rPr>
              <w:t>BIRDS-X</w:t>
            </w:r>
            <w:r w:rsidRPr="00971C77">
              <w:rPr>
                <w:rFonts w:cs="Times New Roman"/>
                <w:color w:val="000000" w:themeColor="text1"/>
                <w:szCs w:val="21"/>
              </w:rPr>
              <w:t xml:space="preserve"> wire</w:t>
            </w:r>
          </w:p>
        </w:tc>
        <w:tc>
          <w:tcPr>
            <w:tcW w:w="1411" w:type="dxa"/>
          </w:tcPr>
          <w:p w14:paraId="56D7EA1E" w14:textId="5284C6F0" w:rsidR="00324D78" w:rsidRPr="00971C77" w:rsidRDefault="00654CBE" w:rsidP="003647C8">
            <w:pPr>
              <w:pStyle w:val="a4"/>
              <w:ind w:leftChars="0" w:left="0"/>
              <w:jc w:val="center"/>
              <w:rPr>
                <w:rFonts w:cs="Times New Roman"/>
                <w:color w:val="000000" w:themeColor="text1"/>
                <w:szCs w:val="21"/>
              </w:rPr>
            </w:pPr>
            <w:r>
              <w:rPr>
                <w:rFonts w:cs="Times New Roman"/>
                <w:color w:val="000000" w:themeColor="text1"/>
                <w:szCs w:val="21"/>
              </w:rPr>
              <w:t>6</w:t>
            </w:r>
          </w:p>
        </w:tc>
      </w:tr>
    </w:tbl>
    <w:p w14:paraId="44DC3916" w14:textId="77777777" w:rsidR="00DD5117" w:rsidRPr="00971C77" w:rsidRDefault="00DD5117" w:rsidP="00DD5117">
      <w:pPr>
        <w:pStyle w:val="2"/>
        <w:numPr>
          <w:ilvl w:val="1"/>
          <w:numId w:val="9"/>
        </w:numPr>
        <w:ind w:left="426" w:hanging="426"/>
        <w:rPr>
          <w:ins w:id="98" w:author="KOSIYAKUL Merisa" w:date="2024-03-05T15:31:00Z"/>
          <w:rFonts w:ascii="Times New Roman" w:hAnsi="Times New Roman" w:cs="Times New Roman"/>
          <w:b/>
          <w:color w:val="000000" w:themeColor="text1"/>
          <w:szCs w:val="21"/>
        </w:rPr>
      </w:pPr>
      <w:bookmarkStart w:id="99" w:name="_Toc18314706"/>
      <w:bookmarkStart w:id="100" w:name="_Toc160555847"/>
      <w:ins w:id="101" w:author="KOSIYAKUL Merisa" w:date="2024-03-05T15:31:00Z">
        <w:r w:rsidRPr="00971C77">
          <w:rPr>
            <w:rFonts w:ascii="Times New Roman" w:hAnsi="Times New Roman" w:cs="Times New Roman"/>
            <w:b/>
            <w:kern w:val="0"/>
            <w:szCs w:val="21"/>
          </w:rPr>
          <w:lastRenderedPageBreak/>
          <w:t>Strength test</w:t>
        </w:r>
        <w:bookmarkEnd w:id="99"/>
        <w:bookmarkEnd w:id="100"/>
      </w:ins>
    </w:p>
    <w:p w14:paraId="4F86E313" w14:textId="77777777" w:rsidR="00DD5117" w:rsidRPr="00971C77" w:rsidRDefault="00DD5117" w:rsidP="00DD5117">
      <w:pPr>
        <w:pStyle w:val="af3"/>
        <w:numPr>
          <w:ilvl w:val="0"/>
          <w:numId w:val="27"/>
        </w:numPr>
        <w:ind w:left="709" w:hanging="425"/>
        <w:rPr>
          <w:ins w:id="102" w:author="KOSIYAKUL Merisa" w:date="2024-03-05T15:31:00Z"/>
          <w:color w:val="1C1C1C"/>
        </w:rPr>
      </w:pPr>
      <w:ins w:id="103" w:author="KOSIYAKUL Merisa" w:date="2024-03-05T15:31:00Z">
        <w:r w:rsidRPr="00971C77">
          <w:rPr>
            <w:rFonts w:eastAsiaTheme="minorEastAsia" w:hint="eastAsia"/>
            <w:color w:val="1C1C1C"/>
            <w:lang w:eastAsia="ja-JP"/>
          </w:rPr>
          <w:t>C</w:t>
        </w:r>
        <w:r w:rsidRPr="00971C77">
          <w:rPr>
            <w:rFonts w:eastAsiaTheme="minorEastAsia"/>
            <w:color w:val="1C1C1C"/>
            <w:lang w:eastAsia="ja-JP"/>
          </w:rPr>
          <w:t>reep Characteristics</w:t>
        </w:r>
      </w:ins>
    </w:p>
    <w:p w14:paraId="04C220D4" w14:textId="0FECCD81" w:rsidR="00DD5117" w:rsidRPr="00971C77" w:rsidRDefault="00DD5117" w:rsidP="00DD5117">
      <w:pPr>
        <w:pStyle w:val="af3"/>
        <w:ind w:left="709"/>
        <w:jc w:val="both"/>
        <w:rPr>
          <w:ins w:id="104" w:author="KOSIYAKUL Merisa" w:date="2024-03-05T15:31:00Z"/>
          <w:color w:val="1C1C1C"/>
        </w:rPr>
      </w:pPr>
      <w:ins w:id="105" w:author="KOSIYAKUL Merisa" w:date="2024-03-05T15:31:00Z">
        <w:r w:rsidRPr="00971C77">
          <w:rPr>
            <w:color w:val="1C1C1C"/>
          </w:rPr>
          <w:t>The test duration was</w:t>
        </w:r>
      </w:ins>
      <w:r w:rsidR="00B4701F">
        <w:rPr>
          <w:color w:val="1C1C1C"/>
        </w:rPr>
        <w:t xml:space="preserve"> 309 </w:t>
      </w:r>
      <w:ins w:id="106" w:author="KOSIYAKUL Merisa" w:date="2024-03-05T15:31:00Z">
        <w:r w:rsidRPr="00971C77">
          <w:rPr>
            <w:color w:val="1C1C1C"/>
          </w:rPr>
          <w:t xml:space="preserve">days which is sufficient time to pass creep phase, and the length was not changed at the end phase of this test. After </w:t>
        </w:r>
      </w:ins>
      <w:r w:rsidR="00654CBE">
        <w:rPr>
          <w:color w:val="1C1C1C"/>
        </w:rPr>
        <w:t xml:space="preserve">the </w:t>
      </w:r>
      <w:ins w:id="107" w:author="KOSIYAKUL Merisa" w:date="2024-03-05T15:31:00Z">
        <w:r w:rsidRPr="00971C77">
          <w:rPr>
            <w:color w:val="1C1C1C"/>
          </w:rPr>
          <w:t>load was applied, the wire was not broken nor damaged, and the knot had no looseness.</w:t>
        </w:r>
      </w:ins>
    </w:p>
    <w:p w14:paraId="26721F16" w14:textId="1E4E9785" w:rsidR="00DD5117" w:rsidRPr="00971C77" w:rsidRDefault="00DD5117" w:rsidP="00DD5117">
      <w:pPr>
        <w:pStyle w:val="af3"/>
        <w:ind w:left="709"/>
        <w:jc w:val="both"/>
        <w:rPr>
          <w:ins w:id="108" w:author="KOSIYAKUL Merisa" w:date="2024-03-05T15:31:00Z"/>
          <w:color w:val="1C1C1C"/>
        </w:rPr>
      </w:pPr>
      <w:ins w:id="109" w:author="KOSIYAKUL Merisa" w:date="2024-03-05T15:31:00Z">
        <w:r w:rsidRPr="00971C77">
          <w:rPr>
            <w:color w:val="1C1C1C"/>
          </w:rPr>
          <w:t xml:space="preserve">Figure 4.1-1 shows the test result. After </w:t>
        </w:r>
      </w:ins>
      <w:r w:rsidR="00654CBE">
        <w:rPr>
          <w:color w:val="1C1C1C"/>
        </w:rPr>
        <w:t xml:space="preserve">the </w:t>
      </w:r>
      <w:ins w:id="110" w:author="KOSIYAKUL Merisa" w:date="2024-03-05T15:31:00Z">
        <w:r w:rsidRPr="00971C77">
          <w:rPr>
            <w:color w:val="1C1C1C"/>
          </w:rPr>
          <w:t>load was applied, the wire was not broken nor damaged, and the knot had no looseness.</w:t>
        </w:r>
      </w:ins>
    </w:p>
    <w:p w14:paraId="031F6012" w14:textId="77777777" w:rsidR="00DD5117" w:rsidRPr="00971C77" w:rsidRDefault="00DD5117" w:rsidP="00DD5117">
      <w:pPr>
        <w:pStyle w:val="af3"/>
        <w:rPr>
          <w:ins w:id="111" w:author="KOSIYAKUL Merisa" w:date="2024-03-05T15:31:00Z"/>
        </w:rPr>
      </w:pPr>
    </w:p>
    <w:p w14:paraId="65B5342E" w14:textId="77777777" w:rsidR="00DD5117" w:rsidRPr="00971C77" w:rsidRDefault="00DD5117" w:rsidP="00DD5117">
      <w:pPr>
        <w:pStyle w:val="af3"/>
        <w:numPr>
          <w:ilvl w:val="0"/>
          <w:numId w:val="27"/>
        </w:numPr>
        <w:ind w:left="709" w:hanging="425"/>
        <w:rPr>
          <w:ins w:id="112" w:author="KOSIYAKUL Merisa" w:date="2024-03-05T15:31:00Z"/>
          <w:color w:val="1C1C1C"/>
        </w:rPr>
      </w:pPr>
      <w:ins w:id="113" w:author="KOSIYAKUL Merisa" w:date="2024-03-05T15:31:00Z">
        <w:r w:rsidRPr="00971C77">
          <w:rPr>
            <w:rFonts w:eastAsiaTheme="minorEastAsia"/>
            <w:color w:val="1C1C1C"/>
            <w:lang w:eastAsia="ja-JP"/>
          </w:rPr>
          <w:t>Strength Test</w:t>
        </w:r>
      </w:ins>
    </w:p>
    <w:p w14:paraId="739FB7E7" w14:textId="2F8510AD" w:rsidR="00DD5117" w:rsidRPr="00B968A8" w:rsidRDefault="00DD5117" w:rsidP="00DD5117">
      <w:pPr>
        <w:pStyle w:val="af3"/>
        <w:ind w:left="709"/>
        <w:jc w:val="both"/>
        <w:rPr>
          <w:ins w:id="114" w:author="KOSIYAKUL Merisa" w:date="2024-03-05T15:31:00Z"/>
          <w:color w:val="1C1C1C"/>
        </w:rPr>
      </w:pPr>
      <w:ins w:id="115" w:author="KOSIYAKUL Merisa" w:date="2024-03-05T15:31:00Z">
        <w:r w:rsidRPr="00971C77">
          <w:rPr>
            <w:color w:val="1C1C1C"/>
          </w:rPr>
          <w:t xml:space="preserve">Figure 4.1-2 shows the test result. After </w:t>
        </w:r>
      </w:ins>
      <w:r w:rsidR="00654CBE">
        <w:rPr>
          <w:color w:val="1C1C1C"/>
        </w:rPr>
        <w:t xml:space="preserve">the </w:t>
      </w:r>
      <w:ins w:id="116" w:author="KOSIYAKUL Merisa" w:date="2024-03-05T15:31:00Z">
        <w:r w:rsidRPr="00971C77">
          <w:rPr>
            <w:color w:val="1C1C1C"/>
          </w:rPr>
          <w:t>load was applied, the wire was not broken nor damaged, and the knot had no looseness.</w:t>
        </w:r>
        <w:r w:rsidRPr="009D5F5E">
          <w:rPr>
            <w:noProof/>
          </w:rPr>
          <w:t xml:space="preserve"> </w:t>
        </w:r>
      </w:ins>
    </w:p>
    <w:p w14:paraId="6C8327F0" w14:textId="41A07988" w:rsidR="00617698" w:rsidRDefault="0055314B" w:rsidP="00DD5117">
      <w:pPr>
        <w:pStyle w:val="af3"/>
        <w:spacing w:before="148"/>
        <w:jc w:val="center"/>
        <w:rPr>
          <w:b/>
          <w:bCs/>
          <w:u w:val="single"/>
        </w:rPr>
      </w:pPr>
      <w:r w:rsidRPr="0055314B">
        <w:rPr>
          <w:b/>
          <w:bCs/>
          <w:noProof/>
        </w:rPr>
        <w:drawing>
          <wp:inline distT="0" distB="0" distL="0" distR="0" wp14:anchorId="44634021" wp14:editId="28772D71">
            <wp:extent cx="3960000" cy="2674769"/>
            <wp:effectExtent l="0" t="0" r="2540" b="5080"/>
            <wp:docPr id="1161167634" name="Picture 2" descr="A collage of several images of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67634" name="Picture 2" descr="A collage of several images of a factor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0000" cy="2674769"/>
                    </a:xfrm>
                    <a:prstGeom prst="rect">
                      <a:avLst/>
                    </a:prstGeom>
                  </pic:spPr>
                </pic:pic>
              </a:graphicData>
            </a:graphic>
          </wp:inline>
        </w:drawing>
      </w:r>
    </w:p>
    <w:p w14:paraId="515F1F0A" w14:textId="73B7C811" w:rsidR="00DD5117" w:rsidRPr="00BB68A4" w:rsidRDefault="00DD5117" w:rsidP="00DD5117">
      <w:pPr>
        <w:pStyle w:val="af3"/>
        <w:spacing w:before="148"/>
        <w:jc w:val="center"/>
        <w:rPr>
          <w:ins w:id="117" w:author="KOSIYAKUL Merisa" w:date="2024-03-05T15:31:00Z"/>
          <w:b/>
          <w:bCs/>
          <w:u w:val="single"/>
        </w:rPr>
      </w:pPr>
      <w:ins w:id="118" w:author="KOSIYAKUL Merisa" w:date="2024-03-05T15:31:00Z">
        <w:r w:rsidRPr="00BB68A4">
          <w:rPr>
            <w:b/>
            <w:bCs/>
            <w:u w:val="single"/>
          </w:rPr>
          <w:t>Figure 4.1-1 Test result of creep characteristics (load:</w:t>
        </w:r>
        <w:r>
          <w:rPr>
            <w:b/>
            <w:bCs/>
            <w:u w:val="single"/>
          </w:rPr>
          <w:t xml:space="preserve"> 1810</w:t>
        </w:r>
        <w:r w:rsidRPr="00BB68A4">
          <w:rPr>
            <w:b/>
            <w:bCs/>
            <w:u w:val="single"/>
          </w:rPr>
          <w:t xml:space="preserve"> [gf])</w:t>
        </w:r>
      </w:ins>
    </w:p>
    <w:p w14:paraId="4FE6D693" w14:textId="03AE9EFB" w:rsidR="00DD5117" w:rsidRPr="00A6743E" w:rsidRDefault="00DD5117" w:rsidP="0055314B">
      <w:pPr>
        <w:pStyle w:val="af3"/>
        <w:rPr>
          <w:ins w:id="119" w:author="KOSIYAKUL Merisa" w:date="2024-03-05T15:31:00Z"/>
          <w:b/>
          <w:bCs/>
          <w:u w:val="single"/>
        </w:rPr>
      </w:pPr>
    </w:p>
    <w:p w14:paraId="2937DCF1" w14:textId="13190140" w:rsidR="00B4701F" w:rsidRDefault="00B4701F" w:rsidP="00DD5117">
      <w:pPr>
        <w:pStyle w:val="af3"/>
        <w:jc w:val="center"/>
        <w:rPr>
          <w:b/>
          <w:bCs/>
          <w:u w:val="single"/>
        </w:rPr>
      </w:pPr>
      <w:r w:rsidRPr="0055314B">
        <w:rPr>
          <w:b/>
          <w:bCs/>
          <w:noProof/>
        </w:rPr>
        <w:drawing>
          <wp:inline distT="0" distB="0" distL="0" distR="0" wp14:anchorId="4151A075" wp14:editId="42DCB777">
            <wp:extent cx="3960000" cy="2111782"/>
            <wp:effectExtent l="0" t="0" r="2540" b="0"/>
            <wp:docPr id="990334205" name="Picture 4" descr="A collage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34205" name="Picture 4" descr="A collage of a mach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0000" cy="2111782"/>
                    </a:xfrm>
                    <a:prstGeom prst="rect">
                      <a:avLst/>
                    </a:prstGeom>
                  </pic:spPr>
                </pic:pic>
              </a:graphicData>
            </a:graphic>
          </wp:inline>
        </w:drawing>
      </w:r>
    </w:p>
    <w:p w14:paraId="65C2B139" w14:textId="33002FD5" w:rsidR="00DD5117" w:rsidRPr="00D64E38" w:rsidRDefault="00DD5117" w:rsidP="00DD5117">
      <w:pPr>
        <w:pStyle w:val="af3"/>
        <w:jc w:val="center"/>
        <w:rPr>
          <w:ins w:id="120" w:author="KOSIYAKUL Merisa" w:date="2024-03-05T15:31:00Z"/>
          <w:b/>
          <w:bCs/>
          <w:u w:val="single"/>
        </w:rPr>
      </w:pPr>
      <w:ins w:id="121" w:author="KOSIYAKUL Merisa" w:date="2024-03-05T15:31:00Z">
        <w:r w:rsidRPr="00A6743E">
          <w:rPr>
            <w:b/>
            <w:bCs/>
            <w:u w:val="single"/>
          </w:rPr>
          <w:t xml:space="preserve">Figure </w:t>
        </w:r>
        <w:r>
          <w:rPr>
            <w:b/>
            <w:bCs/>
            <w:u w:val="single"/>
          </w:rPr>
          <w:t>4</w:t>
        </w:r>
        <w:r w:rsidRPr="00A6743E">
          <w:rPr>
            <w:b/>
            <w:bCs/>
            <w:u w:val="single"/>
          </w:rPr>
          <w:t>.1-</w:t>
        </w:r>
        <w:r>
          <w:rPr>
            <w:b/>
            <w:bCs/>
            <w:u w:val="single"/>
          </w:rPr>
          <w:t>2</w:t>
        </w:r>
        <w:r w:rsidRPr="00A6743E">
          <w:rPr>
            <w:b/>
            <w:bCs/>
            <w:u w:val="single"/>
          </w:rPr>
          <w:t xml:space="preserve"> </w:t>
        </w:r>
        <w:r>
          <w:rPr>
            <w:b/>
            <w:bCs/>
            <w:u w:val="single"/>
          </w:rPr>
          <w:t xml:space="preserve">Strength </w:t>
        </w:r>
        <w:r w:rsidRPr="00A6743E">
          <w:rPr>
            <w:b/>
            <w:bCs/>
            <w:u w:val="single"/>
          </w:rPr>
          <w:t xml:space="preserve">Test </w:t>
        </w:r>
        <w:r>
          <w:rPr>
            <w:b/>
            <w:bCs/>
            <w:u w:val="single"/>
          </w:rPr>
          <w:t xml:space="preserve">Result </w:t>
        </w:r>
        <w:r w:rsidRPr="00BB68A4">
          <w:rPr>
            <w:b/>
            <w:bCs/>
            <w:u w:val="single"/>
          </w:rPr>
          <w:t>(load:</w:t>
        </w:r>
        <w:r>
          <w:rPr>
            <w:b/>
            <w:bCs/>
            <w:u w:val="single"/>
          </w:rPr>
          <w:t xml:space="preserve"> </w:t>
        </w:r>
      </w:ins>
      <w:r w:rsidR="00C472EF">
        <w:rPr>
          <w:b/>
          <w:bCs/>
          <w:u w:val="single"/>
        </w:rPr>
        <w:t>630</w:t>
      </w:r>
      <w:ins w:id="122" w:author="KOSIYAKUL Merisa" w:date="2024-03-05T15:31:00Z">
        <w:r w:rsidRPr="00BB68A4">
          <w:rPr>
            <w:b/>
            <w:bCs/>
            <w:u w:val="single"/>
          </w:rPr>
          <w:t xml:space="preserve"> [gf])</w:t>
        </w:r>
      </w:ins>
    </w:p>
    <w:p w14:paraId="7915C027" w14:textId="77777777" w:rsidR="00DD5117" w:rsidRPr="00971C77" w:rsidRDefault="00DD5117" w:rsidP="00DD5117">
      <w:pPr>
        <w:rPr>
          <w:ins w:id="123" w:author="KOSIYAKUL Merisa" w:date="2024-03-05T15:31:00Z"/>
          <w:rFonts w:cs="Times New Roman"/>
          <w:b/>
          <w:kern w:val="0"/>
          <w:szCs w:val="21"/>
        </w:rPr>
      </w:pPr>
    </w:p>
    <w:p w14:paraId="5279A050" w14:textId="77777777" w:rsidR="00DD5117" w:rsidRPr="00971C77" w:rsidRDefault="00DD5117" w:rsidP="00DD5117">
      <w:pPr>
        <w:pStyle w:val="2"/>
        <w:numPr>
          <w:ilvl w:val="1"/>
          <w:numId w:val="9"/>
        </w:numPr>
        <w:ind w:left="426" w:hanging="426"/>
        <w:rPr>
          <w:ins w:id="124" w:author="KOSIYAKUL Merisa" w:date="2024-03-05T15:31:00Z"/>
          <w:rFonts w:ascii="Times New Roman" w:hAnsi="Times New Roman" w:cs="Times New Roman"/>
          <w:b/>
          <w:color w:val="000000" w:themeColor="text1"/>
          <w:szCs w:val="21"/>
        </w:rPr>
      </w:pPr>
      <w:bookmarkStart w:id="125" w:name="_Toc18314707"/>
      <w:bookmarkStart w:id="126" w:name="_Toc160555848"/>
      <w:ins w:id="127" w:author="KOSIYAKUL Merisa" w:date="2024-03-05T15:31:00Z">
        <w:r w:rsidRPr="00971C77">
          <w:rPr>
            <w:rFonts w:ascii="Times New Roman" w:hAnsi="Times New Roman" w:cs="Times New Roman"/>
            <w:b/>
            <w:kern w:val="0"/>
            <w:szCs w:val="21"/>
          </w:rPr>
          <w:lastRenderedPageBreak/>
          <w:t>Proof test</w:t>
        </w:r>
        <w:bookmarkEnd w:id="125"/>
        <w:bookmarkEnd w:id="126"/>
      </w:ins>
    </w:p>
    <w:p w14:paraId="1F07F88D" w14:textId="77777777" w:rsidR="00DD5117" w:rsidRPr="00971C77" w:rsidRDefault="00DD5117" w:rsidP="00DD5117">
      <w:pPr>
        <w:pStyle w:val="af3"/>
        <w:numPr>
          <w:ilvl w:val="0"/>
          <w:numId w:val="28"/>
        </w:numPr>
        <w:ind w:left="709"/>
        <w:rPr>
          <w:ins w:id="128" w:author="KOSIYAKUL Merisa" w:date="2024-03-05T15:31:00Z"/>
          <w:color w:val="1C1C1C"/>
        </w:rPr>
      </w:pPr>
      <w:ins w:id="129" w:author="KOSIYAKUL Merisa" w:date="2024-03-05T15:31:00Z">
        <w:r w:rsidRPr="00971C77">
          <w:rPr>
            <w:rFonts w:eastAsiaTheme="minorEastAsia" w:hint="eastAsia"/>
            <w:color w:val="1C1C1C"/>
            <w:lang w:eastAsia="ja-JP"/>
          </w:rPr>
          <w:t>C</w:t>
        </w:r>
        <w:r w:rsidRPr="00971C77">
          <w:rPr>
            <w:rFonts w:eastAsiaTheme="minorEastAsia"/>
            <w:color w:val="1C1C1C"/>
            <w:lang w:eastAsia="ja-JP"/>
          </w:rPr>
          <w:t>reep Characteristics</w:t>
        </w:r>
      </w:ins>
    </w:p>
    <w:p w14:paraId="0FD70ABF" w14:textId="7CFBFD21" w:rsidR="00DD5117" w:rsidRPr="00971C77" w:rsidRDefault="00DD5117" w:rsidP="00DD5117">
      <w:pPr>
        <w:pStyle w:val="af3"/>
        <w:ind w:left="709"/>
        <w:jc w:val="both"/>
        <w:rPr>
          <w:ins w:id="130" w:author="KOSIYAKUL Merisa" w:date="2024-03-05T15:31:00Z"/>
          <w:color w:val="1C1C1C"/>
        </w:rPr>
      </w:pPr>
      <w:ins w:id="131" w:author="KOSIYAKUL Merisa" w:date="2024-03-05T15:31:00Z">
        <w:r w:rsidRPr="00971C77">
          <w:rPr>
            <w:rFonts w:eastAsiaTheme="minorEastAsia"/>
            <w:color w:val="1C1C1C"/>
            <w:lang w:eastAsia="ja-JP"/>
          </w:rPr>
          <w:t xml:space="preserve">The test duration was </w:t>
        </w:r>
      </w:ins>
      <w:r w:rsidR="000C2E43">
        <w:rPr>
          <w:rFonts w:eastAsiaTheme="minorEastAsia"/>
          <w:color w:val="1C1C1C"/>
          <w:lang w:eastAsia="ja-JP"/>
        </w:rPr>
        <w:t>309</w:t>
      </w:r>
      <w:ins w:id="132" w:author="KOSIYAKUL Merisa" w:date="2024-03-05T15:31:00Z">
        <w:r w:rsidRPr="00971C77">
          <w:rPr>
            <w:rFonts w:eastAsiaTheme="minorEastAsia"/>
            <w:color w:val="1C1C1C"/>
            <w:lang w:eastAsia="ja-JP"/>
          </w:rPr>
          <w:t xml:space="preserve"> days which is </w:t>
        </w:r>
        <w:r w:rsidRPr="00971C77">
          <w:rPr>
            <w:color w:val="1C1C1C"/>
          </w:rPr>
          <w:t>sufficient time to pass creep phase, and the length was not changed at the end phase of this test.</w:t>
        </w:r>
        <w:r w:rsidRPr="00971C77">
          <w:rPr>
            <w:rFonts w:eastAsiaTheme="minorEastAsia"/>
            <w:color w:val="1C1C1C"/>
            <w:lang w:eastAsia="ja-JP"/>
          </w:rPr>
          <w:t xml:space="preserve"> </w:t>
        </w:r>
        <w:r w:rsidRPr="00971C77">
          <w:rPr>
            <w:color w:val="1C1C1C"/>
          </w:rPr>
          <w:t xml:space="preserve">After </w:t>
        </w:r>
      </w:ins>
      <w:r w:rsidR="000C2E43">
        <w:rPr>
          <w:color w:val="1C1C1C"/>
        </w:rPr>
        <w:t xml:space="preserve">the </w:t>
      </w:r>
      <w:ins w:id="133" w:author="KOSIYAKUL Merisa" w:date="2024-03-05T15:31:00Z">
        <w:r w:rsidRPr="00971C77">
          <w:rPr>
            <w:color w:val="1C1C1C"/>
          </w:rPr>
          <w:t>load was applied, the wire was not broken nor damaged, and the knot had no looseness.</w:t>
        </w:r>
      </w:ins>
    </w:p>
    <w:p w14:paraId="47C40CD7" w14:textId="7E4719D5" w:rsidR="00DD5117" w:rsidRPr="00971C77" w:rsidRDefault="00DD5117" w:rsidP="00DD5117">
      <w:pPr>
        <w:pStyle w:val="af3"/>
        <w:ind w:left="709"/>
        <w:jc w:val="both"/>
        <w:rPr>
          <w:ins w:id="134" w:author="KOSIYAKUL Merisa" w:date="2024-03-05T15:31:00Z"/>
          <w:color w:val="1C1C1C"/>
        </w:rPr>
      </w:pPr>
      <w:ins w:id="135" w:author="KOSIYAKUL Merisa" w:date="2024-03-05T15:31:00Z">
        <w:r w:rsidRPr="00971C77">
          <w:rPr>
            <w:color w:val="1C1C1C"/>
          </w:rPr>
          <w:t>Figure 4.</w:t>
        </w:r>
        <w:r>
          <w:rPr>
            <w:color w:val="1C1C1C"/>
          </w:rPr>
          <w:t>1</w:t>
        </w:r>
        <w:r w:rsidRPr="00971C77">
          <w:rPr>
            <w:color w:val="1C1C1C"/>
          </w:rPr>
          <w:t xml:space="preserve">-1 shows the test result. After </w:t>
        </w:r>
      </w:ins>
      <w:r w:rsidR="000C2E43">
        <w:rPr>
          <w:color w:val="1C1C1C"/>
        </w:rPr>
        <w:t xml:space="preserve">the </w:t>
      </w:r>
      <w:ins w:id="136" w:author="KOSIYAKUL Merisa" w:date="2024-03-05T15:31:00Z">
        <w:r w:rsidRPr="00971C77">
          <w:rPr>
            <w:color w:val="1C1C1C"/>
          </w:rPr>
          <w:t>load was applied, the wire was not broken nor damaged, and the knot had no looseness.</w:t>
        </w:r>
      </w:ins>
    </w:p>
    <w:p w14:paraId="472D6A93" w14:textId="77777777" w:rsidR="00DD5117" w:rsidRPr="00971C77" w:rsidRDefault="00DD5117" w:rsidP="00DD5117">
      <w:pPr>
        <w:pStyle w:val="af3"/>
        <w:ind w:left="709"/>
        <w:jc w:val="both"/>
        <w:rPr>
          <w:ins w:id="137" w:author="KOSIYAKUL Merisa" w:date="2024-03-05T15:31:00Z"/>
          <w:color w:val="1C1C1C"/>
        </w:rPr>
      </w:pPr>
    </w:p>
    <w:p w14:paraId="345E5468" w14:textId="77777777" w:rsidR="00DD5117" w:rsidRPr="005B1B62" w:rsidRDefault="00DD5117" w:rsidP="00DD5117">
      <w:pPr>
        <w:pStyle w:val="af3"/>
        <w:numPr>
          <w:ilvl w:val="0"/>
          <w:numId w:val="28"/>
        </w:numPr>
        <w:ind w:left="709"/>
        <w:jc w:val="both"/>
        <w:rPr>
          <w:ins w:id="138" w:author="KOSIYAKUL Merisa" w:date="2024-03-05T15:31:00Z"/>
          <w:color w:val="1C1C1C"/>
        </w:rPr>
      </w:pPr>
      <w:ins w:id="139" w:author="KOSIYAKUL Merisa" w:date="2024-03-05T15:31:00Z">
        <w:r w:rsidRPr="009D5F5E">
          <w:rPr>
            <w:rFonts w:eastAsiaTheme="minorEastAsia"/>
            <w:color w:val="1C1C1C"/>
            <w:lang w:eastAsia="ja-JP"/>
          </w:rPr>
          <w:t>Proof</w:t>
        </w:r>
        <w:r>
          <w:rPr>
            <w:rFonts w:eastAsiaTheme="minorEastAsia"/>
            <w:color w:val="1C1C1C"/>
            <w:lang w:eastAsia="ja-JP"/>
          </w:rPr>
          <w:t xml:space="preserve"> </w:t>
        </w:r>
        <w:r w:rsidRPr="009D5F5E">
          <w:rPr>
            <w:rFonts w:eastAsiaTheme="minorEastAsia"/>
            <w:color w:val="1C1C1C"/>
            <w:lang w:eastAsia="ja-JP"/>
          </w:rPr>
          <w:t>Test</w:t>
        </w:r>
      </w:ins>
    </w:p>
    <w:p w14:paraId="1C29C1BF" w14:textId="6DC9300F" w:rsidR="00324D78" w:rsidRPr="0055314B" w:rsidRDefault="00DD5117" w:rsidP="0055314B">
      <w:pPr>
        <w:pStyle w:val="af3"/>
        <w:ind w:left="709"/>
        <w:jc w:val="both"/>
        <w:rPr>
          <w:color w:val="1C1C1C"/>
        </w:rPr>
      </w:pPr>
      <w:ins w:id="140" w:author="KOSIYAKUL Merisa" w:date="2024-03-05T15:31:00Z">
        <w:r w:rsidRPr="009D5F5E">
          <w:rPr>
            <w:color w:val="1C1C1C"/>
          </w:rPr>
          <w:t xml:space="preserve">Figure 4.2-1 shows the test result. After </w:t>
        </w:r>
      </w:ins>
      <w:r w:rsidR="000C2E43">
        <w:rPr>
          <w:color w:val="1C1C1C"/>
        </w:rPr>
        <w:t xml:space="preserve">the </w:t>
      </w:r>
      <w:ins w:id="141" w:author="KOSIYAKUL Merisa" w:date="2024-03-05T15:31:00Z">
        <w:r w:rsidRPr="009D5F5E">
          <w:rPr>
            <w:color w:val="1C1C1C"/>
          </w:rPr>
          <w:t>load was applied, the wire was not broken nor damaged, and the knot had no looseness.</w:t>
        </w:r>
      </w:ins>
    </w:p>
    <w:p w14:paraId="09F5CAB8" w14:textId="77777777" w:rsidR="00324D78" w:rsidRDefault="00324D78" w:rsidP="00840FD5">
      <w:pPr>
        <w:pStyle w:val="af3"/>
        <w:jc w:val="center"/>
        <w:rPr>
          <w:b/>
          <w:bCs/>
          <w:u w:val="single"/>
        </w:rPr>
      </w:pPr>
    </w:p>
    <w:p w14:paraId="73BA46BF" w14:textId="63300304" w:rsidR="00324D78" w:rsidRDefault="00C0444A" w:rsidP="00840FD5">
      <w:pPr>
        <w:pStyle w:val="af3"/>
        <w:jc w:val="center"/>
        <w:rPr>
          <w:b/>
          <w:bCs/>
          <w:u w:val="single"/>
        </w:rPr>
      </w:pPr>
      <w:r w:rsidRPr="0055314B">
        <w:rPr>
          <w:b/>
          <w:bCs/>
          <w:noProof/>
        </w:rPr>
        <w:drawing>
          <wp:inline distT="0" distB="0" distL="0" distR="0" wp14:anchorId="43F09A54" wp14:editId="5D1D29E2">
            <wp:extent cx="3960000" cy="2115509"/>
            <wp:effectExtent l="0" t="0" r="2540" b="5715"/>
            <wp:docPr id="7768188" name="Picture 1" descr="A collage of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188" name="Picture 1" descr="A collage of a sca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000" cy="2115509"/>
                    </a:xfrm>
                    <a:prstGeom prst="rect">
                      <a:avLst/>
                    </a:prstGeom>
                  </pic:spPr>
                </pic:pic>
              </a:graphicData>
            </a:graphic>
          </wp:inline>
        </w:drawing>
      </w:r>
    </w:p>
    <w:p w14:paraId="4DAFE19F" w14:textId="5A583A46" w:rsidR="00840FD5" w:rsidRDefault="00840FD5" w:rsidP="00C0444A">
      <w:pPr>
        <w:pStyle w:val="af3"/>
        <w:jc w:val="center"/>
        <w:rPr>
          <w:b/>
          <w:bCs/>
          <w:u w:val="single"/>
        </w:rPr>
      </w:pPr>
      <w:ins w:id="142" w:author="KOSIYAKUL Merisa" w:date="2024-03-05T15:32:00Z">
        <w:r w:rsidRPr="00A6743E">
          <w:rPr>
            <w:b/>
            <w:bCs/>
            <w:u w:val="single"/>
          </w:rPr>
          <w:t xml:space="preserve">Figure </w:t>
        </w:r>
        <w:r>
          <w:rPr>
            <w:b/>
            <w:bCs/>
            <w:u w:val="single"/>
          </w:rPr>
          <w:t>4</w:t>
        </w:r>
        <w:r w:rsidRPr="00A6743E">
          <w:rPr>
            <w:b/>
            <w:bCs/>
            <w:u w:val="single"/>
          </w:rPr>
          <w:t>.2-</w:t>
        </w:r>
        <w:r>
          <w:rPr>
            <w:b/>
            <w:bCs/>
            <w:u w:val="single"/>
          </w:rPr>
          <w:t>1</w:t>
        </w:r>
        <w:r w:rsidRPr="00A6743E">
          <w:rPr>
            <w:b/>
            <w:bCs/>
            <w:u w:val="single"/>
          </w:rPr>
          <w:t xml:space="preserve"> </w:t>
        </w:r>
        <w:r>
          <w:rPr>
            <w:b/>
            <w:bCs/>
            <w:u w:val="single"/>
          </w:rPr>
          <w:t xml:space="preserve">Proof </w:t>
        </w:r>
        <w:r w:rsidRPr="00A6743E">
          <w:rPr>
            <w:b/>
            <w:bCs/>
            <w:u w:val="single"/>
          </w:rPr>
          <w:t xml:space="preserve">Test </w:t>
        </w:r>
        <w:r>
          <w:rPr>
            <w:b/>
            <w:bCs/>
            <w:u w:val="single"/>
          </w:rPr>
          <w:t>Results (load: 4</w:t>
        </w:r>
      </w:ins>
      <w:r w:rsidR="00C472EF">
        <w:rPr>
          <w:b/>
          <w:bCs/>
          <w:u w:val="single"/>
        </w:rPr>
        <w:t>00</w:t>
      </w:r>
      <w:ins w:id="143" w:author="KOSIYAKUL Merisa" w:date="2024-03-05T15:32:00Z">
        <w:r>
          <w:rPr>
            <w:b/>
            <w:bCs/>
            <w:u w:val="single"/>
          </w:rPr>
          <w:t xml:space="preserve"> [gf])</w:t>
        </w:r>
      </w:ins>
    </w:p>
    <w:p w14:paraId="449A224A" w14:textId="77777777" w:rsidR="00324D78" w:rsidRPr="00B968A8" w:rsidRDefault="00324D78" w:rsidP="00324D78">
      <w:pPr>
        <w:pStyle w:val="af3"/>
        <w:rPr>
          <w:ins w:id="144" w:author="KOSIYAKUL Merisa" w:date="2024-03-05T15:32:00Z"/>
          <w:b/>
          <w:bCs/>
          <w:u w:val="single"/>
        </w:rPr>
      </w:pPr>
    </w:p>
    <w:p w14:paraId="6F6F7636" w14:textId="77777777" w:rsidR="00840FD5" w:rsidRPr="00B968A8" w:rsidRDefault="00840FD5" w:rsidP="00840FD5">
      <w:pPr>
        <w:rPr>
          <w:ins w:id="145" w:author="KOSIYAKUL Merisa" w:date="2024-03-05T15:32:00Z"/>
          <w:rFonts w:cs="Times New Roman"/>
          <w:color w:val="FF0000"/>
        </w:rPr>
      </w:pPr>
    </w:p>
    <w:p w14:paraId="2216F393" w14:textId="77777777" w:rsidR="00840FD5" w:rsidRPr="00971C77" w:rsidRDefault="00840FD5" w:rsidP="00840FD5">
      <w:pPr>
        <w:pStyle w:val="1"/>
        <w:numPr>
          <w:ilvl w:val="0"/>
          <w:numId w:val="9"/>
        </w:numPr>
        <w:rPr>
          <w:ins w:id="146" w:author="KOSIYAKUL Merisa" w:date="2024-03-05T15:32:00Z"/>
          <w:rFonts w:cs="Times New Roman"/>
          <w:b w:val="0"/>
          <w:color w:val="000000" w:themeColor="text1"/>
          <w:szCs w:val="21"/>
        </w:rPr>
      </w:pPr>
      <w:bookmarkStart w:id="147" w:name="_Toc160555849"/>
      <w:ins w:id="148" w:author="KOSIYAKUL Merisa" w:date="2024-03-05T15:32:00Z">
        <w:r w:rsidRPr="00971C77">
          <w:rPr>
            <w:rFonts w:cs="Times New Roman"/>
            <w:color w:val="000000" w:themeColor="text1"/>
            <w:szCs w:val="21"/>
          </w:rPr>
          <w:t>Conclusion</w:t>
        </w:r>
        <w:bookmarkEnd w:id="147"/>
      </w:ins>
    </w:p>
    <w:p w14:paraId="77ACAAF2" w14:textId="4DF13995" w:rsidR="0065532A" w:rsidRPr="00C0444A" w:rsidRDefault="00840FD5" w:rsidP="00C0444A">
      <w:pPr>
        <w:ind w:firstLineChars="100" w:firstLine="210"/>
        <w:rPr>
          <w:rFonts w:cs="Times New Roman"/>
          <w:color w:val="000000" w:themeColor="text1"/>
          <w:szCs w:val="21"/>
        </w:rPr>
      </w:pPr>
      <w:ins w:id="149" w:author="KOSIYAKUL Merisa" w:date="2024-03-05T15:32:00Z">
        <w:r w:rsidRPr="00971C77">
          <w:rPr>
            <w:rFonts w:cs="Times New Roman" w:hint="eastAsia"/>
            <w:color w:val="000000" w:themeColor="text1"/>
          </w:rPr>
          <w:t xml:space="preserve">  </w:t>
        </w:r>
        <w:r w:rsidRPr="00971C77">
          <w:rPr>
            <w:rFonts w:cs="Times New Roman"/>
            <w:color w:val="000000" w:themeColor="text1"/>
          </w:rPr>
          <w:t>The result of the wire strength test conforms to the requirement.</w:t>
        </w:r>
      </w:ins>
      <w:r w:rsidR="0053120C">
        <w:rPr>
          <w:rFonts w:cs="Times New Roman"/>
          <w:color w:val="000000" w:themeColor="text1"/>
        </w:rPr>
        <w:t xml:space="preserve"> All </w:t>
      </w:r>
      <w:r w:rsidR="00825E06">
        <w:rPr>
          <w:rFonts w:cs="Times New Roman"/>
          <w:color w:val="000000" w:themeColor="text1"/>
        </w:rPr>
        <w:t xml:space="preserve">the wires can be used for antenna deployment. </w:t>
      </w:r>
      <w:r w:rsidR="009853F0">
        <w:rPr>
          <w:rFonts w:cs="Times New Roman"/>
          <w:color w:val="000000" w:themeColor="text1"/>
        </w:rPr>
        <w:t xml:space="preserve">We used wire ‘E’ </w:t>
      </w:r>
      <w:r w:rsidR="00B51ED2">
        <w:rPr>
          <w:rFonts w:cs="Times New Roman"/>
          <w:color w:val="000000" w:themeColor="text1"/>
        </w:rPr>
        <w:t xml:space="preserve">in final assembly for </w:t>
      </w:r>
      <w:r w:rsidR="009A6CE3">
        <w:rPr>
          <w:rFonts w:cs="Times New Roman"/>
          <w:color w:val="000000" w:themeColor="text1"/>
        </w:rPr>
        <w:t>antenna deployment system.</w:t>
      </w:r>
    </w:p>
    <w:sectPr w:rsidR="0065532A" w:rsidRPr="00C0444A" w:rsidSect="0096072B">
      <w:footerReference w:type="default" r:id="rId19"/>
      <w:pgSz w:w="11906" w:h="16838"/>
      <w:pgMar w:top="1985" w:right="1701" w:bottom="1701" w:left="1701" w:header="851" w:footer="992" w:gutter="0"/>
      <w:pgNumType w:start="1"/>
      <w:cols w:space="425"/>
      <w:docGrid w:type="lines" w:linePitch="32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32D07" w14:textId="77777777" w:rsidR="0096072B" w:rsidRDefault="0096072B" w:rsidP="005A752A">
      <w:r>
        <w:separator/>
      </w:r>
    </w:p>
  </w:endnote>
  <w:endnote w:type="continuationSeparator" w:id="0">
    <w:p w14:paraId="1EC5157A" w14:textId="77777777" w:rsidR="0096072B" w:rsidRDefault="0096072B" w:rsidP="005A752A">
      <w:r>
        <w:continuationSeparator/>
      </w:r>
    </w:p>
  </w:endnote>
  <w:endnote w:type="continuationNotice" w:id="1">
    <w:p w14:paraId="64825D8B" w14:textId="77777777" w:rsidR="0096072B" w:rsidRDefault="00960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ＭＳ ゴシック">
    <w:altName w:val="MS Gothic"/>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0DEC7" w14:textId="05F0EAB0" w:rsidR="004118E4" w:rsidRDefault="004118E4">
    <w:pPr>
      <w:pStyle w:val="a7"/>
      <w:jc w:val="center"/>
    </w:pPr>
  </w:p>
  <w:p w14:paraId="695F36EE" w14:textId="77777777" w:rsidR="004118E4" w:rsidRDefault="004118E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827327"/>
      <w:docPartObj>
        <w:docPartGallery w:val="Page Numbers (Bottom of Page)"/>
        <w:docPartUnique/>
      </w:docPartObj>
    </w:sdtPr>
    <w:sdtEndPr/>
    <w:sdtContent>
      <w:p w14:paraId="1F8FAB9B" w14:textId="77777777" w:rsidR="004118E4" w:rsidRDefault="004118E4">
        <w:pPr>
          <w:pStyle w:val="a7"/>
          <w:jc w:val="center"/>
        </w:pPr>
        <w:r>
          <w:fldChar w:fldCharType="begin"/>
        </w:r>
        <w:r>
          <w:instrText>PAGE   \* MERGEFORMAT</w:instrText>
        </w:r>
        <w:r>
          <w:fldChar w:fldCharType="separate"/>
        </w:r>
        <w:r w:rsidRPr="00E31044">
          <w:rPr>
            <w:noProof/>
            <w:lang w:val="ja-JP"/>
          </w:rPr>
          <w:t>11</w:t>
        </w:r>
        <w:r>
          <w:fldChar w:fldCharType="end"/>
        </w:r>
      </w:p>
    </w:sdtContent>
  </w:sdt>
  <w:p w14:paraId="65B711CE" w14:textId="77777777" w:rsidR="004118E4" w:rsidRDefault="004118E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6170F" w14:textId="77777777" w:rsidR="0096072B" w:rsidRDefault="0096072B" w:rsidP="005A752A">
      <w:r>
        <w:separator/>
      </w:r>
    </w:p>
  </w:footnote>
  <w:footnote w:type="continuationSeparator" w:id="0">
    <w:p w14:paraId="53277853" w14:textId="77777777" w:rsidR="0096072B" w:rsidRDefault="0096072B" w:rsidP="005A752A">
      <w:r>
        <w:continuationSeparator/>
      </w:r>
    </w:p>
  </w:footnote>
  <w:footnote w:type="continuationNotice" w:id="1">
    <w:p w14:paraId="2871CE98" w14:textId="77777777" w:rsidR="0096072B" w:rsidRDefault="0096072B"/>
  </w:footnote>
  <w:footnote w:id="2">
    <w:p w14:paraId="682CFB3F" w14:textId="3AAF7610" w:rsidR="000B17FE" w:rsidRPr="000F1915" w:rsidRDefault="000B17FE">
      <w:pPr>
        <w:pStyle w:val="af5"/>
        <w:rPr>
          <w:sz w:val="16"/>
          <w:szCs w:val="16"/>
        </w:rPr>
      </w:pPr>
      <w:r w:rsidRPr="000F1915">
        <w:rPr>
          <w:rStyle w:val="af7"/>
          <w:sz w:val="16"/>
          <w:szCs w:val="16"/>
        </w:rPr>
        <w:footnoteRef/>
      </w:r>
      <w:r w:rsidRPr="000F1915">
        <w:rPr>
          <w:sz w:val="16"/>
          <w:szCs w:val="16"/>
        </w:rPr>
        <w:t xml:space="preserve"> </w:t>
      </w:r>
      <w:r w:rsidR="005F72D8" w:rsidRPr="000F1915">
        <w:rPr>
          <w:sz w:val="16"/>
          <w:szCs w:val="16"/>
        </w:rPr>
        <w:t xml:space="preserve">Combined load of </w:t>
      </w:r>
      <w:bookmarkStart w:id="8" w:name="_Hlk7694944"/>
      <w:r w:rsidR="005F72D8" w:rsidRPr="000F1915">
        <w:rPr>
          <w:sz w:val="16"/>
          <w:szCs w:val="16"/>
        </w:rPr>
        <w:t>restraining load for the deployment</w:t>
      </w:r>
      <w:bookmarkEnd w:id="8"/>
      <w:r w:rsidR="005F72D8" w:rsidRPr="000F1915">
        <w:rPr>
          <w:sz w:val="16"/>
          <w:szCs w:val="16"/>
        </w:rPr>
        <w:t xml:space="preserve"> and the environment load. The restraining force must be considered the case of one wire missing</w:t>
      </w:r>
      <w:r w:rsidR="00A55CE0" w:rsidRPr="000F1915">
        <w:rPr>
          <w:sz w:val="16"/>
          <w:szCs w:val="16"/>
        </w:rPr>
        <w:t>.</w:t>
      </w:r>
    </w:p>
  </w:footnote>
  <w:footnote w:id="3">
    <w:p w14:paraId="0DCEC887" w14:textId="77777777" w:rsidR="00727666" w:rsidRDefault="00727666" w:rsidP="00727666">
      <w:pPr>
        <w:pStyle w:val="af5"/>
      </w:pPr>
      <w:r>
        <w:rPr>
          <w:rStyle w:val="af7"/>
        </w:rPr>
        <w:footnoteRef/>
      </w:r>
      <w:r>
        <w:t xml:space="preserve"> </w:t>
      </w:r>
      <w:r w:rsidRPr="001B6F44">
        <w:rPr>
          <w:sz w:val="16"/>
          <w:szCs w:val="16"/>
        </w:rPr>
        <w:t xml:space="preserve">Combined load of restraining load for the deployment and the launch load </w:t>
      </w:r>
      <w:r w:rsidRPr="001B6F44">
        <w:rPr>
          <w:rFonts w:hint="eastAsia"/>
          <w:sz w:val="16"/>
          <w:szCs w:val="16"/>
        </w:rPr>
        <w:t>(</w:t>
      </w:r>
      <w:r w:rsidRPr="001B6F44">
        <w:rPr>
          <w:sz w:val="16"/>
          <w:szCs w:val="16"/>
        </w:rPr>
        <w:t>9G). The restraining force must be considered the case of one wire missing.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6BA1E" w14:textId="7BA6F27B" w:rsidR="004118E4" w:rsidRPr="00E05DA7" w:rsidRDefault="00476CB8" w:rsidP="00A55535">
    <w:pPr>
      <w:pStyle w:val="a5"/>
      <w:wordWrap w:val="0"/>
      <w:jc w:val="right"/>
    </w:pPr>
    <w:r>
      <w:t>BIRDS</w:t>
    </w:r>
    <w:r w:rsidR="00E74043">
      <w:t>X</w:t>
    </w:r>
    <w:r>
      <w:t>-WTR-01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30F2"/>
    <w:multiLevelType w:val="hybridMultilevel"/>
    <w:tmpl w:val="2D6E59B2"/>
    <w:lvl w:ilvl="0" w:tplc="04090011">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7574FB9"/>
    <w:multiLevelType w:val="hybridMultilevel"/>
    <w:tmpl w:val="A2DECF62"/>
    <w:lvl w:ilvl="0" w:tplc="D14AAEA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15:restartNumberingAfterBreak="0">
    <w:nsid w:val="0A700B7C"/>
    <w:multiLevelType w:val="hybridMultilevel"/>
    <w:tmpl w:val="7DD8260E"/>
    <w:lvl w:ilvl="0" w:tplc="9CB2F20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FA146FF"/>
    <w:multiLevelType w:val="hybridMultilevel"/>
    <w:tmpl w:val="7A7EBB42"/>
    <w:lvl w:ilvl="0" w:tplc="D14AAEA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2C42CCE"/>
    <w:multiLevelType w:val="hybridMultilevel"/>
    <w:tmpl w:val="1686950E"/>
    <w:lvl w:ilvl="0" w:tplc="D14AAEA6">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5" w15:restartNumberingAfterBreak="0">
    <w:nsid w:val="14D90722"/>
    <w:multiLevelType w:val="hybridMultilevel"/>
    <w:tmpl w:val="F88EF368"/>
    <w:lvl w:ilvl="0" w:tplc="D6B0AB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AF60BD8"/>
    <w:multiLevelType w:val="hybridMultilevel"/>
    <w:tmpl w:val="FA0649DC"/>
    <w:lvl w:ilvl="0" w:tplc="97005DE0">
      <w:start w:val="3"/>
      <w:numFmt w:val="bullet"/>
      <w:lvlText w:val="-"/>
      <w:lvlJc w:val="left"/>
      <w:pPr>
        <w:ind w:left="360" w:hanging="360"/>
      </w:pPr>
      <w:rPr>
        <w:rFonts w:ascii="ＭＳ Ｐゴシック" w:eastAsia="ＭＳ Ｐゴシック" w:hAnsi="ＭＳ Ｐゴシック" w:cs="ＭＳ Ｐゴシック"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5627F"/>
    <w:multiLevelType w:val="hybridMultilevel"/>
    <w:tmpl w:val="A588000C"/>
    <w:lvl w:ilvl="0" w:tplc="4D2C29DE">
      <w:start w:val="1"/>
      <w:numFmt w:val="lowerLetter"/>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8" w15:restartNumberingAfterBreak="0">
    <w:nsid w:val="1C4424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1EF25AB9"/>
    <w:multiLevelType w:val="hybridMultilevel"/>
    <w:tmpl w:val="749845F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0E22944"/>
    <w:multiLevelType w:val="hybridMultilevel"/>
    <w:tmpl w:val="ED3CB0E6"/>
    <w:lvl w:ilvl="0" w:tplc="8F34351E">
      <w:start w:val="1"/>
      <w:numFmt w:val="decimal"/>
      <w:lvlText w:val="(%1)"/>
      <w:lvlJc w:val="left"/>
      <w:pPr>
        <w:ind w:left="1300" w:hanging="420"/>
      </w:pPr>
    </w:lvl>
    <w:lvl w:ilvl="1" w:tplc="04090017" w:tentative="1">
      <w:start w:val="1"/>
      <w:numFmt w:val="aiueoFullWidth"/>
      <w:lvlText w:val="(%2)"/>
      <w:lvlJc w:val="left"/>
      <w:pPr>
        <w:ind w:left="1720" w:hanging="420"/>
      </w:pPr>
    </w:lvl>
    <w:lvl w:ilvl="2" w:tplc="04090011" w:tentative="1">
      <w:start w:val="1"/>
      <w:numFmt w:val="decimalEnclosedCircle"/>
      <w:lvlText w:val="%3"/>
      <w:lvlJc w:val="left"/>
      <w:pPr>
        <w:ind w:left="2140" w:hanging="420"/>
      </w:pPr>
    </w:lvl>
    <w:lvl w:ilvl="3" w:tplc="0409000F" w:tentative="1">
      <w:start w:val="1"/>
      <w:numFmt w:val="decimal"/>
      <w:lvlText w:val="%4."/>
      <w:lvlJc w:val="left"/>
      <w:pPr>
        <w:ind w:left="2560" w:hanging="420"/>
      </w:pPr>
    </w:lvl>
    <w:lvl w:ilvl="4" w:tplc="04090017" w:tentative="1">
      <w:start w:val="1"/>
      <w:numFmt w:val="aiueoFullWidth"/>
      <w:lvlText w:val="(%5)"/>
      <w:lvlJc w:val="left"/>
      <w:pPr>
        <w:ind w:left="2980" w:hanging="420"/>
      </w:pPr>
    </w:lvl>
    <w:lvl w:ilvl="5" w:tplc="04090011" w:tentative="1">
      <w:start w:val="1"/>
      <w:numFmt w:val="decimalEnclosedCircle"/>
      <w:lvlText w:val="%6"/>
      <w:lvlJc w:val="left"/>
      <w:pPr>
        <w:ind w:left="3400" w:hanging="420"/>
      </w:pPr>
    </w:lvl>
    <w:lvl w:ilvl="6" w:tplc="0409000F" w:tentative="1">
      <w:start w:val="1"/>
      <w:numFmt w:val="decimal"/>
      <w:lvlText w:val="%7."/>
      <w:lvlJc w:val="left"/>
      <w:pPr>
        <w:ind w:left="3820" w:hanging="420"/>
      </w:pPr>
    </w:lvl>
    <w:lvl w:ilvl="7" w:tplc="04090017" w:tentative="1">
      <w:start w:val="1"/>
      <w:numFmt w:val="aiueoFullWidth"/>
      <w:lvlText w:val="(%8)"/>
      <w:lvlJc w:val="left"/>
      <w:pPr>
        <w:ind w:left="4240" w:hanging="420"/>
      </w:pPr>
    </w:lvl>
    <w:lvl w:ilvl="8" w:tplc="04090011" w:tentative="1">
      <w:start w:val="1"/>
      <w:numFmt w:val="decimalEnclosedCircle"/>
      <w:lvlText w:val="%9"/>
      <w:lvlJc w:val="left"/>
      <w:pPr>
        <w:ind w:left="4660" w:hanging="420"/>
      </w:pPr>
    </w:lvl>
  </w:abstractNum>
  <w:abstractNum w:abstractNumId="11" w15:restartNumberingAfterBreak="0">
    <w:nsid w:val="2B1750DA"/>
    <w:multiLevelType w:val="hybridMultilevel"/>
    <w:tmpl w:val="EF6A475E"/>
    <w:lvl w:ilvl="0" w:tplc="37B0B308">
      <w:start w:val="1"/>
      <w:numFmt w:val="bullet"/>
      <w:lvlText w:val=""/>
      <w:lvlJc w:val="left"/>
      <w:pPr>
        <w:tabs>
          <w:tab w:val="num" w:pos="720"/>
        </w:tabs>
        <w:ind w:left="720" w:hanging="360"/>
      </w:pPr>
      <w:rPr>
        <w:rFonts w:ascii="Wingdings" w:hAnsi="Wingdings" w:hint="default"/>
      </w:rPr>
    </w:lvl>
    <w:lvl w:ilvl="1" w:tplc="BDEA4A9A" w:tentative="1">
      <w:start w:val="1"/>
      <w:numFmt w:val="bullet"/>
      <w:lvlText w:val=""/>
      <w:lvlJc w:val="left"/>
      <w:pPr>
        <w:tabs>
          <w:tab w:val="num" w:pos="1440"/>
        </w:tabs>
        <w:ind w:left="1440" w:hanging="360"/>
      </w:pPr>
      <w:rPr>
        <w:rFonts w:ascii="Wingdings" w:hAnsi="Wingdings" w:hint="default"/>
      </w:rPr>
    </w:lvl>
    <w:lvl w:ilvl="2" w:tplc="883E4574" w:tentative="1">
      <w:start w:val="1"/>
      <w:numFmt w:val="bullet"/>
      <w:lvlText w:val=""/>
      <w:lvlJc w:val="left"/>
      <w:pPr>
        <w:tabs>
          <w:tab w:val="num" w:pos="2160"/>
        </w:tabs>
        <w:ind w:left="2160" w:hanging="360"/>
      </w:pPr>
      <w:rPr>
        <w:rFonts w:ascii="Wingdings" w:hAnsi="Wingdings" w:hint="default"/>
      </w:rPr>
    </w:lvl>
    <w:lvl w:ilvl="3" w:tplc="FA16ABC4" w:tentative="1">
      <w:start w:val="1"/>
      <w:numFmt w:val="bullet"/>
      <w:lvlText w:val=""/>
      <w:lvlJc w:val="left"/>
      <w:pPr>
        <w:tabs>
          <w:tab w:val="num" w:pos="2880"/>
        </w:tabs>
        <w:ind w:left="2880" w:hanging="360"/>
      </w:pPr>
      <w:rPr>
        <w:rFonts w:ascii="Wingdings" w:hAnsi="Wingdings" w:hint="default"/>
      </w:rPr>
    </w:lvl>
    <w:lvl w:ilvl="4" w:tplc="F0FC9CFA" w:tentative="1">
      <w:start w:val="1"/>
      <w:numFmt w:val="bullet"/>
      <w:lvlText w:val=""/>
      <w:lvlJc w:val="left"/>
      <w:pPr>
        <w:tabs>
          <w:tab w:val="num" w:pos="3600"/>
        </w:tabs>
        <w:ind w:left="3600" w:hanging="360"/>
      </w:pPr>
      <w:rPr>
        <w:rFonts w:ascii="Wingdings" w:hAnsi="Wingdings" w:hint="default"/>
      </w:rPr>
    </w:lvl>
    <w:lvl w:ilvl="5" w:tplc="8F9AA5CC" w:tentative="1">
      <w:start w:val="1"/>
      <w:numFmt w:val="bullet"/>
      <w:lvlText w:val=""/>
      <w:lvlJc w:val="left"/>
      <w:pPr>
        <w:tabs>
          <w:tab w:val="num" w:pos="4320"/>
        </w:tabs>
        <w:ind w:left="4320" w:hanging="360"/>
      </w:pPr>
      <w:rPr>
        <w:rFonts w:ascii="Wingdings" w:hAnsi="Wingdings" w:hint="default"/>
      </w:rPr>
    </w:lvl>
    <w:lvl w:ilvl="6" w:tplc="071873F2" w:tentative="1">
      <w:start w:val="1"/>
      <w:numFmt w:val="bullet"/>
      <w:lvlText w:val=""/>
      <w:lvlJc w:val="left"/>
      <w:pPr>
        <w:tabs>
          <w:tab w:val="num" w:pos="5040"/>
        </w:tabs>
        <w:ind w:left="5040" w:hanging="360"/>
      </w:pPr>
      <w:rPr>
        <w:rFonts w:ascii="Wingdings" w:hAnsi="Wingdings" w:hint="default"/>
      </w:rPr>
    </w:lvl>
    <w:lvl w:ilvl="7" w:tplc="A6E05FBE" w:tentative="1">
      <w:start w:val="1"/>
      <w:numFmt w:val="bullet"/>
      <w:lvlText w:val=""/>
      <w:lvlJc w:val="left"/>
      <w:pPr>
        <w:tabs>
          <w:tab w:val="num" w:pos="5760"/>
        </w:tabs>
        <w:ind w:left="5760" w:hanging="360"/>
      </w:pPr>
      <w:rPr>
        <w:rFonts w:ascii="Wingdings" w:hAnsi="Wingdings" w:hint="default"/>
      </w:rPr>
    </w:lvl>
    <w:lvl w:ilvl="8" w:tplc="7856F24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21340B"/>
    <w:multiLevelType w:val="hybridMultilevel"/>
    <w:tmpl w:val="C200F026"/>
    <w:lvl w:ilvl="0" w:tplc="D14AAEA6">
      <w:start w:val="1"/>
      <w:numFmt w:val="decimal"/>
      <w:lvlText w:val="(%1)"/>
      <w:lvlJc w:val="left"/>
      <w:pPr>
        <w:ind w:left="987" w:hanging="420"/>
      </w:pPr>
      <w:rPr>
        <w:rFonts w:hint="eastAsia"/>
      </w:rPr>
    </w:lvl>
    <w:lvl w:ilvl="1" w:tplc="04090017" w:tentative="1">
      <w:start w:val="1"/>
      <w:numFmt w:val="aiueoFullWidth"/>
      <w:lvlText w:val="(%2)"/>
      <w:lvlJc w:val="left"/>
      <w:pPr>
        <w:ind w:left="1407" w:hanging="420"/>
      </w:pPr>
    </w:lvl>
    <w:lvl w:ilvl="2" w:tplc="04090011" w:tentative="1">
      <w:start w:val="1"/>
      <w:numFmt w:val="decimalEnclosedCircle"/>
      <w:lvlText w:val="%3"/>
      <w:lvlJc w:val="left"/>
      <w:pPr>
        <w:ind w:left="1827" w:hanging="420"/>
      </w:pPr>
    </w:lvl>
    <w:lvl w:ilvl="3" w:tplc="0409000F" w:tentative="1">
      <w:start w:val="1"/>
      <w:numFmt w:val="decimal"/>
      <w:lvlText w:val="%4."/>
      <w:lvlJc w:val="left"/>
      <w:pPr>
        <w:ind w:left="2247" w:hanging="420"/>
      </w:pPr>
    </w:lvl>
    <w:lvl w:ilvl="4" w:tplc="04090017" w:tentative="1">
      <w:start w:val="1"/>
      <w:numFmt w:val="aiueoFullWidth"/>
      <w:lvlText w:val="(%5)"/>
      <w:lvlJc w:val="left"/>
      <w:pPr>
        <w:ind w:left="2667" w:hanging="420"/>
      </w:pPr>
    </w:lvl>
    <w:lvl w:ilvl="5" w:tplc="04090011" w:tentative="1">
      <w:start w:val="1"/>
      <w:numFmt w:val="decimalEnclosedCircle"/>
      <w:lvlText w:val="%6"/>
      <w:lvlJc w:val="left"/>
      <w:pPr>
        <w:ind w:left="3087" w:hanging="420"/>
      </w:pPr>
    </w:lvl>
    <w:lvl w:ilvl="6" w:tplc="0409000F" w:tentative="1">
      <w:start w:val="1"/>
      <w:numFmt w:val="decimal"/>
      <w:lvlText w:val="%7."/>
      <w:lvlJc w:val="left"/>
      <w:pPr>
        <w:ind w:left="3507" w:hanging="420"/>
      </w:pPr>
    </w:lvl>
    <w:lvl w:ilvl="7" w:tplc="04090017" w:tentative="1">
      <w:start w:val="1"/>
      <w:numFmt w:val="aiueoFullWidth"/>
      <w:lvlText w:val="(%8)"/>
      <w:lvlJc w:val="left"/>
      <w:pPr>
        <w:ind w:left="3927" w:hanging="420"/>
      </w:pPr>
    </w:lvl>
    <w:lvl w:ilvl="8" w:tplc="04090011" w:tentative="1">
      <w:start w:val="1"/>
      <w:numFmt w:val="decimalEnclosedCircle"/>
      <w:lvlText w:val="%9"/>
      <w:lvlJc w:val="left"/>
      <w:pPr>
        <w:ind w:left="4347" w:hanging="420"/>
      </w:pPr>
    </w:lvl>
  </w:abstractNum>
  <w:abstractNum w:abstractNumId="13" w15:restartNumberingAfterBreak="0">
    <w:nsid w:val="2CCD6564"/>
    <w:multiLevelType w:val="hybridMultilevel"/>
    <w:tmpl w:val="CE9827B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F6275A4"/>
    <w:multiLevelType w:val="hybridMultilevel"/>
    <w:tmpl w:val="A4224B7C"/>
    <w:lvl w:ilvl="0" w:tplc="6E9010B0">
      <w:start w:val="2"/>
      <w:numFmt w:val="decimal"/>
      <w:lvlText w:val="%1."/>
      <w:lvlJc w:val="left"/>
      <w:pPr>
        <w:ind w:left="360" w:hanging="360"/>
      </w:pPr>
      <w:rPr>
        <w:rFonts w:hint="default"/>
      </w:rPr>
    </w:lvl>
    <w:lvl w:ilvl="1" w:tplc="FFFFFFFF">
      <w:start w:val="1"/>
      <w:numFmt w:val="decimal"/>
      <w:lvlText w:val="%2."/>
      <w:lvlJc w:val="left"/>
      <w:pPr>
        <w:ind w:left="780" w:hanging="360"/>
      </w:pPr>
      <w:rPr>
        <w:rFonts w:hint="default"/>
      </w:r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5" w15:restartNumberingAfterBreak="0">
    <w:nsid w:val="320521B9"/>
    <w:multiLevelType w:val="hybridMultilevel"/>
    <w:tmpl w:val="293EBD80"/>
    <w:lvl w:ilvl="0" w:tplc="D14AAEA6">
      <w:start w:val="1"/>
      <w:numFmt w:val="decimal"/>
      <w:lvlText w:val="(%1)"/>
      <w:lvlJc w:val="left"/>
      <w:pPr>
        <w:ind w:left="1260" w:hanging="420"/>
      </w:pPr>
      <w:rPr>
        <w:rFonts w:hint="eastAsia"/>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6" w15:restartNumberingAfterBreak="0">
    <w:nsid w:val="370040A6"/>
    <w:multiLevelType w:val="hybridMultilevel"/>
    <w:tmpl w:val="FFA042A6"/>
    <w:lvl w:ilvl="0" w:tplc="D14AAEA6">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7" w15:restartNumberingAfterBreak="0">
    <w:nsid w:val="38A24C0B"/>
    <w:multiLevelType w:val="hybridMultilevel"/>
    <w:tmpl w:val="26A83F7A"/>
    <w:lvl w:ilvl="0" w:tplc="B64282FA">
      <w:start w:val="6"/>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9C74E30"/>
    <w:multiLevelType w:val="hybridMultilevel"/>
    <w:tmpl w:val="7A7EBB42"/>
    <w:lvl w:ilvl="0" w:tplc="D14AAEA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9" w15:restartNumberingAfterBreak="0">
    <w:nsid w:val="3E017622"/>
    <w:multiLevelType w:val="hybridMultilevel"/>
    <w:tmpl w:val="4404A6E8"/>
    <w:lvl w:ilvl="0" w:tplc="8F34351E">
      <w:start w:val="1"/>
      <w:numFmt w:val="decimal"/>
      <w:lvlText w:val="(%1)"/>
      <w:lvlJc w:val="left"/>
      <w:pPr>
        <w:ind w:left="1300" w:hanging="420"/>
      </w:pPr>
    </w:lvl>
    <w:lvl w:ilvl="1" w:tplc="04090017" w:tentative="1">
      <w:start w:val="1"/>
      <w:numFmt w:val="aiueoFullWidth"/>
      <w:lvlText w:val="(%2)"/>
      <w:lvlJc w:val="left"/>
      <w:pPr>
        <w:ind w:left="1720" w:hanging="420"/>
      </w:pPr>
    </w:lvl>
    <w:lvl w:ilvl="2" w:tplc="04090011" w:tentative="1">
      <w:start w:val="1"/>
      <w:numFmt w:val="decimalEnclosedCircle"/>
      <w:lvlText w:val="%3"/>
      <w:lvlJc w:val="left"/>
      <w:pPr>
        <w:ind w:left="2140" w:hanging="420"/>
      </w:pPr>
    </w:lvl>
    <w:lvl w:ilvl="3" w:tplc="0409000F" w:tentative="1">
      <w:start w:val="1"/>
      <w:numFmt w:val="decimal"/>
      <w:lvlText w:val="%4."/>
      <w:lvlJc w:val="left"/>
      <w:pPr>
        <w:ind w:left="2560" w:hanging="420"/>
      </w:pPr>
    </w:lvl>
    <w:lvl w:ilvl="4" w:tplc="04090017" w:tentative="1">
      <w:start w:val="1"/>
      <w:numFmt w:val="aiueoFullWidth"/>
      <w:lvlText w:val="(%5)"/>
      <w:lvlJc w:val="left"/>
      <w:pPr>
        <w:ind w:left="2980" w:hanging="420"/>
      </w:pPr>
    </w:lvl>
    <w:lvl w:ilvl="5" w:tplc="04090011" w:tentative="1">
      <w:start w:val="1"/>
      <w:numFmt w:val="decimalEnclosedCircle"/>
      <w:lvlText w:val="%6"/>
      <w:lvlJc w:val="left"/>
      <w:pPr>
        <w:ind w:left="3400" w:hanging="420"/>
      </w:pPr>
    </w:lvl>
    <w:lvl w:ilvl="6" w:tplc="0409000F" w:tentative="1">
      <w:start w:val="1"/>
      <w:numFmt w:val="decimal"/>
      <w:lvlText w:val="%7."/>
      <w:lvlJc w:val="left"/>
      <w:pPr>
        <w:ind w:left="3820" w:hanging="420"/>
      </w:pPr>
    </w:lvl>
    <w:lvl w:ilvl="7" w:tplc="04090017" w:tentative="1">
      <w:start w:val="1"/>
      <w:numFmt w:val="aiueoFullWidth"/>
      <w:lvlText w:val="(%8)"/>
      <w:lvlJc w:val="left"/>
      <w:pPr>
        <w:ind w:left="4240" w:hanging="420"/>
      </w:pPr>
    </w:lvl>
    <w:lvl w:ilvl="8" w:tplc="04090011" w:tentative="1">
      <w:start w:val="1"/>
      <w:numFmt w:val="decimalEnclosedCircle"/>
      <w:lvlText w:val="%9"/>
      <w:lvlJc w:val="left"/>
      <w:pPr>
        <w:ind w:left="4660" w:hanging="420"/>
      </w:pPr>
    </w:lvl>
  </w:abstractNum>
  <w:abstractNum w:abstractNumId="20" w15:restartNumberingAfterBreak="0">
    <w:nsid w:val="41690D55"/>
    <w:multiLevelType w:val="hybridMultilevel"/>
    <w:tmpl w:val="2F068670"/>
    <w:lvl w:ilvl="0" w:tplc="C0A2A908">
      <w:start w:val="1"/>
      <w:numFmt w:val="decimal"/>
      <w:lvlText w:val="%1."/>
      <w:lvlJc w:val="left"/>
      <w:pPr>
        <w:ind w:left="360" w:hanging="360"/>
      </w:pPr>
      <w:rPr>
        <w:rFonts w:ascii="Times New Roman" w:hAnsi="Times New Roman" w:cs="Times New Roman"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2613808"/>
    <w:multiLevelType w:val="hybridMultilevel"/>
    <w:tmpl w:val="E644481A"/>
    <w:lvl w:ilvl="0" w:tplc="63563D4C">
      <w:start w:val="1"/>
      <w:numFmt w:val="decimal"/>
      <w:lvlText w:val="%1．"/>
      <w:lvlJc w:val="left"/>
      <w:pPr>
        <w:ind w:left="360" w:hanging="360"/>
      </w:pPr>
      <w:rPr>
        <w:rFonts w:ascii="Times New Roman" w:hAnsi="Times New Roman" w:cs="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57F511D"/>
    <w:multiLevelType w:val="hybridMultilevel"/>
    <w:tmpl w:val="7A7EBB42"/>
    <w:lvl w:ilvl="0" w:tplc="D14AAEA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3" w15:restartNumberingAfterBreak="0">
    <w:nsid w:val="4BB70274"/>
    <w:multiLevelType w:val="hybridMultilevel"/>
    <w:tmpl w:val="77186B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3AB037B"/>
    <w:multiLevelType w:val="hybridMultilevel"/>
    <w:tmpl w:val="35B4A9D6"/>
    <w:lvl w:ilvl="0" w:tplc="DAC8D30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B657082"/>
    <w:multiLevelType w:val="hybridMultilevel"/>
    <w:tmpl w:val="A2DECF62"/>
    <w:lvl w:ilvl="0" w:tplc="D14AAEA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6" w15:restartNumberingAfterBreak="0">
    <w:nsid w:val="5D9A1E88"/>
    <w:multiLevelType w:val="hybridMultilevel"/>
    <w:tmpl w:val="64C69004"/>
    <w:lvl w:ilvl="0" w:tplc="B1B4B4EC">
      <w:start w:val="5"/>
      <w:numFmt w:val="decimal"/>
      <w:lvlText w:val="（"/>
      <w:lvlJc w:val="left"/>
      <w:pPr>
        <w:ind w:left="2040" w:hanging="204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5DF70CE7"/>
    <w:multiLevelType w:val="hybridMultilevel"/>
    <w:tmpl w:val="5824B4EE"/>
    <w:lvl w:ilvl="0" w:tplc="D14AAEA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6773B7"/>
    <w:multiLevelType w:val="hybridMultilevel"/>
    <w:tmpl w:val="2D048292"/>
    <w:lvl w:ilvl="0" w:tplc="7292EF8A">
      <w:start w:val="6"/>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92154FF"/>
    <w:multiLevelType w:val="hybridMultilevel"/>
    <w:tmpl w:val="EF841BA6"/>
    <w:lvl w:ilvl="0" w:tplc="8F564824">
      <w:start w:val="6"/>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DEC53A2"/>
    <w:multiLevelType w:val="multilevel"/>
    <w:tmpl w:val="C3A4E682"/>
    <w:lvl w:ilvl="0">
      <w:start w:val="4"/>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6F2A7F41"/>
    <w:multiLevelType w:val="multilevel"/>
    <w:tmpl w:val="633A05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5EF27A4"/>
    <w:multiLevelType w:val="hybridMultilevel"/>
    <w:tmpl w:val="FFA042A6"/>
    <w:lvl w:ilvl="0" w:tplc="D14AAEA6">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33" w15:restartNumberingAfterBreak="0">
    <w:nsid w:val="764A512D"/>
    <w:multiLevelType w:val="hybridMultilevel"/>
    <w:tmpl w:val="08DC2D00"/>
    <w:lvl w:ilvl="0" w:tplc="D81AD5FA">
      <w:start w:val="1"/>
      <w:numFmt w:val="decimal"/>
      <w:lvlText w:val="(%1)"/>
      <w:lvlJc w:val="left"/>
      <w:pPr>
        <w:ind w:left="420" w:hanging="420"/>
      </w:pPr>
      <w:rPr>
        <w:rFonts w:hint="default"/>
      </w:rPr>
    </w:lvl>
    <w:lvl w:ilvl="1" w:tplc="DC927760">
      <w:start w:val="1"/>
      <w:numFmt w:val="decimal"/>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A2A618F"/>
    <w:multiLevelType w:val="hybridMultilevel"/>
    <w:tmpl w:val="028C0C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AC23C23"/>
    <w:multiLevelType w:val="hybridMultilevel"/>
    <w:tmpl w:val="EF44CB7A"/>
    <w:lvl w:ilvl="0" w:tplc="D14AAEA6">
      <w:start w:val="1"/>
      <w:numFmt w:val="decimal"/>
      <w:lvlText w:val="(%1)"/>
      <w:lvlJc w:val="left"/>
      <w:pPr>
        <w:ind w:left="987" w:hanging="420"/>
      </w:pPr>
      <w:rPr>
        <w:rFonts w:hint="eastAsia"/>
      </w:rPr>
    </w:lvl>
    <w:lvl w:ilvl="1" w:tplc="04090017" w:tentative="1">
      <w:start w:val="1"/>
      <w:numFmt w:val="aiueoFullWidth"/>
      <w:lvlText w:val="(%2)"/>
      <w:lvlJc w:val="left"/>
      <w:pPr>
        <w:ind w:left="1407" w:hanging="420"/>
      </w:pPr>
    </w:lvl>
    <w:lvl w:ilvl="2" w:tplc="04090011" w:tentative="1">
      <w:start w:val="1"/>
      <w:numFmt w:val="decimalEnclosedCircle"/>
      <w:lvlText w:val="%3"/>
      <w:lvlJc w:val="left"/>
      <w:pPr>
        <w:ind w:left="1827" w:hanging="420"/>
      </w:pPr>
    </w:lvl>
    <w:lvl w:ilvl="3" w:tplc="0409000F" w:tentative="1">
      <w:start w:val="1"/>
      <w:numFmt w:val="decimal"/>
      <w:lvlText w:val="%4."/>
      <w:lvlJc w:val="left"/>
      <w:pPr>
        <w:ind w:left="2247" w:hanging="420"/>
      </w:pPr>
    </w:lvl>
    <w:lvl w:ilvl="4" w:tplc="04090017" w:tentative="1">
      <w:start w:val="1"/>
      <w:numFmt w:val="aiueoFullWidth"/>
      <w:lvlText w:val="(%5)"/>
      <w:lvlJc w:val="left"/>
      <w:pPr>
        <w:ind w:left="2667" w:hanging="420"/>
      </w:pPr>
    </w:lvl>
    <w:lvl w:ilvl="5" w:tplc="04090011" w:tentative="1">
      <w:start w:val="1"/>
      <w:numFmt w:val="decimalEnclosedCircle"/>
      <w:lvlText w:val="%6"/>
      <w:lvlJc w:val="left"/>
      <w:pPr>
        <w:ind w:left="3087" w:hanging="420"/>
      </w:pPr>
    </w:lvl>
    <w:lvl w:ilvl="6" w:tplc="0409000F" w:tentative="1">
      <w:start w:val="1"/>
      <w:numFmt w:val="decimal"/>
      <w:lvlText w:val="%7."/>
      <w:lvlJc w:val="left"/>
      <w:pPr>
        <w:ind w:left="3507" w:hanging="420"/>
      </w:pPr>
    </w:lvl>
    <w:lvl w:ilvl="7" w:tplc="04090017" w:tentative="1">
      <w:start w:val="1"/>
      <w:numFmt w:val="aiueoFullWidth"/>
      <w:lvlText w:val="(%8)"/>
      <w:lvlJc w:val="left"/>
      <w:pPr>
        <w:ind w:left="3927" w:hanging="420"/>
      </w:pPr>
    </w:lvl>
    <w:lvl w:ilvl="8" w:tplc="04090011" w:tentative="1">
      <w:start w:val="1"/>
      <w:numFmt w:val="decimalEnclosedCircle"/>
      <w:lvlText w:val="%9"/>
      <w:lvlJc w:val="left"/>
      <w:pPr>
        <w:ind w:left="4347" w:hanging="420"/>
      </w:pPr>
    </w:lvl>
  </w:abstractNum>
  <w:abstractNum w:abstractNumId="36" w15:restartNumberingAfterBreak="0">
    <w:nsid w:val="7D9D51C7"/>
    <w:multiLevelType w:val="hybridMultilevel"/>
    <w:tmpl w:val="71D8FE70"/>
    <w:lvl w:ilvl="0" w:tplc="97005DE0">
      <w:start w:val="3"/>
      <w:numFmt w:val="bullet"/>
      <w:lvlText w:val="-"/>
      <w:lvlJc w:val="left"/>
      <w:pPr>
        <w:ind w:left="430" w:hanging="360"/>
      </w:pPr>
      <w:rPr>
        <w:rFonts w:ascii="ＭＳ Ｐゴシック" w:eastAsia="ＭＳ Ｐゴシック" w:hAnsi="ＭＳ Ｐゴシック" w:cs="ＭＳ Ｐゴシック" w:hint="eastAsia"/>
      </w:rPr>
    </w:lvl>
    <w:lvl w:ilvl="1" w:tplc="0409000B" w:tentative="1">
      <w:start w:val="1"/>
      <w:numFmt w:val="bullet"/>
      <w:lvlText w:val=""/>
      <w:lvlJc w:val="left"/>
      <w:pPr>
        <w:ind w:left="910" w:hanging="420"/>
      </w:pPr>
      <w:rPr>
        <w:rFonts w:ascii="Wingdings" w:hAnsi="Wingdings" w:hint="default"/>
      </w:rPr>
    </w:lvl>
    <w:lvl w:ilvl="2" w:tplc="0409000D" w:tentative="1">
      <w:start w:val="1"/>
      <w:numFmt w:val="bullet"/>
      <w:lvlText w:val=""/>
      <w:lvlJc w:val="left"/>
      <w:pPr>
        <w:ind w:left="1330" w:hanging="420"/>
      </w:pPr>
      <w:rPr>
        <w:rFonts w:ascii="Wingdings" w:hAnsi="Wingdings" w:hint="default"/>
      </w:rPr>
    </w:lvl>
    <w:lvl w:ilvl="3" w:tplc="04090001" w:tentative="1">
      <w:start w:val="1"/>
      <w:numFmt w:val="bullet"/>
      <w:lvlText w:val=""/>
      <w:lvlJc w:val="left"/>
      <w:pPr>
        <w:ind w:left="1750" w:hanging="420"/>
      </w:pPr>
      <w:rPr>
        <w:rFonts w:ascii="Wingdings" w:hAnsi="Wingdings" w:hint="default"/>
      </w:rPr>
    </w:lvl>
    <w:lvl w:ilvl="4" w:tplc="0409000B" w:tentative="1">
      <w:start w:val="1"/>
      <w:numFmt w:val="bullet"/>
      <w:lvlText w:val=""/>
      <w:lvlJc w:val="left"/>
      <w:pPr>
        <w:ind w:left="2170" w:hanging="420"/>
      </w:pPr>
      <w:rPr>
        <w:rFonts w:ascii="Wingdings" w:hAnsi="Wingdings" w:hint="default"/>
      </w:rPr>
    </w:lvl>
    <w:lvl w:ilvl="5" w:tplc="0409000D" w:tentative="1">
      <w:start w:val="1"/>
      <w:numFmt w:val="bullet"/>
      <w:lvlText w:val=""/>
      <w:lvlJc w:val="left"/>
      <w:pPr>
        <w:ind w:left="2590" w:hanging="420"/>
      </w:pPr>
      <w:rPr>
        <w:rFonts w:ascii="Wingdings" w:hAnsi="Wingdings" w:hint="default"/>
      </w:rPr>
    </w:lvl>
    <w:lvl w:ilvl="6" w:tplc="04090001" w:tentative="1">
      <w:start w:val="1"/>
      <w:numFmt w:val="bullet"/>
      <w:lvlText w:val=""/>
      <w:lvlJc w:val="left"/>
      <w:pPr>
        <w:ind w:left="3010" w:hanging="420"/>
      </w:pPr>
      <w:rPr>
        <w:rFonts w:ascii="Wingdings" w:hAnsi="Wingdings" w:hint="default"/>
      </w:rPr>
    </w:lvl>
    <w:lvl w:ilvl="7" w:tplc="0409000B" w:tentative="1">
      <w:start w:val="1"/>
      <w:numFmt w:val="bullet"/>
      <w:lvlText w:val=""/>
      <w:lvlJc w:val="left"/>
      <w:pPr>
        <w:ind w:left="3430" w:hanging="420"/>
      </w:pPr>
      <w:rPr>
        <w:rFonts w:ascii="Wingdings" w:hAnsi="Wingdings" w:hint="default"/>
      </w:rPr>
    </w:lvl>
    <w:lvl w:ilvl="8" w:tplc="0409000D" w:tentative="1">
      <w:start w:val="1"/>
      <w:numFmt w:val="bullet"/>
      <w:lvlText w:val=""/>
      <w:lvlJc w:val="left"/>
      <w:pPr>
        <w:ind w:left="3850" w:hanging="420"/>
      </w:pPr>
      <w:rPr>
        <w:rFonts w:ascii="Wingdings" w:hAnsi="Wingdings" w:hint="default"/>
      </w:rPr>
    </w:lvl>
  </w:abstractNum>
  <w:num w:numId="1" w16cid:durableId="740517922">
    <w:abstractNumId w:val="20"/>
  </w:num>
  <w:num w:numId="2" w16cid:durableId="244999348">
    <w:abstractNumId w:val="21"/>
  </w:num>
  <w:num w:numId="3" w16cid:durableId="595672847">
    <w:abstractNumId w:val="24"/>
  </w:num>
  <w:num w:numId="4" w16cid:durableId="4673643">
    <w:abstractNumId w:val="5"/>
  </w:num>
  <w:num w:numId="5" w16cid:durableId="440149309">
    <w:abstractNumId w:val="29"/>
  </w:num>
  <w:num w:numId="6" w16cid:durableId="931280021">
    <w:abstractNumId w:val="17"/>
  </w:num>
  <w:num w:numId="7" w16cid:durableId="1589340087">
    <w:abstractNumId w:val="28"/>
  </w:num>
  <w:num w:numId="8" w16cid:durableId="524902977">
    <w:abstractNumId w:val="31"/>
  </w:num>
  <w:num w:numId="9" w16cid:durableId="1478761944">
    <w:abstractNumId w:val="30"/>
  </w:num>
  <w:num w:numId="10" w16cid:durableId="1299989113">
    <w:abstractNumId w:val="33"/>
  </w:num>
  <w:num w:numId="11" w16cid:durableId="997539446">
    <w:abstractNumId w:val="26"/>
  </w:num>
  <w:num w:numId="12" w16cid:durableId="762797768">
    <w:abstractNumId w:val="8"/>
  </w:num>
  <w:num w:numId="13" w16cid:durableId="1436095003">
    <w:abstractNumId w:val="2"/>
  </w:num>
  <w:num w:numId="14" w16cid:durableId="466045706">
    <w:abstractNumId w:val="27"/>
  </w:num>
  <w:num w:numId="15" w16cid:durableId="12540522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67425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92273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96320173">
    <w:abstractNumId w:val="4"/>
  </w:num>
  <w:num w:numId="19" w16cid:durableId="161287897">
    <w:abstractNumId w:val="13"/>
  </w:num>
  <w:num w:numId="20" w16cid:durableId="1350792816">
    <w:abstractNumId w:val="10"/>
  </w:num>
  <w:num w:numId="21" w16cid:durableId="117576656">
    <w:abstractNumId w:val="0"/>
  </w:num>
  <w:num w:numId="22" w16cid:durableId="845897575">
    <w:abstractNumId w:val="15"/>
  </w:num>
  <w:num w:numId="23" w16cid:durableId="371074887">
    <w:abstractNumId w:val="19"/>
  </w:num>
  <w:num w:numId="24" w16cid:durableId="1738479620">
    <w:abstractNumId w:val="3"/>
  </w:num>
  <w:num w:numId="25" w16cid:durableId="492910630">
    <w:abstractNumId w:val="36"/>
  </w:num>
  <w:num w:numId="26" w16cid:durableId="900209143">
    <w:abstractNumId w:val="25"/>
  </w:num>
  <w:num w:numId="27" w16cid:durableId="1020624820">
    <w:abstractNumId w:val="35"/>
  </w:num>
  <w:num w:numId="28" w16cid:durableId="1376586528">
    <w:abstractNumId w:val="12"/>
  </w:num>
  <w:num w:numId="29" w16cid:durableId="2136675368">
    <w:abstractNumId w:val="9"/>
  </w:num>
  <w:num w:numId="30" w16cid:durableId="1614941307">
    <w:abstractNumId w:val="11"/>
  </w:num>
  <w:num w:numId="31" w16cid:durableId="421032971">
    <w:abstractNumId w:val="7"/>
  </w:num>
  <w:num w:numId="32" w16cid:durableId="1172719438">
    <w:abstractNumId w:val="22"/>
  </w:num>
  <w:num w:numId="33" w16cid:durableId="592708537">
    <w:abstractNumId w:val="1"/>
  </w:num>
  <w:num w:numId="34" w16cid:durableId="1281034256">
    <w:abstractNumId w:val="18"/>
  </w:num>
  <w:num w:numId="35" w16cid:durableId="1730611366">
    <w:abstractNumId w:val="34"/>
  </w:num>
  <w:num w:numId="36" w16cid:durableId="396824378">
    <w:abstractNumId w:val="33"/>
  </w:num>
  <w:num w:numId="37" w16cid:durableId="870339808">
    <w:abstractNumId w:val="23"/>
  </w:num>
  <w:num w:numId="38" w16cid:durableId="1954357973">
    <w:abstractNumId w:val="14"/>
  </w:num>
  <w:num w:numId="39" w16cid:durableId="67071623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dai Etsunaga">
    <w15:presenceInfo w15:providerId="AD" w15:userId="S::etsunaga.yudai294@mail.kyutech.jp::2433c0a4-b129-479f-be53-914eef1308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activeWritingStyle w:appName="MSWord" w:lang="en-US" w:vendorID="64" w:dllVersion="4096" w:nlCheck="1" w:checkStyle="0"/>
  <w:activeWritingStyle w:appName="MSWord" w:lang="en-US" w:vendorID="64" w:dllVersion="0" w:nlCheck="1" w:checkStyle="0"/>
  <w:activeWritingStyle w:appName="MSWord" w:lang="ja-JP" w:vendorID="64" w:dllVersion="0" w:nlCheck="1" w:checkStyle="1"/>
  <w:proofState w:spelling="clean" w:grammar="clean"/>
  <w:trackRevisions/>
  <w:defaultTabStop w:val="840"/>
  <w:drawingGridVerticalSpacing w:val="164"/>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5FE"/>
    <w:rsid w:val="000046DD"/>
    <w:rsid w:val="00007F7F"/>
    <w:rsid w:val="000115CB"/>
    <w:rsid w:val="00013A68"/>
    <w:rsid w:val="000142C3"/>
    <w:rsid w:val="00015263"/>
    <w:rsid w:val="00016784"/>
    <w:rsid w:val="00017645"/>
    <w:rsid w:val="0003500E"/>
    <w:rsid w:val="000350F6"/>
    <w:rsid w:val="00044E28"/>
    <w:rsid w:val="00046DB0"/>
    <w:rsid w:val="00047779"/>
    <w:rsid w:val="000518F6"/>
    <w:rsid w:val="00053D08"/>
    <w:rsid w:val="00062EAD"/>
    <w:rsid w:val="0006522B"/>
    <w:rsid w:val="00067FEB"/>
    <w:rsid w:val="00070605"/>
    <w:rsid w:val="00071320"/>
    <w:rsid w:val="000737F0"/>
    <w:rsid w:val="00077A56"/>
    <w:rsid w:val="000810FF"/>
    <w:rsid w:val="000827F3"/>
    <w:rsid w:val="00083C45"/>
    <w:rsid w:val="00094BD4"/>
    <w:rsid w:val="000A304D"/>
    <w:rsid w:val="000B004C"/>
    <w:rsid w:val="000B1495"/>
    <w:rsid w:val="000B17FE"/>
    <w:rsid w:val="000B7DEC"/>
    <w:rsid w:val="000C2026"/>
    <w:rsid w:val="000C2E43"/>
    <w:rsid w:val="000C4102"/>
    <w:rsid w:val="000C54C2"/>
    <w:rsid w:val="000C5C58"/>
    <w:rsid w:val="000D0068"/>
    <w:rsid w:val="000D13A0"/>
    <w:rsid w:val="000D1D3A"/>
    <w:rsid w:val="000D230C"/>
    <w:rsid w:val="000E01AC"/>
    <w:rsid w:val="000E3AE5"/>
    <w:rsid w:val="000E3E24"/>
    <w:rsid w:val="000E75F7"/>
    <w:rsid w:val="000F1915"/>
    <w:rsid w:val="00100B4C"/>
    <w:rsid w:val="00105543"/>
    <w:rsid w:val="00107FCD"/>
    <w:rsid w:val="001103EE"/>
    <w:rsid w:val="00110A6E"/>
    <w:rsid w:val="001219C2"/>
    <w:rsid w:val="0012294B"/>
    <w:rsid w:val="00123091"/>
    <w:rsid w:val="00131B22"/>
    <w:rsid w:val="001356D2"/>
    <w:rsid w:val="001441A2"/>
    <w:rsid w:val="00144839"/>
    <w:rsid w:val="00146C79"/>
    <w:rsid w:val="00147E24"/>
    <w:rsid w:val="00151606"/>
    <w:rsid w:val="0015462A"/>
    <w:rsid w:val="00162350"/>
    <w:rsid w:val="0016244B"/>
    <w:rsid w:val="001627A0"/>
    <w:rsid w:val="001628FF"/>
    <w:rsid w:val="001676EA"/>
    <w:rsid w:val="00170F7D"/>
    <w:rsid w:val="001711C5"/>
    <w:rsid w:val="00174336"/>
    <w:rsid w:val="0017577A"/>
    <w:rsid w:val="00180A6F"/>
    <w:rsid w:val="00182CE6"/>
    <w:rsid w:val="0018401B"/>
    <w:rsid w:val="00193F28"/>
    <w:rsid w:val="001953D0"/>
    <w:rsid w:val="001A26C1"/>
    <w:rsid w:val="001A325D"/>
    <w:rsid w:val="001A7E3E"/>
    <w:rsid w:val="001B0162"/>
    <w:rsid w:val="001B2155"/>
    <w:rsid w:val="001B3E54"/>
    <w:rsid w:val="001B441C"/>
    <w:rsid w:val="001B6F44"/>
    <w:rsid w:val="001B7398"/>
    <w:rsid w:val="001B7D14"/>
    <w:rsid w:val="001C5F1D"/>
    <w:rsid w:val="001D19D0"/>
    <w:rsid w:val="001D5B43"/>
    <w:rsid w:val="001D5D54"/>
    <w:rsid w:val="001E0547"/>
    <w:rsid w:val="001E3662"/>
    <w:rsid w:val="001E40C9"/>
    <w:rsid w:val="001F0765"/>
    <w:rsid w:val="001F21AB"/>
    <w:rsid w:val="001F5E8E"/>
    <w:rsid w:val="001F6295"/>
    <w:rsid w:val="00200DA8"/>
    <w:rsid w:val="00202F17"/>
    <w:rsid w:val="00207775"/>
    <w:rsid w:val="00211F04"/>
    <w:rsid w:val="00216DB3"/>
    <w:rsid w:val="00222029"/>
    <w:rsid w:val="002233B5"/>
    <w:rsid w:val="00223460"/>
    <w:rsid w:val="00231907"/>
    <w:rsid w:val="00234CBE"/>
    <w:rsid w:val="0023515C"/>
    <w:rsid w:val="00240088"/>
    <w:rsid w:val="0024332E"/>
    <w:rsid w:val="002516CB"/>
    <w:rsid w:val="00251F4F"/>
    <w:rsid w:val="002567C1"/>
    <w:rsid w:val="00263AD9"/>
    <w:rsid w:val="002744D8"/>
    <w:rsid w:val="00276FF5"/>
    <w:rsid w:val="002818AA"/>
    <w:rsid w:val="002820B5"/>
    <w:rsid w:val="002824DE"/>
    <w:rsid w:val="002842AB"/>
    <w:rsid w:val="00285E4B"/>
    <w:rsid w:val="00292514"/>
    <w:rsid w:val="00292824"/>
    <w:rsid w:val="002943F5"/>
    <w:rsid w:val="002950CF"/>
    <w:rsid w:val="002962AF"/>
    <w:rsid w:val="002A0684"/>
    <w:rsid w:val="002A42EB"/>
    <w:rsid w:val="002A4EA9"/>
    <w:rsid w:val="002A514F"/>
    <w:rsid w:val="002B1860"/>
    <w:rsid w:val="002B3A7B"/>
    <w:rsid w:val="002B7F89"/>
    <w:rsid w:val="002C182C"/>
    <w:rsid w:val="002C5383"/>
    <w:rsid w:val="002C5B92"/>
    <w:rsid w:val="002D037D"/>
    <w:rsid w:val="002E6739"/>
    <w:rsid w:val="002E776E"/>
    <w:rsid w:val="002F170D"/>
    <w:rsid w:val="00305164"/>
    <w:rsid w:val="003052A5"/>
    <w:rsid w:val="00306AC7"/>
    <w:rsid w:val="003071F7"/>
    <w:rsid w:val="003072DC"/>
    <w:rsid w:val="00307389"/>
    <w:rsid w:val="00310A6B"/>
    <w:rsid w:val="00314D84"/>
    <w:rsid w:val="00324D78"/>
    <w:rsid w:val="003326CA"/>
    <w:rsid w:val="00332F8E"/>
    <w:rsid w:val="003415BB"/>
    <w:rsid w:val="00343E00"/>
    <w:rsid w:val="0035086A"/>
    <w:rsid w:val="00350DEF"/>
    <w:rsid w:val="003525A5"/>
    <w:rsid w:val="00353418"/>
    <w:rsid w:val="003554AA"/>
    <w:rsid w:val="00362C92"/>
    <w:rsid w:val="003630C9"/>
    <w:rsid w:val="00363951"/>
    <w:rsid w:val="003647C8"/>
    <w:rsid w:val="00364C24"/>
    <w:rsid w:val="00373767"/>
    <w:rsid w:val="00373ECB"/>
    <w:rsid w:val="00373F7A"/>
    <w:rsid w:val="00374924"/>
    <w:rsid w:val="00375880"/>
    <w:rsid w:val="00376C7F"/>
    <w:rsid w:val="00380F37"/>
    <w:rsid w:val="00381C3D"/>
    <w:rsid w:val="003828DB"/>
    <w:rsid w:val="00382ADC"/>
    <w:rsid w:val="0038524F"/>
    <w:rsid w:val="003862D9"/>
    <w:rsid w:val="00392ABD"/>
    <w:rsid w:val="00395C9C"/>
    <w:rsid w:val="0039672F"/>
    <w:rsid w:val="003A3A4B"/>
    <w:rsid w:val="003A49D4"/>
    <w:rsid w:val="003A62DA"/>
    <w:rsid w:val="003B1F87"/>
    <w:rsid w:val="003C1840"/>
    <w:rsid w:val="003C1F58"/>
    <w:rsid w:val="003C31FE"/>
    <w:rsid w:val="003C3537"/>
    <w:rsid w:val="003C6067"/>
    <w:rsid w:val="003C71E0"/>
    <w:rsid w:val="003D2613"/>
    <w:rsid w:val="003D2EA2"/>
    <w:rsid w:val="003D35FF"/>
    <w:rsid w:val="003E0B8D"/>
    <w:rsid w:val="003E181F"/>
    <w:rsid w:val="003E55CF"/>
    <w:rsid w:val="003F2595"/>
    <w:rsid w:val="003F622C"/>
    <w:rsid w:val="004023BC"/>
    <w:rsid w:val="00402D8C"/>
    <w:rsid w:val="00402E90"/>
    <w:rsid w:val="00404DB9"/>
    <w:rsid w:val="0040578A"/>
    <w:rsid w:val="00406B96"/>
    <w:rsid w:val="00407A4A"/>
    <w:rsid w:val="004118E4"/>
    <w:rsid w:val="004132B4"/>
    <w:rsid w:val="00413865"/>
    <w:rsid w:val="00417B4F"/>
    <w:rsid w:val="00420BD6"/>
    <w:rsid w:val="00421F61"/>
    <w:rsid w:val="00422BEE"/>
    <w:rsid w:val="00436376"/>
    <w:rsid w:val="00442FC4"/>
    <w:rsid w:val="00450177"/>
    <w:rsid w:val="00451AF4"/>
    <w:rsid w:val="00452F00"/>
    <w:rsid w:val="00457151"/>
    <w:rsid w:val="0046002C"/>
    <w:rsid w:val="004632AB"/>
    <w:rsid w:val="004632C6"/>
    <w:rsid w:val="00463654"/>
    <w:rsid w:val="004656EB"/>
    <w:rsid w:val="00466A9B"/>
    <w:rsid w:val="00475077"/>
    <w:rsid w:val="00476CB8"/>
    <w:rsid w:val="004813B6"/>
    <w:rsid w:val="004815F4"/>
    <w:rsid w:val="004823BB"/>
    <w:rsid w:val="00485E36"/>
    <w:rsid w:val="0049401E"/>
    <w:rsid w:val="004960E7"/>
    <w:rsid w:val="00497F0C"/>
    <w:rsid w:val="004A00E4"/>
    <w:rsid w:val="004A1E65"/>
    <w:rsid w:val="004A2714"/>
    <w:rsid w:val="004A419A"/>
    <w:rsid w:val="004A6D29"/>
    <w:rsid w:val="004B1F68"/>
    <w:rsid w:val="004B56E3"/>
    <w:rsid w:val="004C1853"/>
    <w:rsid w:val="004C3207"/>
    <w:rsid w:val="004C50C8"/>
    <w:rsid w:val="004D4D32"/>
    <w:rsid w:val="004D5836"/>
    <w:rsid w:val="004F37BA"/>
    <w:rsid w:val="004F5CCF"/>
    <w:rsid w:val="004F74AE"/>
    <w:rsid w:val="00502B9F"/>
    <w:rsid w:val="00510A46"/>
    <w:rsid w:val="00511F09"/>
    <w:rsid w:val="005235DE"/>
    <w:rsid w:val="0053120C"/>
    <w:rsid w:val="00544972"/>
    <w:rsid w:val="00552EF7"/>
    <w:rsid w:val="0055314B"/>
    <w:rsid w:val="00555960"/>
    <w:rsid w:val="00560E12"/>
    <w:rsid w:val="005651CB"/>
    <w:rsid w:val="00567629"/>
    <w:rsid w:val="005775C5"/>
    <w:rsid w:val="005776C1"/>
    <w:rsid w:val="00577FB6"/>
    <w:rsid w:val="005809BB"/>
    <w:rsid w:val="00586EDD"/>
    <w:rsid w:val="00590B8C"/>
    <w:rsid w:val="00595CB4"/>
    <w:rsid w:val="005A043F"/>
    <w:rsid w:val="005A565B"/>
    <w:rsid w:val="005A7454"/>
    <w:rsid w:val="005A752A"/>
    <w:rsid w:val="005A7FB6"/>
    <w:rsid w:val="005B1B07"/>
    <w:rsid w:val="005B1B62"/>
    <w:rsid w:val="005B3229"/>
    <w:rsid w:val="005B394D"/>
    <w:rsid w:val="005B725A"/>
    <w:rsid w:val="005C15D1"/>
    <w:rsid w:val="005C279F"/>
    <w:rsid w:val="005C58AA"/>
    <w:rsid w:val="005D104C"/>
    <w:rsid w:val="005D4188"/>
    <w:rsid w:val="005D6FEF"/>
    <w:rsid w:val="005E7C91"/>
    <w:rsid w:val="005F0E84"/>
    <w:rsid w:val="005F2CAD"/>
    <w:rsid w:val="005F4655"/>
    <w:rsid w:val="005F595C"/>
    <w:rsid w:val="005F72D8"/>
    <w:rsid w:val="00602C1B"/>
    <w:rsid w:val="00603E71"/>
    <w:rsid w:val="006054DA"/>
    <w:rsid w:val="00610A98"/>
    <w:rsid w:val="0061175D"/>
    <w:rsid w:val="00617698"/>
    <w:rsid w:val="00620EE5"/>
    <w:rsid w:val="0062181F"/>
    <w:rsid w:val="00635164"/>
    <w:rsid w:val="00644DD2"/>
    <w:rsid w:val="00647BA4"/>
    <w:rsid w:val="00647C52"/>
    <w:rsid w:val="00654CBE"/>
    <w:rsid w:val="0065511F"/>
    <w:rsid w:val="0065532A"/>
    <w:rsid w:val="00656C46"/>
    <w:rsid w:val="006713DE"/>
    <w:rsid w:val="00674597"/>
    <w:rsid w:val="00674BEB"/>
    <w:rsid w:val="00677822"/>
    <w:rsid w:val="00681E50"/>
    <w:rsid w:val="00686984"/>
    <w:rsid w:val="006912AE"/>
    <w:rsid w:val="006922AE"/>
    <w:rsid w:val="0069534C"/>
    <w:rsid w:val="006A12FA"/>
    <w:rsid w:val="006A2E61"/>
    <w:rsid w:val="006C375F"/>
    <w:rsid w:val="006C400C"/>
    <w:rsid w:val="006C47A0"/>
    <w:rsid w:val="006C4CF8"/>
    <w:rsid w:val="006C5228"/>
    <w:rsid w:val="006C72A8"/>
    <w:rsid w:val="006D1369"/>
    <w:rsid w:val="006E22FC"/>
    <w:rsid w:val="006E62E9"/>
    <w:rsid w:val="006F0B0B"/>
    <w:rsid w:val="00700EBD"/>
    <w:rsid w:val="00710675"/>
    <w:rsid w:val="00714D42"/>
    <w:rsid w:val="00715DEE"/>
    <w:rsid w:val="007163D1"/>
    <w:rsid w:val="007205DF"/>
    <w:rsid w:val="00722830"/>
    <w:rsid w:val="00727666"/>
    <w:rsid w:val="00727DA3"/>
    <w:rsid w:val="007324E6"/>
    <w:rsid w:val="00732E3A"/>
    <w:rsid w:val="007332F7"/>
    <w:rsid w:val="007334DB"/>
    <w:rsid w:val="00733AB3"/>
    <w:rsid w:val="007344F2"/>
    <w:rsid w:val="00735BCC"/>
    <w:rsid w:val="0073661A"/>
    <w:rsid w:val="00736F3C"/>
    <w:rsid w:val="00745440"/>
    <w:rsid w:val="00746BBC"/>
    <w:rsid w:val="00747735"/>
    <w:rsid w:val="00751764"/>
    <w:rsid w:val="007522E8"/>
    <w:rsid w:val="00753C62"/>
    <w:rsid w:val="007567AE"/>
    <w:rsid w:val="007579F5"/>
    <w:rsid w:val="00761C47"/>
    <w:rsid w:val="0076674F"/>
    <w:rsid w:val="00766D80"/>
    <w:rsid w:val="00772025"/>
    <w:rsid w:val="00785EF0"/>
    <w:rsid w:val="00786790"/>
    <w:rsid w:val="00786A46"/>
    <w:rsid w:val="00787777"/>
    <w:rsid w:val="00787910"/>
    <w:rsid w:val="007953B9"/>
    <w:rsid w:val="007A0C03"/>
    <w:rsid w:val="007A2FB6"/>
    <w:rsid w:val="007A5A09"/>
    <w:rsid w:val="007A641A"/>
    <w:rsid w:val="007A74A9"/>
    <w:rsid w:val="007B1B0F"/>
    <w:rsid w:val="007B2166"/>
    <w:rsid w:val="007B79C7"/>
    <w:rsid w:val="007C13AD"/>
    <w:rsid w:val="007C6140"/>
    <w:rsid w:val="007D1DCB"/>
    <w:rsid w:val="007D6D11"/>
    <w:rsid w:val="007E11C0"/>
    <w:rsid w:val="007E197D"/>
    <w:rsid w:val="007E4C6C"/>
    <w:rsid w:val="007E5D29"/>
    <w:rsid w:val="007E69B0"/>
    <w:rsid w:val="007F175C"/>
    <w:rsid w:val="007F2CA1"/>
    <w:rsid w:val="007F6F9E"/>
    <w:rsid w:val="007F777F"/>
    <w:rsid w:val="00801021"/>
    <w:rsid w:val="00810751"/>
    <w:rsid w:val="008136E9"/>
    <w:rsid w:val="008164BA"/>
    <w:rsid w:val="008166C1"/>
    <w:rsid w:val="00821C25"/>
    <w:rsid w:val="00824000"/>
    <w:rsid w:val="00825E06"/>
    <w:rsid w:val="00830DB7"/>
    <w:rsid w:val="00834E07"/>
    <w:rsid w:val="00837969"/>
    <w:rsid w:val="008408A1"/>
    <w:rsid w:val="00840FD5"/>
    <w:rsid w:val="00845E56"/>
    <w:rsid w:val="00845EEE"/>
    <w:rsid w:val="008461DC"/>
    <w:rsid w:val="0085587D"/>
    <w:rsid w:val="00856246"/>
    <w:rsid w:val="008622C8"/>
    <w:rsid w:val="00864D75"/>
    <w:rsid w:val="00866E0D"/>
    <w:rsid w:val="00871B24"/>
    <w:rsid w:val="00871F17"/>
    <w:rsid w:val="00877EEB"/>
    <w:rsid w:val="008802CD"/>
    <w:rsid w:val="00880A26"/>
    <w:rsid w:val="0088524D"/>
    <w:rsid w:val="008905FE"/>
    <w:rsid w:val="00894BBC"/>
    <w:rsid w:val="008A1BAA"/>
    <w:rsid w:val="008A35E6"/>
    <w:rsid w:val="008A400D"/>
    <w:rsid w:val="008C5579"/>
    <w:rsid w:val="008D499A"/>
    <w:rsid w:val="008D5E90"/>
    <w:rsid w:val="008E2C3F"/>
    <w:rsid w:val="008E2C80"/>
    <w:rsid w:val="008E2EEC"/>
    <w:rsid w:val="008E45EE"/>
    <w:rsid w:val="008E6D30"/>
    <w:rsid w:val="0091202D"/>
    <w:rsid w:val="00913831"/>
    <w:rsid w:val="00914073"/>
    <w:rsid w:val="00914AE0"/>
    <w:rsid w:val="009156AF"/>
    <w:rsid w:val="00921A23"/>
    <w:rsid w:val="009222E3"/>
    <w:rsid w:val="009238E5"/>
    <w:rsid w:val="0092710C"/>
    <w:rsid w:val="00927A16"/>
    <w:rsid w:val="00927E9B"/>
    <w:rsid w:val="00930916"/>
    <w:rsid w:val="00936D0A"/>
    <w:rsid w:val="00950DB1"/>
    <w:rsid w:val="00951F97"/>
    <w:rsid w:val="00956693"/>
    <w:rsid w:val="00957510"/>
    <w:rsid w:val="0095778B"/>
    <w:rsid w:val="0096033D"/>
    <w:rsid w:val="0096072B"/>
    <w:rsid w:val="00961E9E"/>
    <w:rsid w:val="0096393A"/>
    <w:rsid w:val="00970EE7"/>
    <w:rsid w:val="00971539"/>
    <w:rsid w:val="009736CA"/>
    <w:rsid w:val="009805D2"/>
    <w:rsid w:val="00980DD1"/>
    <w:rsid w:val="00982525"/>
    <w:rsid w:val="00982A99"/>
    <w:rsid w:val="009853F0"/>
    <w:rsid w:val="009912FD"/>
    <w:rsid w:val="00991D47"/>
    <w:rsid w:val="00995E3C"/>
    <w:rsid w:val="009A086A"/>
    <w:rsid w:val="009A1510"/>
    <w:rsid w:val="009A2757"/>
    <w:rsid w:val="009A6CE3"/>
    <w:rsid w:val="009A71AA"/>
    <w:rsid w:val="009B1416"/>
    <w:rsid w:val="009B27E8"/>
    <w:rsid w:val="009B7329"/>
    <w:rsid w:val="009B7B25"/>
    <w:rsid w:val="009C102B"/>
    <w:rsid w:val="009C32E7"/>
    <w:rsid w:val="009C35B1"/>
    <w:rsid w:val="009C7882"/>
    <w:rsid w:val="009C7B17"/>
    <w:rsid w:val="009D03D4"/>
    <w:rsid w:val="009D0C3E"/>
    <w:rsid w:val="009D20E5"/>
    <w:rsid w:val="009D4A02"/>
    <w:rsid w:val="009D5F5E"/>
    <w:rsid w:val="009E487E"/>
    <w:rsid w:val="009E5EE6"/>
    <w:rsid w:val="009F5C83"/>
    <w:rsid w:val="00A038ED"/>
    <w:rsid w:val="00A05A08"/>
    <w:rsid w:val="00A12DD7"/>
    <w:rsid w:val="00A13768"/>
    <w:rsid w:val="00A13D9E"/>
    <w:rsid w:val="00A144AA"/>
    <w:rsid w:val="00A242BF"/>
    <w:rsid w:val="00A364F3"/>
    <w:rsid w:val="00A377F6"/>
    <w:rsid w:val="00A400A6"/>
    <w:rsid w:val="00A408AC"/>
    <w:rsid w:val="00A45344"/>
    <w:rsid w:val="00A45624"/>
    <w:rsid w:val="00A47F7F"/>
    <w:rsid w:val="00A53CC7"/>
    <w:rsid w:val="00A55535"/>
    <w:rsid w:val="00A55CE0"/>
    <w:rsid w:val="00A602F2"/>
    <w:rsid w:val="00A608D8"/>
    <w:rsid w:val="00A61E2E"/>
    <w:rsid w:val="00A61F57"/>
    <w:rsid w:val="00A634AC"/>
    <w:rsid w:val="00A654D9"/>
    <w:rsid w:val="00A65867"/>
    <w:rsid w:val="00A6619B"/>
    <w:rsid w:val="00A6743E"/>
    <w:rsid w:val="00A710D6"/>
    <w:rsid w:val="00A7203C"/>
    <w:rsid w:val="00A7258F"/>
    <w:rsid w:val="00A81CFA"/>
    <w:rsid w:val="00A86D26"/>
    <w:rsid w:val="00A91B7B"/>
    <w:rsid w:val="00A93F59"/>
    <w:rsid w:val="00A97E51"/>
    <w:rsid w:val="00AA2FB1"/>
    <w:rsid w:val="00AA5145"/>
    <w:rsid w:val="00AA55FA"/>
    <w:rsid w:val="00AB1347"/>
    <w:rsid w:val="00AB1AC7"/>
    <w:rsid w:val="00AB29AC"/>
    <w:rsid w:val="00AB521C"/>
    <w:rsid w:val="00AC33F7"/>
    <w:rsid w:val="00AC4293"/>
    <w:rsid w:val="00AC720A"/>
    <w:rsid w:val="00AD0CF9"/>
    <w:rsid w:val="00AD1296"/>
    <w:rsid w:val="00AD3D81"/>
    <w:rsid w:val="00AE0C8C"/>
    <w:rsid w:val="00AE128C"/>
    <w:rsid w:val="00AE1A32"/>
    <w:rsid w:val="00AE61A9"/>
    <w:rsid w:val="00AE66AD"/>
    <w:rsid w:val="00AE68E2"/>
    <w:rsid w:val="00AE7E0C"/>
    <w:rsid w:val="00AF2392"/>
    <w:rsid w:val="00AF41E9"/>
    <w:rsid w:val="00B003E5"/>
    <w:rsid w:val="00B132FA"/>
    <w:rsid w:val="00B13872"/>
    <w:rsid w:val="00B220B8"/>
    <w:rsid w:val="00B22343"/>
    <w:rsid w:val="00B26121"/>
    <w:rsid w:val="00B27FFC"/>
    <w:rsid w:val="00B361CF"/>
    <w:rsid w:val="00B368E1"/>
    <w:rsid w:val="00B44104"/>
    <w:rsid w:val="00B4701F"/>
    <w:rsid w:val="00B51655"/>
    <w:rsid w:val="00B51ED2"/>
    <w:rsid w:val="00B55311"/>
    <w:rsid w:val="00B56848"/>
    <w:rsid w:val="00B60986"/>
    <w:rsid w:val="00B60DFD"/>
    <w:rsid w:val="00B71ED5"/>
    <w:rsid w:val="00B72A65"/>
    <w:rsid w:val="00B74571"/>
    <w:rsid w:val="00B83111"/>
    <w:rsid w:val="00B84A2F"/>
    <w:rsid w:val="00B84D32"/>
    <w:rsid w:val="00B85870"/>
    <w:rsid w:val="00B91FD7"/>
    <w:rsid w:val="00B9663A"/>
    <w:rsid w:val="00B968A8"/>
    <w:rsid w:val="00BA234D"/>
    <w:rsid w:val="00BA2CB3"/>
    <w:rsid w:val="00BA404F"/>
    <w:rsid w:val="00BA546E"/>
    <w:rsid w:val="00BB36DE"/>
    <w:rsid w:val="00BB6820"/>
    <w:rsid w:val="00BB68A4"/>
    <w:rsid w:val="00BC13F4"/>
    <w:rsid w:val="00BC244E"/>
    <w:rsid w:val="00BD71F2"/>
    <w:rsid w:val="00BE3C08"/>
    <w:rsid w:val="00BF2AA5"/>
    <w:rsid w:val="00BF6287"/>
    <w:rsid w:val="00C003A2"/>
    <w:rsid w:val="00C0444A"/>
    <w:rsid w:val="00C050B7"/>
    <w:rsid w:val="00C261C4"/>
    <w:rsid w:val="00C414A5"/>
    <w:rsid w:val="00C4639B"/>
    <w:rsid w:val="00C472EF"/>
    <w:rsid w:val="00C50722"/>
    <w:rsid w:val="00C544EC"/>
    <w:rsid w:val="00C62601"/>
    <w:rsid w:val="00C62A9A"/>
    <w:rsid w:val="00C643F7"/>
    <w:rsid w:val="00C72210"/>
    <w:rsid w:val="00C72DA8"/>
    <w:rsid w:val="00C749D6"/>
    <w:rsid w:val="00C80ACC"/>
    <w:rsid w:val="00C81C3C"/>
    <w:rsid w:val="00C8317C"/>
    <w:rsid w:val="00C832D0"/>
    <w:rsid w:val="00C85AF5"/>
    <w:rsid w:val="00CB1B20"/>
    <w:rsid w:val="00CB21D0"/>
    <w:rsid w:val="00CB293E"/>
    <w:rsid w:val="00CB7647"/>
    <w:rsid w:val="00CC043B"/>
    <w:rsid w:val="00CC7170"/>
    <w:rsid w:val="00CD00F0"/>
    <w:rsid w:val="00CD19B5"/>
    <w:rsid w:val="00CE0384"/>
    <w:rsid w:val="00CE152F"/>
    <w:rsid w:val="00CE7E32"/>
    <w:rsid w:val="00CF3B04"/>
    <w:rsid w:val="00CF6703"/>
    <w:rsid w:val="00CF6CDA"/>
    <w:rsid w:val="00CF6EC2"/>
    <w:rsid w:val="00D02034"/>
    <w:rsid w:val="00D0625B"/>
    <w:rsid w:val="00D12BDC"/>
    <w:rsid w:val="00D21E9B"/>
    <w:rsid w:val="00D23756"/>
    <w:rsid w:val="00D41C6A"/>
    <w:rsid w:val="00D44092"/>
    <w:rsid w:val="00D464E3"/>
    <w:rsid w:val="00D50D26"/>
    <w:rsid w:val="00D55B2F"/>
    <w:rsid w:val="00D631B3"/>
    <w:rsid w:val="00D64B7A"/>
    <w:rsid w:val="00D64CED"/>
    <w:rsid w:val="00D64E38"/>
    <w:rsid w:val="00D65565"/>
    <w:rsid w:val="00D73DE4"/>
    <w:rsid w:val="00D746D9"/>
    <w:rsid w:val="00D7503F"/>
    <w:rsid w:val="00D827CB"/>
    <w:rsid w:val="00D90224"/>
    <w:rsid w:val="00D93967"/>
    <w:rsid w:val="00D93DEB"/>
    <w:rsid w:val="00D962F2"/>
    <w:rsid w:val="00DA13E5"/>
    <w:rsid w:val="00DA25AC"/>
    <w:rsid w:val="00DA43E1"/>
    <w:rsid w:val="00DB4B8E"/>
    <w:rsid w:val="00DC0A99"/>
    <w:rsid w:val="00DC4BEC"/>
    <w:rsid w:val="00DC6937"/>
    <w:rsid w:val="00DD0F29"/>
    <w:rsid w:val="00DD2E5C"/>
    <w:rsid w:val="00DD5117"/>
    <w:rsid w:val="00DD715F"/>
    <w:rsid w:val="00DD7989"/>
    <w:rsid w:val="00DE0C62"/>
    <w:rsid w:val="00DE386D"/>
    <w:rsid w:val="00DE3DD4"/>
    <w:rsid w:val="00DE511D"/>
    <w:rsid w:val="00DF1F2E"/>
    <w:rsid w:val="00DF58F7"/>
    <w:rsid w:val="00DF61F9"/>
    <w:rsid w:val="00DF6424"/>
    <w:rsid w:val="00DF72D9"/>
    <w:rsid w:val="00E05DA7"/>
    <w:rsid w:val="00E11BBE"/>
    <w:rsid w:val="00E11BF7"/>
    <w:rsid w:val="00E13CD4"/>
    <w:rsid w:val="00E153BE"/>
    <w:rsid w:val="00E17E99"/>
    <w:rsid w:val="00E239E6"/>
    <w:rsid w:val="00E24FAE"/>
    <w:rsid w:val="00E25DB1"/>
    <w:rsid w:val="00E31044"/>
    <w:rsid w:val="00E41CEA"/>
    <w:rsid w:val="00E449D5"/>
    <w:rsid w:val="00E452E0"/>
    <w:rsid w:val="00E51569"/>
    <w:rsid w:val="00E52F5A"/>
    <w:rsid w:val="00E576E4"/>
    <w:rsid w:val="00E64478"/>
    <w:rsid w:val="00E66D98"/>
    <w:rsid w:val="00E71694"/>
    <w:rsid w:val="00E71B8B"/>
    <w:rsid w:val="00E71E56"/>
    <w:rsid w:val="00E74043"/>
    <w:rsid w:val="00E74243"/>
    <w:rsid w:val="00E77A78"/>
    <w:rsid w:val="00E810B2"/>
    <w:rsid w:val="00E816BE"/>
    <w:rsid w:val="00E8504B"/>
    <w:rsid w:val="00E87533"/>
    <w:rsid w:val="00EA7753"/>
    <w:rsid w:val="00EB1F5E"/>
    <w:rsid w:val="00EB59A6"/>
    <w:rsid w:val="00EB7692"/>
    <w:rsid w:val="00EC0A38"/>
    <w:rsid w:val="00EC2E35"/>
    <w:rsid w:val="00EC35ED"/>
    <w:rsid w:val="00ED5E8E"/>
    <w:rsid w:val="00ED70D9"/>
    <w:rsid w:val="00EE08CE"/>
    <w:rsid w:val="00EE19AC"/>
    <w:rsid w:val="00EE7C2C"/>
    <w:rsid w:val="00EF061F"/>
    <w:rsid w:val="00EF17AB"/>
    <w:rsid w:val="00F024D5"/>
    <w:rsid w:val="00F104FC"/>
    <w:rsid w:val="00F1336E"/>
    <w:rsid w:val="00F17878"/>
    <w:rsid w:val="00F229E6"/>
    <w:rsid w:val="00F2391C"/>
    <w:rsid w:val="00F23B26"/>
    <w:rsid w:val="00F266E6"/>
    <w:rsid w:val="00F30A6E"/>
    <w:rsid w:val="00F33A30"/>
    <w:rsid w:val="00F416D2"/>
    <w:rsid w:val="00F46215"/>
    <w:rsid w:val="00F462EC"/>
    <w:rsid w:val="00F4796A"/>
    <w:rsid w:val="00F50BB7"/>
    <w:rsid w:val="00F5469D"/>
    <w:rsid w:val="00F62849"/>
    <w:rsid w:val="00F72BF0"/>
    <w:rsid w:val="00F733F5"/>
    <w:rsid w:val="00F75665"/>
    <w:rsid w:val="00F82DE0"/>
    <w:rsid w:val="00F9260F"/>
    <w:rsid w:val="00F94767"/>
    <w:rsid w:val="00F955B7"/>
    <w:rsid w:val="00F95A12"/>
    <w:rsid w:val="00F96DA7"/>
    <w:rsid w:val="00FA00F6"/>
    <w:rsid w:val="00FA1085"/>
    <w:rsid w:val="00FA5022"/>
    <w:rsid w:val="00FB2442"/>
    <w:rsid w:val="00FB4583"/>
    <w:rsid w:val="00FC2DD6"/>
    <w:rsid w:val="00FC5362"/>
    <w:rsid w:val="00FC6D6E"/>
    <w:rsid w:val="00FC75DB"/>
    <w:rsid w:val="00FD60B3"/>
    <w:rsid w:val="00FE19E6"/>
    <w:rsid w:val="00FE1A00"/>
    <w:rsid w:val="00FE2299"/>
    <w:rsid w:val="00FF0140"/>
    <w:rsid w:val="00FF2D1A"/>
    <w:rsid w:val="00FF795C"/>
    <w:rsid w:val="0B909A76"/>
    <w:rsid w:val="0D168985"/>
    <w:rsid w:val="17E078CE"/>
    <w:rsid w:val="3EA745E7"/>
    <w:rsid w:val="5CA28D2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50D554D"/>
  <w15:docId w15:val="{0FA8B14D-365D-41C5-BF42-44D00D3AD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202D"/>
    <w:pPr>
      <w:widowControl w:val="0"/>
      <w:jc w:val="both"/>
    </w:pPr>
    <w:rPr>
      <w:rFonts w:ascii="Times New Roman" w:hAnsi="Times New Roman"/>
    </w:rPr>
  </w:style>
  <w:style w:type="paragraph" w:styleId="1">
    <w:name w:val="heading 1"/>
    <w:basedOn w:val="a"/>
    <w:next w:val="a"/>
    <w:link w:val="10"/>
    <w:uiPriority w:val="9"/>
    <w:qFormat/>
    <w:rsid w:val="00E816BE"/>
    <w:pPr>
      <w:keepNext/>
      <w:outlineLvl w:val="0"/>
    </w:pPr>
    <w:rPr>
      <w:rFonts w:eastAsiaTheme="majorEastAsia" w:cstheme="majorBidi"/>
      <w:b/>
      <w:sz w:val="24"/>
      <w:szCs w:val="24"/>
    </w:rPr>
  </w:style>
  <w:style w:type="paragraph" w:styleId="2">
    <w:name w:val="heading 2"/>
    <w:basedOn w:val="a"/>
    <w:next w:val="a"/>
    <w:link w:val="20"/>
    <w:uiPriority w:val="9"/>
    <w:unhideWhenUsed/>
    <w:qFormat/>
    <w:rsid w:val="00CB293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F229E6"/>
    <w:pPr>
      <w:keepNext/>
      <w:ind w:leftChars="100" w:left="100" w:rightChars="100" w:right="100"/>
      <w:jc w:val="left"/>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905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905FE"/>
    <w:pPr>
      <w:ind w:leftChars="400" w:left="840"/>
    </w:pPr>
  </w:style>
  <w:style w:type="paragraph" w:styleId="a5">
    <w:name w:val="header"/>
    <w:basedOn w:val="a"/>
    <w:link w:val="a6"/>
    <w:uiPriority w:val="99"/>
    <w:unhideWhenUsed/>
    <w:rsid w:val="005A752A"/>
    <w:pPr>
      <w:tabs>
        <w:tab w:val="center" w:pos="4252"/>
        <w:tab w:val="right" w:pos="8504"/>
      </w:tabs>
      <w:snapToGrid w:val="0"/>
    </w:pPr>
  </w:style>
  <w:style w:type="character" w:customStyle="1" w:styleId="a6">
    <w:name w:val="ヘッダー (文字)"/>
    <w:basedOn w:val="a0"/>
    <w:link w:val="a5"/>
    <w:uiPriority w:val="99"/>
    <w:rsid w:val="005A752A"/>
  </w:style>
  <w:style w:type="paragraph" w:styleId="a7">
    <w:name w:val="footer"/>
    <w:basedOn w:val="a"/>
    <w:link w:val="a8"/>
    <w:uiPriority w:val="99"/>
    <w:unhideWhenUsed/>
    <w:rsid w:val="005A752A"/>
    <w:pPr>
      <w:tabs>
        <w:tab w:val="center" w:pos="4252"/>
        <w:tab w:val="right" w:pos="8504"/>
      </w:tabs>
      <w:snapToGrid w:val="0"/>
    </w:pPr>
  </w:style>
  <w:style w:type="character" w:customStyle="1" w:styleId="a8">
    <w:name w:val="フッター (文字)"/>
    <w:basedOn w:val="a0"/>
    <w:link w:val="a7"/>
    <w:uiPriority w:val="99"/>
    <w:rsid w:val="005A752A"/>
  </w:style>
  <w:style w:type="character" w:customStyle="1" w:styleId="10">
    <w:name w:val="見出し 1 (文字)"/>
    <w:basedOn w:val="a0"/>
    <w:link w:val="1"/>
    <w:uiPriority w:val="9"/>
    <w:rsid w:val="00E816BE"/>
    <w:rPr>
      <w:rFonts w:ascii="Times New Roman" w:eastAsiaTheme="majorEastAsia" w:hAnsi="Times New Roman" w:cstheme="majorBidi"/>
      <w:b/>
      <w:sz w:val="24"/>
      <w:szCs w:val="24"/>
    </w:rPr>
  </w:style>
  <w:style w:type="character" w:customStyle="1" w:styleId="20">
    <w:name w:val="見出し 2 (文字)"/>
    <w:basedOn w:val="a0"/>
    <w:link w:val="2"/>
    <w:uiPriority w:val="9"/>
    <w:rsid w:val="00CB293E"/>
    <w:rPr>
      <w:rFonts w:asciiTheme="majorHAnsi" w:eastAsiaTheme="majorEastAsia" w:hAnsiTheme="majorHAnsi" w:cstheme="majorBidi"/>
    </w:rPr>
  </w:style>
  <w:style w:type="paragraph" w:styleId="a9">
    <w:name w:val="TOC Heading"/>
    <w:basedOn w:val="1"/>
    <w:next w:val="a"/>
    <w:uiPriority w:val="39"/>
    <w:unhideWhenUsed/>
    <w:qFormat/>
    <w:rsid w:val="00CB293E"/>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D0625B"/>
    <w:pPr>
      <w:tabs>
        <w:tab w:val="right" w:leader="dot" w:pos="8494"/>
      </w:tabs>
      <w:spacing w:line="360" w:lineRule="auto"/>
      <w:ind w:leftChars="100" w:left="210"/>
    </w:pPr>
  </w:style>
  <w:style w:type="paragraph" w:styleId="21">
    <w:name w:val="toc 2"/>
    <w:basedOn w:val="a"/>
    <w:next w:val="a"/>
    <w:autoRedefine/>
    <w:uiPriority w:val="39"/>
    <w:unhideWhenUsed/>
    <w:rsid w:val="00CB293E"/>
    <w:pPr>
      <w:ind w:leftChars="100" w:left="210"/>
    </w:pPr>
  </w:style>
  <w:style w:type="character" w:styleId="aa">
    <w:name w:val="Hyperlink"/>
    <w:basedOn w:val="a0"/>
    <w:uiPriority w:val="99"/>
    <w:unhideWhenUsed/>
    <w:rsid w:val="00CB293E"/>
    <w:rPr>
      <w:color w:val="0563C1" w:themeColor="hyperlink"/>
      <w:u w:val="single"/>
    </w:rPr>
  </w:style>
  <w:style w:type="paragraph" w:styleId="ab">
    <w:name w:val="Balloon Text"/>
    <w:basedOn w:val="a"/>
    <w:link w:val="ac"/>
    <w:uiPriority w:val="99"/>
    <w:semiHidden/>
    <w:unhideWhenUsed/>
    <w:rsid w:val="00B26121"/>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B26121"/>
    <w:rPr>
      <w:rFonts w:asciiTheme="majorHAnsi" w:eastAsiaTheme="majorEastAsia" w:hAnsiTheme="majorHAnsi" w:cstheme="majorBidi"/>
      <w:sz w:val="18"/>
      <w:szCs w:val="18"/>
    </w:rPr>
  </w:style>
  <w:style w:type="character" w:styleId="ad">
    <w:name w:val="annotation reference"/>
    <w:basedOn w:val="a0"/>
    <w:uiPriority w:val="99"/>
    <w:semiHidden/>
    <w:unhideWhenUsed/>
    <w:rsid w:val="00B26121"/>
    <w:rPr>
      <w:sz w:val="18"/>
      <w:szCs w:val="18"/>
    </w:rPr>
  </w:style>
  <w:style w:type="paragraph" w:styleId="ae">
    <w:name w:val="annotation text"/>
    <w:basedOn w:val="a"/>
    <w:link w:val="af"/>
    <w:uiPriority w:val="99"/>
    <w:unhideWhenUsed/>
    <w:rsid w:val="00B26121"/>
    <w:pPr>
      <w:jc w:val="left"/>
    </w:pPr>
  </w:style>
  <w:style w:type="character" w:customStyle="1" w:styleId="af">
    <w:name w:val="コメント文字列 (文字)"/>
    <w:basedOn w:val="a0"/>
    <w:link w:val="ae"/>
    <w:uiPriority w:val="99"/>
    <w:rsid w:val="00B26121"/>
  </w:style>
  <w:style w:type="paragraph" w:styleId="af0">
    <w:name w:val="annotation subject"/>
    <w:basedOn w:val="ae"/>
    <w:next w:val="ae"/>
    <w:link w:val="af1"/>
    <w:uiPriority w:val="99"/>
    <w:semiHidden/>
    <w:unhideWhenUsed/>
    <w:rsid w:val="00B26121"/>
    <w:rPr>
      <w:b/>
      <w:bCs/>
    </w:rPr>
  </w:style>
  <w:style w:type="character" w:customStyle="1" w:styleId="af1">
    <w:name w:val="コメント内容 (文字)"/>
    <w:basedOn w:val="af"/>
    <w:link w:val="af0"/>
    <w:uiPriority w:val="99"/>
    <w:semiHidden/>
    <w:rsid w:val="00B26121"/>
    <w:rPr>
      <w:b/>
      <w:bCs/>
    </w:rPr>
  </w:style>
  <w:style w:type="character" w:customStyle="1" w:styleId="30">
    <w:name w:val="見出し 3 (文字)"/>
    <w:basedOn w:val="a0"/>
    <w:link w:val="3"/>
    <w:uiPriority w:val="9"/>
    <w:rsid w:val="00F229E6"/>
    <w:rPr>
      <w:rFonts w:asciiTheme="majorHAnsi" w:eastAsiaTheme="majorEastAsia" w:hAnsiTheme="majorHAnsi" w:cstheme="majorBidi"/>
    </w:rPr>
  </w:style>
  <w:style w:type="character" w:styleId="af2">
    <w:name w:val="Placeholder Text"/>
    <w:basedOn w:val="a0"/>
    <w:uiPriority w:val="99"/>
    <w:semiHidden/>
    <w:rsid w:val="00070605"/>
    <w:rPr>
      <w:color w:val="808080"/>
    </w:rPr>
  </w:style>
  <w:style w:type="paragraph" w:styleId="af3">
    <w:name w:val="Body Text"/>
    <w:basedOn w:val="a"/>
    <w:link w:val="af4"/>
    <w:uiPriority w:val="1"/>
    <w:qFormat/>
    <w:rsid w:val="00E24FAE"/>
    <w:pPr>
      <w:autoSpaceDE w:val="0"/>
      <w:autoSpaceDN w:val="0"/>
      <w:jc w:val="left"/>
    </w:pPr>
    <w:rPr>
      <w:rFonts w:eastAsia="Times New Roman" w:cs="Times New Roman"/>
      <w:kern w:val="0"/>
      <w:szCs w:val="21"/>
      <w:lang w:eastAsia="en-US"/>
    </w:rPr>
  </w:style>
  <w:style w:type="character" w:customStyle="1" w:styleId="af4">
    <w:name w:val="本文 (文字)"/>
    <w:basedOn w:val="a0"/>
    <w:link w:val="af3"/>
    <w:uiPriority w:val="1"/>
    <w:rsid w:val="00E24FAE"/>
    <w:rPr>
      <w:rFonts w:ascii="Times New Roman" w:eastAsia="Times New Roman" w:hAnsi="Times New Roman" w:cs="Times New Roman"/>
      <w:kern w:val="0"/>
      <w:szCs w:val="21"/>
      <w:lang w:eastAsia="en-US"/>
    </w:rPr>
  </w:style>
  <w:style w:type="paragraph" w:styleId="Web">
    <w:name w:val="Normal (Web)"/>
    <w:basedOn w:val="a"/>
    <w:uiPriority w:val="99"/>
    <w:semiHidden/>
    <w:unhideWhenUsed/>
    <w:rsid w:val="00E24FAE"/>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jlqj4b">
    <w:name w:val="jlqj4b"/>
    <w:basedOn w:val="a0"/>
    <w:rsid w:val="00914AE0"/>
  </w:style>
  <w:style w:type="paragraph" w:customStyle="1" w:styleId="12">
    <w:name w:val="標準1"/>
    <w:rsid w:val="00746BBC"/>
    <w:pPr>
      <w:widowControl w:val="0"/>
      <w:pBdr>
        <w:top w:val="nil"/>
        <w:left w:val="nil"/>
        <w:bottom w:val="nil"/>
        <w:right w:val="nil"/>
        <w:between w:val="nil"/>
      </w:pBdr>
      <w:jc w:val="both"/>
    </w:pPr>
    <w:rPr>
      <w:rFonts w:ascii="Century" w:hAnsi="Century" w:cs="Century"/>
      <w:color w:val="000000"/>
      <w:kern w:val="0"/>
      <w:szCs w:val="21"/>
    </w:rPr>
  </w:style>
  <w:style w:type="paragraph" w:styleId="af5">
    <w:name w:val="footnote text"/>
    <w:basedOn w:val="a"/>
    <w:link w:val="af6"/>
    <w:uiPriority w:val="99"/>
    <w:semiHidden/>
    <w:unhideWhenUsed/>
    <w:rsid w:val="00F024D5"/>
    <w:rPr>
      <w:sz w:val="20"/>
      <w:szCs w:val="20"/>
    </w:rPr>
  </w:style>
  <w:style w:type="character" w:customStyle="1" w:styleId="af6">
    <w:name w:val="脚注文字列 (文字)"/>
    <w:basedOn w:val="a0"/>
    <w:link w:val="af5"/>
    <w:uiPriority w:val="99"/>
    <w:semiHidden/>
    <w:rsid w:val="00F024D5"/>
    <w:rPr>
      <w:sz w:val="20"/>
      <w:szCs w:val="20"/>
    </w:rPr>
  </w:style>
  <w:style w:type="character" w:styleId="af7">
    <w:name w:val="footnote reference"/>
    <w:basedOn w:val="a0"/>
    <w:uiPriority w:val="99"/>
    <w:semiHidden/>
    <w:unhideWhenUsed/>
    <w:rsid w:val="00F024D5"/>
    <w:rPr>
      <w:vertAlign w:val="superscript"/>
    </w:rPr>
  </w:style>
  <w:style w:type="paragraph" w:styleId="af8">
    <w:name w:val="caption"/>
    <w:basedOn w:val="a"/>
    <w:next w:val="a"/>
    <w:uiPriority w:val="35"/>
    <w:unhideWhenUsed/>
    <w:qFormat/>
    <w:rsid w:val="0091202D"/>
    <w:pPr>
      <w:spacing w:after="200"/>
    </w:pPr>
    <w:rPr>
      <w:i/>
      <w:iCs/>
      <w:color w:val="44546A" w:themeColor="text2"/>
      <w:sz w:val="18"/>
      <w:szCs w:val="18"/>
    </w:rPr>
  </w:style>
  <w:style w:type="paragraph" w:styleId="af9">
    <w:name w:val="Revision"/>
    <w:hidden/>
    <w:uiPriority w:val="99"/>
    <w:semiHidden/>
    <w:rsid w:val="005C15D1"/>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0167">
      <w:bodyDiv w:val="1"/>
      <w:marLeft w:val="0"/>
      <w:marRight w:val="0"/>
      <w:marTop w:val="0"/>
      <w:marBottom w:val="0"/>
      <w:divBdr>
        <w:top w:val="none" w:sz="0" w:space="0" w:color="auto"/>
        <w:left w:val="none" w:sz="0" w:space="0" w:color="auto"/>
        <w:bottom w:val="none" w:sz="0" w:space="0" w:color="auto"/>
        <w:right w:val="none" w:sz="0" w:space="0" w:color="auto"/>
      </w:divBdr>
    </w:div>
    <w:div w:id="132522347">
      <w:bodyDiv w:val="1"/>
      <w:marLeft w:val="0"/>
      <w:marRight w:val="0"/>
      <w:marTop w:val="0"/>
      <w:marBottom w:val="0"/>
      <w:divBdr>
        <w:top w:val="none" w:sz="0" w:space="0" w:color="auto"/>
        <w:left w:val="none" w:sz="0" w:space="0" w:color="auto"/>
        <w:bottom w:val="none" w:sz="0" w:space="0" w:color="auto"/>
        <w:right w:val="none" w:sz="0" w:space="0" w:color="auto"/>
      </w:divBdr>
    </w:div>
    <w:div w:id="243223162">
      <w:bodyDiv w:val="1"/>
      <w:marLeft w:val="0"/>
      <w:marRight w:val="0"/>
      <w:marTop w:val="0"/>
      <w:marBottom w:val="0"/>
      <w:divBdr>
        <w:top w:val="none" w:sz="0" w:space="0" w:color="auto"/>
        <w:left w:val="none" w:sz="0" w:space="0" w:color="auto"/>
        <w:bottom w:val="none" w:sz="0" w:space="0" w:color="auto"/>
        <w:right w:val="none" w:sz="0" w:space="0" w:color="auto"/>
      </w:divBdr>
    </w:div>
    <w:div w:id="249509341">
      <w:bodyDiv w:val="1"/>
      <w:marLeft w:val="0"/>
      <w:marRight w:val="0"/>
      <w:marTop w:val="0"/>
      <w:marBottom w:val="0"/>
      <w:divBdr>
        <w:top w:val="none" w:sz="0" w:space="0" w:color="auto"/>
        <w:left w:val="none" w:sz="0" w:space="0" w:color="auto"/>
        <w:bottom w:val="none" w:sz="0" w:space="0" w:color="auto"/>
        <w:right w:val="none" w:sz="0" w:space="0" w:color="auto"/>
      </w:divBdr>
    </w:div>
    <w:div w:id="499010201">
      <w:bodyDiv w:val="1"/>
      <w:marLeft w:val="0"/>
      <w:marRight w:val="0"/>
      <w:marTop w:val="0"/>
      <w:marBottom w:val="0"/>
      <w:divBdr>
        <w:top w:val="none" w:sz="0" w:space="0" w:color="auto"/>
        <w:left w:val="none" w:sz="0" w:space="0" w:color="auto"/>
        <w:bottom w:val="none" w:sz="0" w:space="0" w:color="auto"/>
        <w:right w:val="none" w:sz="0" w:space="0" w:color="auto"/>
      </w:divBdr>
    </w:div>
    <w:div w:id="553544311">
      <w:bodyDiv w:val="1"/>
      <w:marLeft w:val="0"/>
      <w:marRight w:val="0"/>
      <w:marTop w:val="0"/>
      <w:marBottom w:val="0"/>
      <w:divBdr>
        <w:top w:val="none" w:sz="0" w:space="0" w:color="auto"/>
        <w:left w:val="none" w:sz="0" w:space="0" w:color="auto"/>
        <w:bottom w:val="none" w:sz="0" w:space="0" w:color="auto"/>
        <w:right w:val="none" w:sz="0" w:space="0" w:color="auto"/>
      </w:divBdr>
    </w:div>
    <w:div w:id="676276567">
      <w:bodyDiv w:val="1"/>
      <w:marLeft w:val="0"/>
      <w:marRight w:val="0"/>
      <w:marTop w:val="0"/>
      <w:marBottom w:val="0"/>
      <w:divBdr>
        <w:top w:val="none" w:sz="0" w:space="0" w:color="auto"/>
        <w:left w:val="none" w:sz="0" w:space="0" w:color="auto"/>
        <w:bottom w:val="none" w:sz="0" w:space="0" w:color="auto"/>
        <w:right w:val="none" w:sz="0" w:space="0" w:color="auto"/>
      </w:divBdr>
    </w:div>
    <w:div w:id="725762625">
      <w:bodyDiv w:val="1"/>
      <w:marLeft w:val="0"/>
      <w:marRight w:val="0"/>
      <w:marTop w:val="0"/>
      <w:marBottom w:val="0"/>
      <w:divBdr>
        <w:top w:val="none" w:sz="0" w:space="0" w:color="auto"/>
        <w:left w:val="none" w:sz="0" w:space="0" w:color="auto"/>
        <w:bottom w:val="none" w:sz="0" w:space="0" w:color="auto"/>
        <w:right w:val="none" w:sz="0" w:space="0" w:color="auto"/>
      </w:divBdr>
    </w:div>
    <w:div w:id="906064241">
      <w:bodyDiv w:val="1"/>
      <w:marLeft w:val="0"/>
      <w:marRight w:val="0"/>
      <w:marTop w:val="0"/>
      <w:marBottom w:val="0"/>
      <w:divBdr>
        <w:top w:val="none" w:sz="0" w:space="0" w:color="auto"/>
        <w:left w:val="none" w:sz="0" w:space="0" w:color="auto"/>
        <w:bottom w:val="none" w:sz="0" w:space="0" w:color="auto"/>
        <w:right w:val="none" w:sz="0" w:space="0" w:color="auto"/>
      </w:divBdr>
    </w:div>
    <w:div w:id="907960886">
      <w:bodyDiv w:val="1"/>
      <w:marLeft w:val="0"/>
      <w:marRight w:val="0"/>
      <w:marTop w:val="0"/>
      <w:marBottom w:val="0"/>
      <w:divBdr>
        <w:top w:val="none" w:sz="0" w:space="0" w:color="auto"/>
        <w:left w:val="none" w:sz="0" w:space="0" w:color="auto"/>
        <w:bottom w:val="none" w:sz="0" w:space="0" w:color="auto"/>
        <w:right w:val="none" w:sz="0" w:space="0" w:color="auto"/>
      </w:divBdr>
    </w:div>
    <w:div w:id="923297255">
      <w:bodyDiv w:val="1"/>
      <w:marLeft w:val="0"/>
      <w:marRight w:val="0"/>
      <w:marTop w:val="0"/>
      <w:marBottom w:val="0"/>
      <w:divBdr>
        <w:top w:val="none" w:sz="0" w:space="0" w:color="auto"/>
        <w:left w:val="none" w:sz="0" w:space="0" w:color="auto"/>
        <w:bottom w:val="none" w:sz="0" w:space="0" w:color="auto"/>
        <w:right w:val="none" w:sz="0" w:space="0" w:color="auto"/>
      </w:divBdr>
    </w:div>
    <w:div w:id="952901941">
      <w:bodyDiv w:val="1"/>
      <w:marLeft w:val="0"/>
      <w:marRight w:val="0"/>
      <w:marTop w:val="0"/>
      <w:marBottom w:val="0"/>
      <w:divBdr>
        <w:top w:val="none" w:sz="0" w:space="0" w:color="auto"/>
        <w:left w:val="none" w:sz="0" w:space="0" w:color="auto"/>
        <w:bottom w:val="none" w:sz="0" w:space="0" w:color="auto"/>
        <w:right w:val="none" w:sz="0" w:space="0" w:color="auto"/>
      </w:divBdr>
    </w:div>
    <w:div w:id="988746519">
      <w:bodyDiv w:val="1"/>
      <w:marLeft w:val="0"/>
      <w:marRight w:val="0"/>
      <w:marTop w:val="0"/>
      <w:marBottom w:val="0"/>
      <w:divBdr>
        <w:top w:val="none" w:sz="0" w:space="0" w:color="auto"/>
        <w:left w:val="none" w:sz="0" w:space="0" w:color="auto"/>
        <w:bottom w:val="none" w:sz="0" w:space="0" w:color="auto"/>
        <w:right w:val="none" w:sz="0" w:space="0" w:color="auto"/>
      </w:divBdr>
    </w:div>
    <w:div w:id="1067849400">
      <w:bodyDiv w:val="1"/>
      <w:marLeft w:val="0"/>
      <w:marRight w:val="0"/>
      <w:marTop w:val="0"/>
      <w:marBottom w:val="0"/>
      <w:divBdr>
        <w:top w:val="none" w:sz="0" w:space="0" w:color="auto"/>
        <w:left w:val="none" w:sz="0" w:space="0" w:color="auto"/>
        <w:bottom w:val="none" w:sz="0" w:space="0" w:color="auto"/>
        <w:right w:val="none" w:sz="0" w:space="0" w:color="auto"/>
      </w:divBdr>
    </w:div>
    <w:div w:id="1084306175">
      <w:bodyDiv w:val="1"/>
      <w:marLeft w:val="0"/>
      <w:marRight w:val="0"/>
      <w:marTop w:val="0"/>
      <w:marBottom w:val="0"/>
      <w:divBdr>
        <w:top w:val="none" w:sz="0" w:space="0" w:color="auto"/>
        <w:left w:val="none" w:sz="0" w:space="0" w:color="auto"/>
        <w:bottom w:val="none" w:sz="0" w:space="0" w:color="auto"/>
        <w:right w:val="none" w:sz="0" w:space="0" w:color="auto"/>
      </w:divBdr>
    </w:div>
    <w:div w:id="1096292960">
      <w:bodyDiv w:val="1"/>
      <w:marLeft w:val="0"/>
      <w:marRight w:val="0"/>
      <w:marTop w:val="0"/>
      <w:marBottom w:val="0"/>
      <w:divBdr>
        <w:top w:val="none" w:sz="0" w:space="0" w:color="auto"/>
        <w:left w:val="none" w:sz="0" w:space="0" w:color="auto"/>
        <w:bottom w:val="none" w:sz="0" w:space="0" w:color="auto"/>
        <w:right w:val="none" w:sz="0" w:space="0" w:color="auto"/>
      </w:divBdr>
    </w:div>
    <w:div w:id="1107650981">
      <w:bodyDiv w:val="1"/>
      <w:marLeft w:val="0"/>
      <w:marRight w:val="0"/>
      <w:marTop w:val="0"/>
      <w:marBottom w:val="0"/>
      <w:divBdr>
        <w:top w:val="none" w:sz="0" w:space="0" w:color="auto"/>
        <w:left w:val="none" w:sz="0" w:space="0" w:color="auto"/>
        <w:bottom w:val="none" w:sz="0" w:space="0" w:color="auto"/>
        <w:right w:val="none" w:sz="0" w:space="0" w:color="auto"/>
      </w:divBdr>
    </w:div>
    <w:div w:id="1107846523">
      <w:bodyDiv w:val="1"/>
      <w:marLeft w:val="0"/>
      <w:marRight w:val="0"/>
      <w:marTop w:val="0"/>
      <w:marBottom w:val="0"/>
      <w:divBdr>
        <w:top w:val="none" w:sz="0" w:space="0" w:color="auto"/>
        <w:left w:val="none" w:sz="0" w:space="0" w:color="auto"/>
        <w:bottom w:val="none" w:sz="0" w:space="0" w:color="auto"/>
        <w:right w:val="none" w:sz="0" w:space="0" w:color="auto"/>
      </w:divBdr>
    </w:div>
    <w:div w:id="1154368873">
      <w:bodyDiv w:val="1"/>
      <w:marLeft w:val="0"/>
      <w:marRight w:val="0"/>
      <w:marTop w:val="0"/>
      <w:marBottom w:val="0"/>
      <w:divBdr>
        <w:top w:val="none" w:sz="0" w:space="0" w:color="auto"/>
        <w:left w:val="none" w:sz="0" w:space="0" w:color="auto"/>
        <w:bottom w:val="none" w:sz="0" w:space="0" w:color="auto"/>
        <w:right w:val="none" w:sz="0" w:space="0" w:color="auto"/>
      </w:divBdr>
    </w:div>
    <w:div w:id="1272132861">
      <w:bodyDiv w:val="1"/>
      <w:marLeft w:val="0"/>
      <w:marRight w:val="0"/>
      <w:marTop w:val="0"/>
      <w:marBottom w:val="0"/>
      <w:divBdr>
        <w:top w:val="none" w:sz="0" w:space="0" w:color="auto"/>
        <w:left w:val="none" w:sz="0" w:space="0" w:color="auto"/>
        <w:bottom w:val="none" w:sz="0" w:space="0" w:color="auto"/>
        <w:right w:val="none" w:sz="0" w:space="0" w:color="auto"/>
      </w:divBdr>
    </w:div>
    <w:div w:id="1367560053">
      <w:bodyDiv w:val="1"/>
      <w:marLeft w:val="0"/>
      <w:marRight w:val="0"/>
      <w:marTop w:val="0"/>
      <w:marBottom w:val="0"/>
      <w:divBdr>
        <w:top w:val="none" w:sz="0" w:space="0" w:color="auto"/>
        <w:left w:val="none" w:sz="0" w:space="0" w:color="auto"/>
        <w:bottom w:val="none" w:sz="0" w:space="0" w:color="auto"/>
        <w:right w:val="none" w:sz="0" w:space="0" w:color="auto"/>
      </w:divBdr>
    </w:div>
    <w:div w:id="1407845350">
      <w:bodyDiv w:val="1"/>
      <w:marLeft w:val="0"/>
      <w:marRight w:val="0"/>
      <w:marTop w:val="0"/>
      <w:marBottom w:val="0"/>
      <w:divBdr>
        <w:top w:val="none" w:sz="0" w:space="0" w:color="auto"/>
        <w:left w:val="none" w:sz="0" w:space="0" w:color="auto"/>
        <w:bottom w:val="none" w:sz="0" w:space="0" w:color="auto"/>
        <w:right w:val="none" w:sz="0" w:space="0" w:color="auto"/>
      </w:divBdr>
    </w:div>
    <w:div w:id="1565330864">
      <w:bodyDiv w:val="1"/>
      <w:marLeft w:val="0"/>
      <w:marRight w:val="0"/>
      <w:marTop w:val="0"/>
      <w:marBottom w:val="0"/>
      <w:divBdr>
        <w:top w:val="none" w:sz="0" w:space="0" w:color="auto"/>
        <w:left w:val="none" w:sz="0" w:space="0" w:color="auto"/>
        <w:bottom w:val="none" w:sz="0" w:space="0" w:color="auto"/>
        <w:right w:val="none" w:sz="0" w:space="0" w:color="auto"/>
      </w:divBdr>
    </w:div>
    <w:div w:id="1638341910">
      <w:bodyDiv w:val="1"/>
      <w:marLeft w:val="0"/>
      <w:marRight w:val="0"/>
      <w:marTop w:val="0"/>
      <w:marBottom w:val="0"/>
      <w:divBdr>
        <w:top w:val="none" w:sz="0" w:space="0" w:color="auto"/>
        <w:left w:val="none" w:sz="0" w:space="0" w:color="auto"/>
        <w:bottom w:val="none" w:sz="0" w:space="0" w:color="auto"/>
        <w:right w:val="none" w:sz="0" w:space="0" w:color="auto"/>
      </w:divBdr>
    </w:div>
    <w:div w:id="1660034987">
      <w:bodyDiv w:val="1"/>
      <w:marLeft w:val="0"/>
      <w:marRight w:val="0"/>
      <w:marTop w:val="0"/>
      <w:marBottom w:val="0"/>
      <w:divBdr>
        <w:top w:val="none" w:sz="0" w:space="0" w:color="auto"/>
        <w:left w:val="none" w:sz="0" w:space="0" w:color="auto"/>
        <w:bottom w:val="none" w:sz="0" w:space="0" w:color="auto"/>
        <w:right w:val="none" w:sz="0" w:space="0" w:color="auto"/>
      </w:divBdr>
    </w:div>
    <w:div w:id="1685395651">
      <w:bodyDiv w:val="1"/>
      <w:marLeft w:val="0"/>
      <w:marRight w:val="0"/>
      <w:marTop w:val="0"/>
      <w:marBottom w:val="0"/>
      <w:divBdr>
        <w:top w:val="none" w:sz="0" w:space="0" w:color="auto"/>
        <w:left w:val="none" w:sz="0" w:space="0" w:color="auto"/>
        <w:bottom w:val="none" w:sz="0" w:space="0" w:color="auto"/>
        <w:right w:val="none" w:sz="0" w:space="0" w:color="auto"/>
      </w:divBdr>
    </w:div>
    <w:div w:id="1704357223">
      <w:bodyDiv w:val="1"/>
      <w:marLeft w:val="0"/>
      <w:marRight w:val="0"/>
      <w:marTop w:val="0"/>
      <w:marBottom w:val="0"/>
      <w:divBdr>
        <w:top w:val="none" w:sz="0" w:space="0" w:color="auto"/>
        <w:left w:val="none" w:sz="0" w:space="0" w:color="auto"/>
        <w:bottom w:val="none" w:sz="0" w:space="0" w:color="auto"/>
        <w:right w:val="none" w:sz="0" w:space="0" w:color="auto"/>
      </w:divBdr>
    </w:div>
    <w:div w:id="1848011041">
      <w:bodyDiv w:val="1"/>
      <w:marLeft w:val="0"/>
      <w:marRight w:val="0"/>
      <w:marTop w:val="0"/>
      <w:marBottom w:val="0"/>
      <w:divBdr>
        <w:top w:val="none" w:sz="0" w:space="0" w:color="auto"/>
        <w:left w:val="none" w:sz="0" w:space="0" w:color="auto"/>
        <w:bottom w:val="none" w:sz="0" w:space="0" w:color="auto"/>
        <w:right w:val="none" w:sz="0" w:space="0" w:color="auto"/>
      </w:divBdr>
    </w:div>
    <w:div w:id="1865943876">
      <w:bodyDiv w:val="1"/>
      <w:marLeft w:val="0"/>
      <w:marRight w:val="0"/>
      <w:marTop w:val="0"/>
      <w:marBottom w:val="0"/>
      <w:divBdr>
        <w:top w:val="none" w:sz="0" w:space="0" w:color="auto"/>
        <w:left w:val="none" w:sz="0" w:space="0" w:color="auto"/>
        <w:bottom w:val="none" w:sz="0" w:space="0" w:color="auto"/>
        <w:right w:val="none" w:sz="0" w:space="0" w:color="auto"/>
      </w:divBdr>
    </w:div>
    <w:div w:id="1969116950">
      <w:bodyDiv w:val="1"/>
      <w:marLeft w:val="0"/>
      <w:marRight w:val="0"/>
      <w:marTop w:val="0"/>
      <w:marBottom w:val="0"/>
      <w:divBdr>
        <w:top w:val="none" w:sz="0" w:space="0" w:color="auto"/>
        <w:left w:val="none" w:sz="0" w:space="0" w:color="auto"/>
        <w:bottom w:val="none" w:sz="0" w:space="0" w:color="auto"/>
        <w:right w:val="none" w:sz="0" w:space="0" w:color="auto"/>
      </w:divBdr>
    </w:div>
    <w:div w:id="1984307501">
      <w:bodyDiv w:val="1"/>
      <w:marLeft w:val="0"/>
      <w:marRight w:val="0"/>
      <w:marTop w:val="0"/>
      <w:marBottom w:val="0"/>
      <w:divBdr>
        <w:top w:val="none" w:sz="0" w:space="0" w:color="auto"/>
        <w:left w:val="none" w:sz="0" w:space="0" w:color="auto"/>
        <w:bottom w:val="none" w:sz="0" w:space="0" w:color="auto"/>
        <w:right w:val="none" w:sz="0" w:space="0" w:color="auto"/>
      </w:divBdr>
    </w:div>
    <w:div w:id="2013676202">
      <w:bodyDiv w:val="1"/>
      <w:marLeft w:val="0"/>
      <w:marRight w:val="0"/>
      <w:marTop w:val="0"/>
      <w:marBottom w:val="0"/>
      <w:divBdr>
        <w:top w:val="none" w:sz="0" w:space="0" w:color="auto"/>
        <w:left w:val="none" w:sz="0" w:space="0" w:color="auto"/>
        <w:bottom w:val="none" w:sz="0" w:space="0" w:color="auto"/>
        <w:right w:val="none" w:sz="0" w:space="0" w:color="auto"/>
      </w:divBdr>
    </w:div>
    <w:div w:id="2036227698">
      <w:bodyDiv w:val="1"/>
      <w:marLeft w:val="0"/>
      <w:marRight w:val="0"/>
      <w:marTop w:val="0"/>
      <w:marBottom w:val="0"/>
      <w:divBdr>
        <w:top w:val="none" w:sz="0" w:space="0" w:color="auto"/>
        <w:left w:val="none" w:sz="0" w:space="0" w:color="auto"/>
        <w:bottom w:val="none" w:sz="0" w:space="0" w:color="auto"/>
        <w:right w:val="none" w:sz="0" w:space="0" w:color="auto"/>
      </w:divBdr>
    </w:div>
    <w:div w:id="2102602562">
      <w:bodyDiv w:val="1"/>
      <w:marLeft w:val="0"/>
      <w:marRight w:val="0"/>
      <w:marTop w:val="0"/>
      <w:marBottom w:val="0"/>
      <w:divBdr>
        <w:top w:val="none" w:sz="0" w:space="0" w:color="auto"/>
        <w:left w:val="none" w:sz="0" w:space="0" w:color="auto"/>
        <w:bottom w:val="none" w:sz="0" w:space="0" w:color="auto"/>
        <w:right w:val="none" w:sz="0" w:space="0" w:color="auto"/>
      </w:divBdr>
    </w:div>
    <w:div w:id="2102946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jpe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3281834-bd77-4da8-9b5c-8cdc7ad0c56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9C52E1EFDCF6F64990155574BBDBDC84" ma:contentTypeVersion="14" ma:contentTypeDescription="新しいドキュメントを作成します。" ma:contentTypeScope="" ma:versionID="19b414c3d9da9451ede3c10639b9d807">
  <xsd:schema xmlns:xsd="http://www.w3.org/2001/XMLSchema" xmlns:xs="http://www.w3.org/2001/XMLSchema" xmlns:p="http://schemas.microsoft.com/office/2006/metadata/properties" xmlns:ns2="63281834-bd77-4da8-9b5c-8cdc7ad0c569" xmlns:ns3="64183b6c-8ea3-4ca2-af76-7bf4d48b8167" targetNamespace="http://schemas.microsoft.com/office/2006/metadata/properties" ma:root="true" ma:fieldsID="1249fea17e49e03d1deddd1e94109679" ns2:_="" ns3:_="">
    <xsd:import namespace="63281834-bd77-4da8-9b5c-8cdc7ad0c569"/>
    <xsd:import namespace="64183b6c-8ea3-4ca2-af76-7bf4d48b816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281834-bd77-4da8-9b5c-8cdc7ad0c5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183b6c-8ea3-4ca2-af76-7bf4d48b8167"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0716F-A667-4433-9279-76A2E9555113}">
  <ds:schemaRefs>
    <ds:schemaRef ds:uri="http://schemas.microsoft.com/sharepoint/v3/contenttype/forms"/>
  </ds:schemaRefs>
</ds:datastoreItem>
</file>

<file path=customXml/itemProps2.xml><?xml version="1.0" encoding="utf-8"?>
<ds:datastoreItem xmlns:ds="http://schemas.openxmlformats.org/officeDocument/2006/customXml" ds:itemID="{6DF517A5-A513-4E79-A753-6CCFD85AF591}">
  <ds:schemaRefs>
    <ds:schemaRef ds:uri="http://schemas.microsoft.com/office/2006/metadata/properties"/>
    <ds:schemaRef ds:uri="http://schemas.microsoft.com/office/infopath/2007/PartnerControls"/>
    <ds:schemaRef ds:uri="63281834-bd77-4da8-9b5c-8cdc7ad0c569"/>
  </ds:schemaRefs>
</ds:datastoreItem>
</file>

<file path=customXml/itemProps3.xml><?xml version="1.0" encoding="utf-8"?>
<ds:datastoreItem xmlns:ds="http://schemas.openxmlformats.org/officeDocument/2006/customXml" ds:itemID="{ACCF8689-F44B-44EC-BC67-7D9AE4E3D5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281834-bd77-4da8-9b5c-8cdc7ad0c569"/>
    <ds:schemaRef ds:uri="64183b6c-8ea3-4ca2-af76-7bf4d48b81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F24B48-D231-469B-A314-DFB7DBCA1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9</Pages>
  <Words>1817</Words>
  <Characters>10357</Characters>
  <Application>Microsoft Office Word</Application>
  <DocSecurity>0</DocSecurity>
  <Lines>86</Lines>
  <Paragraphs>24</Paragraphs>
  <ScaleCrop>false</ScaleCrop>
  <Company>宇宙航空研究開発機構</Company>
  <LinksUpToDate>false</LinksUpToDate>
  <CharactersWithSpaces>12150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akagi.hiroki@jaxa.jp</dc:creator>
  <cp:keywords/>
  <cp:lastModifiedBy>Yudai Etsunaga</cp:lastModifiedBy>
  <cp:revision>122</cp:revision>
  <cp:lastPrinted>2017-08-25T09:32:00Z</cp:lastPrinted>
  <dcterms:created xsi:type="dcterms:W3CDTF">2022-03-09T07:29:00Z</dcterms:created>
  <dcterms:modified xsi:type="dcterms:W3CDTF">2024-04-01T06:00:00Z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0x0101009C52E1EFDCF6F64990155574BBDBDC84</vt:lpwstr>
  </property>
  <property fmtid="{D5CDD505-2E9C-101B-9397-08002B2CF9AE}" pid="3" name="MediaServiceImageTags">
    <vt:lpwstr/>
  </property>
</Properties>
</file>
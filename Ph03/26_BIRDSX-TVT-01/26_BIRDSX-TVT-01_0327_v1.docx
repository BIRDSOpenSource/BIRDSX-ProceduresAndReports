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944794" w14:paraId="6FF117B8" w14:textId="77777777" w:rsidTr="00944794">
        <w:tc>
          <w:tcPr>
            <w:tcW w:w="8494" w:type="dxa"/>
          </w:tcPr>
          <w:p w14:paraId="607E7F93" w14:textId="4F696DA4" w:rsidR="00944794" w:rsidRDefault="00944794" w:rsidP="00944794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</w:tr>
      <w:tr w:rsidR="00944794" w14:paraId="09F83321" w14:textId="77777777" w:rsidTr="00944794">
        <w:tc>
          <w:tcPr>
            <w:tcW w:w="8494" w:type="dxa"/>
          </w:tcPr>
          <w:p w14:paraId="0F27EE93" w14:textId="36ACCDF4" w:rsidR="00944794" w:rsidRDefault="00944794" w:rsidP="00944794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noProof/>
                <w:color w:val="000000" w:themeColor="text1"/>
              </w:rPr>
              <w:drawing>
                <wp:inline distT="0" distB="0" distL="0" distR="0" wp14:anchorId="1E65C9B5" wp14:editId="3FDDF166">
                  <wp:extent cx="1080000" cy="1094286"/>
                  <wp:effectExtent l="0" t="0" r="0" b="0"/>
                  <wp:docPr id="1972159512" name="Picture 6" descr="A logo of a dragonfl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159512" name="Picture 6" descr="A logo of a dragonfly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9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12BCCC" w14:textId="77777777" w:rsidR="00AF0B5A" w:rsidRPr="002F6F70" w:rsidRDefault="00AF0B5A" w:rsidP="00B30D91">
      <w:pPr>
        <w:rPr>
          <w:rFonts w:eastAsia="Times New Roman" w:cs="Times New Roman"/>
          <w:color w:val="000000" w:themeColor="text1"/>
        </w:rPr>
      </w:pPr>
    </w:p>
    <w:p w14:paraId="74CB28EC" w14:textId="4B32F10B" w:rsidR="00AF0B5A" w:rsidRPr="002F6F70" w:rsidRDefault="002F6F70" w:rsidP="00B30D91">
      <w:pPr>
        <w:jc w:val="center"/>
        <w:rPr>
          <w:rFonts w:eastAsia="Times New Roman" w:cs="Times New Roman"/>
          <w:b/>
          <w:color w:val="000000" w:themeColor="text1"/>
          <w:sz w:val="44"/>
        </w:rPr>
      </w:pPr>
      <w:r>
        <w:rPr>
          <w:rFonts w:eastAsia="Times New Roman" w:cs="Times New Roman"/>
          <w:b/>
          <w:color w:val="000000" w:themeColor="text1"/>
          <w:sz w:val="44"/>
        </w:rPr>
        <w:t>BIRDS-</w:t>
      </w:r>
      <w:r w:rsidR="009C5BB8">
        <w:rPr>
          <w:rFonts w:eastAsia="Times New Roman" w:cs="Times New Roman"/>
          <w:b/>
          <w:color w:val="000000" w:themeColor="text1"/>
          <w:sz w:val="44"/>
        </w:rPr>
        <w:t>X</w:t>
      </w:r>
      <w:r w:rsidR="00D74BA7">
        <w:rPr>
          <w:rFonts w:eastAsia="Times New Roman" w:cs="Times New Roman"/>
          <w:b/>
          <w:color w:val="000000" w:themeColor="text1"/>
          <w:sz w:val="44"/>
        </w:rPr>
        <w:t xml:space="preserve"> </w:t>
      </w:r>
      <w:r w:rsidR="005645AD" w:rsidRPr="002F6F70">
        <w:rPr>
          <w:rFonts w:eastAsia="Times New Roman" w:cs="Times New Roman"/>
          <w:b/>
          <w:color w:val="000000" w:themeColor="text1"/>
          <w:sz w:val="44"/>
        </w:rPr>
        <w:t>Project</w:t>
      </w:r>
    </w:p>
    <w:p w14:paraId="30EDE2DE" w14:textId="6ABCD8E8" w:rsidR="00AF0B5A" w:rsidRPr="002F6F70" w:rsidRDefault="005645AD" w:rsidP="00B30D91">
      <w:pPr>
        <w:jc w:val="center"/>
        <w:rPr>
          <w:rFonts w:eastAsia="Times New Roman" w:cs="Times New Roman"/>
          <w:b/>
          <w:color w:val="000000" w:themeColor="text1"/>
          <w:sz w:val="44"/>
        </w:rPr>
      </w:pPr>
      <w:r w:rsidRPr="002F6F70">
        <w:rPr>
          <w:rFonts w:eastAsia="Times New Roman" w:cs="Times New Roman"/>
          <w:b/>
          <w:color w:val="000000" w:themeColor="text1"/>
          <w:sz w:val="44"/>
        </w:rPr>
        <w:t xml:space="preserve">Thermal Vacuum Test </w:t>
      </w:r>
      <w:r w:rsidR="00E46554" w:rsidRPr="002F6F70">
        <w:rPr>
          <w:rFonts w:eastAsia="Times New Roman" w:cs="Times New Roman"/>
          <w:b/>
          <w:color w:val="000000" w:themeColor="text1"/>
          <w:sz w:val="44"/>
        </w:rPr>
        <w:t>Report</w:t>
      </w:r>
    </w:p>
    <w:p w14:paraId="31251F50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782F1088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409A34C1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76E6B9FC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0C79EBA4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3C51A60E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235C38C3" w14:textId="77777777" w:rsidR="00AF0B5A" w:rsidRPr="002F6F70" w:rsidRDefault="00AF0B5A" w:rsidP="00B30D91">
      <w:pPr>
        <w:jc w:val="center"/>
        <w:rPr>
          <w:rFonts w:eastAsia="Times New Roman" w:cs="Times New Roman"/>
          <w:color w:val="000000" w:themeColor="text1"/>
        </w:rPr>
      </w:pPr>
    </w:p>
    <w:p w14:paraId="23FA43DE" w14:textId="77777777" w:rsidR="00AF0B5A" w:rsidRPr="002F6F70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Kyushu Institute of Technology</w:t>
      </w:r>
    </w:p>
    <w:p w14:paraId="530A69DF" w14:textId="77777777" w:rsidR="00115899" w:rsidRPr="002F6F70" w:rsidRDefault="00115899" w:rsidP="00115899">
      <w:pPr>
        <w:jc w:val="center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Laboratory of Lean Satellite Enterprises and In-Orbit Experiments (</w:t>
      </w:r>
      <w:proofErr w:type="spellStart"/>
      <w:r w:rsidRPr="002F6F70">
        <w:rPr>
          <w:rFonts w:eastAsia="Times New Roman" w:cs="Times New Roman"/>
          <w:color w:val="000000" w:themeColor="text1"/>
        </w:rPr>
        <w:t>LaSEINE</w:t>
      </w:r>
      <w:proofErr w:type="spellEnd"/>
      <w:r w:rsidRPr="002F6F70">
        <w:rPr>
          <w:rFonts w:eastAsia="Times New Roman" w:cs="Times New Roman"/>
          <w:color w:val="000000" w:themeColor="text1"/>
        </w:rPr>
        <w:t>)</w:t>
      </w:r>
    </w:p>
    <w:p w14:paraId="518C8220" w14:textId="77777777" w:rsidR="00AF0B5A" w:rsidRPr="002F6F70" w:rsidRDefault="005645AD" w:rsidP="00B30D91">
      <w:pPr>
        <w:rPr>
          <w:rFonts w:eastAsia="Times New Roman" w:cs="Times New Roman"/>
          <w:color w:val="000000" w:themeColor="text1"/>
        </w:rPr>
      </w:pPr>
      <w:r w:rsidRPr="002F6F70">
        <w:rPr>
          <w:rFonts w:cs="Times New Roman"/>
          <w:noProof/>
          <w:color w:val="000000" w:themeColor="text1"/>
        </w:rPr>
        <w:drawing>
          <wp:anchor distT="0" distB="0" distL="114300" distR="114300" simplePos="0" relativeHeight="251658240" behindDoc="0" locked="0" layoutInCell="1" hidden="0" allowOverlap="1" wp14:anchorId="2DA082FA" wp14:editId="01CD8D10">
            <wp:simplePos x="0" y="0"/>
            <wp:positionH relativeFrom="margin">
              <wp:posOffset>2842895</wp:posOffset>
            </wp:positionH>
            <wp:positionV relativeFrom="paragraph">
              <wp:posOffset>143510</wp:posOffset>
            </wp:positionV>
            <wp:extent cx="954405" cy="723900"/>
            <wp:effectExtent l="0" t="0" r="0" b="0"/>
            <wp:wrapSquare wrapText="bothSides" distT="0" distB="0" distL="114300" distR="114300"/>
            <wp:docPr id="3" name="image17.jpg" descr="http://laplace.ele.kyutech.ac.jp/pict/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://laplace.ele.kyutech.ac.jp/pict/logo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68F7F8" w14:textId="77777777" w:rsidR="00AF0B5A" w:rsidRPr="002F6F70" w:rsidRDefault="003B3823" w:rsidP="00B30D91">
      <w:pPr>
        <w:rPr>
          <w:rFonts w:eastAsia="Times New Roman" w:cs="Times New Roman"/>
          <w:color w:val="000000" w:themeColor="text1"/>
        </w:rPr>
      </w:pPr>
      <w:r w:rsidRPr="002F6F70">
        <w:rPr>
          <w:rFonts w:cs="Times New Roman"/>
          <w:noProof/>
          <w:color w:val="000000" w:themeColor="text1"/>
        </w:rPr>
        <w:drawing>
          <wp:anchor distT="0" distB="0" distL="114300" distR="114300" simplePos="0" relativeHeight="251658241" behindDoc="0" locked="0" layoutInCell="1" hidden="0" allowOverlap="1" wp14:anchorId="45A942EE" wp14:editId="7CB53F71">
            <wp:simplePos x="0" y="0"/>
            <wp:positionH relativeFrom="margin">
              <wp:posOffset>2112645</wp:posOffset>
            </wp:positionH>
            <wp:positionV relativeFrom="paragraph">
              <wp:posOffset>72390</wp:posOffset>
            </wp:positionV>
            <wp:extent cx="441960" cy="510540"/>
            <wp:effectExtent l="0" t="0" r="2540" b="0"/>
            <wp:wrapSquare wrapText="bothSides" distT="0" distB="0" distL="114300" distR="114300"/>
            <wp:docPr id="8" name="image31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Logo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51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3FD9F9D" w14:textId="77777777" w:rsidR="00AF0B5A" w:rsidRPr="002F6F70" w:rsidRDefault="00AF0B5A" w:rsidP="00B30D91">
      <w:pPr>
        <w:rPr>
          <w:rFonts w:eastAsia="Times New Roman" w:cs="Times New Roman"/>
          <w:color w:val="000000" w:themeColor="text1"/>
        </w:rPr>
      </w:pPr>
    </w:p>
    <w:p w14:paraId="43E11E8E" w14:textId="77777777" w:rsidR="00AF0B5A" w:rsidRPr="002F6F70" w:rsidRDefault="00AF0B5A" w:rsidP="00B30D91">
      <w:pPr>
        <w:rPr>
          <w:rFonts w:eastAsia="Times New Roman" w:cs="Times New Roman"/>
          <w:color w:val="000000" w:themeColor="text1"/>
        </w:rPr>
      </w:pPr>
    </w:p>
    <w:p w14:paraId="2E5E033B" w14:textId="77777777" w:rsidR="00AF0B5A" w:rsidRPr="002F6F70" w:rsidRDefault="00AF0B5A" w:rsidP="00B30D91">
      <w:pPr>
        <w:rPr>
          <w:rFonts w:cs="Times New Roman"/>
          <w:color w:val="000000" w:themeColor="text1"/>
        </w:rPr>
      </w:pPr>
    </w:p>
    <w:p w14:paraId="67AEB982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p w14:paraId="350FB094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p w14:paraId="35F5FD60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p w14:paraId="39061D06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p w14:paraId="3A943E28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p w14:paraId="6421493D" w14:textId="77777777" w:rsidR="00114A0F" w:rsidRPr="002F6F70" w:rsidRDefault="00114A0F" w:rsidP="00B30D91">
      <w:pPr>
        <w:rPr>
          <w:rFonts w:cs="Times New Roman"/>
          <w:color w:val="000000" w:themeColor="text1"/>
        </w:rPr>
      </w:pPr>
    </w:p>
    <w:tbl>
      <w:tblPr>
        <w:tblW w:w="8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126"/>
        <w:gridCol w:w="2410"/>
        <w:gridCol w:w="2800"/>
      </w:tblGrid>
      <w:tr w:rsidR="00706F78" w:rsidRPr="00706F78" w14:paraId="02C0CD62" w14:textId="77777777" w:rsidTr="74CD64B7">
        <w:tc>
          <w:tcPr>
            <w:tcW w:w="1384" w:type="dxa"/>
            <w:vAlign w:val="center"/>
          </w:tcPr>
          <w:p w14:paraId="6C0398A7" w14:textId="77777777" w:rsidR="00AF0B5A" w:rsidRPr="002F6F70" w:rsidRDefault="005645AD" w:rsidP="00B30D91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Date</w:t>
            </w:r>
          </w:p>
        </w:tc>
        <w:tc>
          <w:tcPr>
            <w:tcW w:w="2126" w:type="dxa"/>
            <w:vAlign w:val="center"/>
          </w:tcPr>
          <w:p w14:paraId="6104234C" w14:textId="77777777" w:rsidR="00AF0B5A" w:rsidRPr="002F6F70" w:rsidRDefault="005645AD" w:rsidP="00B30D91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Version Number</w:t>
            </w:r>
          </w:p>
        </w:tc>
        <w:tc>
          <w:tcPr>
            <w:tcW w:w="2410" w:type="dxa"/>
            <w:vAlign w:val="center"/>
          </w:tcPr>
          <w:p w14:paraId="76CAF259" w14:textId="77777777" w:rsidR="00AF0B5A" w:rsidRPr="002F6F70" w:rsidRDefault="005645AD" w:rsidP="00B30D91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Writer</w:t>
            </w:r>
          </w:p>
        </w:tc>
        <w:tc>
          <w:tcPr>
            <w:tcW w:w="2800" w:type="dxa"/>
            <w:vAlign w:val="center"/>
          </w:tcPr>
          <w:p w14:paraId="62C03512" w14:textId="77777777" w:rsidR="00AF0B5A" w:rsidRPr="002F6F70" w:rsidRDefault="005645AD" w:rsidP="00B30D91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Annotations</w:t>
            </w:r>
          </w:p>
        </w:tc>
      </w:tr>
      <w:tr w:rsidR="00706F78" w:rsidRPr="00706F78" w14:paraId="780F301B" w14:textId="77777777" w:rsidTr="74CD64B7">
        <w:tc>
          <w:tcPr>
            <w:tcW w:w="1384" w:type="dxa"/>
            <w:vAlign w:val="center"/>
          </w:tcPr>
          <w:p w14:paraId="3993D3E9" w14:textId="1EFF1C1F" w:rsidR="00AF0B5A" w:rsidRPr="002F6F70" w:rsidRDefault="000F125F" w:rsidP="002F6F7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2024/02/26</w:t>
            </w:r>
          </w:p>
        </w:tc>
        <w:tc>
          <w:tcPr>
            <w:tcW w:w="2126" w:type="dxa"/>
            <w:vAlign w:val="center"/>
          </w:tcPr>
          <w:p w14:paraId="77356B09" w14:textId="20D63F5F" w:rsidR="00AF0B5A" w:rsidRPr="002F6F70" w:rsidRDefault="006D1A20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NC</w:t>
            </w:r>
          </w:p>
        </w:tc>
        <w:tc>
          <w:tcPr>
            <w:tcW w:w="2410" w:type="dxa"/>
            <w:vAlign w:val="center"/>
          </w:tcPr>
          <w:p w14:paraId="57581D7F" w14:textId="12B62627" w:rsidR="00AF0B5A" w:rsidRPr="002F6F70" w:rsidRDefault="000F125F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proofErr w:type="spellStart"/>
            <w:r>
              <w:rPr>
                <w:rFonts w:cs="Times New Roman"/>
                <w:color w:val="000000" w:themeColor="text1"/>
              </w:rPr>
              <w:t>Merisa</w:t>
            </w:r>
            <w:proofErr w:type="spellEnd"/>
            <w:r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</w:rPr>
              <w:t>Kosiyakul</w:t>
            </w:r>
            <w:proofErr w:type="spellEnd"/>
          </w:p>
        </w:tc>
        <w:tc>
          <w:tcPr>
            <w:tcW w:w="2800" w:type="dxa"/>
            <w:vAlign w:val="center"/>
          </w:tcPr>
          <w:p w14:paraId="6A707A42" w14:textId="6AA39903" w:rsidR="00AF0B5A" w:rsidRPr="002F6F70" w:rsidRDefault="005645AD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First Draft</w:t>
            </w:r>
          </w:p>
        </w:tc>
      </w:tr>
      <w:tr w:rsidR="00706F78" w:rsidRPr="00706F78" w14:paraId="14CB96EE" w14:textId="77777777" w:rsidTr="74CD64B7">
        <w:tc>
          <w:tcPr>
            <w:tcW w:w="1384" w:type="dxa"/>
            <w:vAlign w:val="center"/>
          </w:tcPr>
          <w:p w14:paraId="41AB3664" w14:textId="1EE795F4" w:rsidR="74CD64B7" w:rsidRDefault="74CD64B7" w:rsidP="74CD64B7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74CD64B7">
              <w:rPr>
                <w:rFonts w:cs="Times New Roman"/>
                <w:color w:val="000000" w:themeColor="text1"/>
              </w:rPr>
              <w:t>2024/0</w:t>
            </w:r>
            <w:r w:rsidR="659F6D79" w:rsidRPr="74CD64B7">
              <w:rPr>
                <w:rFonts w:cs="Times New Roman"/>
                <w:color w:val="000000" w:themeColor="text1"/>
              </w:rPr>
              <w:t>3</w:t>
            </w:r>
            <w:r w:rsidRPr="74CD64B7">
              <w:rPr>
                <w:rFonts w:cs="Times New Roman"/>
                <w:color w:val="000000" w:themeColor="text1"/>
              </w:rPr>
              <w:t>/</w:t>
            </w:r>
            <w:ins w:id="1" w:author="Yudai Etsunaga" w:date="2024-03-27T13:49:00Z">
              <w:r w:rsidR="00F71DDA">
                <w:rPr>
                  <w:rFonts w:cs="Times New Roman"/>
                  <w:color w:val="000000" w:themeColor="text1"/>
                </w:rPr>
                <w:t>27</w:t>
              </w:r>
            </w:ins>
            <w:del w:id="2" w:author="Yudai Etsunaga" w:date="2024-03-27T13:49:00Z">
              <w:r w:rsidR="07866C57" w:rsidRPr="74CD64B7" w:rsidDel="00F71DDA">
                <w:rPr>
                  <w:rFonts w:cs="Times New Roman" w:hint="eastAsia"/>
                  <w:color w:val="000000" w:themeColor="text1"/>
                </w:rPr>
                <w:delText>1</w:delText>
              </w:r>
              <w:r w:rsidR="07866C57" w:rsidRPr="74CD64B7" w:rsidDel="00F71DDA">
                <w:rPr>
                  <w:rFonts w:cs="Times New Roman"/>
                  <w:color w:val="000000" w:themeColor="text1"/>
                </w:rPr>
                <w:delText>6</w:delText>
              </w:r>
            </w:del>
          </w:p>
        </w:tc>
        <w:tc>
          <w:tcPr>
            <w:tcW w:w="2126" w:type="dxa"/>
            <w:vAlign w:val="center"/>
          </w:tcPr>
          <w:p w14:paraId="19853A6A" w14:textId="7E7A7233" w:rsidR="74CD64B7" w:rsidRDefault="00D44B79" w:rsidP="74CD64B7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A</w:t>
            </w:r>
          </w:p>
        </w:tc>
        <w:tc>
          <w:tcPr>
            <w:tcW w:w="2410" w:type="dxa"/>
            <w:vAlign w:val="center"/>
          </w:tcPr>
          <w:p w14:paraId="04767C1B" w14:textId="12B62627" w:rsidR="74CD64B7" w:rsidRDefault="74CD64B7" w:rsidP="74CD64B7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proofErr w:type="spellStart"/>
            <w:r w:rsidRPr="74CD64B7">
              <w:rPr>
                <w:rFonts w:cs="Times New Roman"/>
                <w:color w:val="000000" w:themeColor="text1"/>
              </w:rPr>
              <w:t>Merisa</w:t>
            </w:r>
            <w:proofErr w:type="spellEnd"/>
            <w:r w:rsidRPr="74CD64B7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74CD64B7">
              <w:rPr>
                <w:rFonts w:cs="Times New Roman"/>
                <w:color w:val="000000" w:themeColor="text1"/>
              </w:rPr>
              <w:t>Kosiyakul</w:t>
            </w:r>
            <w:proofErr w:type="spellEnd"/>
          </w:p>
        </w:tc>
        <w:tc>
          <w:tcPr>
            <w:tcW w:w="2800" w:type="dxa"/>
            <w:vAlign w:val="center"/>
          </w:tcPr>
          <w:p w14:paraId="47EC4AE3" w14:textId="2F29E939" w:rsidR="3BAC1625" w:rsidRDefault="3BAC1625" w:rsidP="74CD64B7">
            <w:pPr>
              <w:spacing w:line="259" w:lineRule="auto"/>
              <w:jc w:val="center"/>
              <w:rPr>
                <w:rFonts w:eastAsia="Times New Roman" w:cs="Times New Roman"/>
                <w:color w:val="000000" w:themeColor="text1"/>
              </w:rPr>
            </w:pPr>
            <w:r w:rsidRPr="74CD64B7">
              <w:rPr>
                <w:rFonts w:eastAsia="Times New Roman" w:cs="Times New Roman"/>
                <w:color w:val="000000" w:themeColor="text1"/>
              </w:rPr>
              <w:t>Final fixes</w:t>
            </w:r>
          </w:p>
        </w:tc>
      </w:tr>
      <w:tr w:rsidR="00706F78" w:rsidRPr="00706F78" w14:paraId="78D93987" w14:textId="77777777" w:rsidTr="74CD64B7">
        <w:tc>
          <w:tcPr>
            <w:tcW w:w="1384" w:type="dxa"/>
            <w:vAlign w:val="center"/>
          </w:tcPr>
          <w:p w14:paraId="6169E9B9" w14:textId="77777777" w:rsidR="007635AA" w:rsidRPr="002F6F70" w:rsidRDefault="007635AA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126" w:type="dxa"/>
            <w:vAlign w:val="center"/>
          </w:tcPr>
          <w:p w14:paraId="37384010" w14:textId="77777777" w:rsidR="007635AA" w:rsidRPr="002F6F70" w:rsidRDefault="007635AA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03FE8833" w14:textId="77777777" w:rsidR="007635AA" w:rsidRPr="002F6F70" w:rsidRDefault="007635AA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800" w:type="dxa"/>
            <w:vAlign w:val="center"/>
          </w:tcPr>
          <w:p w14:paraId="56BBAC98" w14:textId="77777777" w:rsidR="007635AA" w:rsidRPr="002F6F70" w:rsidRDefault="007635AA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</w:tr>
      <w:tr w:rsidR="00706F78" w:rsidRPr="00706F78" w14:paraId="3D48D0BF" w14:textId="77777777" w:rsidTr="74CD64B7">
        <w:tc>
          <w:tcPr>
            <w:tcW w:w="1384" w:type="dxa"/>
            <w:vAlign w:val="center"/>
          </w:tcPr>
          <w:p w14:paraId="4080E8FA" w14:textId="77777777" w:rsidR="006C32E3" w:rsidRPr="002F6F70" w:rsidRDefault="006C32E3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bookmarkStart w:id="3" w:name="_gjdgxs" w:colFirst="0" w:colLast="0"/>
            <w:bookmarkEnd w:id="3"/>
          </w:p>
        </w:tc>
        <w:tc>
          <w:tcPr>
            <w:tcW w:w="2126" w:type="dxa"/>
            <w:vAlign w:val="center"/>
          </w:tcPr>
          <w:p w14:paraId="2C769F41" w14:textId="77777777" w:rsidR="006C32E3" w:rsidRPr="002F6F70" w:rsidRDefault="006C32E3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5DC851AF" w14:textId="77777777" w:rsidR="006C32E3" w:rsidRPr="002F6F70" w:rsidRDefault="006C32E3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800" w:type="dxa"/>
            <w:vAlign w:val="center"/>
          </w:tcPr>
          <w:p w14:paraId="68F294F1" w14:textId="77777777" w:rsidR="006C32E3" w:rsidRPr="002F6F70" w:rsidRDefault="006C32E3" w:rsidP="00B30D91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</w:tr>
      <w:tr w:rsidR="00706F78" w:rsidRPr="00706F78" w14:paraId="5F1F5CEB" w14:textId="77777777" w:rsidTr="74CD64B7">
        <w:tc>
          <w:tcPr>
            <w:tcW w:w="1384" w:type="dxa"/>
            <w:vAlign w:val="center"/>
          </w:tcPr>
          <w:p w14:paraId="2D7CF825" w14:textId="77777777" w:rsidR="00EA7DBC" w:rsidRPr="002F6F70" w:rsidRDefault="00EA7DBC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126" w:type="dxa"/>
            <w:vAlign w:val="center"/>
          </w:tcPr>
          <w:p w14:paraId="2E48653B" w14:textId="77777777" w:rsidR="00EA7DBC" w:rsidRPr="002F6F70" w:rsidRDefault="00EA7DBC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2A604E58" w14:textId="77777777" w:rsidR="00EA7DBC" w:rsidRPr="002F6F70" w:rsidRDefault="00EA7DBC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800" w:type="dxa"/>
            <w:vAlign w:val="center"/>
          </w:tcPr>
          <w:p w14:paraId="4BAA4B80" w14:textId="77777777" w:rsidR="00EA7DBC" w:rsidRPr="002F6F70" w:rsidRDefault="00EA7DBC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</w:tr>
      <w:tr w:rsidR="00706F78" w:rsidRPr="00706F78" w14:paraId="6CE2299A" w14:textId="77777777" w:rsidTr="74CD64B7">
        <w:tc>
          <w:tcPr>
            <w:tcW w:w="1384" w:type="dxa"/>
            <w:vAlign w:val="center"/>
          </w:tcPr>
          <w:p w14:paraId="513C8108" w14:textId="77777777" w:rsidR="00F121BA" w:rsidRPr="002F6F70" w:rsidRDefault="00F121BA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126" w:type="dxa"/>
            <w:vAlign w:val="center"/>
          </w:tcPr>
          <w:p w14:paraId="192EEBB2" w14:textId="77777777" w:rsidR="00F121BA" w:rsidRPr="002F6F70" w:rsidRDefault="00F121BA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3814D2B2" w14:textId="77777777" w:rsidR="00F121BA" w:rsidRPr="002F6F70" w:rsidRDefault="00F121BA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800" w:type="dxa"/>
            <w:vAlign w:val="center"/>
          </w:tcPr>
          <w:p w14:paraId="11E3D800" w14:textId="77777777" w:rsidR="00F121BA" w:rsidRPr="002F6F70" w:rsidRDefault="00F121BA" w:rsidP="00B30D91">
            <w:pPr>
              <w:jc w:val="center"/>
              <w:rPr>
                <w:rFonts w:cs="Times New Roman"/>
                <w:color w:val="000000" w:themeColor="text1"/>
              </w:rPr>
            </w:pPr>
          </w:p>
        </w:tc>
      </w:tr>
      <w:tr w:rsidR="00706F78" w:rsidRPr="00706F78" w14:paraId="3AE7947E" w14:textId="77777777" w:rsidTr="74CD64B7">
        <w:tc>
          <w:tcPr>
            <w:tcW w:w="1384" w:type="dxa"/>
            <w:vAlign w:val="center"/>
          </w:tcPr>
          <w:p w14:paraId="3B62DC3A" w14:textId="77777777" w:rsidR="00E754D3" w:rsidRPr="002F6F70" w:rsidRDefault="00E754D3" w:rsidP="00E754D3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126" w:type="dxa"/>
            <w:vAlign w:val="center"/>
          </w:tcPr>
          <w:p w14:paraId="5AA76A78" w14:textId="77777777" w:rsidR="00E754D3" w:rsidRPr="002F6F70" w:rsidRDefault="00E754D3" w:rsidP="00E754D3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410" w:type="dxa"/>
            <w:vAlign w:val="center"/>
          </w:tcPr>
          <w:p w14:paraId="63AC6FC8" w14:textId="77777777" w:rsidR="00E754D3" w:rsidRPr="002F6F70" w:rsidRDefault="00E754D3" w:rsidP="00E754D3">
            <w:pPr>
              <w:jc w:val="center"/>
              <w:rPr>
                <w:rFonts w:cs="Times New Roman"/>
                <w:color w:val="000000" w:themeColor="text1"/>
              </w:rPr>
            </w:pPr>
          </w:p>
        </w:tc>
        <w:tc>
          <w:tcPr>
            <w:tcW w:w="2800" w:type="dxa"/>
            <w:vAlign w:val="center"/>
          </w:tcPr>
          <w:p w14:paraId="694944F7" w14:textId="77777777" w:rsidR="00E754D3" w:rsidRPr="002F6F70" w:rsidRDefault="00E754D3" w:rsidP="002D0296">
            <w:pPr>
              <w:ind w:left="720"/>
              <w:jc w:val="center"/>
              <w:rPr>
                <w:rFonts w:cs="Times New Roman"/>
                <w:color w:val="000000" w:themeColor="text1"/>
              </w:rPr>
            </w:pPr>
          </w:p>
        </w:tc>
      </w:tr>
    </w:tbl>
    <w:p w14:paraId="61387AAA" w14:textId="77777777" w:rsidR="00CA49EC" w:rsidRPr="002F6F70" w:rsidRDefault="00E754D3" w:rsidP="00B30D91">
      <w:pPr>
        <w:spacing w:line="480" w:lineRule="auto"/>
        <w:rPr>
          <w:rFonts w:eastAsia="Times New Roman" w:cs="Times New Roman"/>
          <w:b/>
          <w:color w:val="000000" w:themeColor="text1"/>
        </w:rPr>
      </w:pPr>
      <w:r w:rsidRPr="002F6F70">
        <w:rPr>
          <w:rFonts w:eastAsia="Times New Roman" w:cs="Times New Roman"/>
          <w:b/>
          <w:color w:val="000000" w:themeColor="text1"/>
        </w:rPr>
        <w:t>`</w:t>
      </w:r>
    </w:p>
    <w:p w14:paraId="4EC6C43E" w14:textId="77777777" w:rsidR="00CA49EC" w:rsidRPr="006C0FCB" w:rsidRDefault="00CA49EC" w:rsidP="00B30D91">
      <w:pPr>
        <w:rPr>
          <w:rFonts w:eastAsia="Times New Roman" w:cs="Times New Roman"/>
          <w:b/>
          <w:bCs/>
          <w:color w:val="000000" w:themeColor="text1"/>
        </w:rPr>
      </w:pPr>
      <w:r w:rsidRPr="002F6F70">
        <w:rPr>
          <w:rFonts w:eastAsia="Times New Roman" w:cs="Times New Roman"/>
          <w:b/>
          <w:color w:val="000000" w:themeColor="text1"/>
        </w:rPr>
        <w:br w:type="page"/>
      </w:r>
    </w:p>
    <w:sdt>
      <w:sdtPr>
        <w:rPr>
          <w:rFonts w:cs="Times New Roman"/>
          <w:b/>
          <w:bCs/>
        </w:rPr>
        <w:id w:val="-898514242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1D28546D" w14:textId="472157FC" w:rsidR="00602419" w:rsidRPr="006C0FCB" w:rsidRDefault="00602419" w:rsidP="00602419">
          <w:pPr>
            <w:rPr>
              <w:rFonts w:cs="Times New Roman"/>
              <w:b/>
              <w:bCs/>
            </w:rPr>
          </w:pPr>
          <w:r w:rsidRPr="006C0FCB">
            <w:rPr>
              <w:rFonts w:cs="Times New Roman"/>
              <w:b/>
              <w:bCs/>
            </w:rPr>
            <w:t>Table of Contents</w:t>
          </w:r>
        </w:p>
        <w:p w14:paraId="0537D0DC" w14:textId="5A4B8AEA" w:rsidR="000428E2" w:rsidRPr="006C0FCB" w:rsidRDefault="00602419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r w:rsidRPr="006C0FCB">
            <w:rPr>
              <w:rFonts w:ascii="Times New Roman" w:hAnsi="Times New Roman"/>
              <w:b w:val="0"/>
              <w:bCs w:val="0"/>
              <w:i w:val="0"/>
              <w:iCs w:val="0"/>
              <w:sz w:val="21"/>
              <w:szCs w:val="21"/>
            </w:rPr>
            <w:fldChar w:fldCharType="begin"/>
          </w:r>
          <w:r w:rsidRPr="006C0FCB">
            <w:rPr>
              <w:rFonts w:ascii="Times New Roman" w:hAnsi="Times New Roman"/>
              <w:b w:val="0"/>
              <w:bCs w:val="0"/>
              <w:i w:val="0"/>
              <w:iCs w:val="0"/>
              <w:sz w:val="21"/>
              <w:szCs w:val="21"/>
            </w:rPr>
            <w:instrText xml:space="preserve"> TOC \o "1-3" \h \z \u </w:instrText>
          </w:r>
          <w:r w:rsidRPr="006C0FCB">
            <w:rPr>
              <w:rFonts w:ascii="Times New Roman" w:hAnsi="Times New Roman"/>
              <w:b w:val="0"/>
              <w:bCs w:val="0"/>
              <w:i w:val="0"/>
              <w:iCs w:val="0"/>
              <w:sz w:val="21"/>
              <w:szCs w:val="21"/>
            </w:rPr>
            <w:fldChar w:fldCharType="separate"/>
          </w:r>
          <w:hyperlink w:anchor="_Toc162381402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1.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Introduction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_Toc162381402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95442E4" w14:textId="51B4F7A5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3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2.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Applicable Document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_Toc162381403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096FCCB" w14:textId="43ED8FD3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4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Test method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_Toc162381404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6CDB06" w14:textId="7BCB0348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5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3.1.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Test Objectives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_Toc162381405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A1B68DF" w14:textId="6AAD295B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6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3.2.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Temperature measurement point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_Toc162381406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5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2F7DF" w14:textId="6D21B852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7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3.3.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Test Flow, Level, and Conditions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_Toc162381407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9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3BFD15" w14:textId="27DB3D7B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8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3.4.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Heater Position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_Toc162381408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11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68C4A6" w14:textId="5A861AE1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09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3.5.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Actual Test Flow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_Toc162381409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12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4D1316" w14:textId="5618E017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0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4.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Test Results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_Toc162381410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E1F35C" w14:textId="0139952C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1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4.1.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Detailed Test Procedure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_Toc162381411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13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41C505" w14:textId="7CD8FB03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2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4.2.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Temperature data from measurement point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_Toc162381412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14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303E49" w14:textId="4765E03F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3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4.3.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Visual inspection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_Toc162381413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15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CD25ED2" w14:textId="05EDAC05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4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4.4.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Function Test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_Toc162381414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16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8C7222" w14:textId="0582E630" w:rsidR="000428E2" w:rsidRPr="006C0FCB" w:rsidRDefault="00066B12">
          <w:pPr>
            <w:pStyle w:val="10"/>
            <w:rPr>
              <w:rFonts w:ascii="Times New Roman" w:hAnsi="Times New Roman"/>
              <w:b w:val="0"/>
              <w:bCs w:val="0"/>
              <w:i w:val="0"/>
              <w:iCs w:val="0"/>
              <w:noProof/>
              <w:kern w:val="2"/>
              <w:sz w:val="21"/>
              <w:szCs w:val="21"/>
              <w:lang w:eastAsia="en-US" w:bidi="th-TH"/>
              <w14:ligatures w14:val="standardContextual"/>
            </w:rPr>
          </w:pPr>
          <w:hyperlink w:anchor="_Toc162381415" w:history="1"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5.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kern w:val="2"/>
                <w:sz w:val="21"/>
                <w:szCs w:val="21"/>
                <w:lang w:eastAsia="en-US" w:bidi="th-TH"/>
                <w14:ligatures w14:val="standardContextual"/>
              </w:rPr>
              <w:tab/>
            </w:r>
            <w:r w:rsidR="000428E2" w:rsidRPr="006C0FCB">
              <w:rPr>
                <w:rStyle w:val="aff5"/>
                <w:rFonts w:ascii="Times New Roman" w:hAnsi="Times New Roman"/>
                <w:b w:val="0"/>
                <w:bCs w:val="0"/>
                <w:i w:val="0"/>
                <w:iCs w:val="0"/>
                <w:noProof/>
                <w:sz w:val="21"/>
                <w:szCs w:val="21"/>
              </w:rPr>
              <w:t>Conclusion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ab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begin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instrText xml:space="preserve"> PAGEREF _Toc162381415 \h </w:instrTex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separate"/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t>16</w:t>
            </w:r>
            <w:r w:rsidR="000428E2" w:rsidRPr="006C0FC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F3BA31B" w14:textId="50036601" w:rsidR="00602419" w:rsidRPr="006C0FCB" w:rsidRDefault="00602419">
          <w:pPr>
            <w:rPr>
              <w:rFonts w:cs="Times New Roman"/>
            </w:rPr>
          </w:pPr>
          <w:r w:rsidRPr="006C0FCB">
            <w:rPr>
              <w:rFonts w:cs="Times New Roman"/>
              <w:noProof/>
            </w:rPr>
            <w:fldChar w:fldCharType="end"/>
          </w:r>
        </w:p>
      </w:sdtContent>
    </w:sdt>
    <w:p w14:paraId="2BB6FD9D" w14:textId="246E62C7" w:rsidR="004456F8" w:rsidRPr="006C0FCB" w:rsidRDefault="004456F8" w:rsidP="00B30D91">
      <w:pPr>
        <w:rPr>
          <w:rFonts w:eastAsia="Times New Roman" w:cs="Times New Roman"/>
          <w:color w:val="000000" w:themeColor="text1"/>
        </w:rPr>
      </w:pPr>
      <w:bookmarkStart w:id="4" w:name="_30j0zll" w:colFirst="0" w:colLast="0"/>
      <w:bookmarkEnd w:id="4"/>
      <w:r w:rsidRPr="006C0FCB">
        <w:rPr>
          <w:rFonts w:eastAsia="Times New Roman" w:cs="Times New Roman"/>
          <w:color w:val="000000" w:themeColor="text1"/>
        </w:rPr>
        <w:br w:type="page"/>
      </w:r>
    </w:p>
    <w:p w14:paraId="262C32F3" w14:textId="77777777" w:rsidR="00AF0B5A" w:rsidRPr="00A51211" w:rsidRDefault="005645AD" w:rsidP="00BB59B3">
      <w:pPr>
        <w:pStyle w:val="1"/>
        <w:numPr>
          <w:ilvl w:val="0"/>
          <w:numId w:val="39"/>
        </w:numPr>
      </w:pPr>
      <w:bookmarkStart w:id="5" w:name="_Toc162381402"/>
      <w:r w:rsidRPr="00A51211">
        <w:lastRenderedPageBreak/>
        <w:t>Introduction</w:t>
      </w:r>
      <w:bookmarkEnd w:id="5"/>
    </w:p>
    <w:p w14:paraId="2F1A5B35" w14:textId="603396F1" w:rsidR="00AF0B5A" w:rsidRPr="002F6F70" w:rsidRDefault="000F791D" w:rsidP="00602419">
      <w:pPr>
        <w:ind w:firstLine="360"/>
        <w:rPr>
          <w:rFonts w:eastAsia="Times New Roman" w:cs="Times New Roman"/>
          <w:color w:val="000000" w:themeColor="text1"/>
        </w:rPr>
      </w:pPr>
      <w:bookmarkStart w:id="6" w:name="_1fob9te" w:colFirst="0" w:colLast="0"/>
      <w:bookmarkEnd w:id="6"/>
      <w:r w:rsidRPr="002F6F70">
        <w:rPr>
          <w:rFonts w:eastAsia="Times New Roman" w:cs="Times New Roman"/>
          <w:color w:val="000000" w:themeColor="text1"/>
        </w:rPr>
        <w:t xml:space="preserve">This document summarizes the result of the </w:t>
      </w:r>
      <w:r w:rsidR="007635AA" w:rsidRPr="002F6F70">
        <w:rPr>
          <w:rFonts w:eastAsia="Times New Roman" w:cs="Times New Roman"/>
          <w:color w:val="000000" w:themeColor="text1"/>
        </w:rPr>
        <w:t xml:space="preserve">Thermal Vacuum Test </w:t>
      </w:r>
      <w:r w:rsidRPr="002F6F70">
        <w:rPr>
          <w:rFonts w:eastAsia="Times New Roman" w:cs="Times New Roman"/>
          <w:color w:val="000000" w:themeColor="text1"/>
        </w:rPr>
        <w:t>for</w:t>
      </w:r>
      <w:r w:rsidR="005645AD" w:rsidRPr="002F6F70">
        <w:rPr>
          <w:rFonts w:eastAsia="Times New Roman" w:cs="Times New Roman"/>
          <w:color w:val="000000" w:themeColor="text1"/>
        </w:rPr>
        <w:t xml:space="preserve"> </w:t>
      </w:r>
      <w:r w:rsidR="002F6F70">
        <w:rPr>
          <w:rFonts w:eastAsia="Times New Roman" w:cs="Times New Roman"/>
          <w:color w:val="000000" w:themeColor="text1"/>
        </w:rPr>
        <w:t>BIRDS-</w:t>
      </w:r>
      <w:r w:rsidR="00235B5E">
        <w:rPr>
          <w:rFonts w:eastAsia="Times New Roman" w:cs="Times New Roman"/>
          <w:color w:val="000000" w:themeColor="text1"/>
        </w:rPr>
        <w:t>X</w:t>
      </w:r>
      <w:r w:rsidR="00974FAC">
        <w:rPr>
          <w:rFonts w:eastAsia="Times New Roman" w:cs="Times New Roman"/>
          <w:color w:val="000000" w:themeColor="text1"/>
        </w:rPr>
        <w:t xml:space="preserve"> </w:t>
      </w:r>
      <w:ins w:id="7" w:author="Yudai Etsunaga" w:date="2024-04-01T15:04:00Z">
        <w:r w:rsidR="00E02813">
          <w:rPr>
            <w:rFonts w:eastAsia="Times New Roman" w:cs="Times New Roman"/>
            <w:color w:val="000000" w:themeColor="text1"/>
          </w:rPr>
          <w:t xml:space="preserve">DRAGONFLY </w:t>
        </w:r>
      </w:ins>
      <w:del w:id="8" w:author="Yudai Etsunaga" w:date="2024-04-01T15:04:00Z">
        <w:r w:rsidR="00974FAC" w:rsidDel="00E02813">
          <w:rPr>
            <w:rFonts w:eastAsia="Times New Roman" w:cs="Times New Roman"/>
            <w:color w:val="000000" w:themeColor="text1"/>
          </w:rPr>
          <w:delText>Dragonfly</w:delText>
        </w:r>
        <w:r w:rsidR="005645AD" w:rsidRPr="002F6F70" w:rsidDel="00E02813">
          <w:rPr>
            <w:rFonts w:eastAsia="Times New Roman" w:cs="Times New Roman"/>
            <w:color w:val="000000" w:themeColor="text1"/>
          </w:rPr>
          <w:delText xml:space="preserve"> </w:delText>
        </w:r>
      </w:del>
      <w:r w:rsidR="005645AD" w:rsidRPr="002F6F70">
        <w:rPr>
          <w:rFonts w:eastAsia="Times New Roman" w:cs="Times New Roman"/>
          <w:color w:val="000000" w:themeColor="text1"/>
        </w:rPr>
        <w:t>satellite</w:t>
      </w:r>
      <w:r w:rsidR="002F6F70">
        <w:rPr>
          <w:rFonts w:eastAsia="Times New Roman" w:cs="Times New Roman"/>
          <w:color w:val="000000" w:themeColor="text1"/>
        </w:rPr>
        <w:t>s</w:t>
      </w:r>
      <w:r w:rsidR="00235B5E">
        <w:rPr>
          <w:rFonts w:eastAsia="Times New Roman" w:cs="Times New Roman"/>
          <w:color w:val="000000" w:themeColor="text1"/>
        </w:rPr>
        <w:t xml:space="preserve">, </w:t>
      </w:r>
      <w:del w:id="9" w:author="Yudai Etsunaga" w:date="2024-04-01T15:04:00Z">
        <w:r w:rsidR="00235B5E" w:rsidDel="00E215C2">
          <w:rPr>
            <w:rFonts w:eastAsia="Times New Roman" w:cs="Times New Roman"/>
            <w:color w:val="000000" w:themeColor="text1"/>
          </w:rPr>
          <w:delText>Dragonfly</w:delText>
        </w:r>
      </w:del>
      <w:ins w:id="10" w:author="Yudai Etsunaga" w:date="2024-04-01T15:04:00Z">
        <w:r w:rsidR="00E215C2">
          <w:rPr>
            <w:rFonts w:eastAsia="Times New Roman" w:cs="Times New Roman"/>
            <w:color w:val="000000" w:themeColor="text1"/>
          </w:rPr>
          <w:t>DRAGONFLY</w:t>
        </w:r>
      </w:ins>
      <w:r w:rsidR="009E339B">
        <w:rPr>
          <w:rFonts w:eastAsia="Times New Roman" w:cs="Times New Roman"/>
          <w:color w:val="000000" w:themeColor="text1"/>
        </w:rPr>
        <w:t>,</w:t>
      </w:r>
      <w:r w:rsidR="005645AD" w:rsidRPr="002F6F70">
        <w:rPr>
          <w:rFonts w:eastAsia="Times New Roman" w:cs="Times New Roman"/>
          <w:color w:val="000000" w:themeColor="text1"/>
        </w:rPr>
        <w:t xml:space="preserve"> </w:t>
      </w:r>
      <w:r w:rsidRPr="002F6F70">
        <w:rPr>
          <w:rFonts w:eastAsia="Times New Roman" w:cs="Times New Roman"/>
          <w:color w:val="000000" w:themeColor="text1"/>
        </w:rPr>
        <w:t>which will be deployed from JEM Small Satellites Orbital Deployer (</w:t>
      </w:r>
      <w:r w:rsidR="00DE12D1">
        <w:rPr>
          <w:rFonts w:eastAsia="Times New Roman" w:cs="Times New Roman"/>
          <w:color w:val="000000" w:themeColor="text1"/>
        </w:rPr>
        <w:t>J-SSOD-R</w:t>
      </w:r>
      <w:r w:rsidRPr="002F6F70">
        <w:rPr>
          <w:rFonts w:eastAsia="Times New Roman" w:cs="Times New Roman"/>
          <w:color w:val="000000" w:themeColor="text1"/>
        </w:rPr>
        <w:t>)</w:t>
      </w:r>
      <w:r w:rsidR="00CF19A4" w:rsidRPr="002F6F70">
        <w:rPr>
          <w:rFonts w:eastAsia="Times New Roman" w:cs="Times New Roman"/>
          <w:color w:val="000000" w:themeColor="text1"/>
        </w:rPr>
        <w:t>.</w:t>
      </w:r>
    </w:p>
    <w:p w14:paraId="1FEE90A3" w14:textId="3E0B874F" w:rsidR="000F791D" w:rsidRPr="002F6F70" w:rsidRDefault="000F791D" w:rsidP="00B30D91">
      <w:pPr>
        <w:rPr>
          <w:rFonts w:eastAsia="Times New Roman" w:cs="Times New Roman"/>
          <w:color w:val="000000" w:themeColor="text1"/>
        </w:rPr>
      </w:pPr>
    </w:p>
    <w:p w14:paraId="2FAE89ED" w14:textId="6DE84D53" w:rsidR="00B07602" w:rsidRPr="00B07602" w:rsidRDefault="000F791D" w:rsidP="00BB59B3">
      <w:pPr>
        <w:pStyle w:val="1"/>
        <w:numPr>
          <w:ilvl w:val="0"/>
          <w:numId w:val="29"/>
        </w:numPr>
      </w:pPr>
      <w:bookmarkStart w:id="11" w:name="_Toc162381403"/>
      <w:r w:rsidRPr="00074A4D">
        <w:t>Applicable Document</w:t>
      </w:r>
      <w:bookmarkEnd w:id="11"/>
    </w:p>
    <w:p w14:paraId="7A8AC7FE" w14:textId="69089C2F" w:rsidR="000F791D" w:rsidRPr="00706F78" w:rsidRDefault="000F791D" w:rsidP="000F791D">
      <w:pPr>
        <w:rPr>
          <w:rFonts w:cs="Times New Roman"/>
          <w:color w:val="000000" w:themeColor="text1"/>
        </w:rPr>
      </w:pPr>
      <w:bookmarkStart w:id="12" w:name="OLE_LINK1"/>
      <w:bookmarkStart w:id="13" w:name="OLE_LINK2"/>
      <w:r w:rsidRPr="002F6F70">
        <w:rPr>
          <w:rFonts w:eastAsia="Times New Roman" w:cs="Times New Roman"/>
          <w:color w:val="000000" w:themeColor="text1"/>
        </w:rPr>
        <w:t>(1) JX-ESPC-101132-</w:t>
      </w:r>
      <w:r w:rsidR="000B370C">
        <w:rPr>
          <w:rFonts w:eastAsia="Times New Roman" w:cs="Times New Roman"/>
          <w:color w:val="000000" w:themeColor="text1"/>
        </w:rPr>
        <w:t>E</w:t>
      </w:r>
      <w:r w:rsidRPr="002F6F70">
        <w:rPr>
          <w:rFonts w:eastAsia="Times New Roman" w:cs="Times New Roman"/>
          <w:color w:val="000000" w:themeColor="text1"/>
        </w:rPr>
        <w:tab/>
      </w:r>
      <w:r w:rsidRPr="002F6F70">
        <w:rPr>
          <w:rFonts w:eastAsia="Times New Roman" w:cs="Times New Roman"/>
          <w:color w:val="000000" w:themeColor="text1"/>
        </w:rPr>
        <w:tab/>
        <w:t>JEM</w:t>
      </w:r>
      <w:r w:rsidRPr="00706F78">
        <w:rPr>
          <w:rFonts w:cs="Times New Roman"/>
          <w:color w:val="000000" w:themeColor="text1"/>
        </w:rPr>
        <w:t xml:space="preserve"> Payload Accommodation Handbook-Vol.</w:t>
      </w:r>
      <w:r w:rsidR="009E339B">
        <w:rPr>
          <w:rFonts w:cs="Times New Roman"/>
          <w:color w:val="000000" w:themeColor="text1"/>
        </w:rPr>
        <w:t xml:space="preserve"> </w:t>
      </w:r>
      <w:r w:rsidRPr="00706F78">
        <w:rPr>
          <w:rFonts w:cs="Times New Roman"/>
          <w:color w:val="000000" w:themeColor="text1"/>
        </w:rPr>
        <w:t>8-</w:t>
      </w:r>
    </w:p>
    <w:p w14:paraId="6BB68AF1" w14:textId="6827138C" w:rsidR="000F791D" w:rsidRPr="002F6F70" w:rsidRDefault="000F791D" w:rsidP="002F6F70">
      <w:pPr>
        <w:ind w:left="2160" w:firstLine="720"/>
        <w:rPr>
          <w:rFonts w:cs="Times New Roman"/>
          <w:color w:val="000000" w:themeColor="text1"/>
        </w:rPr>
      </w:pPr>
      <w:r w:rsidRPr="002F6F70">
        <w:rPr>
          <w:rFonts w:cs="Times New Roman"/>
          <w:color w:val="000000" w:themeColor="text1"/>
        </w:rPr>
        <w:t>Small Satellite Deployment Interface Control Document</w:t>
      </w:r>
    </w:p>
    <w:p w14:paraId="144B5D9B" w14:textId="405EE5A9" w:rsidR="000F791D" w:rsidRPr="002F6F70" w:rsidRDefault="000F791D" w:rsidP="000F791D">
      <w:pPr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(2) ISBN 1-884989-11-X</w:t>
      </w:r>
      <w:r w:rsidRPr="002F6F70">
        <w:rPr>
          <w:rFonts w:eastAsia="Times New Roman" w:cs="Times New Roman"/>
          <w:color w:val="000000" w:themeColor="text1"/>
        </w:rPr>
        <w:tab/>
      </w:r>
      <w:r w:rsidRPr="002F6F70">
        <w:rPr>
          <w:rFonts w:eastAsia="Times New Roman" w:cs="Times New Roman"/>
          <w:color w:val="000000" w:themeColor="text1"/>
        </w:rPr>
        <w:tab/>
      </w:r>
      <w:r w:rsidRPr="002F6F70">
        <w:rPr>
          <w:rFonts w:cs="Times New Roman"/>
          <w:color w:val="000000" w:themeColor="text1"/>
        </w:rPr>
        <w:t xml:space="preserve">Spacecraft </w:t>
      </w:r>
      <w:r w:rsidRPr="002F6F70">
        <w:rPr>
          <w:rFonts w:eastAsia="Times New Roman" w:cs="Times New Roman"/>
          <w:color w:val="000000" w:themeColor="text1"/>
        </w:rPr>
        <w:t>Thermal Control Handbook</w:t>
      </w:r>
    </w:p>
    <w:p w14:paraId="3E2F3202" w14:textId="1B04D977" w:rsidR="000F791D" w:rsidRPr="002F6F70" w:rsidRDefault="000F791D" w:rsidP="000F791D">
      <w:pPr>
        <w:rPr>
          <w:rFonts w:eastAsia="Times New Roman" w:cs="Times New Roman"/>
          <w:color w:val="000000" w:themeColor="text1"/>
        </w:rPr>
      </w:pPr>
      <w:r w:rsidRPr="74CD64B7">
        <w:rPr>
          <w:rFonts w:eastAsia="Times New Roman" w:cs="Times New Roman"/>
          <w:color w:val="000000" w:themeColor="text1"/>
        </w:rPr>
        <w:t xml:space="preserve">(3) </w:t>
      </w:r>
      <w:r w:rsidR="002F6F70" w:rsidRPr="74CD64B7">
        <w:rPr>
          <w:rFonts w:cs="Times New Roman"/>
          <w:color w:val="000000" w:themeColor="text1"/>
        </w:rPr>
        <w:t>BIRDS-</w:t>
      </w:r>
      <w:r w:rsidR="21182406" w:rsidRPr="74CD64B7">
        <w:rPr>
          <w:rFonts w:cs="Times New Roman"/>
          <w:color w:val="000000" w:themeColor="text1"/>
        </w:rPr>
        <w:t>X</w:t>
      </w:r>
      <w:r w:rsidRPr="74CD64B7">
        <w:rPr>
          <w:rFonts w:cs="Times New Roman"/>
          <w:color w:val="000000" w:themeColor="text1"/>
        </w:rPr>
        <w:t xml:space="preserve"> RAS</w:t>
      </w:r>
      <w:r>
        <w:tab/>
      </w:r>
      <w:r>
        <w:tab/>
      </w:r>
      <w:r w:rsidR="002F6F70" w:rsidRPr="74CD64B7">
        <w:rPr>
          <w:rFonts w:cs="Times New Roman"/>
          <w:color w:val="000000" w:themeColor="text1"/>
        </w:rPr>
        <w:t>BIRDS-</w:t>
      </w:r>
      <w:r w:rsidR="57E6EFAD" w:rsidRPr="74CD64B7">
        <w:rPr>
          <w:rFonts w:cs="Times New Roman"/>
          <w:color w:val="000000" w:themeColor="text1"/>
        </w:rPr>
        <w:t xml:space="preserve">X </w:t>
      </w:r>
      <w:r w:rsidRPr="74CD64B7">
        <w:rPr>
          <w:rFonts w:eastAsia="Times New Roman" w:cs="Times New Roman"/>
          <w:color w:val="000000" w:themeColor="text1"/>
        </w:rPr>
        <w:t>Project Requirement Allocation Sheet</w:t>
      </w:r>
    </w:p>
    <w:bookmarkEnd w:id="12"/>
    <w:bookmarkEnd w:id="13"/>
    <w:p w14:paraId="286FACC8" w14:textId="1A6A298C" w:rsidR="00AA5703" w:rsidRDefault="00AA5703" w:rsidP="004C0C21"/>
    <w:p w14:paraId="06ED8659" w14:textId="4B9683CD" w:rsidR="004C0C21" w:rsidRDefault="004C0C21" w:rsidP="004C0C21">
      <w:pPr>
        <w:jc w:val="center"/>
      </w:pPr>
      <w:r>
        <w:t xml:space="preserve">Table </w:t>
      </w:r>
      <w:r w:rsidR="00673E66">
        <w:fldChar w:fldCharType="begin"/>
      </w:r>
      <w:r w:rsidR="00673E66">
        <w:instrText xml:space="preserve"> STYLEREF 2 \s </w:instrText>
      </w:r>
      <w:r w:rsidR="00673E66">
        <w:fldChar w:fldCharType="separate"/>
      </w:r>
      <w:r w:rsidR="00EF559A">
        <w:rPr>
          <w:noProof/>
        </w:rPr>
        <w:t>2</w:t>
      </w:r>
      <w:r w:rsidR="00673E66">
        <w:rPr>
          <w:noProof/>
        </w:rPr>
        <w:t>.1</w:t>
      </w:r>
      <w:r w:rsidR="00673E66">
        <w:fldChar w:fldCharType="end"/>
      </w:r>
      <w:r>
        <w:t xml:space="preserve"> Requirements from RAS to be satisfied by the </w:t>
      </w:r>
      <w:proofErr w:type="gramStart"/>
      <w:r>
        <w:t>test</w:t>
      </w:r>
      <w:proofErr w:type="gramEnd"/>
    </w:p>
    <w:tbl>
      <w:tblPr>
        <w:tblW w:w="8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6350"/>
      </w:tblGrid>
      <w:tr w:rsidR="002F6F70" w:rsidRPr="00114A0F" w14:paraId="1C62BDAB" w14:textId="77777777" w:rsidTr="001D202D">
        <w:trPr>
          <w:trHeight w:val="283"/>
        </w:trPr>
        <w:tc>
          <w:tcPr>
            <w:tcW w:w="2211" w:type="dxa"/>
            <w:vAlign w:val="center"/>
          </w:tcPr>
          <w:p w14:paraId="08A481EC" w14:textId="4D787494" w:rsidR="002F6F70" w:rsidRPr="00114A0F" w:rsidRDefault="002F6F70" w:rsidP="001D202D">
            <w:pPr>
              <w:jc w:val="center"/>
              <w:rPr>
                <w:rFonts w:eastAsia="Times New Roman" w:cs="Times New Roman"/>
                <w:b/>
              </w:rPr>
            </w:pPr>
            <w:r w:rsidRPr="00114A0F">
              <w:rPr>
                <w:rFonts w:eastAsia="Times New Roman" w:cs="Times New Roman"/>
                <w:b/>
              </w:rPr>
              <w:t xml:space="preserve">Requirement Number </w:t>
            </w:r>
          </w:p>
        </w:tc>
        <w:tc>
          <w:tcPr>
            <w:tcW w:w="6350" w:type="dxa"/>
            <w:vAlign w:val="center"/>
          </w:tcPr>
          <w:p w14:paraId="2A1901B1" w14:textId="77777777" w:rsidR="002F6F70" w:rsidRPr="00114A0F" w:rsidRDefault="002F6F70" w:rsidP="002F6F70">
            <w:pPr>
              <w:jc w:val="center"/>
              <w:rPr>
                <w:rFonts w:eastAsia="Times New Roman" w:cs="Times New Roman"/>
                <w:b/>
              </w:rPr>
            </w:pPr>
            <w:r w:rsidRPr="00114A0F">
              <w:rPr>
                <w:rFonts w:eastAsia="Times New Roman" w:cs="Times New Roman"/>
                <w:b/>
              </w:rPr>
              <w:t>Requirement Description</w:t>
            </w:r>
          </w:p>
        </w:tc>
      </w:tr>
      <w:tr w:rsidR="002F6F70" w:rsidRPr="00114A0F" w14:paraId="4BF018AC" w14:textId="77777777" w:rsidTr="001D202D">
        <w:tc>
          <w:tcPr>
            <w:tcW w:w="2211" w:type="dxa"/>
            <w:vAlign w:val="center"/>
          </w:tcPr>
          <w:p w14:paraId="5AC7875F" w14:textId="45DF2834" w:rsidR="002F6F70" w:rsidRPr="00114A0F" w:rsidRDefault="002F6F70" w:rsidP="001D202D">
            <w:pPr>
              <w:jc w:val="center"/>
              <w:rPr>
                <w:rFonts w:eastAsia="Times New Roman" w:cs="Times New Roman"/>
                <w:b/>
                <w:color w:val="000000"/>
              </w:rPr>
            </w:pPr>
            <w:r w:rsidRPr="00114A0F">
              <w:rPr>
                <w:rFonts w:eastAsia="Times New Roman" w:cs="Times New Roman"/>
                <w:b/>
                <w:color w:val="000000"/>
              </w:rPr>
              <w:t>N/A</w:t>
            </w:r>
          </w:p>
        </w:tc>
        <w:tc>
          <w:tcPr>
            <w:tcW w:w="6350" w:type="dxa"/>
            <w:vAlign w:val="center"/>
          </w:tcPr>
          <w:p w14:paraId="33A13EB9" w14:textId="5303AF74" w:rsidR="002F6F70" w:rsidRPr="00114A0F" w:rsidRDefault="002F6F70" w:rsidP="002F6F70">
            <w:pPr>
              <w:jc w:val="left"/>
              <w:rPr>
                <w:rFonts w:eastAsia="Times New Roman" w:cs="Times New Roman"/>
                <w:color w:val="000000"/>
              </w:rPr>
            </w:pPr>
            <w:r w:rsidRPr="00114A0F">
              <w:rPr>
                <w:rFonts w:eastAsia="Times New Roman" w:cs="Times New Roman"/>
                <w:color w:val="000000"/>
              </w:rPr>
              <w:t xml:space="preserve">All </w:t>
            </w:r>
            <w:r w:rsidR="001D202D">
              <w:rPr>
                <w:rFonts w:eastAsia="Times New Roman" w:cs="Times New Roman"/>
                <w:color w:val="000000"/>
              </w:rPr>
              <w:t xml:space="preserve">the </w:t>
            </w:r>
            <w:del w:id="14" w:author="Yudai Etsunaga" w:date="2024-04-01T15:06:00Z">
              <w:r w:rsidR="00C07398" w:rsidDel="00066B12">
                <w:rPr>
                  <w:rFonts w:eastAsia="Times New Roman" w:cs="Times New Roman"/>
                  <w:color w:val="000000"/>
                </w:rPr>
                <w:delText xml:space="preserve">BIRDS-X </w:delText>
              </w:r>
            </w:del>
            <w:del w:id="15" w:author="Yudai Etsunaga" w:date="2024-04-01T15:05:00Z">
              <w:r w:rsidR="00F21B80" w:rsidDel="003B765F">
                <w:rPr>
                  <w:rFonts w:eastAsia="Times New Roman" w:cs="Times New Roman"/>
                  <w:color w:val="000000"/>
                </w:rPr>
                <w:delText>Dragonfly</w:delText>
              </w:r>
              <w:r w:rsidR="001D202D" w:rsidDel="003B765F">
                <w:rPr>
                  <w:rFonts w:eastAsia="Times New Roman" w:cs="Times New Roman"/>
                  <w:color w:val="000000"/>
                </w:rPr>
                <w:delText xml:space="preserve"> </w:delText>
              </w:r>
            </w:del>
            <w:ins w:id="16" w:author="Yudai Etsunaga" w:date="2024-04-01T15:05:00Z">
              <w:r w:rsidR="003B765F">
                <w:rPr>
                  <w:rFonts w:eastAsia="Times New Roman" w:cs="Times New Roman"/>
                  <w:color w:val="000000"/>
                </w:rPr>
                <w:t>DRAGONFLY</w:t>
              </w:r>
              <w:r w:rsidR="003B765F">
                <w:rPr>
                  <w:rFonts w:eastAsia="Times New Roman" w:cs="Times New Roman"/>
                  <w:color w:val="000000"/>
                </w:rPr>
                <w:t xml:space="preserve"> </w:t>
              </w:r>
            </w:ins>
            <w:r w:rsidR="001D202D">
              <w:rPr>
                <w:rFonts w:eastAsia="Times New Roman" w:cs="Times New Roman"/>
                <w:color w:val="000000"/>
              </w:rPr>
              <w:t>components/parts' temperature ranges</w:t>
            </w:r>
            <w:r w:rsidRPr="00114A0F">
              <w:rPr>
                <w:rFonts w:eastAsia="Times New Roman" w:cs="Times New Roman"/>
                <w:color w:val="000000"/>
              </w:rPr>
              <w:t xml:space="preserve"> shall be within the operating temperature ranges.</w:t>
            </w:r>
          </w:p>
        </w:tc>
      </w:tr>
      <w:tr w:rsidR="002F6F70" w:rsidRPr="00114A0F" w14:paraId="09D587D3" w14:textId="77777777" w:rsidTr="001D202D">
        <w:tc>
          <w:tcPr>
            <w:tcW w:w="2211" w:type="dxa"/>
          </w:tcPr>
          <w:p w14:paraId="54EF53AD" w14:textId="77777777" w:rsidR="002F6F70" w:rsidRPr="001D202D" w:rsidRDefault="002F6F70" w:rsidP="002F6F70">
            <w:pPr>
              <w:jc w:val="center"/>
              <w:rPr>
                <w:rFonts w:cs="Times New Roman"/>
                <w:b/>
              </w:rPr>
            </w:pPr>
            <w:r w:rsidRPr="001D202D">
              <w:rPr>
                <w:rFonts w:cs="Times New Roman"/>
                <w:b/>
              </w:rPr>
              <w:t>DR 1</w:t>
            </w:r>
          </w:p>
        </w:tc>
        <w:tc>
          <w:tcPr>
            <w:tcW w:w="6350" w:type="dxa"/>
            <w:vAlign w:val="center"/>
          </w:tcPr>
          <w:p w14:paraId="7C6A01D7" w14:textId="69EAAFC5" w:rsidR="002F6F70" w:rsidRPr="00114A0F" w:rsidRDefault="001D202D" w:rsidP="002F6F70">
            <w:pPr>
              <w:jc w:val="left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The a</w:t>
            </w:r>
            <w:r w:rsidR="002F6F70" w:rsidRPr="00114A0F">
              <w:rPr>
                <w:rFonts w:eastAsia="Times New Roman" w:cs="Times New Roman"/>
                <w:color w:val="000000"/>
              </w:rPr>
              <w:t>llowable internal tem</w:t>
            </w:r>
            <w:r w:rsidR="002F6F70">
              <w:rPr>
                <w:rFonts w:eastAsia="Times New Roman" w:cs="Times New Roman"/>
                <w:color w:val="000000"/>
              </w:rPr>
              <w:t>perature range shall be from -15ºC to 55</w:t>
            </w:r>
            <w:r w:rsidR="002F6F70" w:rsidRPr="00114A0F">
              <w:rPr>
                <w:rFonts w:eastAsia="Times New Roman" w:cs="Times New Roman"/>
                <w:color w:val="000000"/>
              </w:rPr>
              <w:t>ºC.</w:t>
            </w:r>
          </w:p>
        </w:tc>
      </w:tr>
      <w:tr w:rsidR="002F6F70" w:rsidRPr="00114A0F" w14:paraId="44B9E389" w14:textId="77777777" w:rsidTr="001D202D">
        <w:tc>
          <w:tcPr>
            <w:tcW w:w="2211" w:type="dxa"/>
          </w:tcPr>
          <w:p w14:paraId="5FC860B9" w14:textId="77777777" w:rsidR="002F6F70" w:rsidRPr="001D202D" w:rsidRDefault="002F6F70" w:rsidP="002F6F70">
            <w:pPr>
              <w:jc w:val="center"/>
              <w:rPr>
                <w:rFonts w:cs="Times New Roman"/>
                <w:b/>
              </w:rPr>
            </w:pPr>
            <w:r w:rsidRPr="001D202D">
              <w:rPr>
                <w:rFonts w:cs="Times New Roman"/>
                <w:b/>
              </w:rPr>
              <w:t>DR 2</w:t>
            </w:r>
          </w:p>
        </w:tc>
        <w:tc>
          <w:tcPr>
            <w:tcW w:w="6350" w:type="dxa"/>
            <w:vAlign w:val="center"/>
          </w:tcPr>
          <w:p w14:paraId="25338674" w14:textId="481EE9EF" w:rsidR="002F6F70" w:rsidRPr="00114A0F" w:rsidRDefault="001D202D" w:rsidP="002F6F70">
            <w:pPr>
              <w:jc w:val="left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The a</w:t>
            </w:r>
            <w:r w:rsidR="002F6F70" w:rsidRPr="00114A0F">
              <w:rPr>
                <w:rFonts w:eastAsia="Times New Roman" w:cs="Times New Roman"/>
                <w:color w:val="000000"/>
              </w:rPr>
              <w:t>llowable external temperature range shall be from -40ºC to +80ºC.</w:t>
            </w:r>
          </w:p>
        </w:tc>
      </w:tr>
      <w:tr w:rsidR="002F6F70" w:rsidRPr="00114A0F" w14:paraId="6ED8F410" w14:textId="77777777" w:rsidTr="001D202D">
        <w:tc>
          <w:tcPr>
            <w:tcW w:w="2211" w:type="dxa"/>
          </w:tcPr>
          <w:p w14:paraId="2A5ADEFB" w14:textId="77777777" w:rsidR="002F6F70" w:rsidRPr="003945FD" w:rsidRDefault="002F6F70" w:rsidP="002F6F70">
            <w:pPr>
              <w:jc w:val="center"/>
              <w:rPr>
                <w:rFonts w:cs="Times New Roman"/>
                <w:b/>
                <w:color w:val="000000"/>
              </w:rPr>
            </w:pPr>
            <w:r>
              <w:rPr>
                <w:rFonts w:cs="Times New Roman" w:hint="eastAsia"/>
                <w:b/>
                <w:color w:val="000000"/>
              </w:rPr>
              <w:t>D</w:t>
            </w:r>
            <w:r>
              <w:rPr>
                <w:rFonts w:cs="Times New Roman"/>
                <w:b/>
                <w:color w:val="000000"/>
              </w:rPr>
              <w:t>R 3</w:t>
            </w:r>
          </w:p>
        </w:tc>
        <w:tc>
          <w:tcPr>
            <w:tcW w:w="6350" w:type="dxa"/>
            <w:vAlign w:val="center"/>
          </w:tcPr>
          <w:p w14:paraId="7B28FF59" w14:textId="77777777" w:rsidR="002F6F70" w:rsidRPr="00670C22" w:rsidRDefault="002F6F70" w:rsidP="002F6F70">
            <w:pPr>
              <w:jc w:val="left"/>
              <w:rPr>
                <w:rFonts w:eastAsia="Times New Roman" w:cs="Times New Roman"/>
                <w:color w:val="000000"/>
              </w:rPr>
            </w:pPr>
            <w:r w:rsidRPr="006D1A20">
              <w:rPr>
                <w:rFonts w:cs="Times New Roman"/>
              </w:rPr>
              <w:t>Temperature of the battery shall be monitored.</w:t>
            </w:r>
          </w:p>
        </w:tc>
      </w:tr>
      <w:tr w:rsidR="002F6F70" w:rsidRPr="00114A0F" w14:paraId="0714F821" w14:textId="77777777" w:rsidTr="001D202D">
        <w:tc>
          <w:tcPr>
            <w:tcW w:w="2211" w:type="dxa"/>
          </w:tcPr>
          <w:p w14:paraId="1417F809" w14:textId="77777777" w:rsidR="002F6F70" w:rsidRPr="003945FD" w:rsidRDefault="002F6F70" w:rsidP="002F6F70">
            <w:pPr>
              <w:jc w:val="center"/>
              <w:rPr>
                <w:rFonts w:cs="Times New Roman"/>
                <w:b/>
                <w:color w:val="000000"/>
              </w:rPr>
            </w:pPr>
            <w:r>
              <w:rPr>
                <w:rFonts w:cs="Times New Roman" w:hint="eastAsia"/>
                <w:b/>
                <w:color w:val="000000"/>
              </w:rPr>
              <w:t>D</w:t>
            </w:r>
            <w:r>
              <w:rPr>
                <w:rFonts w:cs="Times New Roman"/>
                <w:b/>
                <w:color w:val="000000"/>
              </w:rPr>
              <w:t>R 4</w:t>
            </w:r>
          </w:p>
        </w:tc>
        <w:tc>
          <w:tcPr>
            <w:tcW w:w="6350" w:type="dxa"/>
            <w:vAlign w:val="center"/>
          </w:tcPr>
          <w:p w14:paraId="76932C3C" w14:textId="77777777" w:rsidR="002F6F70" w:rsidRPr="006D1A20" w:rsidRDefault="002F6F70" w:rsidP="002F6F70">
            <w:pPr>
              <w:rPr>
                <w:rFonts w:cs="Times New Roman"/>
              </w:rPr>
            </w:pPr>
            <w:r w:rsidRPr="006D1A20">
              <w:rPr>
                <w:rFonts w:cs="Times New Roman"/>
              </w:rPr>
              <w:t>Internal boards shall provide temperature data.</w:t>
            </w:r>
          </w:p>
        </w:tc>
      </w:tr>
      <w:tr w:rsidR="002F6F70" w:rsidRPr="00114A0F" w14:paraId="74FF1C4F" w14:textId="77777777" w:rsidTr="001D202D">
        <w:tc>
          <w:tcPr>
            <w:tcW w:w="2211" w:type="dxa"/>
            <w:vAlign w:val="center"/>
          </w:tcPr>
          <w:p w14:paraId="4A7FC70E" w14:textId="77777777" w:rsidR="002F6F70" w:rsidRPr="003945FD" w:rsidRDefault="002F6F70" w:rsidP="002F6F70">
            <w:pPr>
              <w:jc w:val="center"/>
              <w:rPr>
                <w:rFonts w:cs="Times New Roman"/>
                <w:b/>
                <w:color w:val="000000"/>
              </w:rPr>
            </w:pPr>
            <w:r>
              <w:rPr>
                <w:rFonts w:cs="Times New Roman" w:hint="eastAsia"/>
                <w:b/>
                <w:color w:val="000000"/>
              </w:rPr>
              <w:t>D</w:t>
            </w:r>
            <w:r>
              <w:rPr>
                <w:rFonts w:cs="Times New Roman"/>
                <w:b/>
                <w:color w:val="000000"/>
              </w:rPr>
              <w:t>R 5</w:t>
            </w:r>
          </w:p>
        </w:tc>
        <w:tc>
          <w:tcPr>
            <w:tcW w:w="6350" w:type="dxa"/>
            <w:vAlign w:val="center"/>
          </w:tcPr>
          <w:p w14:paraId="23043F5A" w14:textId="77777777" w:rsidR="002F6F70" w:rsidRPr="00114A0F" w:rsidRDefault="002F6F70" w:rsidP="002F6F70">
            <w:pPr>
              <w:jc w:val="left"/>
              <w:rPr>
                <w:rFonts w:eastAsia="Times New Roman" w:cs="Times New Roman"/>
                <w:color w:val="000000"/>
              </w:rPr>
            </w:pPr>
            <w:r w:rsidRPr="00114A0F">
              <w:rPr>
                <w:rFonts w:eastAsia="Times New Roman" w:cs="Times New Roman"/>
              </w:rPr>
              <w:t>The battery shall be k</w:t>
            </w:r>
            <w:r>
              <w:rPr>
                <w:rFonts w:eastAsia="Times New Roman" w:cs="Times New Roman"/>
              </w:rPr>
              <w:t xml:space="preserve">ept within temperature </w:t>
            </w:r>
            <w:r w:rsidRPr="000D6E18">
              <w:rPr>
                <w:rFonts w:eastAsia="Times New Roman" w:cs="Times New Roman"/>
                <w:color w:val="000000" w:themeColor="text1"/>
              </w:rPr>
              <w:t>range (0ºC to 40ºC).</w:t>
            </w:r>
          </w:p>
        </w:tc>
      </w:tr>
    </w:tbl>
    <w:p w14:paraId="7EABBBCA" w14:textId="2DD59409" w:rsidR="000F791D" w:rsidRPr="002F6F70" w:rsidRDefault="000F791D" w:rsidP="00B30D91">
      <w:pPr>
        <w:rPr>
          <w:rFonts w:eastAsia="Times New Roman" w:cs="Times New Roman"/>
          <w:b/>
          <w:color w:val="000000" w:themeColor="text1"/>
        </w:rPr>
      </w:pPr>
    </w:p>
    <w:p w14:paraId="73D6D952" w14:textId="0578DD12" w:rsidR="00B07602" w:rsidRDefault="000F791D" w:rsidP="00BB59B3">
      <w:pPr>
        <w:pStyle w:val="1"/>
        <w:numPr>
          <w:ilvl w:val="0"/>
          <w:numId w:val="29"/>
        </w:numPr>
      </w:pPr>
      <w:bookmarkStart w:id="17" w:name="_Toc162381404"/>
      <w:r w:rsidRPr="00074A4D">
        <w:t xml:space="preserve">Test </w:t>
      </w:r>
      <w:proofErr w:type="gramStart"/>
      <w:r w:rsidRPr="00074A4D">
        <w:t>method</w:t>
      </w:r>
      <w:bookmarkEnd w:id="17"/>
      <w:proofErr w:type="gramEnd"/>
    </w:p>
    <w:p w14:paraId="46A0E002" w14:textId="533A39F7" w:rsidR="00AF0B5A" w:rsidRPr="002F6F70" w:rsidRDefault="005645AD" w:rsidP="00B30D91">
      <w:pPr>
        <w:rPr>
          <w:rFonts w:eastAsia="Times New Roman" w:cs="Times New Roman"/>
          <w:color w:val="000000" w:themeColor="text1"/>
        </w:rPr>
      </w:pPr>
      <w:bookmarkStart w:id="18" w:name="_3znysh7" w:colFirst="0" w:colLast="0"/>
      <w:bookmarkEnd w:id="18"/>
      <w:r w:rsidRPr="002F6F70">
        <w:rPr>
          <w:rFonts w:eastAsia="Times New Roman" w:cs="Times New Roman"/>
          <w:color w:val="000000" w:themeColor="text1"/>
        </w:rPr>
        <w:t xml:space="preserve">The </w:t>
      </w:r>
      <w:r w:rsidR="000F791D" w:rsidRPr="002F6F70">
        <w:rPr>
          <w:rFonts w:eastAsia="Times New Roman" w:cs="Times New Roman"/>
          <w:color w:val="000000" w:themeColor="text1"/>
        </w:rPr>
        <w:t xml:space="preserve">verification points </w:t>
      </w:r>
      <w:r w:rsidRPr="002F6F70">
        <w:rPr>
          <w:rFonts w:eastAsia="Times New Roman" w:cs="Times New Roman"/>
          <w:color w:val="000000" w:themeColor="text1"/>
        </w:rPr>
        <w:t xml:space="preserve">are </w:t>
      </w:r>
      <w:r w:rsidR="000F791D" w:rsidRPr="002F6F70">
        <w:rPr>
          <w:rFonts w:eastAsia="Times New Roman" w:cs="Times New Roman"/>
          <w:color w:val="000000" w:themeColor="text1"/>
        </w:rPr>
        <w:t>as follows,</w:t>
      </w:r>
    </w:p>
    <w:p w14:paraId="74E826BB" w14:textId="4523061D" w:rsidR="00FA4AA6" w:rsidRPr="002F6F70" w:rsidRDefault="00FA4AA6" w:rsidP="00D1327E">
      <w:pPr>
        <w:pStyle w:val="af7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Withstand the defined temperature conditions</w:t>
      </w:r>
      <w:r w:rsidR="000D6E18">
        <w:rPr>
          <w:rFonts w:eastAsia="Times New Roman" w:cs="Times New Roman"/>
          <w:color w:val="000000" w:themeColor="text1"/>
        </w:rPr>
        <w:t>.</w:t>
      </w:r>
    </w:p>
    <w:p w14:paraId="0922C1A2" w14:textId="3F8E38CA" w:rsidR="00FA4AA6" w:rsidRPr="002F6F70" w:rsidRDefault="00FA4AA6" w:rsidP="00D1327E">
      <w:pPr>
        <w:pStyle w:val="af7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satellite can operate under extremely </w:t>
      </w:r>
      <w:r w:rsidR="000D6E18" w:rsidRPr="002F6F70">
        <w:rPr>
          <w:rFonts w:eastAsia="Times New Roman" w:cs="Times New Roman"/>
          <w:color w:val="000000" w:themeColor="text1"/>
        </w:rPr>
        <w:t>high</w:t>
      </w:r>
      <w:r w:rsidR="000D6E18">
        <w:rPr>
          <w:rFonts w:eastAsia="Times New Roman" w:cs="Times New Roman"/>
          <w:color w:val="000000" w:themeColor="text1"/>
        </w:rPr>
        <w:t xml:space="preserve"> temperature</w:t>
      </w:r>
      <w:r w:rsidRPr="002F6F70">
        <w:rPr>
          <w:rFonts w:eastAsia="Times New Roman" w:cs="Times New Roman"/>
          <w:color w:val="000000" w:themeColor="text1"/>
        </w:rPr>
        <w:t xml:space="preserve"> </w:t>
      </w:r>
      <w:r w:rsidR="000D6E18" w:rsidRPr="002F6F70">
        <w:rPr>
          <w:rFonts w:eastAsia="Times New Roman" w:cs="Times New Roman"/>
          <w:color w:val="000000" w:themeColor="text1"/>
        </w:rPr>
        <w:t>conditions.</w:t>
      </w:r>
    </w:p>
    <w:p w14:paraId="156B1455" w14:textId="50B5BFB6" w:rsidR="00FA4AA6" w:rsidRPr="002F6F70" w:rsidRDefault="00FA4AA6" w:rsidP="00D1327E">
      <w:pPr>
        <w:pStyle w:val="af7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satellite can operate under extremely </w:t>
      </w:r>
      <w:r w:rsidR="000D6E18" w:rsidRPr="002F6F70">
        <w:rPr>
          <w:rFonts w:eastAsia="Times New Roman" w:cs="Times New Roman"/>
          <w:color w:val="000000" w:themeColor="text1"/>
        </w:rPr>
        <w:t>low</w:t>
      </w:r>
      <w:r w:rsidR="000D6E18">
        <w:rPr>
          <w:rFonts w:eastAsia="Times New Roman" w:cs="Times New Roman"/>
          <w:color w:val="000000" w:themeColor="text1"/>
        </w:rPr>
        <w:t xml:space="preserve"> temperature</w:t>
      </w:r>
      <w:r w:rsidRPr="002F6F70">
        <w:rPr>
          <w:rFonts w:eastAsia="Times New Roman" w:cs="Times New Roman"/>
          <w:color w:val="000000" w:themeColor="text1"/>
        </w:rPr>
        <w:t xml:space="preserve"> </w:t>
      </w:r>
      <w:r w:rsidR="000D6E18" w:rsidRPr="002F6F70">
        <w:rPr>
          <w:rFonts w:eastAsia="Times New Roman" w:cs="Times New Roman"/>
          <w:color w:val="000000" w:themeColor="text1"/>
        </w:rPr>
        <w:t>conditions.</w:t>
      </w:r>
    </w:p>
    <w:p w14:paraId="23260F8F" w14:textId="1F7ED1B8" w:rsidR="00AF0B5A" w:rsidRDefault="00FA4AA6" w:rsidP="00AA5703">
      <w:pPr>
        <w:pStyle w:val="af7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No breakage in g</w:t>
      </w:r>
      <w:r w:rsidR="006651E1">
        <w:rPr>
          <w:rFonts w:eastAsia="Times New Roman" w:cs="Times New Roman"/>
          <w:color w:val="000000" w:themeColor="text1"/>
        </w:rPr>
        <w:t>l</w:t>
      </w:r>
      <w:r w:rsidRPr="002F6F70">
        <w:rPr>
          <w:rFonts w:eastAsia="Times New Roman" w:cs="Times New Roman"/>
          <w:color w:val="000000" w:themeColor="text1"/>
        </w:rPr>
        <w:t>ass material</w:t>
      </w:r>
    </w:p>
    <w:p w14:paraId="41DB356F" w14:textId="77777777" w:rsidR="00BE25D7" w:rsidRPr="00BE25D7" w:rsidRDefault="00BE25D7" w:rsidP="00BE25D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 w:themeColor="text1"/>
        </w:rPr>
      </w:pPr>
    </w:p>
    <w:p w14:paraId="4E52CEB1" w14:textId="1807870B" w:rsidR="00AF0B5A" w:rsidRPr="00DA0536" w:rsidRDefault="00FA4AA6">
      <w:pPr>
        <w:pStyle w:val="1"/>
      </w:pPr>
      <w:bookmarkStart w:id="19" w:name="_2et92p0" w:colFirst="0" w:colLast="0"/>
      <w:bookmarkStart w:id="20" w:name="_tyjcwt" w:colFirst="0" w:colLast="0"/>
      <w:bookmarkStart w:id="21" w:name="_3dy6vkm" w:colFirst="0" w:colLast="0"/>
      <w:bookmarkStart w:id="22" w:name="_1t3h5sf" w:colFirst="0" w:colLast="0"/>
      <w:bookmarkStart w:id="23" w:name="_4d34og8" w:colFirst="0" w:colLast="0"/>
      <w:bookmarkStart w:id="24" w:name="_2s8eyo1" w:colFirst="0" w:colLast="0"/>
      <w:bookmarkStart w:id="25" w:name="_17dp8vu" w:colFirst="0" w:colLast="0"/>
      <w:bookmarkStart w:id="26" w:name="_3rdcrjn" w:colFirst="0" w:colLast="0"/>
      <w:bookmarkStart w:id="27" w:name="_26in1rg" w:colFirst="0" w:colLast="0"/>
      <w:bookmarkStart w:id="28" w:name="_Toc162381405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DA0536">
        <w:t>Test Objectives</w:t>
      </w:r>
      <w:bookmarkEnd w:id="28"/>
    </w:p>
    <w:p w14:paraId="13D6D214" w14:textId="47269E04" w:rsidR="00FA4AA6" w:rsidRPr="004B4B64" w:rsidRDefault="00066B12" w:rsidP="00325744">
      <w:pPr>
        <w:ind w:firstLine="360"/>
        <w:jc w:val="left"/>
        <w:rPr>
          <w:rFonts w:cs="Times New Roman"/>
          <w:color w:val="000000" w:themeColor="text1"/>
        </w:rPr>
      </w:pPr>
      <w:ins w:id="29" w:author="Yudai Etsunaga" w:date="2024-04-01T15:06:00Z">
        <w:r>
          <w:rPr>
            <w:rFonts w:eastAsia="Times New Roman" w:cs="Times New Roman"/>
            <w:color w:val="000000"/>
          </w:rPr>
          <w:t>DRAGONFLY</w:t>
        </w:r>
        <w:r>
          <w:rPr>
            <w:rFonts w:eastAsia="Times New Roman" w:cs="Times New Roman"/>
            <w:color w:val="000000"/>
          </w:rPr>
          <w:t xml:space="preserve"> </w:t>
        </w:r>
      </w:ins>
      <w:del w:id="30" w:author="Yudai Etsunaga" w:date="2024-04-01T15:06:00Z">
        <w:r w:rsidR="00945230" w:rsidDel="00066B12">
          <w:rPr>
            <w:rFonts w:cs="Times New Roman"/>
            <w:color w:val="000000" w:themeColor="text1"/>
          </w:rPr>
          <w:delText>BIRDS-X Dragonfly</w:delText>
        </w:r>
      </w:del>
      <w:r w:rsidR="00945230">
        <w:rPr>
          <w:rFonts w:cs="Times New Roman"/>
          <w:color w:val="000000" w:themeColor="text1"/>
        </w:rPr>
        <w:t xml:space="preserve"> is </w:t>
      </w:r>
      <w:r w:rsidR="00FA4AA6" w:rsidRPr="002F6F70">
        <w:rPr>
          <w:rFonts w:cs="Times New Roman"/>
          <w:color w:val="000000" w:themeColor="text1"/>
        </w:rPr>
        <w:t>t</w:t>
      </w:r>
      <w:r w:rsidR="00945230">
        <w:rPr>
          <w:rFonts w:cs="Times New Roman"/>
          <w:color w:val="000000" w:themeColor="text1"/>
        </w:rPr>
        <w:t>he objective</w:t>
      </w:r>
      <w:r w:rsidR="00FA4AA6" w:rsidRPr="002F6F70">
        <w:rPr>
          <w:rFonts w:cs="Times New Roman"/>
          <w:color w:val="000000" w:themeColor="text1"/>
        </w:rPr>
        <w:t xml:space="preserve"> of this </w:t>
      </w:r>
      <w:r w:rsidR="002F6F70">
        <w:rPr>
          <w:rFonts w:cs="Times New Roman"/>
          <w:color w:val="000000" w:themeColor="text1"/>
        </w:rPr>
        <w:t>thermal vacuum</w:t>
      </w:r>
      <w:r w:rsidR="00FA4AA6" w:rsidRPr="002F6F70">
        <w:rPr>
          <w:rFonts w:cs="Times New Roman"/>
          <w:color w:val="000000" w:themeColor="text1"/>
        </w:rPr>
        <w:t xml:space="preserve"> test.</w:t>
      </w:r>
      <w:r w:rsidR="00945230">
        <w:rPr>
          <w:rFonts w:cs="Times New Roman"/>
          <w:color w:val="000000" w:themeColor="text1"/>
        </w:rPr>
        <w:t xml:space="preserve"> </w:t>
      </w:r>
      <w:r w:rsidR="00FA4AA6" w:rsidRPr="002F6F70">
        <w:rPr>
          <w:rFonts w:eastAsia="Times New Roman" w:cs="Times New Roman"/>
          <w:color w:val="000000" w:themeColor="text1"/>
        </w:rPr>
        <w:t xml:space="preserve">The </w:t>
      </w:r>
      <w:r w:rsidR="00945230">
        <w:rPr>
          <w:rFonts w:eastAsia="Times New Roman" w:cs="Times New Roman"/>
          <w:color w:val="000000" w:themeColor="text1"/>
        </w:rPr>
        <w:t>flight model</w:t>
      </w:r>
      <w:r w:rsidR="00FA4AA6" w:rsidRPr="002F6F70">
        <w:rPr>
          <w:rFonts w:eastAsia="Times New Roman" w:cs="Times New Roman"/>
          <w:color w:val="000000" w:themeColor="text1"/>
        </w:rPr>
        <w:t xml:space="preserve"> 3D model is shown in</w:t>
      </w:r>
      <w:r w:rsidR="004C6C64">
        <w:rPr>
          <w:rFonts w:eastAsia="Times New Roman" w:cs="Times New Roman"/>
          <w:color w:val="000000" w:themeColor="text1"/>
        </w:rPr>
        <w:t xml:space="preserve"> Figure 3.1-1</w:t>
      </w:r>
      <w:r w:rsidR="00FA4AA6" w:rsidRPr="002F6F70">
        <w:rPr>
          <w:rFonts w:eastAsia="Times New Roman" w:cs="Times New Roman"/>
          <w:color w:val="000000" w:themeColor="text1"/>
        </w:rPr>
        <w:t xml:space="preserve">. </w:t>
      </w:r>
      <w:r w:rsidR="00EA30F1">
        <w:rPr>
          <w:rFonts w:eastAsia="Times New Roman" w:cs="Times New Roman"/>
          <w:color w:val="000000" w:themeColor="text1"/>
        </w:rPr>
        <w:t>The a</w:t>
      </w:r>
      <w:r w:rsidR="00FA4AA6" w:rsidRPr="002F6F70">
        <w:rPr>
          <w:rFonts w:eastAsia="Times New Roman" w:cs="Times New Roman"/>
          <w:color w:val="000000" w:themeColor="text1"/>
        </w:rPr>
        <w:t xml:space="preserve">ctual </w:t>
      </w:r>
      <w:r w:rsidR="003E1922">
        <w:rPr>
          <w:rFonts w:eastAsia="Times New Roman" w:cs="Times New Roman"/>
          <w:color w:val="000000" w:themeColor="text1"/>
        </w:rPr>
        <w:t>flight</w:t>
      </w:r>
      <w:r w:rsidR="00FA4AA6" w:rsidRPr="002F6F70">
        <w:rPr>
          <w:rFonts w:eastAsia="Times New Roman" w:cs="Times New Roman"/>
          <w:color w:val="000000" w:themeColor="text1"/>
        </w:rPr>
        <w:t xml:space="preserve"> model is shown in </w:t>
      </w:r>
      <w:ins w:id="31" w:author="yamauchi takashi" w:date="2024-03-27T18:59:00Z">
        <w:r w:rsidR="00386AAA">
          <w:rPr>
            <w:rFonts w:cs="Times New Roman" w:hint="eastAsia"/>
            <w:color w:val="000000" w:themeColor="text1"/>
          </w:rPr>
          <w:t xml:space="preserve">Figure </w:t>
        </w:r>
      </w:ins>
      <w:r w:rsidR="004C6C64">
        <w:rPr>
          <w:rFonts w:eastAsia="Times New Roman" w:cs="Times New Roman"/>
          <w:color w:val="000000" w:themeColor="text1"/>
        </w:rPr>
        <w:t>3.1-2</w:t>
      </w:r>
      <w:r w:rsidR="00FA4AA6" w:rsidRPr="002F6F70">
        <w:rPr>
          <w:rFonts w:eastAsia="Times New Roman" w:cs="Times New Roman"/>
          <w:color w:val="000000" w:themeColor="text1"/>
        </w:rPr>
        <w:t>.</w:t>
      </w:r>
    </w:p>
    <w:tbl>
      <w:tblPr>
        <w:tblStyle w:val="afc"/>
        <w:tblW w:w="0" w:type="auto"/>
        <w:tblInd w:w="2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4"/>
      </w:tblGrid>
      <w:tr w:rsidR="00AA5703" w14:paraId="346F28CF" w14:textId="77777777" w:rsidTr="00602419">
        <w:tc>
          <w:tcPr>
            <w:tcW w:w="8494" w:type="dxa"/>
          </w:tcPr>
          <w:p w14:paraId="0A2D3273" w14:textId="114BF5EC" w:rsidR="00AA5703" w:rsidRDefault="00D50742" w:rsidP="00936F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261A87" wp14:editId="6A1BAC45">
                  <wp:extent cx="5040000" cy="2636162"/>
                  <wp:effectExtent l="0" t="0" r="1905" b="5715"/>
                  <wp:docPr id="1399674408" name="Picture 1" descr="A blue and black computer t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74408" name="Picture 1" descr="A blue and black computer tow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263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35135" w14:textId="59549413" w:rsidR="00AA5703" w:rsidRDefault="00AA5703" w:rsidP="00AA5703">
            <w:pPr>
              <w:jc w:val="center"/>
              <w:rPr>
                <w:rFonts w:cs="Times New Roman"/>
                <w:color w:val="000000" w:themeColor="text1"/>
              </w:rPr>
            </w:pPr>
            <w:bookmarkStart w:id="32" w:name="_Ref159611467"/>
            <w:r>
              <w:t xml:space="preserve">Figure </w:t>
            </w:r>
            <w:bookmarkEnd w:id="32"/>
            <w:r w:rsidR="004C6C64">
              <w:t>3.1-1</w:t>
            </w:r>
            <w:r>
              <w:t xml:space="preserve"> </w:t>
            </w:r>
            <w:del w:id="33" w:author="Yudai Etsunaga" w:date="2024-04-01T15:07:00Z">
              <w:r w:rsidDel="00066B12">
                <w:delText>BIRDS-X</w:delText>
              </w:r>
            </w:del>
            <w:r>
              <w:t xml:space="preserve"> </w:t>
            </w:r>
            <w:ins w:id="34" w:author="Yudai Etsunaga" w:date="2024-04-01T15:06:00Z">
              <w:r w:rsidR="00066B12">
                <w:rPr>
                  <w:rFonts w:eastAsia="Times New Roman" w:cs="Times New Roman"/>
                  <w:color w:val="000000"/>
                </w:rPr>
                <w:t>DRAGONFLY</w:t>
              </w:r>
              <w:r w:rsidR="00066B12">
                <w:rPr>
                  <w:rFonts w:eastAsia="Times New Roman" w:cs="Times New Roman"/>
                  <w:color w:val="000000"/>
                </w:rPr>
                <w:t xml:space="preserve"> </w:t>
              </w:r>
            </w:ins>
            <w:del w:id="35" w:author="Yudai Etsunaga" w:date="2024-04-01T15:06:00Z">
              <w:r w:rsidDel="00066B12">
                <w:delText xml:space="preserve">Dragonfly </w:delText>
              </w:r>
            </w:del>
            <w:r>
              <w:t>flight model 3D model</w:t>
            </w:r>
          </w:p>
        </w:tc>
      </w:tr>
    </w:tbl>
    <w:p w14:paraId="58F81BA1" w14:textId="77777777" w:rsidR="00AA5703" w:rsidRPr="00945230" w:rsidRDefault="00AA5703" w:rsidP="00945230">
      <w:pPr>
        <w:ind w:leftChars="100" w:left="210"/>
        <w:rPr>
          <w:rFonts w:cs="Times New Roman"/>
          <w:color w:val="000000" w:themeColor="text1"/>
        </w:rPr>
      </w:pPr>
    </w:p>
    <w:p w14:paraId="1EA3A11F" w14:textId="05CF9B07" w:rsidR="00FA4AA6" w:rsidRPr="002F6F70" w:rsidRDefault="00FA4AA6" w:rsidP="00FA4AA6">
      <w:pPr>
        <w:jc w:val="center"/>
        <w:rPr>
          <w:rFonts w:eastAsia="Times New Roman" w:cs="Times New Roman"/>
          <w:color w:val="000000" w:themeColor="text1"/>
        </w:rPr>
      </w:pPr>
    </w:p>
    <w:p w14:paraId="3506E7FC" w14:textId="4C678D41" w:rsidR="00FA4AA6" w:rsidRPr="00066B12" w:rsidRDefault="00FA4AA6" w:rsidP="00D0714B">
      <w:pPr>
        <w:pBdr>
          <w:top w:val="nil"/>
          <w:left w:val="nil"/>
          <w:bottom w:val="nil"/>
          <w:right w:val="nil"/>
          <w:between w:val="nil"/>
        </w:pBdr>
        <w:ind w:left="360" w:right="105" w:hanging="840"/>
        <w:jc w:val="right"/>
        <w:rPr>
          <w:rFonts w:cs="Times New Roman"/>
          <w:color w:val="000000" w:themeColor="text1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940BA4" w14:paraId="24359EAF" w14:textId="77777777" w:rsidTr="00602419">
        <w:tc>
          <w:tcPr>
            <w:tcW w:w="8494" w:type="dxa"/>
          </w:tcPr>
          <w:p w14:paraId="490ABC9B" w14:textId="77777777" w:rsidR="00A213FE" w:rsidRDefault="00A213FE" w:rsidP="00A213F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DA57CC" wp14:editId="199BF1C3">
                  <wp:extent cx="4231286" cy="2908092"/>
                  <wp:effectExtent l="0" t="0" r="0" b="635"/>
                  <wp:docPr id="79225948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259486" name="Picture 792259486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231879" cy="2908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33544B" w14:textId="75A91989" w:rsidR="00940BA4" w:rsidRDefault="00A213FE" w:rsidP="00A213FE">
            <w:pPr>
              <w:jc w:val="center"/>
            </w:pPr>
            <w:bookmarkStart w:id="36" w:name="_Ref159611475"/>
            <w:r>
              <w:t xml:space="preserve">Figure </w:t>
            </w:r>
            <w:r w:rsidR="004C6C64">
              <w:t>3.1-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8636B7">
              <w:rPr>
                <w:noProof/>
              </w:rPr>
              <w:t>2</w:t>
            </w:r>
            <w:r>
              <w:fldChar w:fldCharType="end"/>
            </w:r>
            <w:bookmarkEnd w:id="36"/>
            <w:r>
              <w:t xml:space="preserve"> </w:t>
            </w:r>
            <w:del w:id="37" w:author="Yudai Etsunaga" w:date="2024-04-01T15:06:00Z">
              <w:r w:rsidR="00D0714B" w:rsidDel="00066B12">
                <w:delText>BIRDS-X</w:delText>
              </w:r>
            </w:del>
            <w:r w:rsidR="00D0714B">
              <w:t xml:space="preserve"> </w:t>
            </w:r>
            <w:ins w:id="38" w:author="Yudai Etsunaga" w:date="2024-04-01T15:06:00Z">
              <w:r w:rsidR="00066B12">
                <w:rPr>
                  <w:rFonts w:eastAsia="Times New Roman" w:cs="Times New Roman"/>
                  <w:color w:val="000000"/>
                </w:rPr>
                <w:t>DRAGONFLY</w:t>
              </w:r>
              <w:r w:rsidR="00066B12">
                <w:rPr>
                  <w:rFonts w:eastAsia="Times New Roman" w:cs="Times New Roman"/>
                  <w:color w:val="000000"/>
                </w:rPr>
                <w:t xml:space="preserve"> </w:t>
              </w:r>
            </w:ins>
            <w:del w:id="39" w:author="Yudai Etsunaga" w:date="2024-04-01T15:06:00Z">
              <w:r w:rsidDel="00066B12">
                <w:delText xml:space="preserve">Dragonfly </w:delText>
              </w:r>
            </w:del>
            <w:r>
              <w:t>flight model</w:t>
            </w:r>
          </w:p>
        </w:tc>
      </w:tr>
    </w:tbl>
    <w:p w14:paraId="123F0119" w14:textId="77777777" w:rsidR="00FA4AA6" w:rsidRPr="002F6F70" w:rsidRDefault="00FA4AA6" w:rsidP="00FA4A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 w:themeColor="text1"/>
        </w:rPr>
      </w:pPr>
    </w:p>
    <w:p w14:paraId="6161FD81" w14:textId="06E732FB" w:rsidR="00FA4AA6" w:rsidRPr="002F6F70" w:rsidDel="00386AAA" w:rsidRDefault="004C0C21" w:rsidP="00C07398">
      <w:pPr>
        <w:jc w:val="thaiDistribute"/>
        <w:rPr>
          <w:del w:id="40" w:author="yamauchi takashi" w:date="2024-03-27T18:59:00Z"/>
          <w:rFonts w:eastAsia="Times New Roman" w:cs="Times New Roman"/>
          <w:color w:val="000000" w:themeColor="text1"/>
        </w:rPr>
      </w:pPr>
      <w:del w:id="41" w:author="yamauchi takashi" w:date="2024-03-27T18:59:00Z">
        <w:r w:rsidDel="00386AAA">
          <w:rPr>
            <w:rFonts w:eastAsia="Times New Roman" w:cs="Times New Roman"/>
            <w:color w:val="000000" w:themeColor="text1"/>
          </w:rPr>
          <w:fldChar w:fldCharType="begin"/>
        </w:r>
        <w:r w:rsidDel="00386AAA">
          <w:rPr>
            <w:rFonts w:eastAsia="Times New Roman" w:cs="Times New Roman"/>
            <w:color w:val="000000" w:themeColor="text1"/>
          </w:rPr>
          <w:delInstrText xml:space="preserve"> REF _Ref159611737 \h </w:delInstrText>
        </w:r>
        <w:r w:rsidDel="00386AAA">
          <w:rPr>
            <w:rFonts w:eastAsia="Times New Roman" w:cs="Times New Roman"/>
            <w:color w:val="000000" w:themeColor="text1"/>
          </w:rPr>
        </w:r>
        <w:r w:rsidDel="00386AAA">
          <w:rPr>
            <w:rFonts w:eastAsia="Times New Roman" w:cs="Times New Roman"/>
            <w:color w:val="000000" w:themeColor="text1"/>
          </w:rPr>
          <w:fldChar w:fldCharType="separate"/>
        </w:r>
        <w:r w:rsidDel="00386AAA">
          <w:delText xml:space="preserve">Table </w:delText>
        </w:r>
        <w:r w:rsidDel="00386AAA">
          <w:rPr>
            <w:noProof/>
          </w:rPr>
          <w:delText>3.1</w:delText>
        </w:r>
        <w:r w:rsidDel="00386AAA">
          <w:delText>.</w:delText>
        </w:r>
        <w:r w:rsidDel="00386AAA">
          <w:rPr>
            <w:noProof/>
          </w:rPr>
          <w:delText>1</w:delText>
        </w:r>
        <w:r w:rsidDel="00386AAA">
          <w:rPr>
            <w:rFonts w:eastAsia="Times New Roman" w:cs="Times New Roman"/>
            <w:color w:val="000000" w:themeColor="text1"/>
          </w:rPr>
          <w:fldChar w:fldCharType="end"/>
        </w:r>
        <w:r w:rsidDel="00386AAA">
          <w:rPr>
            <w:rFonts w:eastAsia="Times New Roman" w:cs="Times New Roman"/>
            <w:color w:val="000000" w:themeColor="text1"/>
          </w:rPr>
          <w:delText xml:space="preserve"> </w:delText>
        </w:r>
        <w:r w:rsidR="00FA4AA6" w:rsidRPr="002F6F70" w:rsidDel="00386AAA">
          <w:rPr>
            <w:rFonts w:eastAsia="Times New Roman" w:cs="Times New Roman"/>
            <w:color w:val="000000" w:themeColor="text1"/>
          </w:rPr>
          <w:delText>lists the operating temperature range of the</w:delText>
        </w:r>
        <w:r w:rsidR="007064FC" w:rsidDel="00386AAA">
          <w:rPr>
            <w:rFonts w:eastAsia="Times New Roman" w:cs="Times New Roman"/>
            <w:color w:val="000000" w:themeColor="text1"/>
          </w:rPr>
          <w:delText xml:space="preserve"> different subsystems of </w:delText>
        </w:r>
        <w:r w:rsidR="00EA30F1" w:rsidDel="00386AAA">
          <w:rPr>
            <w:rFonts w:eastAsia="Times New Roman" w:cs="Times New Roman"/>
            <w:color w:val="000000" w:themeColor="text1"/>
          </w:rPr>
          <w:delText xml:space="preserve">the </w:delText>
        </w:r>
        <w:r w:rsidR="00C07398" w:rsidDel="00386AAA">
          <w:rPr>
            <w:rFonts w:eastAsia="Times New Roman" w:cs="Times New Roman"/>
            <w:color w:val="000000" w:themeColor="text1"/>
          </w:rPr>
          <w:delText xml:space="preserve">BIRDS-X </w:delText>
        </w:r>
        <w:r w:rsidR="00235B5E" w:rsidDel="00386AAA">
          <w:rPr>
            <w:rFonts w:eastAsia="Times New Roman" w:cs="Times New Roman"/>
            <w:color w:val="000000" w:themeColor="text1"/>
          </w:rPr>
          <w:delText>Dragonfly</w:delText>
        </w:r>
        <w:r w:rsidR="00FA4AA6" w:rsidRPr="002F6F70" w:rsidDel="00386AAA">
          <w:rPr>
            <w:rFonts w:eastAsia="Times New Roman" w:cs="Times New Roman"/>
            <w:color w:val="000000" w:themeColor="text1"/>
          </w:rPr>
          <w:delText xml:space="preserve"> satellite. The temperature of each subsystem during the test should be within </w:delText>
        </w:r>
        <w:r w:rsidR="009D3B4E" w:rsidDel="00386AAA">
          <w:rPr>
            <w:rFonts w:eastAsia="Times New Roman" w:cs="Times New Roman"/>
            <w:color w:val="000000" w:themeColor="text1"/>
          </w:rPr>
          <w:delText>its</w:delText>
        </w:r>
        <w:r w:rsidR="00FA4AA6" w:rsidRPr="002F6F70" w:rsidDel="00386AAA">
          <w:rPr>
            <w:rFonts w:eastAsia="Times New Roman" w:cs="Times New Roman"/>
            <w:color w:val="000000" w:themeColor="text1"/>
          </w:rPr>
          <w:delText xml:space="preserve"> operating temperature range.</w:delText>
        </w:r>
      </w:del>
      <w:ins w:id="42" w:author="KOSIYAKUL Merisa" w:date="2024-03-27T15:44:00Z">
        <w:del w:id="43" w:author="yamauchi takashi" w:date="2024-03-27T18:59:00Z">
          <w:r w:rsidR="00442522" w:rsidDel="00386AAA">
            <w:rPr>
              <w:rFonts w:eastAsia="Times New Roman" w:cs="Times New Roman"/>
              <w:color w:val="000000" w:themeColor="text1"/>
            </w:rPr>
            <w:delText xml:space="preserve"> Table 3.1.2 shows battery t</w:delText>
          </w:r>
          <w:r w:rsidR="00820342" w:rsidDel="00386AAA">
            <w:rPr>
              <w:rFonts w:eastAsia="Times New Roman" w:cs="Times New Roman"/>
              <w:color w:val="000000" w:themeColor="text1"/>
            </w:rPr>
            <w:delText xml:space="preserve">emperature range in each condition. </w:delText>
          </w:r>
        </w:del>
      </w:ins>
    </w:p>
    <w:p w14:paraId="77458A41" w14:textId="6E9B87B2" w:rsidR="00673E66" w:rsidDel="00386AAA" w:rsidRDefault="00673E66" w:rsidP="00602419">
      <w:pPr>
        <w:rPr>
          <w:del w:id="44" w:author="yamauchi takashi" w:date="2024-03-27T18:59:00Z"/>
        </w:rPr>
      </w:pPr>
    </w:p>
    <w:p w14:paraId="4EE2AB44" w14:textId="126133C4" w:rsidR="00602419" w:rsidDel="00386AAA" w:rsidRDefault="00602419" w:rsidP="00602419">
      <w:pPr>
        <w:jc w:val="center"/>
        <w:rPr>
          <w:del w:id="45" w:author="yamauchi takashi" w:date="2024-03-27T18:59:00Z"/>
        </w:rPr>
      </w:pPr>
      <w:del w:id="46" w:author="yamauchi takashi" w:date="2024-03-27T18:59:00Z">
        <w:r w:rsidDel="00386AAA">
          <w:delText xml:space="preserve">Table </w:delText>
        </w:r>
        <w:r w:rsidDel="00386AAA">
          <w:fldChar w:fldCharType="begin"/>
        </w:r>
        <w:r w:rsidDel="00386AAA">
          <w:delInstrText xml:space="preserve"> STYLEREF 1 \s </w:delInstrText>
        </w:r>
        <w:r w:rsidDel="00386AAA">
          <w:fldChar w:fldCharType="separate"/>
        </w:r>
        <w:r w:rsidDel="00386AAA">
          <w:rPr>
            <w:noProof/>
          </w:rPr>
          <w:delText>3.1</w:delText>
        </w:r>
        <w:r w:rsidDel="00386AAA">
          <w:fldChar w:fldCharType="end"/>
        </w:r>
        <w:r w:rsidDel="00386AAA">
          <w:delText>.</w:delText>
        </w:r>
        <w:r w:rsidDel="00386AAA">
          <w:fldChar w:fldCharType="begin"/>
        </w:r>
        <w:r w:rsidDel="00386AAA">
          <w:delInstrText xml:space="preserve"> SEQ Table \* ARABIC \s 1 </w:delInstrText>
        </w:r>
        <w:r w:rsidDel="00386AAA">
          <w:fldChar w:fldCharType="separate"/>
        </w:r>
        <w:r w:rsidDel="00386AAA">
          <w:rPr>
            <w:noProof/>
          </w:rPr>
          <w:delText>1</w:delText>
        </w:r>
        <w:r w:rsidDel="00386AAA">
          <w:fldChar w:fldCharType="end"/>
        </w:r>
        <w:r w:rsidDel="00386AAA">
          <w:delText xml:space="preserve"> </w:delText>
        </w:r>
        <w:r w:rsidRPr="00803C63" w:rsidDel="00386AAA">
          <w:delText>Subsystem operating temperature range</w:delText>
        </w:r>
      </w:del>
    </w:p>
    <w:tbl>
      <w:tblPr>
        <w:tblW w:w="84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  <w:tblPrChange w:id="47" w:author="KOSIYAKUL Merisa" w:date="2024-03-27T15:42:00Z">
          <w:tblPr>
            <w:tblW w:w="7299" w:type="dxa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00" w:firstRow="0" w:lastRow="0" w:firstColumn="0" w:lastColumn="0" w:noHBand="0" w:noVBand="1"/>
          </w:tblPr>
        </w:tblPrChange>
      </w:tblPr>
      <w:tblGrid>
        <w:gridCol w:w="5616"/>
        <w:gridCol w:w="1418"/>
        <w:gridCol w:w="1417"/>
        <w:tblGridChange w:id="48">
          <w:tblGrid>
            <w:gridCol w:w="4464"/>
            <w:gridCol w:w="1418"/>
            <w:gridCol w:w="1417"/>
          </w:tblGrid>
        </w:tblGridChange>
      </w:tblGrid>
      <w:tr w:rsidR="00E77840" w:rsidRPr="00114A0F" w:rsidDel="00386AAA" w14:paraId="596D36FB" w14:textId="6E67B960" w:rsidTr="00E77840">
        <w:trPr>
          <w:trHeight w:val="567"/>
          <w:jc w:val="center"/>
          <w:del w:id="49" w:author="yamauchi takashi" w:date="2024-03-27T18:59:00Z"/>
          <w:trPrChange w:id="50" w:author="KOSIYAKUL Merisa" w:date="2024-03-27T15:42:00Z">
            <w:trPr>
              <w:trHeight w:val="567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51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2C5804D0" w14:textId="799CF124" w:rsidR="001245C5" w:rsidRPr="00114A0F" w:rsidDel="00386AAA" w:rsidRDefault="001245C5" w:rsidP="00CD1657">
            <w:pPr>
              <w:jc w:val="center"/>
              <w:rPr>
                <w:del w:id="52" w:author="yamauchi takashi" w:date="2024-03-27T18:59:00Z"/>
                <w:rFonts w:eastAsia="Times New Roman" w:cs="Times New Roman"/>
                <w:b/>
                <w:color w:val="000000"/>
              </w:rPr>
            </w:pPr>
            <w:del w:id="53" w:author="yamauchi takashi" w:date="2024-03-27T18:59:00Z">
              <w:r w:rsidRPr="00114A0F" w:rsidDel="00386AAA">
                <w:rPr>
                  <w:rFonts w:eastAsia="Times New Roman" w:cs="Times New Roman"/>
                  <w:b/>
                  <w:color w:val="000000"/>
                </w:rPr>
                <w:delText>Subsystem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54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47BD5D74" w14:textId="230D569F" w:rsidR="001245C5" w:rsidRPr="00114A0F" w:rsidDel="00386AAA" w:rsidRDefault="001245C5" w:rsidP="00CD1657">
            <w:pPr>
              <w:jc w:val="center"/>
              <w:rPr>
                <w:del w:id="55" w:author="yamauchi takashi" w:date="2024-03-27T18:59:00Z"/>
                <w:rFonts w:eastAsia="Times New Roman" w:cs="Times New Roman"/>
                <w:b/>
                <w:color w:val="000000"/>
              </w:rPr>
            </w:pPr>
            <w:del w:id="56" w:author="yamauchi takashi" w:date="2024-03-27T18:59:00Z">
              <w:r w:rsidRPr="00114A0F" w:rsidDel="00386AAA">
                <w:rPr>
                  <w:rFonts w:eastAsia="Times New Roman" w:cs="Times New Roman"/>
                  <w:b/>
                  <w:color w:val="000000"/>
                </w:rPr>
                <w:delText>Lowest (</w:delText>
              </w:r>
              <w:r w:rsidRPr="00114A0F" w:rsidDel="00386AAA">
                <w:rPr>
                  <w:rFonts w:eastAsia="Palatino Linotype" w:cs="Times New Roman"/>
                  <w:b/>
                  <w:color w:val="000000"/>
                </w:rPr>
                <w:delText>°</w:delText>
              </w:r>
              <w:r w:rsidRPr="00114A0F" w:rsidDel="00386AAA">
                <w:rPr>
                  <w:rFonts w:eastAsia="Times New Roman" w:cs="Times New Roman"/>
                  <w:b/>
                  <w:color w:val="000000"/>
                </w:rPr>
                <w:delText>C)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57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46B70654" w14:textId="32C298AB" w:rsidR="001245C5" w:rsidRPr="00114A0F" w:rsidDel="00386AAA" w:rsidRDefault="001245C5" w:rsidP="00CD1657">
            <w:pPr>
              <w:jc w:val="center"/>
              <w:rPr>
                <w:del w:id="58" w:author="yamauchi takashi" w:date="2024-03-27T18:59:00Z"/>
                <w:rFonts w:eastAsia="Times New Roman" w:cs="Times New Roman"/>
                <w:b/>
                <w:color w:val="000000"/>
              </w:rPr>
            </w:pPr>
            <w:del w:id="59" w:author="yamauchi takashi" w:date="2024-03-27T18:59:00Z">
              <w:r w:rsidRPr="00114A0F" w:rsidDel="00386AAA">
                <w:rPr>
                  <w:rFonts w:eastAsia="Times New Roman" w:cs="Times New Roman"/>
                  <w:b/>
                  <w:color w:val="000000"/>
                </w:rPr>
                <w:delText>Highest (</w:delText>
              </w:r>
              <w:r w:rsidRPr="00114A0F" w:rsidDel="00386AAA">
                <w:rPr>
                  <w:rFonts w:eastAsia="Palatino Linotype" w:cs="Times New Roman"/>
                  <w:b/>
                  <w:color w:val="000000"/>
                </w:rPr>
                <w:delText>°</w:delText>
              </w:r>
              <w:r w:rsidRPr="00114A0F" w:rsidDel="00386AAA">
                <w:rPr>
                  <w:rFonts w:eastAsia="Times New Roman" w:cs="Times New Roman"/>
                  <w:b/>
                  <w:color w:val="000000"/>
                </w:rPr>
                <w:delText>C)</w:delText>
              </w:r>
            </w:del>
          </w:p>
        </w:tc>
      </w:tr>
      <w:tr w:rsidR="00E77840" w:rsidRPr="00114A0F" w:rsidDel="00386AAA" w14:paraId="1FB80AFC" w14:textId="5C3A8BBA" w:rsidTr="00E77840">
        <w:trPr>
          <w:trHeight w:val="340"/>
          <w:jc w:val="center"/>
          <w:del w:id="60" w:author="yamauchi takashi" w:date="2024-03-27T18:59:00Z"/>
          <w:trPrChange w:id="61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62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4DE3103A" w14:textId="7D83C959" w:rsidR="001245C5" w:rsidDel="00386AAA" w:rsidRDefault="001245C5" w:rsidP="00CD1657">
            <w:pPr>
              <w:jc w:val="center"/>
              <w:rPr>
                <w:del w:id="63" w:author="yamauchi takashi" w:date="2024-03-27T18:59:00Z"/>
                <w:rFonts w:cs="Times New Roman"/>
                <w:color w:val="000000"/>
              </w:rPr>
            </w:pPr>
            <w:del w:id="64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F</w:delText>
              </w:r>
              <w:r w:rsidDel="00386AAA">
                <w:rPr>
                  <w:rFonts w:cs="Times New Roman"/>
                  <w:color w:val="000000"/>
                </w:rPr>
                <w:delText>AB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65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1AF26122" w14:textId="6E3D2E7A" w:rsidR="001245C5" w:rsidRPr="005F340F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66" w:author="yamauchi takashi" w:date="2024-03-27T18:59:00Z"/>
                <w:rFonts w:cs="Times New Roman"/>
                <w:color w:val="000000"/>
              </w:rPr>
            </w:pPr>
            <w:del w:id="67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-</w:delText>
              </w:r>
              <w:r w:rsidDel="00386AAA">
                <w:rPr>
                  <w:rFonts w:cs="Times New Roman"/>
                  <w:color w:val="000000"/>
                </w:rPr>
                <w:delText>2</w:delText>
              </w:r>
              <w:r w:rsidDel="00386AAA">
                <w:rPr>
                  <w:rFonts w:cs="Times New Roman" w:hint="eastAsia"/>
                  <w:color w:val="000000"/>
                </w:rPr>
                <w:delText>0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68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5F850395" w14:textId="1BC47EA0" w:rsidR="001245C5" w:rsidRPr="00442C43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69" w:author="yamauchi takashi" w:date="2024-03-27T18:59:00Z"/>
                <w:rFonts w:eastAsia="Times New Roman" w:cs="Times New Roman"/>
                <w:color w:val="000000"/>
                <w:highlight w:val="yellow"/>
              </w:rPr>
            </w:pPr>
            <w:del w:id="70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8</w:delText>
              </w:r>
              <w:r w:rsidDel="00386AAA">
                <w:rPr>
                  <w:rFonts w:cs="Times New Roman"/>
                  <w:color w:val="000000"/>
                </w:rPr>
                <w:delText>5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</w:tr>
      <w:tr w:rsidR="00E77840" w:rsidRPr="00114A0F" w:rsidDel="00386AAA" w14:paraId="03907413" w14:textId="0364F142" w:rsidTr="00E77840">
        <w:trPr>
          <w:trHeight w:val="340"/>
          <w:jc w:val="center"/>
          <w:del w:id="71" w:author="yamauchi takashi" w:date="2024-03-27T18:59:00Z"/>
          <w:trPrChange w:id="72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73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728A198B" w14:textId="738CAEE5" w:rsidR="001245C5" w:rsidRPr="008322E0" w:rsidDel="00386AAA" w:rsidRDefault="001245C5" w:rsidP="00CD1657">
            <w:pPr>
              <w:jc w:val="center"/>
              <w:rPr>
                <w:del w:id="74" w:author="yamauchi takashi" w:date="2024-03-27T18:59:00Z"/>
                <w:rFonts w:cs="Times New Roman"/>
                <w:color w:val="000000"/>
              </w:rPr>
            </w:pPr>
            <w:del w:id="75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OBC</w:delText>
              </w:r>
              <w:r w:rsidDel="00386AAA">
                <w:rPr>
                  <w:rFonts w:cs="Times New Roman"/>
                  <w:color w:val="000000"/>
                </w:rPr>
                <w:delText>/EPS Board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76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3702EBF2" w14:textId="429403F7" w:rsidR="001245C5" w:rsidRPr="005F340F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77" w:author="yamauchi takashi" w:date="2024-03-27T18:59:00Z"/>
                <w:rFonts w:cs="Times New Roman"/>
                <w:color w:val="000000"/>
              </w:rPr>
            </w:pPr>
            <w:del w:id="78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-40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79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062285E6" w14:textId="04CE8F87" w:rsidR="001245C5" w:rsidRPr="00442C43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80" w:author="yamauchi takashi" w:date="2024-03-27T18:59:00Z"/>
                <w:rFonts w:eastAsia="Times New Roman" w:cs="Times New Roman"/>
                <w:color w:val="000000"/>
                <w:highlight w:val="yellow"/>
              </w:rPr>
            </w:pPr>
            <w:del w:id="81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85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</w:tr>
      <w:tr w:rsidR="00E77840" w:rsidRPr="00114A0F" w:rsidDel="00386AAA" w14:paraId="14DD383A" w14:textId="652A922A" w:rsidTr="00E77840">
        <w:trPr>
          <w:trHeight w:val="340"/>
          <w:jc w:val="center"/>
          <w:del w:id="82" w:author="yamauchi takashi" w:date="2024-03-27T18:59:00Z"/>
          <w:trPrChange w:id="83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84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57C1AC2E" w14:textId="4B86AC57" w:rsidR="001245C5" w:rsidRPr="00114A0F" w:rsidDel="00386AAA" w:rsidRDefault="001245C5" w:rsidP="00CD1657">
            <w:pPr>
              <w:jc w:val="center"/>
              <w:rPr>
                <w:del w:id="85" w:author="yamauchi takashi" w:date="2024-03-27T18:59:00Z"/>
                <w:rFonts w:eastAsia="Times New Roman" w:cs="Times New Roman"/>
                <w:color w:val="000000"/>
              </w:rPr>
            </w:pPr>
            <w:del w:id="86" w:author="yamauchi takashi" w:date="2024-03-27T18:59:00Z">
              <w:r w:rsidRPr="00114A0F" w:rsidDel="00386AAA">
                <w:rPr>
                  <w:rFonts w:eastAsia="Times New Roman" w:cs="Times New Roman"/>
                  <w:color w:val="000000"/>
                </w:rPr>
                <w:delText>Battery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87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3BF75227" w14:textId="577D9AC5" w:rsidR="001245C5" w:rsidRPr="00AE2196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88" w:author="yamauchi takashi" w:date="2024-03-27T18:59:00Z"/>
                <w:rFonts w:eastAsia="Times New Roman" w:cs="Times New Roman"/>
                <w:color w:val="000000" w:themeColor="text1"/>
              </w:rPr>
            </w:pPr>
            <w:bookmarkStart w:id="89" w:name="_39kk8xu" w:colFirst="0" w:colLast="0"/>
            <w:bookmarkEnd w:id="89"/>
            <w:del w:id="90" w:author="yamauchi takashi" w:date="2024-03-27T18:59:00Z">
              <w:r w:rsidRPr="00AE2196" w:rsidDel="00386AAA">
                <w:rPr>
                  <w:rFonts w:eastAsia="Times New Roman" w:cs="Times New Roman"/>
                  <w:color w:val="000000" w:themeColor="text1"/>
                </w:rPr>
                <w:delText>0°C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91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1A177C29" w14:textId="1507BEAC" w:rsidR="001245C5" w:rsidRPr="00AE2196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92" w:author="yamauchi takashi" w:date="2024-03-27T18:59:00Z"/>
                <w:rFonts w:eastAsia="Times New Roman" w:cs="Times New Roman"/>
                <w:color w:val="000000" w:themeColor="text1"/>
              </w:rPr>
            </w:pPr>
            <w:del w:id="93" w:author="yamauchi takashi" w:date="2024-03-27T18:59:00Z">
              <w:r w:rsidRPr="00AE2196" w:rsidDel="00386AAA">
                <w:rPr>
                  <w:rFonts w:eastAsia="Times New Roman" w:cs="Times New Roman"/>
                  <w:color w:val="000000" w:themeColor="text1"/>
                </w:rPr>
                <w:delText>40°C</w:delText>
              </w:r>
            </w:del>
          </w:p>
        </w:tc>
      </w:tr>
      <w:tr w:rsidR="00E77840" w:rsidRPr="00114A0F" w:rsidDel="00386AAA" w14:paraId="2641516B" w14:textId="2A9C2F1F" w:rsidTr="00E77840">
        <w:trPr>
          <w:trHeight w:val="340"/>
          <w:jc w:val="center"/>
          <w:del w:id="94" w:author="yamauchi takashi" w:date="2024-03-27T18:59:00Z"/>
          <w:trPrChange w:id="95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96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05C2D80C" w14:textId="252C0CAE" w:rsidR="001245C5" w:rsidRPr="00114A0F" w:rsidDel="00386AAA" w:rsidRDefault="001245C5" w:rsidP="009E339B">
            <w:pPr>
              <w:jc w:val="center"/>
              <w:rPr>
                <w:del w:id="97" w:author="yamauchi takashi" w:date="2024-03-27T18:59:00Z"/>
                <w:rFonts w:eastAsia="Times New Roman" w:cs="Times New Roman"/>
                <w:color w:val="000000"/>
              </w:rPr>
            </w:pPr>
            <w:del w:id="98" w:author="yamauchi takashi" w:date="2024-03-27T18:59:00Z">
              <w:r w:rsidDel="00386AAA">
                <w:rPr>
                  <w:rFonts w:eastAsia="Times New Roman" w:cs="Times New Roman"/>
                  <w:color w:val="000000"/>
                </w:rPr>
                <w:delText>COM</w:delText>
              </w:r>
              <w:r w:rsidR="009E339B" w:rsidDel="00386AAA">
                <w:rPr>
                  <w:rFonts w:eastAsia="Times New Roman" w:cs="Times New Roman"/>
                  <w:color w:val="000000"/>
                </w:rPr>
                <w:delText>s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99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1EE70912" w14:textId="6C71CCCD" w:rsidR="001245C5" w:rsidRPr="003558D8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00" w:author="yamauchi takashi" w:date="2024-03-27T18:59:00Z"/>
                <w:rFonts w:cs="Times New Roman"/>
                <w:color w:val="000000"/>
              </w:rPr>
            </w:pPr>
            <w:del w:id="101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-20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102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2053C0AC" w14:textId="1790D731" w:rsidR="001245C5" w:rsidRPr="00B4776E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03" w:author="yamauchi takashi" w:date="2024-03-27T18:59:00Z"/>
                <w:rFonts w:cs="Times New Roman"/>
                <w:color w:val="FF0000"/>
                <w:highlight w:val="yellow"/>
              </w:rPr>
            </w:pPr>
            <w:del w:id="104" w:author="yamauchi takashi" w:date="2024-03-27T18:59:00Z">
              <w:r w:rsidRPr="00B4776E" w:rsidDel="00386AAA">
                <w:rPr>
                  <w:rFonts w:cs="Times New Roman" w:hint="eastAsia"/>
                  <w:shd w:val="clear" w:color="auto" w:fill="FFFFFF" w:themeFill="background1"/>
                </w:rPr>
                <w:delText>60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</w:tr>
      <w:tr w:rsidR="00E77840" w:rsidRPr="00114A0F" w:rsidDel="00386AAA" w14:paraId="2CB293BF" w14:textId="1BD769AF" w:rsidTr="00E77840">
        <w:trPr>
          <w:trHeight w:val="340"/>
          <w:jc w:val="center"/>
          <w:del w:id="105" w:author="yamauchi takashi" w:date="2024-03-27T18:59:00Z"/>
          <w:trPrChange w:id="106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107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3A7E8767" w14:textId="0ED36AEB" w:rsidR="001245C5" w:rsidRPr="00E076D2" w:rsidDel="00386AAA" w:rsidRDefault="001245C5" w:rsidP="009E339B">
            <w:pPr>
              <w:jc w:val="center"/>
              <w:rPr>
                <w:del w:id="108" w:author="yamauchi takashi" w:date="2024-03-27T18:59:00Z"/>
                <w:rFonts w:cs="Times New Roman"/>
                <w:color w:val="000000"/>
              </w:rPr>
            </w:pPr>
            <w:del w:id="109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E</w:delText>
              </w:r>
              <w:r w:rsidDel="00386AAA">
                <w:rPr>
                  <w:rFonts w:cs="Times New Roman"/>
                  <w:color w:val="000000"/>
                </w:rPr>
                <w:delText>xternal panel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110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231D5B3A" w14:textId="66A00767" w:rsidR="001245C5" w:rsidRPr="005F340F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11" w:author="yamauchi takashi" w:date="2024-03-27T18:59:00Z"/>
                <w:rFonts w:cs="Times New Roman"/>
                <w:color w:val="000000"/>
              </w:rPr>
            </w:pPr>
            <w:del w:id="112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-40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113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38418D9F" w14:textId="63B46D71" w:rsidR="001245C5" w:rsidRPr="00442C43" w:rsidDel="00386AAA" w:rsidRDefault="001245C5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14" w:author="yamauchi takashi" w:date="2024-03-27T18:59:00Z"/>
                <w:rFonts w:eastAsia="Times New Roman" w:cs="Times New Roman"/>
                <w:color w:val="000000"/>
                <w:highlight w:val="yellow"/>
              </w:rPr>
            </w:pPr>
            <w:del w:id="115" w:author="yamauchi takashi" w:date="2024-03-27T18:59:00Z">
              <w:r w:rsidDel="00386AAA">
                <w:rPr>
                  <w:rFonts w:cs="Times New Roman" w:hint="eastAsia"/>
                  <w:color w:val="000000"/>
                </w:rPr>
                <w:delText>85</w:delText>
              </w:r>
              <w:r w:rsidRPr="005F340F" w:rsidDel="00386AAA">
                <w:rPr>
                  <w:rFonts w:eastAsia="Times New Roman" w:cs="Times New Roman"/>
                </w:rPr>
                <w:delText>°C</w:delText>
              </w:r>
            </w:del>
          </w:p>
        </w:tc>
      </w:tr>
      <w:tr w:rsidR="00E77840" w:rsidRPr="00114A0F" w:rsidDel="006B35E9" w14:paraId="6CE57668" w14:textId="3A66E100" w:rsidTr="00E77840">
        <w:trPr>
          <w:trHeight w:val="340"/>
          <w:jc w:val="center"/>
          <w:del w:id="116" w:author="yamauchi takashi" w:date="2024-03-27T18:57:00Z"/>
          <w:trPrChange w:id="117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118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28893C5F" w14:textId="71839AE1" w:rsidR="0074261C" w:rsidRPr="00AE2196" w:rsidDel="006B35E9" w:rsidRDefault="0074261C" w:rsidP="009E339B">
            <w:pPr>
              <w:jc w:val="center"/>
              <w:rPr>
                <w:del w:id="119" w:author="yamauchi takashi" w:date="2024-03-27T18:57:00Z"/>
                <w:rFonts w:cs="Times New Roman"/>
                <w:color w:val="000000" w:themeColor="text1"/>
              </w:rPr>
            </w:pPr>
            <w:del w:id="120" w:author="yamauchi takashi" w:date="2024-03-27T18:57:00Z">
              <w:r w:rsidRPr="00AE2196" w:rsidDel="006B35E9">
                <w:rPr>
                  <w:rFonts w:cs="Times New Roman" w:hint="eastAsia"/>
                  <w:color w:val="000000" w:themeColor="text1"/>
                </w:rPr>
                <w:delText>M</w:delText>
              </w:r>
              <w:r w:rsidRPr="00AE2196" w:rsidDel="006B35E9">
                <w:rPr>
                  <w:rFonts w:cs="Times New Roman"/>
                  <w:color w:val="000000" w:themeColor="text1"/>
                </w:rPr>
                <w:delText>ission board</w:delText>
              </w:r>
              <w:r w:rsidR="009E339B" w:rsidRPr="00AE2196" w:rsidDel="006B35E9">
                <w:rPr>
                  <w:rFonts w:cs="Times New Roman"/>
                  <w:color w:val="000000" w:themeColor="text1"/>
                </w:rPr>
                <w:delText>s</w:delText>
              </w:r>
              <w:r w:rsidR="000428E2" w:rsidDel="006B35E9">
                <w:rPr>
                  <w:rFonts w:cs="Times New Roman"/>
                  <w:color w:val="000000" w:themeColor="text1"/>
                </w:rPr>
                <w:delText xml:space="preserve"> </w:delText>
              </w:r>
              <w:r w:rsidR="00236047" w:rsidDel="006B35E9">
                <w:rPr>
                  <w:rFonts w:cs="Times New Roman"/>
                  <w:color w:val="000000" w:themeColor="text1"/>
                </w:rPr>
                <w:delText xml:space="preserve">with </w:delText>
              </w:r>
              <w:r w:rsidR="003D6FAE" w:rsidDel="006B35E9">
                <w:rPr>
                  <w:rFonts w:cs="Times New Roman"/>
                  <w:color w:val="000000" w:themeColor="text1"/>
                </w:rPr>
                <w:delText>Radiometrix BiMH 145.825-10 transceiver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121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33DDD829" w14:textId="4A5CB75A" w:rsidR="0074261C" w:rsidRPr="007C473A" w:rsidDel="006B35E9" w:rsidRDefault="0074261C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22" w:author="yamauchi takashi" w:date="2024-03-27T18:57:00Z"/>
                <w:rFonts w:cs="Times New Roman"/>
                <w:b/>
                <w:color w:val="000000" w:themeColor="text1"/>
              </w:rPr>
            </w:pPr>
            <w:del w:id="123" w:author="yamauchi takashi" w:date="2024-03-27T18:57:00Z">
              <w:r w:rsidRPr="007C473A" w:rsidDel="006B35E9">
                <w:rPr>
                  <w:rFonts w:cs="Times New Roman"/>
                  <w:color w:val="000000" w:themeColor="text1"/>
                </w:rPr>
                <w:delText>-</w:delText>
              </w:r>
              <w:r w:rsidR="00CB310D" w:rsidRPr="007C473A" w:rsidDel="006B35E9">
                <w:rPr>
                  <w:rFonts w:cs="Times New Roman"/>
                  <w:color w:val="000000" w:themeColor="text1"/>
                </w:rPr>
                <w:delText>10</w:delText>
              </w:r>
              <w:r w:rsidRPr="007C473A" w:rsidDel="006B35E9">
                <w:rPr>
                  <w:rFonts w:eastAsia="Times New Roman" w:cs="Times New Roman"/>
                  <w:color w:val="000000" w:themeColor="text1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124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60BA79F4" w14:textId="212F9B55" w:rsidR="0074261C" w:rsidRPr="007C473A" w:rsidDel="006B35E9" w:rsidRDefault="00CB310D" w:rsidP="009E33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25" w:author="yamauchi takashi" w:date="2024-03-27T18:57:00Z"/>
                <w:rFonts w:cs="Times New Roman"/>
                <w:color w:val="000000" w:themeColor="text1"/>
              </w:rPr>
            </w:pPr>
            <w:del w:id="126" w:author="yamauchi takashi" w:date="2024-03-27T18:57:00Z">
              <w:r w:rsidRPr="007C473A" w:rsidDel="006B35E9">
                <w:rPr>
                  <w:rFonts w:cs="Times New Roman"/>
                  <w:color w:val="000000" w:themeColor="text1"/>
                </w:rPr>
                <w:delText>6</w:delText>
              </w:r>
              <w:r w:rsidR="0074261C" w:rsidRPr="007C473A" w:rsidDel="006B35E9">
                <w:rPr>
                  <w:rFonts w:cs="Times New Roman"/>
                  <w:color w:val="000000" w:themeColor="text1"/>
                </w:rPr>
                <w:delText>0</w:delText>
              </w:r>
              <w:r w:rsidR="0074261C" w:rsidRPr="007C473A" w:rsidDel="006B35E9">
                <w:rPr>
                  <w:rFonts w:eastAsia="Times New Roman" w:cs="Times New Roman"/>
                  <w:color w:val="000000" w:themeColor="text1"/>
                </w:rPr>
                <w:delText>°C</w:delText>
              </w:r>
            </w:del>
          </w:p>
        </w:tc>
      </w:tr>
      <w:tr w:rsidR="00E77840" w:rsidRPr="00114A0F" w:rsidDel="00386AAA" w14:paraId="4B9DD2B1" w14:textId="4EC78F52" w:rsidTr="00E77840">
        <w:trPr>
          <w:trHeight w:val="340"/>
          <w:jc w:val="center"/>
          <w:del w:id="127" w:author="yamauchi takashi" w:date="2024-03-27T18:59:00Z"/>
          <w:trPrChange w:id="128" w:author="KOSIYAKUL Merisa" w:date="2024-03-27T15:42:00Z">
            <w:trPr>
              <w:trHeight w:val="340"/>
              <w:jc w:val="center"/>
            </w:trPr>
          </w:trPrChange>
        </w:trPr>
        <w:tc>
          <w:tcPr>
            <w:tcW w:w="5616" w:type="dxa"/>
            <w:shd w:val="clear" w:color="auto" w:fill="auto"/>
            <w:vAlign w:val="center"/>
            <w:tcPrChange w:id="129" w:author="KOSIYAKUL Merisa" w:date="2024-03-27T15:42:00Z">
              <w:tcPr>
                <w:tcW w:w="4464" w:type="dxa"/>
                <w:shd w:val="clear" w:color="auto" w:fill="auto"/>
                <w:vAlign w:val="center"/>
              </w:tcPr>
            </w:tcPrChange>
          </w:tcPr>
          <w:p w14:paraId="5307FDA8" w14:textId="2628335B" w:rsidR="007C473A" w:rsidRPr="00AE2196" w:rsidDel="00386AAA" w:rsidRDefault="007C473A" w:rsidP="007C473A">
            <w:pPr>
              <w:jc w:val="center"/>
              <w:rPr>
                <w:del w:id="130" w:author="yamauchi takashi" w:date="2024-03-27T18:59:00Z"/>
                <w:rFonts w:cs="Times New Roman"/>
                <w:color w:val="000000" w:themeColor="text1"/>
              </w:rPr>
            </w:pPr>
            <w:del w:id="131" w:author="yamauchi takashi" w:date="2024-03-27T18:59:00Z">
              <w:r w:rsidRPr="00AE2196" w:rsidDel="00386AAA">
                <w:rPr>
                  <w:rFonts w:cs="Times New Roman" w:hint="eastAsia"/>
                  <w:color w:val="000000" w:themeColor="text1"/>
                </w:rPr>
                <w:delText>M</w:delText>
              </w:r>
              <w:r w:rsidRPr="00AE2196" w:rsidDel="00386AAA">
                <w:rPr>
                  <w:rFonts w:cs="Times New Roman"/>
                  <w:color w:val="000000" w:themeColor="text1"/>
                </w:rPr>
                <w:delText>ission boards</w:delText>
              </w:r>
              <w:r w:rsidR="006D3973" w:rsidDel="00386AAA">
                <w:rPr>
                  <w:rFonts w:cs="Times New Roman"/>
                  <w:color w:val="000000" w:themeColor="text1"/>
                </w:rPr>
                <w:delText xml:space="preserve"> with SA818</w:delText>
              </w:r>
              <w:r w:rsidR="00236047" w:rsidDel="00386AAA">
                <w:rPr>
                  <w:rFonts w:cs="Times New Roman"/>
                  <w:color w:val="000000" w:themeColor="text1"/>
                </w:rPr>
                <w:delText xml:space="preserve"> transceiver</w:delText>
              </w:r>
            </w:del>
          </w:p>
        </w:tc>
        <w:tc>
          <w:tcPr>
            <w:tcW w:w="1418" w:type="dxa"/>
            <w:shd w:val="clear" w:color="auto" w:fill="auto"/>
            <w:vAlign w:val="center"/>
            <w:tcPrChange w:id="132" w:author="KOSIYAKUL Merisa" w:date="2024-03-27T15:42:00Z">
              <w:tcPr>
                <w:tcW w:w="1418" w:type="dxa"/>
                <w:shd w:val="clear" w:color="auto" w:fill="auto"/>
                <w:vAlign w:val="center"/>
              </w:tcPr>
            </w:tcPrChange>
          </w:tcPr>
          <w:p w14:paraId="749B054C" w14:textId="35190FCA" w:rsidR="007C473A" w:rsidRPr="007C473A" w:rsidDel="00386AAA" w:rsidRDefault="007C473A" w:rsidP="007C47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33" w:author="yamauchi takashi" w:date="2024-03-27T18:59:00Z"/>
                <w:rFonts w:cs="Times New Roman"/>
                <w:color w:val="000000" w:themeColor="text1"/>
              </w:rPr>
            </w:pPr>
            <w:del w:id="134" w:author="yamauchi takashi" w:date="2024-03-27T18:59:00Z">
              <w:r w:rsidRPr="007C473A" w:rsidDel="00386AAA">
                <w:rPr>
                  <w:rFonts w:cs="Times New Roman"/>
                  <w:color w:val="000000" w:themeColor="text1"/>
                </w:rPr>
                <w:delText>-30</w:delText>
              </w:r>
              <w:r w:rsidRPr="007C473A" w:rsidDel="00386AAA">
                <w:rPr>
                  <w:rFonts w:eastAsia="Times New Roman" w:cs="Times New Roman"/>
                  <w:color w:val="000000" w:themeColor="text1"/>
                </w:rPr>
                <w:delText>°C</w:delText>
              </w:r>
            </w:del>
          </w:p>
        </w:tc>
        <w:tc>
          <w:tcPr>
            <w:tcW w:w="1417" w:type="dxa"/>
            <w:shd w:val="clear" w:color="auto" w:fill="auto"/>
            <w:vAlign w:val="center"/>
            <w:tcPrChange w:id="135" w:author="KOSIYAKUL Merisa" w:date="2024-03-27T15:42:00Z">
              <w:tcPr>
                <w:tcW w:w="1417" w:type="dxa"/>
                <w:shd w:val="clear" w:color="auto" w:fill="auto"/>
                <w:vAlign w:val="center"/>
              </w:tcPr>
            </w:tcPrChange>
          </w:tcPr>
          <w:p w14:paraId="7A272AB1" w14:textId="2E4CAE4D" w:rsidR="007C473A" w:rsidRPr="007C473A" w:rsidDel="00386AAA" w:rsidRDefault="007C473A" w:rsidP="007C47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del w:id="136" w:author="yamauchi takashi" w:date="2024-03-27T18:59:00Z"/>
                <w:rFonts w:cs="Times New Roman"/>
                <w:color w:val="000000" w:themeColor="text1"/>
              </w:rPr>
            </w:pPr>
            <w:del w:id="137" w:author="yamauchi takashi" w:date="2024-03-27T18:59:00Z">
              <w:r w:rsidRPr="007C473A" w:rsidDel="00386AAA">
                <w:rPr>
                  <w:rFonts w:cs="Times New Roman"/>
                  <w:color w:val="000000" w:themeColor="text1"/>
                </w:rPr>
                <w:delText>85</w:delText>
              </w:r>
              <w:r w:rsidRPr="007C473A" w:rsidDel="00386AAA">
                <w:rPr>
                  <w:rFonts w:eastAsia="Times New Roman" w:cs="Times New Roman"/>
                  <w:color w:val="000000" w:themeColor="text1"/>
                </w:rPr>
                <w:delText>°C</w:delText>
              </w:r>
            </w:del>
          </w:p>
        </w:tc>
      </w:tr>
    </w:tbl>
    <w:p w14:paraId="2FCCD716" w14:textId="58D22457" w:rsidR="00FA4AA6" w:rsidRPr="002F6F70" w:rsidDel="00386AAA" w:rsidRDefault="00FA4AA6" w:rsidP="00B30D91">
      <w:pPr>
        <w:rPr>
          <w:del w:id="138" w:author="yamauchi takashi" w:date="2024-03-27T18:59:00Z"/>
          <w:rFonts w:eastAsia="Times New Roman" w:cs="Times New Roman"/>
          <w:color w:val="000000" w:themeColor="text1"/>
        </w:rPr>
      </w:pPr>
    </w:p>
    <w:p w14:paraId="2E06A2B7" w14:textId="39DC548B" w:rsidR="00BF12EF" w:rsidRPr="00EA1038" w:rsidDel="00386AAA" w:rsidRDefault="00E77840">
      <w:pPr>
        <w:jc w:val="center"/>
        <w:rPr>
          <w:ins w:id="139" w:author="KOSIYAKUL Merisa" w:date="2024-03-27T15:41:00Z"/>
          <w:del w:id="140" w:author="yamauchi takashi" w:date="2024-03-27T18:59:00Z"/>
          <w:rFonts w:eastAsia="Times New Roman" w:cs="Times New Roman"/>
          <w:bCs/>
          <w:color w:val="000000" w:themeColor="text1"/>
          <w:rPrChange w:id="141" w:author="KOSIYAKUL Merisa" w:date="2024-03-27T15:43:00Z">
            <w:rPr>
              <w:ins w:id="142" w:author="KOSIYAKUL Merisa" w:date="2024-03-27T15:41:00Z"/>
              <w:del w:id="143" w:author="yamauchi takashi" w:date="2024-03-27T18:59:00Z"/>
              <w:rFonts w:eastAsia="Times New Roman" w:cs="Times New Roman"/>
              <w:b/>
              <w:color w:val="000000" w:themeColor="text1"/>
            </w:rPr>
          </w:rPrChange>
        </w:rPr>
        <w:pPrChange w:id="144" w:author="KOSIYAKUL Merisa" w:date="2024-03-27T15:43:00Z">
          <w:pPr/>
        </w:pPrChange>
      </w:pPr>
      <w:ins w:id="145" w:author="KOSIYAKUL Merisa" w:date="2024-03-27T15:42:00Z">
        <w:del w:id="146" w:author="yamauchi takashi" w:date="2024-03-27T18:59:00Z">
          <w:r w:rsidRPr="00EA1038" w:rsidDel="00386AAA">
            <w:rPr>
              <w:rFonts w:eastAsia="Times New Roman" w:cs="Times New Roman"/>
              <w:bCs/>
              <w:color w:val="000000" w:themeColor="text1"/>
              <w:rPrChange w:id="147" w:author="KOSIYAKUL Merisa" w:date="2024-03-27T15:43:00Z">
                <w:rPr>
                  <w:rFonts w:eastAsia="Times New Roman" w:cs="Times New Roman"/>
                  <w:b/>
                  <w:color w:val="000000" w:themeColor="text1"/>
                </w:rPr>
              </w:rPrChange>
            </w:rPr>
            <w:delText>Table 3.1</w:delText>
          </w:r>
        </w:del>
      </w:ins>
      <w:ins w:id="148" w:author="KOSIYAKUL Merisa" w:date="2024-03-27T15:43:00Z">
        <w:del w:id="149" w:author="yamauchi takashi" w:date="2024-03-27T18:59:00Z">
          <w:r w:rsidR="006B3B2F" w:rsidDel="00386AAA">
            <w:rPr>
              <w:rFonts w:eastAsia="Times New Roman" w:cs="Times New Roman"/>
              <w:bCs/>
              <w:color w:val="000000" w:themeColor="text1"/>
            </w:rPr>
            <w:delText>.</w:delText>
          </w:r>
        </w:del>
      </w:ins>
      <w:ins w:id="150" w:author="KOSIYAKUL Merisa" w:date="2024-03-27T15:42:00Z">
        <w:del w:id="151" w:author="yamauchi takashi" w:date="2024-03-27T18:59:00Z">
          <w:r w:rsidRPr="00EA1038" w:rsidDel="00386AAA">
            <w:rPr>
              <w:rFonts w:eastAsia="Times New Roman" w:cs="Times New Roman"/>
              <w:bCs/>
              <w:color w:val="000000" w:themeColor="text1"/>
              <w:rPrChange w:id="152" w:author="KOSIYAKUL Merisa" w:date="2024-03-27T15:43:00Z">
                <w:rPr>
                  <w:rFonts w:eastAsia="Times New Roman" w:cs="Times New Roman"/>
                  <w:b/>
                  <w:color w:val="000000" w:themeColor="text1"/>
                </w:rPr>
              </w:rPrChange>
            </w:rPr>
            <w:delText xml:space="preserve">2 </w:delText>
          </w:r>
          <w:r w:rsidR="00DB23B5" w:rsidRPr="00EA1038" w:rsidDel="00386AAA">
            <w:rPr>
              <w:rFonts w:eastAsia="Times New Roman" w:cs="Times New Roman"/>
              <w:bCs/>
              <w:color w:val="000000" w:themeColor="text1"/>
              <w:rPrChange w:id="153" w:author="KOSIYAKUL Merisa" w:date="2024-03-27T15:43:00Z">
                <w:rPr>
                  <w:rFonts w:eastAsia="Times New Roman" w:cs="Times New Roman"/>
                  <w:b/>
                  <w:color w:val="000000" w:themeColor="text1"/>
                </w:rPr>
              </w:rPrChange>
            </w:rPr>
            <w:delText xml:space="preserve">Battery </w:delText>
          </w:r>
        </w:del>
      </w:ins>
      <w:ins w:id="154" w:author="KOSIYAKUL Merisa" w:date="2024-03-27T15:43:00Z">
        <w:del w:id="155" w:author="yamauchi takashi" w:date="2024-03-27T18:59:00Z">
          <w:r w:rsidR="00EA1038" w:rsidRPr="00EA1038" w:rsidDel="00386AAA">
            <w:rPr>
              <w:rFonts w:eastAsia="Times New Roman" w:cs="Times New Roman"/>
              <w:bCs/>
              <w:color w:val="000000" w:themeColor="text1"/>
              <w:rPrChange w:id="156" w:author="KOSIYAKUL Merisa" w:date="2024-03-27T15:43:00Z">
                <w:rPr>
                  <w:rFonts w:eastAsia="Times New Roman" w:cs="Times New Roman"/>
                  <w:b/>
                  <w:color w:val="000000" w:themeColor="text1"/>
                </w:rPr>
              </w:rPrChange>
            </w:rPr>
            <w:delText>temperature range</w:delText>
          </w:r>
        </w:del>
      </w:ins>
      <w:del w:id="157" w:author="yamauchi takashi" w:date="2024-03-27T18:59:00Z">
        <w:r w:rsidR="00A213FE" w:rsidRPr="00EA1038" w:rsidDel="00386AAA">
          <w:rPr>
            <w:rFonts w:eastAsia="Times New Roman" w:cs="Times New Roman"/>
            <w:bCs/>
            <w:color w:val="000000" w:themeColor="text1"/>
            <w:rPrChange w:id="158" w:author="KOSIYAKUL Merisa" w:date="2024-03-27T15:43:00Z">
              <w:rPr>
                <w:rFonts w:eastAsia="Times New Roman" w:cs="Times New Roman"/>
                <w:b/>
                <w:color w:val="000000" w:themeColor="text1"/>
              </w:rPr>
            </w:rPrChange>
          </w:rPr>
          <w:br w:type="page"/>
        </w:r>
      </w:del>
    </w:p>
    <w:tbl>
      <w:tblPr>
        <w:tblW w:w="83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  <w:tblPrChange w:id="159" w:author="KOSIYAKUL Merisa" w:date="2024-03-27T15:46:00Z">
          <w:tblPr>
            <w:tblW w:w="8390" w:type="dxa"/>
            <w:jc w:val="center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</w:tblPrChange>
      </w:tblPr>
      <w:tblGrid>
        <w:gridCol w:w="1923"/>
        <w:gridCol w:w="1923"/>
        <w:gridCol w:w="2272"/>
        <w:gridCol w:w="2272"/>
        <w:tblGridChange w:id="160">
          <w:tblGrid>
            <w:gridCol w:w="1923"/>
            <w:gridCol w:w="1923"/>
            <w:gridCol w:w="2272"/>
            <w:gridCol w:w="2272"/>
          </w:tblGrid>
        </w:tblGridChange>
      </w:tblGrid>
      <w:tr w:rsidR="002063C1" w:rsidRPr="002F6F70" w:rsidDel="00386AAA" w14:paraId="7C58E4B4" w14:textId="0BDC1757" w:rsidTr="00E91AF4">
        <w:trPr>
          <w:trHeight w:val="562"/>
          <w:jc w:val="center"/>
          <w:ins w:id="161" w:author="KOSIYAKUL Merisa" w:date="2024-03-27T15:41:00Z"/>
          <w:del w:id="162" w:author="yamauchi takashi" w:date="2024-03-27T18:59:00Z"/>
          <w:trPrChange w:id="163" w:author="KOSIYAKUL Merisa" w:date="2024-03-27T15:46:00Z">
            <w:trPr>
              <w:trHeight w:val="346"/>
              <w:jc w:val="center"/>
            </w:trPr>
          </w:trPrChange>
        </w:trPr>
        <w:tc>
          <w:tcPr>
            <w:tcW w:w="3846" w:type="dxa"/>
            <w:gridSpan w:val="2"/>
            <w:shd w:val="clear" w:color="auto" w:fill="auto"/>
            <w:vAlign w:val="center"/>
            <w:tcPrChange w:id="164" w:author="KOSIYAKUL Merisa" w:date="2024-03-27T15:46:00Z">
              <w:tcPr>
                <w:tcW w:w="3846" w:type="dxa"/>
                <w:gridSpan w:val="2"/>
                <w:shd w:val="clear" w:color="auto" w:fill="auto"/>
                <w:vAlign w:val="center"/>
              </w:tcPr>
            </w:tcPrChange>
          </w:tcPr>
          <w:p w14:paraId="58DC7A11" w14:textId="36ED244A" w:rsidR="002063C1" w:rsidRPr="002F6F70" w:rsidDel="00386AAA" w:rsidRDefault="002063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ins w:id="165" w:author="KOSIYAKUL Merisa" w:date="2024-03-27T15:41:00Z"/>
                <w:del w:id="166" w:author="yamauchi takashi" w:date="2024-03-27T18:59:00Z"/>
                <w:rFonts w:eastAsia="Times New Roman" w:cs="Times New Roman"/>
                <w:b/>
                <w:color w:val="000000" w:themeColor="text1"/>
              </w:rPr>
              <w:pPrChange w:id="167" w:author="KOSIYAKUL Merisa" w:date="2024-03-27T15:46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PrChange>
            </w:pPr>
            <w:ins w:id="168" w:author="KOSIYAKUL Merisa" w:date="2024-03-27T15:45:00Z">
              <w:del w:id="169" w:author="yamauchi takashi" w:date="2024-03-27T18:59:00Z">
                <w:r w:rsidDel="00386AAA">
                  <w:rPr>
                    <w:rFonts w:eastAsia="Times New Roman" w:cs="Times New Roman"/>
                    <w:b/>
                    <w:color w:val="000000" w:themeColor="text1"/>
                  </w:rPr>
                  <w:delText>Battery condition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170" w:author="KOSIYAKUL Merisa" w:date="2024-03-27T15:46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1D43C282" w14:textId="1F582EAA" w:rsidR="002063C1" w:rsidRPr="002F6F70" w:rsidDel="00386AAA" w:rsidRDefault="002063C1" w:rsidP="002063C1">
            <w:pPr>
              <w:jc w:val="center"/>
              <w:rPr>
                <w:ins w:id="171" w:author="KOSIYAKUL Merisa" w:date="2024-03-27T15:41:00Z"/>
                <w:del w:id="172" w:author="yamauchi takashi" w:date="2024-03-27T18:59:00Z"/>
                <w:rFonts w:eastAsia="Times New Roman" w:cs="Times New Roman"/>
                <w:b/>
                <w:color w:val="000000" w:themeColor="text1"/>
              </w:rPr>
            </w:pPr>
            <w:ins w:id="173" w:author="KOSIYAKUL Merisa" w:date="2024-03-27T15:41:00Z">
              <w:del w:id="174" w:author="yamauchi takashi" w:date="2024-03-27T18:59:00Z">
                <w:r w:rsidRPr="002F6F70" w:rsidDel="00386AAA">
                  <w:rPr>
                    <w:rFonts w:eastAsia="Times New Roman" w:cs="Times New Roman"/>
                    <w:b/>
                    <w:color w:val="000000" w:themeColor="text1"/>
                  </w:rPr>
                  <w:delText>Lowest (</w:delText>
                </w:r>
                <w:r w:rsidRPr="002F6F70" w:rsidDel="00386AAA">
                  <w:rPr>
                    <w:rFonts w:eastAsia="Palatino Linotype" w:cs="Times New Roman"/>
                    <w:b/>
                    <w:color w:val="000000" w:themeColor="text1"/>
                  </w:rPr>
                  <w:delText>°</w:delText>
                </w:r>
                <w:r w:rsidRPr="002F6F70" w:rsidDel="00386AAA">
                  <w:rPr>
                    <w:rFonts w:eastAsia="Times New Roman" w:cs="Times New Roman"/>
                    <w:b/>
                    <w:color w:val="000000" w:themeColor="text1"/>
                  </w:rPr>
                  <w:delText>C)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175" w:author="KOSIYAKUL Merisa" w:date="2024-03-27T15:46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4B89B105" w14:textId="153E2347" w:rsidR="002063C1" w:rsidRPr="002F6F70" w:rsidDel="00386AAA" w:rsidRDefault="002063C1" w:rsidP="002063C1">
            <w:pPr>
              <w:jc w:val="center"/>
              <w:rPr>
                <w:ins w:id="176" w:author="KOSIYAKUL Merisa" w:date="2024-03-27T15:41:00Z"/>
                <w:del w:id="177" w:author="yamauchi takashi" w:date="2024-03-27T18:59:00Z"/>
                <w:rFonts w:eastAsia="Times New Roman" w:cs="Times New Roman"/>
                <w:b/>
                <w:color w:val="000000" w:themeColor="text1"/>
              </w:rPr>
            </w:pPr>
            <w:ins w:id="178" w:author="KOSIYAKUL Merisa" w:date="2024-03-27T15:41:00Z">
              <w:del w:id="179" w:author="yamauchi takashi" w:date="2024-03-27T18:59:00Z">
                <w:r w:rsidRPr="002F6F70" w:rsidDel="00386AAA">
                  <w:rPr>
                    <w:rFonts w:eastAsia="Times New Roman" w:cs="Times New Roman"/>
                    <w:b/>
                    <w:color w:val="000000" w:themeColor="text1"/>
                  </w:rPr>
                  <w:delText>Highest (</w:delText>
                </w:r>
                <w:r w:rsidRPr="002F6F70" w:rsidDel="00386AAA">
                  <w:rPr>
                    <w:rFonts w:eastAsia="Palatino Linotype" w:cs="Times New Roman"/>
                    <w:b/>
                    <w:color w:val="000000" w:themeColor="text1"/>
                  </w:rPr>
                  <w:delText>°</w:delText>
                </w:r>
                <w:r w:rsidRPr="002F6F70" w:rsidDel="00386AAA">
                  <w:rPr>
                    <w:rFonts w:eastAsia="Times New Roman" w:cs="Times New Roman"/>
                    <w:b/>
                    <w:color w:val="000000" w:themeColor="text1"/>
                  </w:rPr>
                  <w:delText>C)</w:delText>
                </w:r>
              </w:del>
            </w:ins>
          </w:p>
        </w:tc>
      </w:tr>
      <w:tr w:rsidR="002063C1" w:rsidRPr="0096551B" w:rsidDel="00386AAA" w14:paraId="26633622" w14:textId="645F935B" w:rsidTr="006B3B2F">
        <w:trPr>
          <w:trHeight w:val="346"/>
          <w:jc w:val="center"/>
          <w:ins w:id="180" w:author="KOSIYAKUL Merisa" w:date="2024-03-27T15:41:00Z"/>
          <w:del w:id="181" w:author="yamauchi takashi" w:date="2024-03-27T18:59:00Z"/>
          <w:trPrChange w:id="182" w:author="KOSIYAKUL Merisa" w:date="2024-03-27T15:43:00Z">
            <w:trPr>
              <w:trHeight w:val="340"/>
              <w:jc w:val="center"/>
            </w:trPr>
          </w:trPrChange>
        </w:trPr>
        <w:tc>
          <w:tcPr>
            <w:tcW w:w="3846" w:type="dxa"/>
            <w:gridSpan w:val="2"/>
            <w:shd w:val="clear" w:color="auto" w:fill="auto"/>
            <w:vAlign w:val="center"/>
            <w:tcPrChange w:id="183" w:author="KOSIYAKUL Merisa" w:date="2024-03-27T15:43:00Z">
              <w:tcPr>
                <w:tcW w:w="3846" w:type="dxa"/>
                <w:gridSpan w:val="2"/>
                <w:shd w:val="clear" w:color="auto" w:fill="auto"/>
                <w:vAlign w:val="center"/>
              </w:tcPr>
            </w:tcPrChange>
          </w:tcPr>
          <w:p w14:paraId="794AD010" w14:textId="39E7BED2" w:rsidR="002063C1" w:rsidRPr="002F6F70" w:rsidDel="00386AAA" w:rsidRDefault="002063C1" w:rsidP="002063C1">
            <w:pPr>
              <w:jc w:val="center"/>
              <w:rPr>
                <w:ins w:id="184" w:author="KOSIYAKUL Merisa" w:date="2024-03-27T15:41:00Z"/>
                <w:del w:id="185" w:author="yamauchi takashi" w:date="2024-03-27T18:59:00Z"/>
                <w:rFonts w:cs="Times New Roman"/>
                <w:color w:val="000000" w:themeColor="text1"/>
              </w:rPr>
            </w:pPr>
            <w:ins w:id="186" w:author="KOSIYAKUL Merisa" w:date="2024-03-27T15:41:00Z">
              <w:del w:id="187" w:author="yamauchi takashi" w:date="2024-03-27T18:59:00Z">
                <w:r w:rsidDel="00386AAA">
                  <w:rPr>
                    <w:rFonts w:eastAsia="Yu Gothic" w:cs="Times New Roman"/>
                    <w:color w:val="000000"/>
                  </w:rPr>
                  <w:delText>Charge condition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188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461CED9F" w14:textId="5DDF83AD" w:rsidR="002063C1" w:rsidRPr="0096551B" w:rsidDel="00386AAA" w:rsidRDefault="002063C1" w:rsidP="002063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ins w:id="189" w:author="KOSIYAKUL Merisa" w:date="2024-03-27T15:41:00Z"/>
                <w:del w:id="190" w:author="yamauchi takashi" w:date="2024-03-27T18:59:00Z"/>
                <w:rFonts w:cs="Times New Roman"/>
                <w:color w:val="000000" w:themeColor="text1"/>
              </w:rPr>
            </w:pPr>
            <w:ins w:id="191" w:author="KOSIYAKUL Merisa" w:date="2024-03-27T15:41:00Z">
              <w:del w:id="192" w:author="yamauchi takashi" w:date="2024-03-27T18:59:00Z">
                <w:r w:rsidRPr="0096551B" w:rsidDel="00386AAA">
                  <w:rPr>
                    <w:rFonts w:eastAsia="Times New Roman" w:cs="Times New Roman"/>
                    <w:color w:val="000000" w:themeColor="text1"/>
                  </w:rPr>
                  <w:delText>0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193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5ED4D7AF" w14:textId="654D5FC2" w:rsidR="002063C1" w:rsidRPr="00B7261C" w:rsidDel="00386AAA" w:rsidRDefault="002063C1" w:rsidP="002063C1">
            <w:pPr>
              <w:jc w:val="center"/>
              <w:rPr>
                <w:ins w:id="194" w:author="KOSIYAKUL Merisa" w:date="2024-03-27T15:41:00Z"/>
                <w:del w:id="195" w:author="yamauchi takashi" w:date="2024-03-27T18:59:00Z"/>
                <w:rFonts w:eastAsia="Times New Roman" w:cs="Times New Roman"/>
                <w:color w:val="000000" w:themeColor="text1"/>
              </w:rPr>
            </w:pPr>
            <w:ins w:id="196" w:author="KOSIYAKUL Merisa" w:date="2024-03-27T15:41:00Z">
              <w:del w:id="197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4</w:delText>
                </w:r>
                <w:r w:rsidRPr="0096551B" w:rsidDel="00386AAA">
                  <w:rPr>
                    <w:rFonts w:eastAsia="Times New Roman" w:cs="Times New Roman"/>
                    <w:color w:val="000000" w:themeColor="text1"/>
                  </w:rPr>
                  <w:delText>0</w:delText>
                </w:r>
              </w:del>
            </w:ins>
          </w:p>
        </w:tc>
      </w:tr>
      <w:tr w:rsidR="002063C1" w:rsidRPr="0096551B" w:rsidDel="00386AAA" w14:paraId="7BF0803D" w14:textId="365E8644" w:rsidTr="006B3B2F">
        <w:trPr>
          <w:trHeight w:val="346"/>
          <w:jc w:val="center"/>
          <w:ins w:id="198" w:author="KOSIYAKUL Merisa" w:date="2024-03-27T15:41:00Z"/>
          <w:del w:id="199" w:author="yamauchi takashi" w:date="2024-03-27T18:59:00Z"/>
          <w:trPrChange w:id="200" w:author="KOSIYAKUL Merisa" w:date="2024-03-27T15:43:00Z">
            <w:trPr>
              <w:trHeight w:val="340"/>
              <w:jc w:val="center"/>
            </w:trPr>
          </w:trPrChange>
        </w:trPr>
        <w:tc>
          <w:tcPr>
            <w:tcW w:w="3846" w:type="dxa"/>
            <w:gridSpan w:val="2"/>
            <w:shd w:val="clear" w:color="auto" w:fill="auto"/>
            <w:vAlign w:val="center"/>
            <w:tcPrChange w:id="201" w:author="KOSIYAKUL Merisa" w:date="2024-03-27T15:43:00Z">
              <w:tcPr>
                <w:tcW w:w="3846" w:type="dxa"/>
                <w:gridSpan w:val="2"/>
                <w:shd w:val="clear" w:color="auto" w:fill="auto"/>
                <w:vAlign w:val="center"/>
              </w:tcPr>
            </w:tcPrChange>
          </w:tcPr>
          <w:p w14:paraId="47207CDC" w14:textId="6EADB5E1" w:rsidR="002063C1" w:rsidDel="00386AAA" w:rsidRDefault="002063C1" w:rsidP="002063C1">
            <w:pPr>
              <w:jc w:val="center"/>
              <w:rPr>
                <w:ins w:id="202" w:author="KOSIYAKUL Merisa" w:date="2024-03-27T15:41:00Z"/>
                <w:del w:id="203" w:author="yamauchi takashi" w:date="2024-03-27T18:59:00Z"/>
                <w:rFonts w:eastAsia="Yu Gothic" w:cs="Times New Roman"/>
                <w:color w:val="000000"/>
              </w:rPr>
            </w:pPr>
            <w:ins w:id="204" w:author="KOSIYAKUL Merisa" w:date="2024-03-27T15:41:00Z">
              <w:del w:id="205" w:author="yamauchi takashi" w:date="2024-03-27T18:59:00Z">
                <w:r w:rsidDel="00386AAA">
                  <w:rPr>
                    <w:rFonts w:eastAsia="Yu Gothic" w:cs="Times New Roman"/>
                    <w:color w:val="000000"/>
                  </w:rPr>
                  <w:delText>Discharge condition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06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4462DAD7" w14:textId="16DC6F64" w:rsidR="002063C1" w:rsidRPr="0096551B" w:rsidDel="00386AAA" w:rsidRDefault="002063C1" w:rsidP="002063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ins w:id="207" w:author="KOSIYAKUL Merisa" w:date="2024-03-27T15:41:00Z"/>
                <w:del w:id="208" w:author="yamauchi takashi" w:date="2024-03-27T18:59:00Z"/>
                <w:rFonts w:eastAsia="Times New Roman" w:cs="Times New Roman"/>
                <w:color w:val="000000" w:themeColor="text1"/>
              </w:rPr>
            </w:pPr>
            <w:ins w:id="209" w:author="KOSIYAKUL Merisa" w:date="2024-03-27T15:41:00Z">
              <w:del w:id="210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0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11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1F72388F" w14:textId="14EF2B58" w:rsidR="002063C1" w:rsidDel="00386AAA" w:rsidRDefault="002063C1" w:rsidP="002063C1">
            <w:pPr>
              <w:jc w:val="center"/>
              <w:rPr>
                <w:ins w:id="212" w:author="KOSIYAKUL Merisa" w:date="2024-03-27T15:41:00Z"/>
                <w:del w:id="213" w:author="yamauchi takashi" w:date="2024-03-27T18:59:00Z"/>
                <w:rFonts w:eastAsia="Times New Roman" w:cs="Times New Roman"/>
                <w:color w:val="000000" w:themeColor="text1"/>
              </w:rPr>
            </w:pPr>
            <w:ins w:id="214" w:author="KOSIYAKUL Merisa" w:date="2024-03-27T15:41:00Z">
              <w:del w:id="215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50</w:delText>
                </w:r>
              </w:del>
            </w:ins>
          </w:p>
        </w:tc>
      </w:tr>
      <w:tr w:rsidR="002063C1" w:rsidRPr="0096551B" w:rsidDel="00386AAA" w14:paraId="28E483AE" w14:textId="4EE77296" w:rsidTr="006B3B2F">
        <w:trPr>
          <w:trHeight w:val="346"/>
          <w:jc w:val="center"/>
          <w:ins w:id="216" w:author="KOSIYAKUL Merisa" w:date="2024-03-27T15:41:00Z"/>
          <w:del w:id="217" w:author="yamauchi takashi" w:date="2024-03-27T18:59:00Z"/>
          <w:trPrChange w:id="218" w:author="KOSIYAKUL Merisa" w:date="2024-03-27T15:43:00Z">
            <w:trPr>
              <w:trHeight w:val="340"/>
              <w:jc w:val="center"/>
            </w:trPr>
          </w:trPrChange>
        </w:trPr>
        <w:tc>
          <w:tcPr>
            <w:tcW w:w="1923" w:type="dxa"/>
            <w:vMerge w:val="restart"/>
            <w:shd w:val="clear" w:color="auto" w:fill="auto"/>
            <w:vAlign w:val="center"/>
            <w:tcPrChange w:id="219" w:author="KOSIYAKUL Merisa" w:date="2024-03-27T15:43:00Z">
              <w:tcPr>
                <w:tcW w:w="1923" w:type="dxa"/>
                <w:vMerge w:val="restart"/>
                <w:shd w:val="clear" w:color="auto" w:fill="auto"/>
                <w:vAlign w:val="center"/>
              </w:tcPr>
            </w:tcPrChange>
          </w:tcPr>
          <w:p w14:paraId="5474B080" w14:textId="516C3ACE" w:rsidR="002063C1" w:rsidDel="00386AAA" w:rsidRDefault="002063C1" w:rsidP="002063C1">
            <w:pPr>
              <w:jc w:val="center"/>
              <w:rPr>
                <w:ins w:id="220" w:author="KOSIYAKUL Merisa" w:date="2024-03-27T15:41:00Z"/>
                <w:del w:id="221" w:author="yamauchi takashi" w:date="2024-03-27T18:59:00Z"/>
                <w:rFonts w:eastAsia="Yu Gothic" w:cs="Times New Roman"/>
                <w:color w:val="000000"/>
              </w:rPr>
            </w:pPr>
            <w:ins w:id="222" w:author="KOSIYAKUL Merisa" w:date="2024-03-27T15:41:00Z">
              <w:del w:id="223" w:author="yamauchi takashi" w:date="2024-03-27T18:59:00Z">
                <w:r w:rsidDel="00386AAA">
                  <w:rPr>
                    <w:rFonts w:eastAsia="Yu Gothic" w:cs="Times New Roman"/>
                    <w:color w:val="000000"/>
                  </w:rPr>
                  <w:delText>Storage condition</w:delText>
                </w:r>
              </w:del>
            </w:ins>
          </w:p>
        </w:tc>
        <w:tc>
          <w:tcPr>
            <w:tcW w:w="1923" w:type="dxa"/>
            <w:shd w:val="clear" w:color="auto" w:fill="auto"/>
            <w:vAlign w:val="center"/>
            <w:tcPrChange w:id="224" w:author="KOSIYAKUL Merisa" w:date="2024-03-27T15:43:00Z">
              <w:tcPr>
                <w:tcW w:w="1923" w:type="dxa"/>
                <w:shd w:val="clear" w:color="auto" w:fill="auto"/>
                <w:vAlign w:val="center"/>
              </w:tcPr>
            </w:tcPrChange>
          </w:tcPr>
          <w:p w14:paraId="1BA40095" w14:textId="13439397" w:rsidR="002063C1" w:rsidDel="00386AAA" w:rsidRDefault="002063C1" w:rsidP="002063C1">
            <w:pPr>
              <w:jc w:val="center"/>
              <w:rPr>
                <w:ins w:id="225" w:author="KOSIYAKUL Merisa" w:date="2024-03-27T15:41:00Z"/>
                <w:del w:id="226" w:author="yamauchi takashi" w:date="2024-03-27T18:59:00Z"/>
                <w:rFonts w:eastAsia="Yu Gothic" w:cs="Times New Roman"/>
                <w:color w:val="000000"/>
              </w:rPr>
            </w:pPr>
            <w:ins w:id="227" w:author="KOSIYAKUL Merisa" w:date="2024-03-27T15:41:00Z">
              <w:del w:id="228" w:author="yamauchi takashi" w:date="2024-03-27T18:59:00Z">
                <w:r w:rsidDel="00386AAA">
                  <w:rPr>
                    <w:rFonts w:eastAsia="Yu Gothic" w:cs="Times New Roman"/>
                    <w:color w:val="000000"/>
                  </w:rPr>
                  <w:delText>Less than 90 days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29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7DB7250C" w14:textId="6766AD41" w:rsidR="002063C1" w:rsidDel="00386AAA" w:rsidRDefault="002063C1" w:rsidP="002063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ins w:id="230" w:author="KOSIYAKUL Merisa" w:date="2024-03-27T15:41:00Z"/>
                <w:del w:id="231" w:author="yamauchi takashi" w:date="2024-03-27T18:59:00Z"/>
                <w:rFonts w:eastAsia="Times New Roman" w:cs="Times New Roman"/>
                <w:color w:val="000000" w:themeColor="text1"/>
              </w:rPr>
            </w:pPr>
            <w:ins w:id="232" w:author="KOSIYAKUL Merisa" w:date="2024-03-27T15:41:00Z">
              <w:del w:id="233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-20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34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76154427" w14:textId="5FAEC5CF" w:rsidR="002063C1" w:rsidDel="00386AAA" w:rsidRDefault="002063C1" w:rsidP="002063C1">
            <w:pPr>
              <w:jc w:val="center"/>
              <w:rPr>
                <w:ins w:id="235" w:author="KOSIYAKUL Merisa" w:date="2024-03-27T15:41:00Z"/>
                <w:del w:id="236" w:author="yamauchi takashi" w:date="2024-03-27T18:59:00Z"/>
                <w:rFonts w:eastAsia="Times New Roman" w:cs="Times New Roman"/>
                <w:color w:val="000000" w:themeColor="text1"/>
              </w:rPr>
            </w:pPr>
            <w:ins w:id="237" w:author="KOSIYAKUL Merisa" w:date="2024-03-27T15:41:00Z">
              <w:del w:id="238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40</w:delText>
                </w:r>
              </w:del>
            </w:ins>
          </w:p>
        </w:tc>
      </w:tr>
      <w:tr w:rsidR="002063C1" w:rsidRPr="0096551B" w:rsidDel="00386AAA" w14:paraId="4FE4332D" w14:textId="3EF6BC4E" w:rsidTr="006B3B2F">
        <w:trPr>
          <w:trHeight w:val="346"/>
          <w:jc w:val="center"/>
          <w:ins w:id="239" w:author="KOSIYAKUL Merisa" w:date="2024-03-27T15:41:00Z"/>
          <w:del w:id="240" w:author="yamauchi takashi" w:date="2024-03-27T18:59:00Z"/>
          <w:trPrChange w:id="241" w:author="KOSIYAKUL Merisa" w:date="2024-03-27T15:43:00Z">
            <w:trPr>
              <w:trHeight w:val="340"/>
              <w:jc w:val="center"/>
            </w:trPr>
          </w:trPrChange>
        </w:trPr>
        <w:tc>
          <w:tcPr>
            <w:tcW w:w="1923" w:type="dxa"/>
            <w:vMerge/>
            <w:shd w:val="clear" w:color="auto" w:fill="auto"/>
            <w:vAlign w:val="center"/>
            <w:tcPrChange w:id="242" w:author="KOSIYAKUL Merisa" w:date="2024-03-27T15:43:00Z">
              <w:tcPr>
                <w:tcW w:w="1923" w:type="dxa"/>
                <w:vMerge/>
                <w:shd w:val="clear" w:color="auto" w:fill="auto"/>
                <w:vAlign w:val="center"/>
              </w:tcPr>
            </w:tcPrChange>
          </w:tcPr>
          <w:p w14:paraId="619C7942" w14:textId="2023BCE9" w:rsidR="002063C1" w:rsidDel="00386AAA" w:rsidRDefault="002063C1" w:rsidP="002063C1">
            <w:pPr>
              <w:jc w:val="center"/>
              <w:rPr>
                <w:ins w:id="243" w:author="KOSIYAKUL Merisa" w:date="2024-03-27T15:41:00Z"/>
                <w:del w:id="244" w:author="yamauchi takashi" w:date="2024-03-27T18:59:00Z"/>
                <w:rFonts w:eastAsia="Yu Gothic" w:cs="Times New Roman"/>
                <w:color w:val="000000"/>
              </w:rPr>
            </w:pPr>
          </w:p>
        </w:tc>
        <w:tc>
          <w:tcPr>
            <w:tcW w:w="1923" w:type="dxa"/>
            <w:shd w:val="clear" w:color="auto" w:fill="auto"/>
            <w:vAlign w:val="center"/>
            <w:tcPrChange w:id="245" w:author="KOSIYAKUL Merisa" w:date="2024-03-27T15:43:00Z">
              <w:tcPr>
                <w:tcW w:w="1923" w:type="dxa"/>
                <w:shd w:val="clear" w:color="auto" w:fill="auto"/>
                <w:vAlign w:val="center"/>
              </w:tcPr>
            </w:tcPrChange>
          </w:tcPr>
          <w:p w14:paraId="4AE4CB04" w14:textId="709AE2B0" w:rsidR="002063C1" w:rsidDel="00386AAA" w:rsidRDefault="002063C1" w:rsidP="002063C1">
            <w:pPr>
              <w:jc w:val="center"/>
              <w:rPr>
                <w:ins w:id="246" w:author="KOSIYAKUL Merisa" w:date="2024-03-27T15:41:00Z"/>
                <w:del w:id="247" w:author="yamauchi takashi" w:date="2024-03-27T18:59:00Z"/>
                <w:rFonts w:eastAsia="Yu Gothic" w:cs="Times New Roman"/>
                <w:color w:val="000000"/>
              </w:rPr>
            </w:pPr>
            <w:ins w:id="248" w:author="KOSIYAKUL Merisa" w:date="2024-03-27T15:41:00Z">
              <w:del w:id="249" w:author="yamauchi takashi" w:date="2024-03-27T18:59:00Z">
                <w:r w:rsidDel="00386AAA">
                  <w:rPr>
                    <w:rFonts w:eastAsia="Yu Gothic" w:cs="Times New Roman"/>
                    <w:color w:val="000000"/>
                  </w:rPr>
                  <w:delText>Less than 1 year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50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464D43D3" w14:textId="2E46E928" w:rsidR="002063C1" w:rsidDel="00386AAA" w:rsidRDefault="002063C1" w:rsidP="002063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ins w:id="251" w:author="KOSIYAKUL Merisa" w:date="2024-03-27T15:41:00Z"/>
                <w:del w:id="252" w:author="yamauchi takashi" w:date="2024-03-27T18:59:00Z"/>
                <w:rFonts w:eastAsia="Times New Roman" w:cs="Times New Roman"/>
                <w:color w:val="000000" w:themeColor="text1"/>
              </w:rPr>
            </w:pPr>
            <w:ins w:id="253" w:author="KOSIYAKUL Merisa" w:date="2024-03-27T15:41:00Z">
              <w:del w:id="254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-20</w:delText>
                </w:r>
              </w:del>
            </w:ins>
          </w:p>
        </w:tc>
        <w:tc>
          <w:tcPr>
            <w:tcW w:w="2272" w:type="dxa"/>
            <w:shd w:val="clear" w:color="auto" w:fill="auto"/>
            <w:vAlign w:val="center"/>
            <w:tcPrChange w:id="255" w:author="KOSIYAKUL Merisa" w:date="2024-03-27T15:43:00Z">
              <w:tcPr>
                <w:tcW w:w="2272" w:type="dxa"/>
                <w:shd w:val="clear" w:color="auto" w:fill="auto"/>
                <w:vAlign w:val="center"/>
              </w:tcPr>
            </w:tcPrChange>
          </w:tcPr>
          <w:p w14:paraId="1D2FDAA8" w14:textId="43DAE101" w:rsidR="002063C1" w:rsidDel="00386AAA" w:rsidRDefault="002063C1" w:rsidP="002063C1">
            <w:pPr>
              <w:jc w:val="center"/>
              <w:rPr>
                <w:ins w:id="256" w:author="KOSIYAKUL Merisa" w:date="2024-03-27T15:41:00Z"/>
                <w:del w:id="257" w:author="yamauchi takashi" w:date="2024-03-27T18:59:00Z"/>
                <w:rFonts w:eastAsia="Times New Roman" w:cs="Times New Roman"/>
                <w:color w:val="000000" w:themeColor="text1"/>
              </w:rPr>
            </w:pPr>
            <w:ins w:id="258" w:author="KOSIYAKUL Merisa" w:date="2024-03-27T15:41:00Z">
              <w:del w:id="259" w:author="yamauchi takashi" w:date="2024-03-27T18:59:00Z">
                <w:r w:rsidDel="00386AAA">
                  <w:rPr>
                    <w:rFonts w:eastAsia="Times New Roman" w:cs="Times New Roman"/>
                    <w:color w:val="000000" w:themeColor="text1"/>
                  </w:rPr>
                  <w:delText>30</w:delText>
                </w:r>
              </w:del>
            </w:ins>
          </w:p>
        </w:tc>
      </w:tr>
    </w:tbl>
    <w:p w14:paraId="3987EF0A" w14:textId="1AA2C71E" w:rsidR="00A213FE" w:rsidDel="00386AAA" w:rsidRDefault="00A213FE">
      <w:pPr>
        <w:rPr>
          <w:ins w:id="260" w:author="KOSIYAKUL Merisa" w:date="2024-03-27T15:42:00Z"/>
          <w:del w:id="261" w:author="yamauchi takashi" w:date="2024-03-27T18:59:00Z"/>
          <w:rFonts w:eastAsia="Times New Roman" w:cs="Times New Roman"/>
          <w:b/>
          <w:color w:val="000000" w:themeColor="text1"/>
        </w:rPr>
      </w:pPr>
    </w:p>
    <w:p w14:paraId="52AFA00B" w14:textId="71BD8803" w:rsidR="00E77840" w:rsidDel="00386AAA" w:rsidRDefault="00E77840">
      <w:pPr>
        <w:rPr>
          <w:ins w:id="262" w:author="KOSIYAKUL Merisa" w:date="2024-03-27T15:42:00Z"/>
          <w:del w:id="263" w:author="yamauchi takashi" w:date="2024-03-27T18:59:00Z"/>
          <w:rFonts w:eastAsia="Times New Roman" w:cs="Times New Roman"/>
          <w:b/>
          <w:color w:val="000000" w:themeColor="text1"/>
        </w:rPr>
      </w:pPr>
    </w:p>
    <w:p w14:paraId="0D0492C3" w14:textId="0F17CB30" w:rsidR="00E77840" w:rsidDel="00386AAA" w:rsidRDefault="00E77840">
      <w:pPr>
        <w:rPr>
          <w:ins w:id="264" w:author="KOSIYAKUL Merisa" w:date="2024-03-27T15:42:00Z"/>
          <w:del w:id="265" w:author="yamauchi takashi" w:date="2024-03-27T18:59:00Z"/>
          <w:rFonts w:eastAsia="Times New Roman" w:cs="Times New Roman"/>
          <w:b/>
          <w:color w:val="000000" w:themeColor="text1"/>
        </w:rPr>
      </w:pPr>
    </w:p>
    <w:p w14:paraId="2AFBCFE7" w14:textId="1EDA99BA" w:rsidR="00E77840" w:rsidDel="00386AAA" w:rsidRDefault="00E77840">
      <w:pPr>
        <w:rPr>
          <w:ins w:id="266" w:author="KOSIYAKUL Merisa" w:date="2024-03-27T15:42:00Z"/>
          <w:del w:id="267" w:author="yamauchi takashi" w:date="2024-03-27T18:59:00Z"/>
          <w:rFonts w:eastAsia="Times New Roman" w:cs="Times New Roman"/>
          <w:b/>
          <w:color w:val="000000" w:themeColor="text1"/>
        </w:rPr>
      </w:pPr>
    </w:p>
    <w:p w14:paraId="6E35D86E" w14:textId="77777777" w:rsidR="00E77840" w:rsidRDefault="00E77840">
      <w:pPr>
        <w:rPr>
          <w:rFonts w:eastAsia="Times New Roman" w:cs="Times New Roman"/>
          <w:b/>
          <w:color w:val="000000" w:themeColor="text1"/>
        </w:rPr>
      </w:pPr>
    </w:p>
    <w:p w14:paraId="337CC7D4" w14:textId="030A3460" w:rsidR="003A6C42" w:rsidRPr="00DA0536" w:rsidRDefault="003A6C42">
      <w:pPr>
        <w:pStyle w:val="1"/>
      </w:pPr>
      <w:bookmarkStart w:id="268" w:name="_Toc162381406"/>
      <w:r w:rsidRPr="00DA0536">
        <w:t>Temperature measurement point</w:t>
      </w:r>
      <w:bookmarkEnd w:id="268"/>
    </w:p>
    <w:p w14:paraId="62E6ADAA" w14:textId="7BC2D7B9" w:rsidR="00E50173" w:rsidRPr="006277E5" w:rsidRDefault="003A6C42" w:rsidP="00602419">
      <w:pPr>
        <w:ind w:firstLine="36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positions of thermocouples are summarized in </w:t>
      </w:r>
      <w:r w:rsidR="006277E5">
        <w:rPr>
          <w:rFonts w:eastAsia="Times New Roman" w:cs="Times New Roman"/>
          <w:color w:val="000000" w:themeColor="text1"/>
        </w:rPr>
        <w:fldChar w:fldCharType="begin"/>
      </w:r>
      <w:r w:rsidR="006277E5">
        <w:rPr>
          <w:rFonts w:eastAsia="Times New Roman" w:cs="Times New Roman"/>
          <w:color w:val="000000" w:themeColor="text1"/>
        </w:rPr>
        <w:instrText xml:space="preserve"> REF _Ref159611868 \h </w:instrText>
      </w:r>
      <w:r w:rsidR="006277E5">
        <w:rPr>
          <w:rFonts w:eastAsia="Times New Roman" w:cs="Times New Roman"/>
          <w:color w:val="000000" w:themeColor="text1"/>
        </w:rPr>
      </w:r>
      <w:r w:rsidR="006277E5">
        <w:rPr>
          <w:rFonts w:eastAsia="Times New Roman" w:cs="Times New Roman"/>
          <w:color w:val="000000" w:themeColor="text1"/>
        </w:rPr>
        <w:fldChar w:fldCharType="separate"/>
      </w:r>
      <w:r w:rsidR="006277E5" w:rsidRPr="006277E5">
        <w:rPr>
          <w:color w:val="000000" w:themeColor="text1"/>
        </w:rPr>
        <w:t xml:space="preserve">Table </w:t>
      </w:r>
      <w:r w:rsidR="006277E5" w:rsidRPr="006277E5">
        <w:rPr>
          <w:noProof/>
          <w:color w:val="000000" w:themeColor="text1"/>
        </w:rPr>
        <w:t>3.2</w:t>
      </w:r>
      <w:r w:rsidR="006277E5" w:rsidRPr="006277E5">
        <w:rPr>
          <w:color w:val="000000" w:themeColor="text1"/>
        </w:rPr>
        <w:t>.</w:t>
      </w:r>
      <w:r w:rsidR="006277E5" w:rsidRPr="006277E5">
        <w:rPr>
          <w:noProof/>
          <w:color w:val="000000" w:themeColor="text1"/>
        </w:rPr>
        <w:t>1</w:t>
      </w:r>
      <w:r w:rsidR="006277E5">
        <w:rPr>
          <w:rFonts w:eastAsia="Times New Roman" w:cs="Times New Roman"/>
          <w:color w:val="000000" w:themeColor="text1"/>
        </w:rPr>
        <w:fldChar w:fldCharType="end"/>
      </w:r>
      <w:r w:rsidRPr="002F6F70">
        <w:rPr>
          <w:rFonts w:eastAsia="Times New Roman" w:cs="Times New Roman"/>
          <w:color w:val="000000" w:themeColor="text1"/>
        </w:rPr>
        <w:t>.</w:t>
      </w:r>
    </w:p>
    <w:p w14:paraId="37AA6538" w14:textId="77777777" w:rsidR="006277E5" w:rsidRDefault="006277E5" w:rsidP="006277E5">
      <w:pPr>
        <w:jc w:val="center"/>
        <w:rPr>
          <w:color w:val="000000" w:themeColor="text1"/>
        </w:rPr>
      </w:pPr>
      <w:bookmarkStart w:id="269" w:name="_Ref159611868"/>
    </w:p>
    <w:p w14:paraId="04A86ECE" w14:textId="3EFF5F00" w:rsidR="006277E5" w:rsidRPr="006277E5" w:rsidRDefault="006277E5" w:rsidP="006277E5">
      <w:pPr>
        <w:jc w:val="center"/>
        <w:rPr>
          <w:color w:val="000000" w:themeColor="text1"/>
        </w:rPr>
      </w:pPr>
      <w:r w:rsidRPr="006277E5">
        <w:rPr>
          <w:color w:val="000000" w:themeColor="text1"/>
        </w:rPr>
        <w:t xml:space="preserve">Table </w:t>
      </w:r>
      <w:r w:rsidR="00602419">
        <w:rPr>
          <w:color w:val="000000" w:themeColor="text1"/>
        </w:rPr>
        <w:fldChar w:fldCharType="begin"/>
      </w:r>
      <w:r w:rsidR="00602419">
        <w:rPr>
          <w:color w:val="000000" w:themeColor="text1"/>
        </w:rPr>
        <w:instrText xml:space="preserve"> STYLEREF 1 \s </w:instrText>
      </w:r>
      <w:r w:rsidR="00602419">
        <w:rPr>
          <w:color w:val="000000" w:themeColor="text1"/>
        </w:rPr>
        <w:fldChar w:fldCharType="separate"/>
      </w:r>
      <w:r w:rsidR="00602419">
        <w:rPr>
          <w:noProof/>
          <w:color w:val="000000" w:themeColor="text1"/>
        </w:rPr>
        <w:t>3.2</w:t>
      </w:r>
      <w:r w:rsidR="00602419">
        <w:rPr>
          <w:color w:val="000000" w:themeColor="text1"/>
        </w:rPr>
        <w:fldChar w:fldCharType="end"/>
      </w:r>
      <w:r w:rsidR="00602419">
        <w:rPr>
          <w:color w:val="000000" w:themeColor="text1"/>
        </w:rPr>
        <w:t>.</w:t>
      </w:r>
      <w:r w:rsidR="00602419">
        <w:rPr>
          <w:color w:val="000000" w:themeColor="text1"/>
        </w:rPr>
        <w:fldChar w:fldCharType="begin"/>
      </w:r>
      <w:r w:rsidR="00602419">
        <w:rPr>
          <w:color w:val="000000" w:themeColor="text1"/>
        </w:rPr>
        <w:instrText xml:space="preserve"> SEQ Table \* ARABIC \s 1 </w:instrText>
      </w:r>
      <w:r w:rsidR="00602419">
        <w:rPr>
          <w:color w:val="000000" w:themeColor="text1"/>
        </w:rPr>
        <w:fldChar w:fldCharType="separate"/>
      </w:r>
      <w:r w:rsidR="00602419">
        <w:rPr>
          <w:noProof/>
          <w:color w:val="000000" w:themeColor="text1"/>
        </w:rPr>
        <w:t>1</w:t>
      </w:r>
      <w:r w:rsidR="00602419">
        <w:rPr>
          <w:color w:val="000000" w:themeColor="text1"/>
        </w:rPr>
        <w:fldChar w:fldCharType="end"/>
      </w:r>
      <w:bookmarkEnd w:id="269"/>
      <w:r w:rsidRPr="006277E5">
        <w:rPr>
          <w:rFonts w:eastAsia="Times New Roman" w:cs="Times New Roman"/>
          <w:color w:val="000000" w:themeColor="text1"/>
        </w:rPr>
        <w:t xml:space="preserve"> Positions of Thermocouples (K type)</w:t>
      </w:r>
    </w:p>
    <w:tbl>
      <w:tblPr>
        <w:tblW w:w="607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08"/>
        <w:gridCol w:w="2835"/>
        <w:gridCol w:w="2835"/>
        <w:tblGridChange w:id="270">
          <w:tblGrid>
            <w:gridCol w:w="408"/>
            <w:gridCol w:w="2835"/>
            <w:gridCol w:w="2835"/>
          </w:tblGrid>
        </w:tblGridChange>
      </w:tblGrid>
      <w:tr w:rsidR="00E50173" w:rsidRPr="0066735B" w14:paraId="7F39572C" w14:textId="77777777" w:rsidTr="003D6FAE">
        <w:trPr>
          <w:trHeight w:val="454"/>
          <w:jc w:val="center"/>
        </w:trPr>
        <w:tc>
          <w:tcPr>
            <w:tcW w:w="408" w:type="dxa"/>
            <w:shd w:val="clear" w:color="auto" w:fill="auto"/>
            <w:vAlign w:val="center"/>
            <w:hideMark/>
          </w:tcPr>
          <w:p w14:paraId="2E9729B0" w14:textId="77777777" w:rsidR="00E50173" w:rsidRPr="0066735B" w:rsidRDefault="00E50173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 w:rsidRPr="0066735B">
              <w:rPr>
                <w:rFonts w:eastAsia="Yu Gothic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7827206C" w14:textId="77777777" w:rsidR="00E50173" w:rsidRPr="0066735B" w:rsidRDefault="00E50173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 w:rsidRPr="0066735B">
              <w:rPr>
                <w:rFonts w:eastAsia="Yu Gothic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6BD90247" w14:textId="77777777" w:rsidR="00E50173" w:rsidRPr="0066735B" w:rsidRDefault="00E50173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 w:rsidRPr="0066735B">
              <w:rPr>
                <w:rFonts w:eastAsia="Yu Gothic" w:cs="Times New Roman"/>
                <w:b/>
                <w:bCs/>
                <w:color w:val="000000"/>
              </w:rPr>
              <w:t>Measurement Point</w:t>
            </w:r>
          </w:p>
        </w:tc>
      </w:tr>
      <w:tr w:rsidR="00E50173" w:rsidRPr="0066735B" w14:paraId="37F923E0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  <w:hideMark/>
          </w:tcPr>
          <w:p w14:paraId="3AEBA05C" w14:textId="5CC3A6D8" w:rsidR="00E50173" w:rsidRPr="0066735B" w:rsidRDefault="00CD1657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1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7C73BE9D" w14:textId="245D2B82" w:rsidR="00E50173" w:rsidRPr="0066735B" w:rsidRDefault="00E50173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r w:rsidRPr="0066735B">
              <w:rPr>
                <w:rFonts w:eastAsia="Yu Gothic" w:cs="Times New Roman"/>
                <w:color w:val="000000"/>
              </w:rPr>
              <w:t>Battery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5556465" w14:textId="6974911F" w:rsidR="00E50173" w:rsidRPr="0066735B" w:rsidRDefault="00FE5A03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r>
              <w:rPr>
                <w:rFonts w:eastAsia="Yu Gothic" w:cs="Times New Roman"/>
                <w:color w:val="000000"/>
              </w:rPr>
              <w:t xml:space="preserve">On a </w:t>
            </w:r>
            <w:r w:rsidR="00942D08">
              <w:rPr>
                <w:rFonts w:eastAsia="Yu Gothic" w:cs="Times New Roman"/>
                <w:color w:val="000000"/>
              </w:rPr>
              <w:t xml:space="preserve">battery </w:t>
            </w:r>
            <w:r>
              <w:rPr>
                <w:rFonts w:eastAsia="Yu Gothic" w:cs="Times New Roman"/>
                <w:color w:val="000000"/>
              </w:rPr>
              <w:t>cell</w:t>
            </w:r>
            <w:r w:rsidR="00EB5BA6" w:rsidRPr="0066735B">
              <w:rPr>
                <w:rFonts w:eastAsia="Yu Gothic" w:cs="Times New Roman"/>
                <w:color w:val="000000"/>
              </w:rPr>
              <w:t xml:space="preserve"> </w:t>
            </w:r>
          </w:p>
        </w:tc>
      </w:tr>
      <w:tr w:rsidR="00EF2A7E" w:rsidRPr="0066735B" w14:paraId="35E9C0BC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</w:tcPr>
          <w:p w14:paraId="4A287036" w14:textId="1705EA23" w:rsidR="00EF2A7E" w:rsidRDefault="00EF2A7E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2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C6597DE" w14:textId="70E4806D" w:rsidR="00EF2A7E" w:rsidRPr="0066735B" w:rsidRDefault="00EF2A7E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71" w:author="yamauchi takashi" w:date="2024-03-27T19:00:00Z">
              <w:r>
                <w:rPr>
                  <w:rFonts w:eastAsia="Yu Gothic" w:cs="Times New Roman"/>
                  <w:color w:val="000000"/>
                </w:rPr>
                <w:t>+</w:t>
              </w:r>
              <w:r w:rsidRPr="0066735B">
                <w:rPr>
                  <w:rFonts w:eastAsia="Yu Gothic" w:cs="Times New Roman"/>
                  <w:color w:val="000000"/>
                </w:rPr>
                <w:t>X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72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Battery box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07FE7BB" w14:textId="58F544F4" w:rsidR="00EF2A7E" w:rsidRPr="0066735B" w:rsidRDefault="00EF2A7E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73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74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On b</w:delText>
              </w:r>
              <w:r w:rsidRPr="0066735B" w:rsidDel="00C16D8B">
                <w:rPr>
                  <w:rFonts w:eastAsia="Yu Gothic" w:cs="Times New Roman"/>
                  <w:color w:val="000000"/>
                </w:rPr>
                <w:delText xml:space="preserve">attery </w:delText>
              </w:r>
              <w:r w:rsidDel="00C16D8B">
                <w:rPr>
                  <w:rFonts w:eastAsia="Yu Gothic" w:cs="Times New Roman"/>
                  <w:color w:val="000000"/>
                </w:rPr>
                <w:delText>b</w:delText>
              </w:r>
              <w:r w:rsidRPr="0066735B" w:rsidDel="00C16D8B">
                <w:rPr>
                  <w:rFonts w:eastAsia="Yu Gothic" w:cs="Times New Roman"/>
                  <w:color w:val="000000"/>
                </w:rPr>
                <w:delText>ox</w:delText>
              </w:r>
            </w:del>
          </w:p>
        </w:tc>
      </w:tr>
      <w:tr w:rsidR="00EF2A7E" w:rsidRPr="0066735B" w14:paraId="52634AD4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</w:tcPr>
          <w:p w14:paraId="4A129673" w14:textId="0DFFC747" w:rsidR="00EF2A7E" w:rsidRDefault="00EF2A7E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3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6228AC6" w14:textId="55465480" w:rsidR="00EF2A7E" w:rsidRDefault="00EF2A7E" w:rsidP="0087305A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75" w:author="yamauchi takashi" w:date="2024-03-27T19:00:00Z">
              <w:r>
                <w:rPr>
                  <w:rFonts w:eastAsia="Yu Gothic" w:cs="Times New Roman"/>
                  <w:color w:val="000000"/>
                </w:rPr>
                <w:t>-</w:t>
              </w:r>
              <w:r w:rsidRPr="0066735B">
                <w:rPr>
                  <w:rFonts w:eastAsia="Yu Gothic" w:cs="Times New Roman"/>
                  <w:color w:val="000000"/>
                </w:rPr>
                <w:t>X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76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Front Access Board (FAB)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632B555" w14:textId="4356B535" w:rsidR="00EF2A7E" w:rsidRPr="0066735B" w:rsidRDefault="00EF2A7E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77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78" w:author="yamauchi takashi" w:date="2024-03-27T19:00:00Z">
              <w:r w:rsidRPr="0066735B" w:rsidDel="00C16D8B">
                <w:rPr>
                  <w:rFonts w:eastAsia="Yu Gothic" w:cs="Times New Roman"/>
                  <w:color w:val="000000"/>
                </w:rPr>
                <w:delText>Processor</w:delText>
              </w:r>
            </w:del>
          </w:p>
        </w:tc>
      </w:tr>
      <w:tr w:rsidR="00EF2A7E" w:rsidRPr="0066735B" w14:paraId="79B938DC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</w:tcPr>
          <w:p w14:paraId="4BEAED94" w14:textId="35780CAA" w:rsidR="00EF2A7E" w:rsidRDefault="00EF2A7E" w:rsidP="00CD1657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4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EA9331E" w14:textId="210F58A2" w:rsidR="00EF2A7E" w:rsidRDefault="00EF2A7E" w:rsidP="0087305A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79" w:author="yamauchi takashi" w:date="2024-03-27T19:00:00Z">
              <w:r w:rsidRPr="0066735B">
                <w:rPr>
                  <w:rFonts w:eastAsia="Yu Gothic" w:cs="Times New Roman"/>
                  <w:color w:val="000000"/>
                </w:rPr>
                <w:t>+Y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80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OBC/EPS Board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0C1AC30B" w14:textId="65ED4F15" w:rsidR="00EF2A7E" w:rsidRPr="0066735B" w:rsidRDefault="00EF2A7E" w:rsidP="00CD1657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81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82" w:author="yamauchi takashi" w:date="2024-03-27T19:00:00Z">
              <w:r w:rsidRPr="0066735B" w:rsidDel="00C16D8B">
                <w:rPr>
                  <w:rFonts w:eastAsia="Yu Gothic" w:cs="Times New Roman"/>
                  <w:color w:val="000000"/>
                </w:rPr>
                <w:delText>Processor</w:delText>
              </w:r>
            </w:del>
          </w:p>
        </w:tc>
      </w:tr>
      <w:tr w:rsidR="00EF2A7E" w:rsidRPr="0066735B" w14:paraId="336001EA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  <w:hideMark/>
          </w:tcPr>
          <w:p w14:paraId="6BE21027" w14:textId="52BF4BB9" w:rsidR="00EF2A7E" w:rsidRPr="0066735B" w:rsidRDefault="00EF2A7E" w:rsidP="00F277FE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5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5A92A8D2" w14:textId="7DCA1C1B" w:rsidR="00EF2A7E" w:rsidRPr="0066735B" w:rsidRDefault="00EF2A7E" w:rsidP="00F277FE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83" w:author="yamauchi takashi" w:date="2024-03-27T19:00:00Z">
              <w:r w:rsidRPr="0066735B">
                <w:rPr>
                  <w:rFonts w:eastAsia="Yu Gothic" w:cs="Times New Roman"/>
                  <w:color w:val="000000"/>
                </w:rPr>
                <w:t>-Y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84" w:author="yamauchi takashi" w:date="2024-03-27T19:00:00Z">
              <w:r w:rsidRPr="0066735B" w:rsidDel="00C16D8B">
                <w:rPr>
                  <w:rFonts w:eastAsia="Yu Gothic" w:cs="Times New Roman"/>
                  <w:color w:val="000000"/>
                </w:rPr>
                <w:delText>COM Board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623F59AC" w14:textId="531B4299" w:rsidR="00EF2A7E" w:rsidRPr="0066735B" w:rsidRDefault="00EF2A7E" w:rsidP="00F277FE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85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86" w:author="yamauchi takashi" w:date="2024-03-27T19:00:00Z">
              <w:r w:rsidRPr="0066735B" w:rsidDel="00C16D8B">
                <w:rPr>
                  <w:rFonts w:eastAsia="Yu Gothic" w:cs="Times New Roman"/>
                  <w:color w:val="000000"/>
                </w:rPr>
                <w:delText>Processor</w:delText>
              </w:r>
            </w:del>
          </w:p>
        </w:tc>
      </w:tr>
      <w:tr w:rsidR="00EF2A7E" w:rsidRPr="0066735B" w14:paraId="41045562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</w:tcPr>
          <w:p w14:paraId="77C3D135" w14:textId="1724EA93" w:rsidR="00EF2A7E" w:rsidRDefault="00EF2A7E" w:rsidP="00F277FE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6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E3DE6ED" w14:textId="5B798A78" w:rsidR="00EF2A7E" w:rsidRPr="0066735B" w:rsidRDefault="00EF2A7E" w:rsidP="00F277FE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87" w:author="yamauchi takashi" w:date="2024-03-27T19:00:00Z">
              <w:r w:rsidRPr="0066735B">
                <w:rPr>
                  <w:rFonts w:eastAsia="Yu Gothic" w:cs="Times New Roman"/>
                  <w:color w:val="000000"/>
                </w:rPr>
                <w:t>+Z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88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APRS R1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17D0D191" w14:textId="7815211E" w:rsidR="00EF2A7E" w:rsidRPr="0066735B" w:rsidRDefault="00EF2A7E" w:rsidP="00F277FE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89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90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14:paraId="7EBCC808" w14:textId="77777777" w:rsidTr="003D6FAE">
        <w:trPr>
          <w:trHeight w:val="20"/>
          <w:jc w:val="center"/>
        </w:trPr>
        <w:tc>
          <w:tcPr>
            <w:tcW w:w="408" w:type="dxa"/>
            <w:shd w:val="clear" w:color="auto" w:fill="auto"/>
            <w:vAlign w:val="center"/>
          </w:tcPr>
          <w:p w14:paraId="3A26EC8E" w14:textId="7E47D0A8" w:rsidR="00EF2A7E" w:rsidRDefault="00EF2A7E" w:rsidP="0025784D">
            <w:pPr>
              <w:widowControl/>
              <w:jc w:val="center"/>
              <w:rPr>
                <w:rFonts w:eastAsia="Yu Gothic" w:cs="Times New Roman"/>
                <w:b/>
                <w:bCs/>
                <w:color w:val="000000"/>
              </w:rPr>
            </w:pPr>
            <w:r>
              <w:rPr>
                <w:rFonts w:eastAsia="Yu Gothic" w:cs="Times New Roman"/>
                <w:b/>
                <w:bCs/>
                <w:color w:val="000000"/>
              </w:rPr>
              <w:t>7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24DD99C" w14:textId="069398B1" w:rsidR="00EF2A7E" w:rsidRDefault="00EF2A7E" w:rsidP="0025784D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91" w:author="yamauchi takashi" w:date="2024-03-27T19:00:00Z">
              <w:r w:rsidRPr="0066735B">
                <w:rPr>
                  <w:rFonts w:eastAsia="Yu Gothic" w:cs="Times New Roman"/>
                  <w:color w:val="000000"/>
                </w:rPr>
                <w:t>-Z</w:t>
              </w:r>
              <w:r>
                <w:rPr>
                  <w:rFonts w:eastAsia="Yu Gothic" w:cs="Times New Roman"/>
                  <w:color w:val="000000"/>
                </w:rPr>
                <w:t xml:space="preserve"> panel</w:t>
              </w:r>
            </w:ins>
            <w:del w:id="292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APRS P1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7FA1D6DD" w14:textId="533FD95F" w:rsidR="00EF2A7E" w:rsidRPr="0066735B" w:rsidRDefault="00EF2A7E" w:rsidP="0025784D">
            <w:pPr>
              <w:widowControl/>
              <w:jc w:val="center"/>
              <w:rPr>
                <w:rFonts w:eastAsia="Yu Gothic" w:cs="Times New Roman"/>
                <w:color w:val="000000"/>
              </w:rPr>
            </w:pPr>
            <w:ins w:id="293" w:author="yamauchi takashi" w:date="2024-03-27T19:00:00Z">
              <w:r>
                <w:rPr>
                  <w:rFonts w:eastAsia="Yu Gothic" w:cs="Times New Roman"/>
                  <w:color w:val="000000"/>
                </w:rPr>
                <w:t>Surface</w:t>
              </w:r>
            </w:ins>
            <w:del w:id="294" w:author="yamauchi takashi" w:date="2024-03-27T19:00:00Z">
              <w:r w:rsidDel="00C16D8B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41EC1182" w14:textId="4BF18195" w:rsidTr="003D6FAE">
        <w:trPr>
          <w:trHeight w:val="20"/>
          <w:jc w:val="center"/>
          <w:del w:id="295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436DFF9C" w14:textId="174242D9" w:rsidR="00EF2A7E" w:rsidDel="00EF2A7E" w:rsidRDefault="00EF2A7E" w:rsidP="0025784D">
            <w:pPr>
              <w:widowControl/>
              <w:jc w:val="center"/>
              <w:rPr>
                <w:del w:id="296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297" w:author="yamauchi takashi" w:date="2024-03-27T19:00:00Z">
              <w:r w:rsidDel="00EF2A7E">
                <w:rPr>
                  <w:rFonts w:eastAsia="Yu Gothic" w:cs="Times New Roman" w:hint="eastAsia"/>
                  <w:b/>
                  <w:bCs/>
                  <w:color w:val="000000"/>
                </w:rPr>
                <w:delText>8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6DF3D411" w14:textId="640B45B6" w:rsidR="00EF2A7E" w:rsidDel="00EF2A7E" w:rsidRDefault="00EF2A7E" w:rsidP="0025784D">
            <w:pPr>
              <w:widowControl/>
              <w:jc w:val="center"/>
              <w:rPr>
                <w:del w:id="298" w:author="yamauchi takashi" w:date="2024-03-27T19:00:00Z"/>
                <w:rFonts w:eastAsia="Yu Gothic" w:cs="Times New Roman"/>
                <w:color w:val="000000"/>
              </w:rPr>
            </w:pPr>
            <w:del w:id="299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APRS P2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E1B8C8F" w14:textId="1F7E50E1" w:rsidR="00EF2A7E" w:rsidRPr="0066735B" w:rsidDel="00EF2A7E" w:rsidRDefault="00EF2A7E" w:rsidP="0025784D">
            <w:pPr>
              <w:widowControl/>
              <w:jc w:val="center"/>
              <w:rPr>
                <w:del w:id="300" w:author="yamauchi takashi" w:date="2024-03-27T19:00:00Z"/>
                <w:rFonts w:eastAsia="Yu Gothic" w:cs="Times New Roman"/>
                <w:color w:val="000000"/>
              </w:rPr>
            </w:pPr>
            <w:del w:id="301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206D341E" w14:textId="42BDA1F8" w:rsidTr="003D6FAE">
        <w:trPr>
          <w:trHeight w:val="20"/>
          <w:jc w:val="center"/>
          <w:del w:id="302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633A96EF" w14:textId="5CD00EC3" w:rsidR="00EF2A7E" w:rsidDel="00EF2A7E" w:rsidRDefault="00EF2A7E" w:rsidP="0025784D">
            <w:pPr>
              <w:widowControl/>
              <w:jc w:val="center"/>
              <w:rPr>
                <w:del w:id="303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04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9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59BD443C" w14:textId="34D33CE9" w:rsidR="00EF2A7E" w:rsidDel="00EF2A7E" w:rsidRDefault="00EF2A7E" w:rsidP="0025784D">
            <w:pPr>
              <w:widowControl/>
              <w:jc w:val="center"/>
              <w:rPr>
                <w:del w:id="305" w:author="yamauchi takashi" w:date="2024-03-27T19:00:00Z"/>
                <w:rFonts w:eastAsia="Yu Gothic" w:cs="Times New Roman"/>
                <w:color w:val="000000"/>
              </w:rPr>
            </w:pPr>
            <w:del w:id="306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APRS P3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4CEFA3D6" w14:textId="26D489F7" w:rsidR="00EF2A7E" w:rsidRPr="0066735B" w:rsidDel="00EF2A7E" w:rsidRDefault="00EF2A7E" w:rsidP="0025784D">
            <w:pPr>
              <w:widowControl/>
              <w:jc w:val="center"/>
              <w:rPr>
                <w:del w:id="307" w:author="yamauchi takashi" w:date="2024-03-27T19:00:00Z"/>
                <w:rFonts w:eastAsia="Yu Gothic" w:cs="Times New Roman"/>
                <w:color w:val="000000"/>
              </w:rPr>
            </w:pPr>
            <w:del w:id="308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2F1DE4DE" w14:textId="26A1E0AE" w:rsidTr="003D6FAE">
        <w:trPr>
          <w:trHeight w:val="20"/>
          <w:jc w:val="center"/>
          <w:del w:id="309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47FD3512" w14:textId="7079AC61" w:rsidR="00EF2A7E" w:rsidDel="00EF2A7E" w:rsidRDefault="00EF2A7E" w:rsidP="0025784D">
            <w:pPr>
              <w:widowControl/>
              <w:jc w:val="center"/>
              <w:rPr>
                <w:del w:id="310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11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10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57E9CB64" w14:textId="06D6F6E9" w:rsidR="00EF2A7E" w:rsidDel="00EF2A7E" w:rsidRDefault="00EF2A7E" w:rsidP="0025784D">
            <w:pPr>
              <w:widowControl/>
              <w:jc w:val="center"/>
              <w:rPr>
                <w:del w:id="312" w:author="yamauchi takashi" w:date="2024-03-27T19:00:00Z"/>
                <w:rFonts w:eastAsia="Yu Gothic" w:cs="Times New Roman"/>
                <w:color w:val="000000"/>
              </w:rPr>
            </w:pPr>
            <w:del w:id="313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APRS P4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F2CA760" w14:textId="7FCAEAE2" w:rsidR="00EF2A7E" w:rsidRPr="0066735B" w:rsidDel="00EF2A7E" w:rsidRDefault="00EF2A7E" w:rsidP="0025784D">
            <w:pPr>
              <w:widowControl/>
              <w:jc w:val="center"/>
              <w:rPr>
                <w:del w:id="314" w:author="yamauchi takashi" w:date="2024-03-27T19:00:00Z"/>
                <w:rFonts w:eastAsia="Yu Gothic" w:cs="Times New Roman"/>
                <w:color w:val="000000"/>
              </w:rPr>
            </w:pPr>
            <w:del w:id="315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4DAA9F48" w14:textId="2EF533C0" w:rsidTr="003D6FAE">
        <w:trPr>
          <w:trHeight w:val="20"/>
          <w:jc w:val="center"/>
          <w:del w:id="316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19A28A7B" w14:textId="35195192" w:rsidR="00EF2A7E" w:rsidDel="00EF2A7E" w:rsidRDefault="00EF2A7E" w:rsidP="0025784D">
            <w:pPr>
              <w:widowControl/>
              <w:jc w:val="center"/>
              <w:rPr>
                <w:del w:id="317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18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11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0BA7601C" w14:textId="275B1E24" w:rsidR="00EF2A7E" w:rsidDel="00EF2A7E" w:rsidRDefault="00EF2A7E" w:rsidP="0025784D">
            <w:pPr>
              <w:widowControl/>
              <w:jc w:val="center"/>
              <w:rPr>
                <w:del w:id="319" w:author="yamauchi takashi" w:date="2024-03-27T19:00:00Z"/>
                <w:rFonts w:eastAsia="Yu Gothic" w:cs="Times New Roman"/>
                <w:color w:val="000000"/>
              </w:rPr>
            </w:pPr>
            <w:del w:id="320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APRS P5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2F1EDA54" w14:textId="6DA00538" w:rsidR="00EF2A7E" w:rsidRPr="0066735B" w:rsidDel="00EF2A7E" w:rsidRDefault="00EF2A7E" w:rsidP="0025784D">
            <w:pPr>
              <w:widowControl/>
              <w:jc w:val="center"/>
              <w:rPr>
                <w:del w:id="321" w:author="yamauchi takashi" w:date="2024-03-27T19:00:00Z"/>
                <w:rFonts w:eastAsia="Yu Gothic" w:cs="Times New Roman"/>
                <w:color w:val="000000"/>
              </w:rPr>
            </w:pPr>
            <w:del w:id="322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23DF5994" w14:textId="17E3E93B" w:rsidTr="003D6FAE">
        <w:trPr>
          <w:trHeight w:val="20"/>
          <w:jc w:val="center"/>
          <w:del w:id="323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3FE92D59" w14:textId="15C0E64B" w:rsidR="00EF2A7E" w:rsidDel="00EF2A7E" w:rsidRDefault="00EF2A7E" w:rsidP="0025784D">
            <w:pPr>
              <w:widowControl/>
              <w:jc w:val="center"/>
              <w:rPr>
                <w:del w:id="324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25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12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6F7D8C8A" w14:textId="244F8C5C" w:rsidR="00EF2A7E" w:rsidDel="00EF2A7E" w:rsidRDefault="00EF2A7E" w:rsidP="0025784D">
            <w:pPr>
              <w:widowControl/>
              <w:jc w:val="center"/>
              <w:rPr>
                <w:del w:id="326" w:author="yamauchi takashi" w:date="2024-03-27T19:00:00Z"/>
                <w:rFonts w:eastAsia="Yu Gothic" w:cs="Times New Roman"/>
                <w:color w:val="000000"/>
              </w:rPr>
            </w:pPr>
            <w:del w:id="327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APRS R2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E8588D6" w14:textId="1AC87958" w:rsidR="00EF2A7E" w:rsidRPr="0066735B" w:rsidDel="00EF2A7E" w:rsidRDefault="00EF2A7E" w:rsidP="0025784D">
            <w:pPr>
              <w:widowControl/>
              <w:jc w:val="center"/>
              <w:rPr>
                <w:del w:id="328" w:author="yamauchi takashi" w:date="2024-03-27T19:00:00Z"/>
                <w:rFonts w:eastAsia="Yu Gothic" w:cs="Times New Roman"/>
                <w:color w:val="000000"/>
              </w:rPr>
            </w:pPr>
            <w:del w:id="329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3F921F79" w14:textId="3735B097" w:rsidTr="003D6FAE">
        <w:trPr>
          <w:trHeight w:val="20"/>
          <w:jc w:val="center"/>
          <w:del w:id="330" w:author="yamauchi takashi" w:date="2024-03-27T19:00:00Z"/>
        </w:trPr>
        <w:tc>
          <w:tcPr>
            <w:tcW w:w="408" w:type="dxa"/>
            <w:shd w:val="clear" w:color="auto" w:fill="auto"/>
            <w:vAlign w:val="center"/>
          </w:tcPr>
          <w:p w14:paraId="5AC6A230" w14:textId="03304FE5" w:rsidR="00EF2A7E" w:rsidDel="00EF2A7E" w:rsidRDefault="00EF2A7E" w:rsidP="0025784D">
            <w:pPr>
              <w:widowControl/>
              <w:jc w:val="center"/>
              <w:rPr>
                <w:del w:id="331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32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13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1148F683" w14:textId="6F75B33E" w:rsidR="00EF2A7E" w:rsidDel="00EF2A7E" w:rsidRDefault="00EF2A7E" w:rsidP="0025784D">
            <w:pPr>
              <w:widowControl/>
              <w:jc w:val="center"/>
              <w:rPr>
                <w:del w:id="333" w:author="yamauchi takashi" w:date="2024-03-27T19:00:00Z"/>
                <w:rFonts w:eastAsia="Yu Gothic" w:cs="Times New Roman"/>
                <w:color w:val="000000"/>
              </w:rPr>
            </w:pPr>
            <w:del w:id="334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New UHF board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</w:tcPr>
          <w:p w14:paraId="3725C8B9" w14:textId="116A546E" w:rsidR="00EF2A7E" w:rsidRPr="0066735B" w:rsidDel="00EF2A7E" w:rsidRDefault="00EF2A7E" w:rsidP="0025784D">
            <w:pPr>
              <w:widowControl/>
              <w:jc w:val="center"/>
              <w:rPr>
                <w:del w:id="335" w:author="yamauchi takashi" w:date="2024-03-27T19:00:00Z"/>
                <w:rFonts w:eastAsia="Yu Gothic" w:cs="Times New Roman"/>
                <w:color w:val="000000"/>
              </w:rPr>
            </w:pPr>
            <w:del w:id="336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Transceiver</w:delText>
              </w:r>
            </w:del>
          </w:p>
        </w:tc>
      </w:tr>
      <w:tr w:rsidR="00EF2A7E" w:rsidRPr="0066735B" w:rsidDel="00EF2A7E" w14:paraId="644D654B" w14:textId="10CB6540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37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38" w:author="yamauchi takashi" w:date="2024-03-27T19:00:00Z"/>
          <w:trPrChange w:id="339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hideMark/>
            <w:tcPrChange w:id="340" w:author="yamauchi takashi" w:date="2024-03-27T19:00:00Z">
              <w:tcPr>
                <w:tcW w:w="408" w:type="dxa"/>
                <w:shd w:val="clear" w:color="auto" w:fill="auto"/>
                <w:vAlign w:val="center"/>
                <w:hideMark/>
              </w:tcPr>
            </w:tcPrChange>
          </w:tcPr>
          <w:p w14:paraId="05362D1A" w14:textId="069467F8" w:rsidR="00EF2A7E" w:rsidRPr="0066735B" w:rsidDel="00EF2A7E" w:rsidRDefault="00EF2A7E" w:rsidP="0025784D">
            <w:pPr>
              <w:widowControl/>
              <w:jc w:val="center"/>
              <w:rPr>
                <w:del w:id="341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42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14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43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0A6CEFAD" w14:textId="06655516" w:rsidR="00EF2A7E" w:rsidRPr="0066735B" w:rsidDel="00EF2A7E" w:rsidRDefault="00EF2A7E" w:rsidP="0025784D">
            <w:pPr>
              <w:widowControl/>
              <w:jc w:val="center"/>
              <w:rPr>
                <w:del w:id="344" w:author="yamauchi takashi" w:date="2024-03-27T19:00:00Z"/>
                <w:rFonts w:eastAsia="Yu Gothic" w:cs="Times New Roman"/>
                <w:color w:val="000000"/>
              </w:rPr>
            </w:pPr>
            <w:del w:id="345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+</w:delText>
              </w:r>
              <w:r w:rsidRPr="0066735B" w:rsidDel="00FA1F2E">
                <w:rPr>
                  <w:rFonts w:eastAsia="Yu Gothic" w:cs="Times New Roman"/>
                  <w:color w:val="000000"/>
                </w:rPr>
                <w:delText>X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46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0542874E" w14:textId="787DE51C" w:rsidR="00EF2A7E" w:rsidRPr="0066735B" w:rsidDel="00EF2A7E" w:rsidRDefault="00EF2A7E" w:rsidP="0025784D">
            <w:pPr>
              <w:widowControl/>
              <w:jc w:val="center"/>
              <w:rPr>
                <w:del w:id="347" w:author="yamauchi takashi" w:date="2024-03-27T19:00:00Z"/>
                <w:rFonts w:eastAsia="Yu Gothic" w:cs="Times New Roman"/>
                <w:color w:val="000000"/>
              </w:rPr>
            </w:pPr>
            <w:del w:id="348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  <w:tr w:rsidR="00EF2A7E" w:rsidRPr="0066735B" w:rsidDel="00EF2A7E" w14:paraId="74B5AB3B" w14:textId="43E0DD69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49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50" w:author="yamauchi takashi" w:date="2024-03-27T19:00:00Z"/>
          <w:trPrChange w:id="351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hideMark/>
            <w:tcPrChange w:id="352" w:author="yamauchi takashi" w:date="2024-03-27T19:00:00Z">
              <w:tcPr>
                <w:tcW w:w="408" w:type="dxa"/>
                <w:shd w:val="clear" w:color="auto" w:fill="auto"/>
                <w:vAlign w:val="center"/>
                <w:hideMark/>
              </w:tcPr>
            </w:tcPrChange>
          </w:tcPr>
          <w:p w14:paraId="0833E3AA" w14:textId="7763CA83" w:rsidR="00EF2A7E" w:rsidRPr="0066735B" w:rsidDel="00EF2A7E" w:rsidRDefault="00EF2A7E" w:rsidP="0025784D">
            <w:pPr>
              <w:widowControl/>
              <w:jc w:val="center"/>
              <w:rPr>
                <w:del w:id="353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54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15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55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49B19612" w14:textId="4A5D018B" w:rsidR="00EF2A7E" w:rsidRPr="0066735B" w:rsidDel="00EF2A7E" w:rsidRDefault="00EF2A7E" w:rsidP="0025784D">
            <w:pPr>
              <w:widowControl/>
              <w:jc w:val="center"/>
              <w:rPr>
                <w:del w:id="356" w:author="yamauchi takashi" w:date="2024-03-27T19:00:00Z"/>
                <w:rFonts w:eastAsia="Yu Gothic" w:cs="Times New Roman"/>
                <w:color w:val="000000"/>
              </w:rPr>
            </w:pPr>
            <w:del w:id="357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-</w:delText>
              </w:r>
              <w:r w:rsidRPr="0066735B" w:rsidDel="00FA1F2E">
                <w:rPr>
                  <w:rFonts w:eastAsia="Yu Gothic" w:cs="Times New Roman"/>
                  <w:color w:val="000000"/>
                </w:rPr>
                <w:delText>X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58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243086F2" w14:textId="6D11185F" w:rsidR="00EF2A7E" w:rsidRPr="0066735B" w:rsidDel="00EF2A7E" w:rsidRDefault="00EF2A7E" w:rsidP="0025784D">
            <w:pPr>
              <w:widowControl/>
              <w:jc w:val="center"/>
              <w:rPr>
                <w:del w:id="359" w:author="yamauchi takashi" w:date="2024-03-27T19:00:00Z"/>
                <w:rFonts w:eastAsia="Yu Gothic" w:cs="Times New Roman"/>
                <w:color w:val="000000"/>
              </w:rPr>
            </w:pPr>
            <w:del w:id="360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  <w:tr w:rsidR="00EF2A7E" w:rsidRPr="0066735B" w:rsidDel="00EF2A7E" w14:paraId="164821FC" w14:textId="3F7B9E85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61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62" w:author="yamauchi takashi" w:date="2024-03-27T19:00:00Z"/>
          <w:trPrChange w:id="363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tcPrChange w:id="364" w:author="yamauchi takashi" w:date="2024-03-27T19:00:00Z">
              <w:tcPr>
                <w:tcW w:w="408" w:type="dxa"/>
                <w:shd w:val="clear" w:color="auto" w:fill="auto"/>
                <w:vAlign w:val="center"/>
              </w:tcPr>
            </w:tcPrChange>
          </w:tcPr>
          <w:p w14:paraId="7876F4E9" w14:textId="661E278F" w:rsidR="00EF2A7E" w:rsidRPr="0066735B" w:rsidDel="00EF2A7E" w:rsidRDefault="00EF2A7E" w:rsidP="0025784D">
            <w:pPr>
              <w:widowControl/>
              <w:jc w:val="center"/>
              <w:rPr>
                <w:del w:id="365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66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16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67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069E7FDD" w14:textId="2DE08C1E" w:rsidR="00EF2A7E" w:rsidRPr="0066735B" w:rsidDel="00EF2A7E" w:rsidRDefault="00EF2A7E" w:rsidP="0025784D">
            <w:pPr>
              <w:widowControl/>
              <w:jc w:val="center"/>
              <w:rPr>
                <w:del w:id="368" w:author="yamauchi takashi" w:date="2024-03-27T19:00:00Z"/>
                <w:rFonts w:eastAsia="Yu Gothic" w:cs="Times New Roman"/>
                <w:color w:val="000000"/>
              </w:rPr>
            </w:pPr>
            <w:del w:id="369" w:author="yamauchi takashi" w:date="2024-03-27T19:00:00Z">
              <w:r w:rsidRPr="0066735B" w:rsidDel="00FA1F2E">
                <w:rPr>
                  <w:rFonts w:eastAsia="Yu Gothic" w:cs="Times New Roman"/>
                  <w:color w:val="000000"/>
                </w:rPr>
                <w:delText>+Y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70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48844B43" w14:textId="1A6C1558" w:rsidR="00EF2A7E" w:rsidRPr="0066735B" w:rsidDel="00EF2A7E" w:rsidRDefault="00EF2A7E" w:rsidP="0025784D">
            <w:pPr>
              <w:widowControl/>
              <w:jc w:val="center"/>
              <w:rPr>
                <w:del w:id="371" w:author="yamauchi takashi" w:date="2024-03-27T19:00:00Z"/>
                <w:rFonts w:eastAsia="Yu Gothic" w:cs="Times New Roman"/>
                <w:color w:val="000000"/>
              </w:rPr>
            </w:pPr>
            <w:del w:id="372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  <w:tr w:rsidR="00EF2A7E" w:rsidRPr="0066735B" w:rsidDel="00EF2A7E" w14:paraId="34BB7369" w14:textId="3A783DFC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73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74" w:author="yamauchi takashi" w:date="2024-03-27T19:00:00Z"/>
          <w:trPrChange w:id="375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tcPrChange w:id="376" w:author="yamauchi takashi" w:date="2024-03-27T19:00:00Z">
              <w:tcPr>
                <w:tcW w:w="408" w:type="dxa"/>
                <w:shd w:val="clear" w:color="auto" w:fill="auto"/>
                <w:vAlign w:val="center"/>
              </w:tcPr>
            </w:tcPrChange>
          </w:tcPr>
          <w:p w14:paraId="684C6F73" w14:textId="515DA655" w:rsidR="00EF2A7E" w:rsidRPr="0066735B" w:rsidDel="00EF2A7E" w:rsidRDefault="00EF2A7E" w:rsidP="0025784D">
            <w:pPr>
              <w:widowControl/>
              <w:jc w:val="center"/>
              <w:rPr>
                <w:del w:id="377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78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17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79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575C83BD" w14:textId="10C2E865" w:rsidR="00EF2A7E" w:rsidRPr="0066735B" w:rsidDel="00EF2A7E" w:rsidRDefault="00EF2A7E" w:rsidP="0025784D">
            <w:pPr>
              <w:widowControl/>
              <w:jc w:val="center"/>
              <w:rPr>
                <w:del w:id="380" w:author="yamauchi takashi" w:date="2024-03-27T19:00:00Z"/>
                <w:rFonts w:eastAsia="Yu Gothic" w:cs="Times New Roman"/>
                <w:color w:val="000000"/>
              </w:rPr>
            </w:pPr>
            <w:del w:id="381" w:author="yamauchi takashi" w:date="2024-03-27T19:00:00Z">
              <w:r w:rsidRPr="0066735B" w:rsidDel="00FA1F2E">
                <w:rPr>
                  <w:rFonts w:eastAsia="Yu Gothic" w:cs="Times New Roman"/>
                  <w:color w:val="000000"/>
                </w:rPr>
                <w:delText>-Y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82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330DD544" w14:textId="205A122E" w:rsidR="00EF2A7E" w:rsidRPr="0066735B" w:rsidDel="00EF2A7E" w:rsidRDefault="00EF2A7E" w:rsidP="0025784D">
            <w:pPr>
              <w:widowControl/>
              <w:jc w:val="center"/>
              <w:rPr>
                <w:del w:id="383" w:author="yamauchi takashi" w:date="2024-03-27T19:00:00Z"/>
                <w:rFonts w:eastAsia="Yu Gothic" w:cs="Times New Roman"/>
                <w:color w:val="000000"/>
              </w:rPr>
            </w:pPr>
            <w:del w:id="384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  <w:tr w:rsidR="00EF2A7E" w:rsidRPr="0066735B" w:rsidDel="00EF2A7E" w14:paraId="556DD1BC" w14:textId="1081D1BC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85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86" w:author="yamauchi takashi" w:date="2024-03-27T19:00:00Z"/>
          <w:trPrChange w:id="387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tcPrChange w:id="388" w:author="yamauchi takashi" w:date="2024-03-27T19:00:00Z">
              <w:tcPr>
                <w:tcW w:w="408" w:type="dxa"/>
                <w:shd w:val="clear" w:color="auto" w:fill="auto"/>
                <w:vAlign w:val="center"/>
              </w:tcPr>
            </w:tcPrChange>
          </w:tcPr>
          <w:p w14:paraId="16475797" w14:textId="31404A00" w:rsidR="00EF2A7E" w:rsidRPr="0066735B" w:rsidDel="00EF2A7E" w:rsidRDefault="00EF2A7E" w:rsidP="0025784D">
            <w:pPr>
              <w:widowControl/>
              <w:jc w:val="center"/>
              <w:rPr>
                <w:del w:id="389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390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18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91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49F80A88" w14:textId="0A63A1C4" w:rsidR="00EF2A7E" w:rsidRPr="0066735B" w:rsidDel="00EF2A7E" w:rsidRDefault="00EF2A7E" w:rsidP="0025784D">
            <w:pPr>
              <w:widowControl/>
              <w:jc w:val="center"/>
              <w:rPr>
                <w:del w:id="392" w:author="yamauchi takashi" w:date="2024-03-27T19:00:00Z"/>
                <w:rFonts w:eastAsia="Yu Gothic" w:cs="Times New Roman"/>
                <w:color w:val="000000"/>
              </w:rPr>
            </w:pPr>
            <w:del w:id="393" w:author="yamauchi takashi" w:date="2024-03-27T19:00:00Z">
              <w:r w:rsidRPr="0066735B" w:rsidDel="00FA1F2E">
                <w:rPr>
                  <w:rFonts w:eastAsia="Yu Gothic" w:cs="Times New Roman"/>
                  <w:color w:val="000000"/>
                </w:rPr>
                <w:delText>+Z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394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383B490A" w14:textId="2B41A5C9" w:rsidR="00EF2A7E" w:rsidRPr="0066735B" w:rsidDel="00EF2A7E" w:rsidRDefault="00EF2A7E" w:rsidP="0025784D">
            <w:pPr>
              <w:widowControl/>
              <w:jc w:val="center"/>
              <w:rPr>
                <w:del w:id="395" w:author="yamauchi takashi" w:date="2024-03-27T19:00:00Z"/>
                <w:rFonts w:eastAsia="Yu Gothic" w:cs="Times New Roman"/>
                <w:color w:val="000000"/>
              </w:rPr>
            </w:pPr>
            <w:del w:id="396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  <w:tr w:rsidR="00EF2A7E" w:rsidRPr="0066735B" w:rsidDel="00EF2A7E" w14:paraId="0F52C6C7" w14:textId="4C46DDCD" w:rsidTr="00FA1F2E">
        <w:tblPrEx>
          <w:tblW w:w="6078" w:type="dxa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99" w:type="dxa"/>
            <w:right w:w="99" w:type="dxa"/>
          </w:tblCellMar>
          <w:tblPrExChange w:id="397" w:author="yamauchi takashi" w:date="2024-03-27T19:00:00Z">
            <w:tblPrEx>
              <w:tblW w:w="607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99" w:type="dxa"/>
                <w:right w:w="99" w:type="dxa"/>
              </w:tblCellMar>
            </w:tblPrEx>
          </w:tblPrExChange>
        </w:tblPrEx>
        <w:trPr>
          <w:trHeight w:val="20"/>
          <w:jc w:val="center"/>
          <w:del w:id="398" w:author="yamauchi takashi" w:date="2024-03-27T19:00:00Z"/>
          <w:trPrChange w:id="399" w:author="yamauchi takashi" w:date="2024-03-27T19:00:00Z">
            <w:trPr>
              <w:trHeight w:val="20"/>
              <w:jc w:val="center"/>
            </w:trPr>
          </w:trPrChange>
        </w:trPr>
        <w:tc>
          <w:tcPr>
            <w:tcW w:w="408" w:type="dxa"/>
            <w:shd w:val="clear" w:color="auto" w:fill="auto"/>
            <w:vAlign w:val="center"/>
            <w:tcPrChange w:id="400" w:author="yamauchi takashi" w:date="2024-03-27T19:00:00Z">
              <w:tcPr>
                <w:tcW w:w="408" w:type="dxa"/>
                <w:shd w:val="clear" w:color="auto" w:fill="auto"/>
                <w:vAlign w:val="center"/>
              </w:tcPr>
            </w:tcPrChange>
          </w:tcPr>
          <w:p w14:paraId="7113EF9D" w14:textId="480F65D1" w:rsidR="00EF2A7E" w:rsidRPr="0066735B" w:rsidDel="00EF2A7E" w:rsidRDefault="00EF2A7E" w:rsidP="0025784D">
            <w:pPr>
              <w:widowControl/>
              <w:jc w:val="center"/>
              <w:rPr>
                <w:del w:id="401" w:author="yamauchi takashi" w:date="2024-03-27T19:00:00Z"/>
                <w:rFonts w:eastAsia="Yu Gothic" w:cs="Times New Roman"/>
                <w:b/>
                <w:bCs/>
                <w:color w:val="000000"/>
              </w:rPr>
            </w:pPr>
            <w:del w:id="402" w:author="yamauchi takashi" w:date="2024-03-27T19:00:00Z">
              <w:r w:rsidDel="00EF2A7E">
                <w:rPr>
                  <w:rFonts w:eastAsia="Yu Gothic" w:cs="Times New Roman"/>
                  <w:b/>
                  <w:bCs/>
                  <w:color w:val="000000"/>
                </w:rPr>
                <w:delText>19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403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24DC3D78" w14:textId="11C1CB9C" w:rsidR="00EF2A7E" w:rsidRPr="0066735B" w:rsidDel="00EF2A7E" w:rsidRDefault="00EF2A7E" w:rsidP="0025784D">
            <w:pPr>
              <w:widowControl/>
              <w:jc w:val="center"/>
              <w:rPr>
                <w:del w:id="404" w:author="yamauchi takashi" w:date="2024-03-27T19:00:00Z"/>
                <w:rFonts w:eastAsia="Yu Gothic" w:cs="Times New Roman"/>
                <w:color w:val="000000"/>
              </w:rPr>
            </w:pPr>
            <w:del w:id="405" w:author="yamauchi takashi" w:date="2024-03-27T19:00:00Z">
              <w:r w:rsidRPr="0066735B" w:rsidDel="00FA1F2E">
                <w:rPr>
                  <w:rFonts w:eastAsia="Yu Gothic" w:cs="Times New Roman"/>
                  <w:color w:val="000000"/>
                </w:rPr>
                <w:delText>-Z</w:delText>
              </w:r>
              <w:r w:rsidDel="00FA1F2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2835" w:type="dxa"/>
            <w:shd w:val="clear" w:color="auto" w:fill="auto"/>
            <w:vAlign w:val="center"/>
            <w:tcPrChange w:id="406" w:author="yamauchi takashi" w:date="2024-03-27T19:00:00Z">
              <w:tcPr>
                <w:tcW w:w="2835" w:type="dxa"/>
                <w:shd w:val="clear" w:color="auto" w:fill="auto"/>
                <w:vAlign w:val="center"/>
              </w:tcPr>
            </w:tcPrChange>
          </w:tcPr>
          <w:p w14:paraId="10B1C803" w14:textId="52ACDA7D" w:rsidR="00EF2A7E" w:rsidRPr="0066735B" w:rsidDel="00EF2A7E" w:rsidRDefault="00EF2A7E" w:rsidP="0025784D">
            <w:pPr>
              <w:widowControl/>
              <w:jc w:val="center"/>
              <w:rPr>
                <w:del w:id="407" w:author="yamauchi takashi" w:date="2024-03-27T19:00:00Z"/>
                <w:rFonts w:eastAsia="Yu Gothic" w:cs="Times New Roman"/>
                <w:color w:val="000000"/>
              </w:rPr>
            </w:pPr>
            <w:del w:id="408" w:author="yamauchi takashi" w:date="2024-03-27T19:00:00Z">
              <w:r w:rsidDel="00FA1F2E">
                <w:rPr>
                  <w:rFonts w:eastAsia="Yu Gothic" w:cs="Times New Roman"/>
                  <w:color w:val="000000"/>
                </w:rPr>
                <w:delText>Surface</w:delText>
              </w:r>
            </w:del>
          </w:p>
        </w:tc>
      </w:tr>
    </w:tbl>
    <w:p w14:paraId="44EBDE93" w14:textId="77777777" w:rsidR="003A6C42" w:rsidRPr="002F6F70" w:rsidDel="00EF2A7E" w:rsidRDefault="003A6C42" w:rsidP="003A6C42">
      <w:pPr>
        <w:pBdr>
          <w:top w:val="nil"/>
          <w:left w:val="nil"/>
          <w:bottom w:val="nil"/>
          <w:right w:val="nil"/>
          <w:between w:val="nil"/>
        </w:pBdr>
        <w:jc w:val="center"/>
        <w:rPr>
          <w:del w:id="409" w:author="yamauchi takashi" w:date="2024-03-27T19:02:00Z"/>
          <w:rFonts w:cs="Times New Roman"/>
          <w:b/>
          <w:color w:val="000000" w:themeColor="text1"/>
        </w:rPr>
      </w:pPr>
    </w:p>
    <w:p w14:paraId="27C68944" w14:textId="77777777" w:rsidR="003A6C42" w:rsidRPr="002F6F70" w:rsidDel="00EF2A7E" w:rsidRDefault="003A6C42" w:rsidP="003A6C42">
      <w:pPr>
        <w:pBdr>
          <w:top w:val="nil"/>
          <w:left w:val="nil"/>
          <w:bottom w:val="nil"/>
          <w:right w:val="nil"/>
          <w:between w:val="nil"/>
        </w:pBdr>
        <w:jc w:val="center"/>
        <w:rPr>
          <w:del w:id="410" w:author="yamauchi takashi" w:date="2024-03-27T19:02:00Z"/>
          <w:rFonts w:cs="Times New Roman"/>
          <w:b/>
          <w:color w:val="000000" w:themeColor="text1"/>
        </w:rPr>
      </w:pPr>
    </w:p>
    <w:p w14:paraId="068CC3B5" w14:textId="77777777" w:rsidR="003A6C42" w:rsidRPr="002F6F70" w:rsidDel="00EF2A7E" w:rsidRDefault="003A6C42" w:rsidP="003A6C42">
      <w:pPr>
        <w:pBdr>
          <w:top w:val="nil"/>
          <w:left w:val="nil"/>
          <w:bottom w:val="nil"/>
          <w:right w:val="nil"/>
          <w:between w:val="nil"/>
        </w:pBdr>
        <w:jc w:val="center"/>
        <w:rPr>
          <w:del w:id="411" w:author="yamauchi takashi" w:date="2024-03-27T19:02:00Z"/>
          <w:rFonts w:cs="Times New Roman"/>
          <w:b/>
          <w:color w:val="000000" w:themeColor="text1"/>
        </w:rPr>
      </w:pPr>
    </w:p>
    <w:p w14:paraId="32292951" w14:textId="77777777" w:rsidR="00EA3FEF" w:rsidRPr="00EF2A7E" w:rsidRDefault="00EA3FEF">
      <w:pPr>
        <w:rPr>
          <w:rFonts w:cs="Times New Roman"/>
          <w:color w:val="FF0000"/>
          <w:rPrChange w:id="412" w:author="yamauchi takashi" w:date="2024-03-27T19:02:00Z">
            <w:rPr>
              <w:rFonts w:eastAsia="Times New Roman" w:cs="Times New Roman"/>
              <w:color w:val="FF0000"/>
            </w:rPr>
          </w:rPrChange>
        </w:rPr>
      </w:pPr>
      <w:del w:id="413" w:author="yamauchi takashi" w:date="2024-03-27T19:02:00Z">
        <w:r w:rsidDel="00EF2A7E">
          <w:rPr>
            <w:rFonts w:eastAsia="Times New Roman" w:cs="Times New Roman"/>
            <w:color w:val="FF0000"/>
          </w:rPr>
          <w:br w:type="page"/>
        </w:r>
      </w:del>
    </w:p>
    <w:p w14:paraId="613CAD9A" w14:textId="48C391B1" w:rsidR="003A6C42" w:rsidRPr="00C6293C" w:rsidRDefault="00E030CB" w:rsidP="003A6C42">
      <w:pPr>
        <w:rPr>
          <w:rFonts w:eastAsia="Times New Roman" w:cs="Times New Roman"/>
          <w:color w:val="000000" w:themeColor="text1"/>
        </w:rPr>
      </w:pPr>
      <w:r w:rsidRPr="00C6293C">
        <w:rPr>
          <w:rFonts w:eastAsia="Times New Roman" w:cs="Times New Roman"/>
          <w:color w:val="000000" w:themeColor="text1"/>
        </w:rPr>
        <w:fldChar w:fldCharType="begin"/>
      </w:r>
      <w:r w:rsidRPr="00C6293C">
        <w:rPr>
          <w:rFonts w:eastAsia="Times New Roman" w:cs="Times New Roman"/>
          <w:color w:val="000000" w:themeColor="text1"/>
        </w:rPr>
        <w:instrText xml:space="preserve"> REF _Ref159597094 \h </w:instrText>
      </w:r>
      <w:r w:rsidRPr="00C6293C">
        <w:rPr>
          <w:rFonts w:eastAsia="Times New Roman" w:cs="Times New Roman"/>
          <w:color w:val="000000" w:themeColor="text1"/>
        </w:rPr>
      </w:r>
      <w:r w:rsidRPr="00C6293C">
        <w:rPr>
          <w:rFonts w:eastAsia="Times New Roman" w:cs="Times New Roman"/>
          <w:color w:val="000000" w:themeColor="text1"/>
        </w:rPr>
        <w:fldChar w:fldCharType="separate"/>
      </w:r>
      <w:r w:rsidR="00BF035E">
        <w:t xml:space="preserve">Figure </w:t>
      </w:r>
      <w:r w:rsidR="00BF035E">
        <w:rPr>
          <w:noProof/>
        </w:rPr>
        <w:t>3</w:t>
      </w:r>
      <w:r w:rsidRPr="00C6293C">
        <w:rPr>
          <w:rFonts w:eastAsia="Times New Roman" w:cs="Times New Roman"/>
          <w:color w:val="000000" w:themeColor="text1"/>
        </w:rPr>
        <w:fldChar w:fldCharType="end"/>
      </w:r>
      <w:r w:rsidR="003D6FAE">
        <w:rPr>
          <w:rFonts w:eastAsia="Times New Roman" w:cs="Times New Roman"/>
          <w:color w:val="000000" w:themeColor="text1"/>
        </w:rPr>
        <w:t>.2-1</w:t>
      </w:r>
      <w:r w:rsidRPr="00C6293C">
        <w:rPr>
          <w:rFonts w:eastAsia="Times New Roman" w:cs="Times New Roman"/>
          <w:color w:val="000000" w:themeColor="text1"/>
        </w:rPr>
        <w:t xml:space="preserve"> </w:t>
      </w:r>
      <w:r w:rsidR="003A6C42" w:rsidRPr="00C6293C">
        <w:rPr>
          <w:rFonts w:eastAsia="Times New Roman" w:cs="Times New Roman"/>
          <w:color w:val="000000" w:themeColor="text1"/>
        </w:rPr>
        <w:t>to</w:t>
      </w:r>
      <w:r w:rsidR="00C6293C" w:rsidRPr="00C6293C">
        <w:rPr>
          <w:rFonts w:eastAsia="Times New Roman" w:cs="Times New Roman"/>
          <w:color w:val="000000" w:themeColor="text1"/>
        </w:rPr>
        <w:t xml:space="preserve"> </w:t>
      </w:r>
      <w:del w:id="414" w:author="yamauchi takashi" w:date="2024-03-27T19:02:00Z">
        <w:r w:rsidR="00C6293C" w:rsidRPr="00C6293C" w:rsidDel="00EF2A7E">
          <w:rPr>
            <w:rFonts w:eastAsia="Times New Roman" w:cs="Times New Roman"/>
            <w:color w:val="000000" w:themeColor="text1"/>
          </w:rPr>
          <w:fldChar w:fldCharType="begin"/>
        </w:r>
        <w:r w:rsidR="00C6293C" w:rsidRPr="00C6293C" w:rsidDel="00EF2A7E">
          <w:rPr>
            <w:rFonts w:eastAsia="Times New Roman" w:cs="Times New Roman"/>
            <w:color w:val="000000" w:themeColor="text1"/>
          </w:rPr>
          <w:delInstrText xml:space="preserve"> REF _Ref159597630 \h </w:delInstrText>
        </w:r>
        <w:r w:rsidR="00C6293C" w:rsidRPr="00C6293C" w:rsidDel="00EF2A7E">
          <w:rPr>
            <w:rFonts w:eastAsia="Times New Roman" w:cs="Times New Roman"/>
            <w:color w:val="000000" w:themeColor="text1"/>
          </w:rPr>
        </w:r>
        <w:r w:rsidR="00C6293C" w:rsidRPr="00C6293C" w:rsidDel="00EF2A7E">
          <w:rPr>
            <w:rFonts w:eastAsia="Times New Roman" w:cs="Times New Roman"/>
            <w:color w:val="000000" w:themeColor="text1"/>
          </w:rPr>
          <w:fldChar w:fldCharType="separate"/>
        </w:r>
        <w:r w:rsidR="00BF035E" w:rsidDel="00EF2A7E">
          <w:delText xml:space="preserve">Figure </w:delText>
        </w:r>
        <w:r w:rsidR="003D6FAE" w:rsidDel="00EF2A7E">
          <w:rPr>
            <w:noProof/>
          </w:rPr>
          <w:delText>3.2-18</w:delText>
        </w:r>
        <w:r w:rsidR="00C6293C" w:rsidRPr="00C6293C" w:rsidDel="00EF2A7E">
          <w:rPr>
            <w:rFonts w:eastAsia="Times New Roman" w:cs="Times New Roman"/>
            <w:color w:val="000000" w:themeColor="text1"/>
          </w:rPr>
          <w:fldChar w:fldCharType="end"/>
        </w:r>
        <w:r w:rsidR="003A6C42" w:rsidRPr="00C6293C" w:rsidDel="00EF2A7E">
          <w:rPr>
            <w:rFonts w:eastAsia="Times New Roman" w:cs="Times New Roman"/>
            <w:color w:val="000000" w:themeColor="text1"/>
          </w:rPr>
          <w:delText xml:space="preserve"> </w:delText>
        </w:r>
      </w:del>
      <w:ins w:id="415" w:author="yamauchi takashi" w:date="2024-03-27T19:02:00Z">
        <w:r w:rsidR="00EF2A7E" w:rsidRPr="00C6293C">
          <w:rPr>
            <w:rFonts w:eastAsia="Times New Roman" w:cs="Times New Roman"/>
            <w:color w:val="000000" w:themeColor="text1"/>
          </w:rPr>
          <w:fldChar w:fldCharType="begin"/>
        </w:r>
        <w:r w:rsidR="00EF2A7E" w:rsidRPr="00C6293C">
          <w:rPr>
            <w:rFonts w:eastAsia="Times New Roman" w:cs="Times New Roman"/>
            <w:color w:val="000000" w:themeColor="text1"/>
          </w:rPr>
          <w:instrText xml:space="preserve"> REF _Ref159597630 \h </w:instrText>
        </w:r>
      </w:ins>
      <w:r w:rsidR="00EF2A7E" w:rsidRPr="00C6293C">
        <w:rPr>
          <w:rFonts w:eastAsia="Times New Roman" w:cs="Times New Roman"/>
          <w:color w:val="000000" w:themeColor="text1"/>
        </w:rPr>
      </w:r>
      <w:ins w:id="416" w:author="yamauchi takashi" w:date="2024-03-27T19:02:00Z">
        <w:r w:rsidR="00EF2A7E" w:rsidRPr="00C6293C">
          <w:rPr>
            <w:rFonts w:eastAsia="Times New Roman" w:cs="Times New Roman"/>
            <w:color w:val="000000" w:themeColor="text1"/>
          </w:rPr>
          <w:fldChar w:fldCharType="separate"/>
        </w:r>
        <w:r w:rsidR="00EF2A7E">
          <w:t xml:space="preserve">Figure </w:t>
        </w:r>
        <w:r w:rsidR="00EF2A7E">
          <w:rPr>
            <w:noProof/>
          </w:rPr>
          <w:t>3.2-</w:t>
        </w:r>
        <w:r w:rsidR="00EF2A7E">
          <w:rPr>
            <w:rFonts w:hint="eastAsia"/>
            <w:noProof/>
          </w:rPr>
          <w:t>7</w:t>
        </w:r>
        <w:r w:rsidR="00EF2A7E" w:rsidRPr="00C6293C">
          <w:rPr>
            <w:rFonts w:eastAsia="Times New Roman" w:cs="Times New Roman"/>
            <w:color w:val="000000" w:themeColor="text1"/>
          </w:rPr>
          <w:fldChar w:fldCharType="end"/>
        </w:r>
        <w:r w:rsidR="00EF2A7E" w:rsidRPr="00C6293C">
          <w:rPr>
            <w:rFonts w:eastAsia="Times New Roman" w:cs="Times New Roman"/>
            <w:color w:val="000000" w:themeColor="text1"/>
          </w:rPr>
          <w:t xml:space="preserve"> </w:t>
        </w:r>
      </w:ins>
      <w:r w:rsidR="003A6C42" w:rsidRPr="00C6293C">
        <w:rPr>
          <w:rFonts w:eastAsia="Times New Roman" w:cs="Times New Roman"/>
          <w:color w:val="000000" w:themeColor="text1"/>
        </w:rPr>
        <w:t>show the position of thermocouples attached to the satellite:</w:t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9C5F0A" w14:paraId="1AE931ED" w14:textId="77777777" w:rsidTr="00C6293C">
        <w:trPr>
          <w:jc w:val="center"/>
        </w:trPr>
        <w:tc>
          <w:tcPr>
            <w:tcW w:w="4247" w:type="dxa"/>
          </w:tcPr>
          <w:p w14:paraId="0B12CB3E" w14:textId="77777777" w:rsidR="00C20E2A" w:rsidRDefault="00C20E2A" w:rsidP="00940239">
            <w:r>
              <w:rPr>
                <w:noProof/>
              </w:rPr>
              <w:drawing>
                <wp:inline distT="0" distB="0" distL="0" distR="0" wp14:anchorId="054E8E3A" wp14:editId="12491AF5">
                  <wp:extent cx="2340000" cy="2340000"/>
                  <wp:effectExtent l="0" t="0" r="3175" b="3175"/>
                  <wp:docPr id="849174545" name="Picture 1" descr="A battery in a box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174545" name="Picture 1" descr="A battery in a box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029FF" w14:textId="1D14B90F" w:rsidR="00510AA3" w:rsidRDefault="00C20E2A" w:rsidP="00940239">
            <w:pPr>
              <w:jc w:val="center"/>
            </w:pPr>
            <w:bookmarkStart w:id="417" w:name="_Ref15959709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8636B7">
              <w:rPr>
                <w:noProof/>
              </w:rPr>
              <w:t>3</w:t>
            </w:r>
            <w:r>
              <w:fldChar w:fldCharType="end"/>
            </w:r>
            <w:bookmarkEnd w:id="417"/>
            <w:r w:rsidR="004C6C64">
              <w:t>.2-1</w:t>
            </w:r>
            <w:r w:rsidR="00BE323D">
              <w:t xml:space="preserve"> Battery cell</w:t>
            </w:r>
          </w:p>
        </w:tc>
        <w:tc>
          <w:tcPr>
            <w:tcW w:w="4247" w:type="dxa"/>
          </w:tcPr>
          <w:p w14:paraId="3F940D9F" w14:textId="3B294D6A" w:rsidR="00BE323D" w:rsidDel="00EF2A7E" w:rsidRDefault="00C20E2A" w:rsidP="00940239">
            <w:pPr>
              <w:rPr>
                <w:del w:id="418" w:author="yamauchi takashi" w:date="2024-03-27T19:01:00Z"/>
              </w:rPr>
            </w:pPr>
            <w:del w:id="419" w:author="yamauchi takashi" w:date="2024-03-27T19:00:00Z">
              <w:r w:rsidDel="00EF2A7E">
                <w:rPr>
                  <w:noProof/>
                </w:rPr>
                <w:drawing>
                  <wp:inline distT="0" distB="0" distL="0" distR="0" wp14:anchorId="5BB6E64B" wp14:editId="776C56C1">
                    <wp:extent cx="2513778" cy="2520000"/>
                    <wp:effectExtent l="0" t="0" r="1270" b="0"/>
                    <wp:docPr id="1307018379" name="Picture 2" descr="A close up of a devi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307018379" name="Picture 2" descr="A close up of a device&#10;&#10;Description automatically generated"/>
                            <pic:cNvPicPr/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13778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9AD7A09" w14:textId="77777777" w:rsidR="00EF2A7E" w:rsidRDefault="00EF2A7E" w:rsidP="00EF2A7E">
            <w:pPr>
              <w:jc w:val="center"/>
              <w:rPr>
                <w:ins w:id="420" w:author="yamauchi takashi" w:date="2024-03-27T19:01:00Z"/>
              </w:rPr>
            </w:pPr>
            <w:ins w:id="421" w:author="yamauchi takashi" w:date="2024-03-27T19:01:00Z">
              <w:r>
                <w:rPr>
                  <w:noProof/>
                </w:rPr>
                <w:drawing>
                  <wp:inline distT="0" distB="0" distL="0" distR="0" wp14:anchorId="4BDEC2AE" wp14:editId="220A124A">
                    <wp:extent cx="2345517" cy="2340000"/>
                    <wp:effectExtent l="0" t="0" r="0" b="3175"/>
                    <wp:docPr id="1301579581" name="Picture 12" descr="A machine with wires on a 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974354001" name="Picture 12" descr="A machine with wires on a table&#10;&#10;Description automatically generated"/>
                            <pic:cNvPicPr/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45517" cy="234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5F81FD0" w14:textId="1093C545" w:rsidR="00510AA3" w:rsidRDefault="00EF2A7E" w:rsidP="00EF2A7E">
            <w:pPr>
              <w:jc w:val="center"/>
            </w:pPr>
            <w:ins w:id="422" w:author="yamauchi takashi" w:date="2024-03-27T19:01:00Z">
              <w:r>
                <w:t>Figure 3.2-</w:t>
              </w:r>
            </w:ins>
            <w:ins w:id="423" w:author="yamauchi takashi" w:date="2024-03-27T19:02:00Z">
              <w:r>
                <w:rPr>
                  <w:rFonts w:hint="eastAsia"/>
                </w:rPr>
                <w:t>2</w:t>
              </w:r>
            </w:ins>
            <w:ins w:id="424" w:author="yamauchi takashi" w:date="2024-03-27T19:01:00Z">
              <w:r>
                <w:t xml:space="preserve"> </w:t>
              </w:r>
              <w:r w:rsidRPr="00271D2A">
                <w:t>+X panel</w:t>
              </w:r>
            </w:ins>
            <w:del w:id="425" w:author="yamauchi takashi" w:date="2024-03-27T19:01:00Z">
              <w:r w:rsidR="00BE323D" w:rsidDel="00EF2A7E">
                <w:delText xml:space="preserve">Figure </w:delText>
              </w:r>
              <w:r w:rsidR="004C6C64" w:rsidDel="00EF2A7E">
                <w:delText>3.2-2</w:delText>
              </w:r>
              <w:r w:rsidR="00BE323D" w:rsidDel="00EF2A7E">
                <w:delText xml:space="preserve"> Battery box</w:delText>
              </w:r>
            </w:del>
          </w:p>
        </w:tc>
      </w:tr>
      <w:tr w:rsidR="000B62C6" w:rsidDel="00EF2A7E" w14:paraId="37BF263E" w14:textId="774FC20A" w:rsidTr="00C6293C">
        <w:trPr>
          <w:jc w:val="center"/>
          <w:del w:id="426" w:author="yamauchi takashi" w:date="2024-03-27T19:01:00Z"/>
        </w:trPr>
        <w:tc>
          <w:tcPr>
            <w:tcW w:w="4247" w:type="dxa"/>
          </w:tcPr>
          <w:p w14:paraId="3475EF1E" w14:textId="5EEFADB1" w:rsidR="00B2368F" w:rsidDel="00EF2A7E" w:rsidRDefault="00B2368F" w:rsidP="00940239">
            <w:pPr>
              <w:rPr>
                <w:del w:id="427" w:author="yamauchi takashi" w:date="2024-03-27T19:01:00Z"/>
              </w:rPr>
            </w:pPr>
            <w:del w:id="428" w:author="yamauchi takashi" w:date="2024-03-27T19:00:00Z">
              <w:r w:rsidDel="00EF2A7E">
                <w:rPr>
                  <w:noProof/>
                </w:rPr>
                <w:drawing>
                  <wp:inline distT="0" distB="0" distL="0" distR="0" wp14:anchorId="02D2F301" wp14:editId="3A5D22BA">
                    <wp:extent cx="2520000" cy="2520000"/>
                    <wp:effectExtent l="0" t="0" r="0" b="0"/>
                    <wp:docPr id="2080428419" name="Picture 17" descr="A green circuit board with wires and a red circ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80428419" name="Picture 17" descr="A green circuit board with wires and a red circle&#10;&#10;Description automatically generated"/>
                            <pic:cNvPicPr/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36CCAAB" w14:textId="14C6175F" w:rsidR="000B62C6" w:rsidDel="00EF2A7E" w:rsidRDefault="00B2368F" w:rsidP="00940239">
            <w:pPr>
              <w:jc w:val="center"/>
              <w:rPr>
                <w:del w:id="429" w:author="yamauchi takashi" w:date="2024-03-27T19:01:00Z"/>
                <w:noProof/>
              </w:rPr>
            </w:pPr>
            <w:del w:id="430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3.2-3</w:delText>
              </w:r>
              <w:r w:rsidDel="00EF2A7E">
                <w:delText xml:space="preserve"> Front Access Board (FAB)</w:delText>
              </w:r>
            </w:del>
          </w:p>
        </w:tc>
        <w:tc>
          <w:tcPr>
            <w:tcW w:w="4247" w:type="dxa"/>
          </w:tcPr>
          <w:p w14:paraId="09C4FFC6" w14:textId="0E7B5628" w:rsidR="000B62C6" w:rsidDel="00EF2A7E" w:rsidRDefault="000B62C6" w:rsidP="00940239">
            <w:pPr>
              <w:rPr>
                <w:del w:id="431" w:author="yamauchi takashi" w:date="2024-03-27T19:01:00Z"/>
              </w:rPr>
            </w:pPr>
            <w:del w:id="432" w:author="yamauchi takashi" w:date="2024-03-27T19:00:00Z">
              <w:r w:rsidDel="00EF2A7E">
                <w:rPr>
                  <w:noProof/>
                </w:rPr>
                <w:drawing>
                  <wp:inline distT="0" distB="0" distL="0" distR="0" wp14:anchorId="758EABE4" wp14:editId="47163787">
                    <wp:extent cx="2520000" cy="2520000"/>
                    <wp:effectExtent l="0" t="0" r="0" b="0"/>
                    <wp:docPr id="1909402894" name="Picture 3" descr="A computer chip with a red circle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909402894" name="Picture 3" descr="A computer chip with a red circle&#10;&#10;Description automatically generated with medium confidence"/>
                            <pic:cNvPicPr/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FA7E9C0" w14:textId="290D1E4A" w:rsidR="000B62C6" w:rsidDel="00EF2A7E" w:rsidRDefault="000B62C6" w:rsidP="00940239">
            <w:pPr>
              <w:jc w:val="center"/>
              <w:rPr>
                <w:del w:id="433" w:author="yamauchi takashi" w:date="2024-03-27T19:01:00Z"/>
                <w:noProof/>
              </w:rPr>
            </w:pPr>
            <w:del w:id="434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3.2-4</w:delText>
              </w:r>
              <w:r w:rsidDel="00EF2A7E">
                <w:delText xml:space="preserve"> </w:delText>
              </w:r>
              <w:r w:rsidRPr="00ED201C" w:rsidDel="00EF2A7E">
                <w:delText>OBC/EPS board</w:delText>
              </w:r>
            </w:del>
          </w:p>
        </w:tc>
      </w:tr>
      <w:tr w:rsidR="009C5F0A" w:rsidDel="00EF2A7E" w14:paraId="3E335610" w14:textId="38FDF8A6" w:rsidTr="00C6293C">
        <w:trPr>
          <w:jc w:val="center"/>
          <w:del w:id="435" w:author="yamauchi takashi" w:date="2024-03-27T19:01:00Z"/>
        </w:trPr>
        <w:tc>
          <w:tcPr>
            <w:tcW w:w="4247" w:type="dxa"/>
          </w:tcPr>
          <w:p w14:paraId="28DFEF4E" w14:textId="62278F74" w:rsidR="00BE323D" w:rsidDel="00EF2A7E" w:rsidRDefault="00BE323D" w:rsidP="00940239">
            <w:pPr>
              <w:rPr>
                <w:del w:id="436" w:author="yamauchi takashi" w:date="2024-03-27T19:01:00Z"/>
              </w:rPr>
            </w:pPr>
            <w:del w:id="437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3FD0C15F" wp14:editId="271761F8">
                    <wp:extent cx="2520000" cy="2520000"/>
                    <wp:effectExtent l="0" t="0" r="0" b="0"/>
                    <wp:docPr id="1564287953" name="Picture 5" descr="A green circuit board with wires and a yellow label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564287953" name="Picture 5" descr="A green circuit board with wires and a yellow label&#10;&#10;Description automatically generated"/>
                            <pic:cNvPicPr/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8D0590A" w14:textId="3B0CAA23" w:rsidR="00510AA3" w:rsidDel="00EF2A7E" w:rsidRDefault="00BE323D" w:rsidP="00940239">
            <w:pPr>
              <w:jc w:val="center"/>
              <w:rPr>
                <w:del w:id="438" w:author="yamauchi takashi" w:date="2024-03-27T19:01:00Z"/>
              </w:rPr>
            </w:pPr>
            <w:del w:id="439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3.2-5</w:delText>
              </w:r>
              <w:r w:rsidDel="00EF2A7E">
                <w:delText xml:space="preserve"> APRS Reference #1 and </w:delText>
              </w:r>
            </w:del>
            <w:ins w:id="440" w:author="KOSIYAKUL Merisa" w:date="2024-03-27T14:28:00Z">
              <w:del w:id="441" w:author="yamauchi takashi" w:date="2024-03-27T19:01:00Z">
                <w:r w:rsidR="00C23E3D" w:rsidDel="00EF2A7E">
                  <w:delText>APRS P</w:delText>
                </w:r>
              </w:del>
            </w:ins>
            <w:del w:id="442" w:author="yamauchi takashi" w:date="2024-03-27T19:01:00Z">
              <w:r w:rsidDel="00EF2A7E">
                <w:delText>#</w:delText>
              </w:r>
            </w:del>
            <w:ins w:id="443" w:author="KOSIYAKUL Merisa" w:date="2024-03-27T14:28:00Z">
              <w:del w:id="444" w:author="yamauchi takashi" w:date="2024-03-27T19:01:00Z">
                <w:r w:rsidR="00C23E3D" w:rsidDel="00EF2A7E">
                  <w:delText>1</w:delText>
                </w:r>
              </w:del>
            </w:ins>
            <w:del w:id="445" w:author="yamauchi takashi" w:date="2024-03-27T19:01:00Z">
              <w:r w:rsidDel="00EF2A7E">
                <w:delText>3</w:delText>
              </w:r>
            </w:del>
          </w:p>
        </w:tc>
        <w:tc>
          <w:tcPr>
            <w:tcW w:w="4247" w:type="dxa"/>
          </w:tcPr>
          <w:p w14:paraId="0181DCE9" w14:textId="2BE0B4F5" w:rsidR="00BE323D" w:rsidDel="00EF2A7E" w:rsidRDefault="00BE323D" w:rsidP="00940239">
            <w:pPr>
              <w:rPr>
                <w:del w:id="446" w:author="yamauchi takashi" w:date="2024-03-27T19:01:00Z"/>
              </w:rPr>
            </w:pPr>
            <w:del w:id="447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7091EE1A" wp14:editId="1BBFC5E3">
                    <wp:extent cx="2513778" cy="2520000"/>
                    <wp:effectExtent l="0" t="0" r="1270" b="0"/>
                    <wp:docPr id="468176780" name="Picture 6" descr="A hand holding a piece of electronic equipment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68176780" name="Picture 6" descr="A hand holding a piece of electronic equipment&#10;&#10;Description automatically generated"/>
                            <pic:cNvPicPr/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13778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BF48231" w14:textId="77CAC53F" w:rsidR="00510AA3" w:rsidDel="00EF2A7E" w:rsidRDefault="00BE323D" w:rsidP="00940239">
            <w:pPr>
              <w:jc w:val="center"/>
              <w:rPr>
                <w:del w:id="448" w:author="yamauchi takashi" w:date="2024-03-27T19:01:00Z"/>
              </w:rPr>
            </w:pPr>
            <w:del w:id="449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3.2-6</w:delText>
              </w:r>
              <w:r w:rsidDel="00EF2A7E">
                <w:delText xml:space="preserve"> </w:delText>
              </w:r>
            </w:del>
            <w:ins w:id="450" w:author="KOSIYAKUL Merisa" w:date="2024-03-27T14:28:00Z">
              <w:del w:id="451" w:author="yamauchi takashi" w:date="2024-03-27T19:01:00Z">
                <w:r w:rsidR="00C23E3D" w:rsidDel="00EF2A7E">
                  <w:delText>APRS P</w:delText>
                </w:r>
              </w:del>
            </w:ins>
            <w:del w:id="452" w:author="yamauchi takashi" w:date="2024-03-27T19:01:00Z">
              <w:r w:rsidDel="00EF2A7E">
                <w:delText>Sri Lanka board #2</w:delText>
              </w:r>
            </w:del>
          </w:p>
        </w:tc>
      </w:tr>
      <w:tr w:rsidR="009C5F0A" w:rsidDel="00EF2A7E" w14:paraId="6B983B67" w14:textId="08998875" w:rsidTr="00C6293C">
        <w:trPr>
          <w:jc w:val="center"/>
          <w:del w:id="453" w:author="yamauchi takashi" w:date="2024-03-27T19:01:00Z"/>
        </w:trPr>
        <w:tc>
          <w:tcPr>
            <w:tcW w:w="4247" w:type="dxa"/>
          </w:tcPr>
          <w:p w14:paraId="600D1BD7" w14:textId="5852ED94" w:rsidR="00BE323D" w:rsidDel="00EF2A7E" w:rsidRDefault="00BE323D" w:rsidP="00940239">
            <w:pPr>
              <w:rPr>
                <w:del w:id="454" w:author="yamauchi takashi" w:date="2024-03-27T19:01:00Z"/>
              </w:rPr>
            </w:pPr>
            <w:del w:id="455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41C4031C" wp14:editId="01405314">
                    <wp:extent cx="2520000" cy="2520000"/>
                    <wp:effectExtent l="0" t="0" r="0" b="0"/>
                    <wp:docPr id="474580837" name="Picture 7" descr="A close up of a circuit board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74580837" name="Picture 7" descr="A close up of a circuit board&#10;&#10;Description automatically generated"/>
                            <pic:cNvPicPr/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1F1DF71" w14:textId="79FF43DE" w:rsidR="00BE323D" w:rsidDel="00EF2A7E" w:rsidRDefault="00BE323D" w:rsidP="00940239">
            <w:pPr>
              <w:jc w:val="center"/>
              <w:rPr>
                <w:del w:id="456" w:author="yamauchi takashi" w:date="2024-03-27T19:01:00Z"/>
              </w:rPr>
            </w:pPr>
            <w:del w:id="457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3.2-7</w:delText>
              </w:r>
              <w:r w:rsidDel="00EF2A7E">
                <w:delText xml:space="preserve"> </w:delText>
              </w:r>
            </w:del>
            <w:ins w:id="458" w:author="KOSIYAKUL Merisa" w:date="2024-03-27T14:28:00Z">
              <w:del w:id="459" w:author="yamauchi takashi" w:date="2024-03-27T19:01:00Z">
                <w:r w:rsidR="00C23E3D" w:rsidDel="00EF2A7E">
                  <w:delText>APRS P3</w:delText>
                </w:r>
              </w:del>
            </w:ins>
            <w:del w:id="460" w:author="yamauchi takashi" w:date="2024-03-27T19:01:00Z">
              <w:r w:rsidDel="00EF2A7E">
                <w:delText>Paraguay board</w:delText>
              </w:r>
            </w:del>
          </w:p>
          <w:p w14:paraId="5279697F" w14:textId="50DB8BE4" w:rsidR="00510AA3" w:rsidDel="00EF2A7E" w:rsidRDefault="00510AA3" w:rsidP="00940239">
            <w:pPr>
              <w:rPr>
                <w:del w:id="461" w:author="yamauchi takashi" w:date="2024-03-27T19:01:00Z"/>
              </w:rPr>
            </w:pPr>
          </w:p>
        </w:tc>
        <w:tc>
          <w:tcPr>
            <w:tcW w:w="4247" w:type="dxa"/>
          </w:tcPr>
          <w:p w14:paraId="64B0557C" w14:textId="3D678212" w:rsidR="00BE323D" w:rsidDel="00EF2A7E" w:rsidRDefault="00BE323D" w:rsidP="00940239">
            <w:pPr>
              <w:rPr>
                <w:del w:id="462" w:author="yamauchi takashi" w:date="2024-03-27T19:01:00Z"/>
              </w:rPr>
            </w:pPr>
            <w:del w:id="463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10655E8C" wp14:editId="531900CB">
                    <wp:extent cx="2513778" cy="2520000"/>
                    <wp:effectExtent l="0" t="0" r="1270" b="0"/>
                    <wp:docPr id="723806245" name="Picture 8" descr="A hand holding a piece of electronic equipment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23806245" name="Picture 8" descr="A hand holding a piece of electronic equipment&#10;&#10;Description automatically generated"/>
                            <pic:cNvPicPr/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13778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6D10422" w14:textId="7945DF6E" w:rsidR="00510AA3" w:rsidDel="00EF2A7E" w:rsidRDefault="00BE323D" w:rsidP="00940239">
            <w:pPr>
              <w:jc w:val="center"/>
              <w:rPr>
                <w:del w:id="464" w:author="yamauchi takashi" w:date="2024-03-27T19:01:00Z"/>
              </w:rPr>
            </w:pPr>
            <w:del w:id="465" w:author="yamauchi takashi" w:date="2024-03-27T19:01:00Z">
              <w:r w:rsidDel="00EF2A7E">
                <w:delText>Figure</w:delText>
              </w:r>
              <w:r w:rsidR="004C6C64" w:rsidDel="00EF2A7E">
                <w:delText xml:space="preserve"> 3.2-8</w:delText>
              </w:r>
              <w:r w:rsidDel="00EF2A7E">
                <w:delText xml:space="preserve"> </w:delText>
              </w:r>
            </w:del>
            <w:ins w:id="466" w:author="KOSIYAKUL Merisa" w:date="2024-03-27T14:28:00Z">
              <w:del w:id="467" w:author="yamauchi takashi" w:date="2024-03-27T19:01:00Z">
                <w:r w:rsidR="00C23E3D" w:rsidDel="00EF2A7E">
                  <w:delText>APRS P4</w:delText>
                </w:r>
              </w:del>
            </w:ins>
            <w:del w:id="468" w:author="yamauchi takashi" w:date="2024-03-27T19:01:00Z">
              <w:r w:rsidDel="00EF2A7E">
                <w:delText>Sri Lanka board #1</w:delText>
              </w:r>
            </w:del>
          </w:p>
        </w:tc>
      </w:tr>
      <w:tr w:rsidR="009C5F0A" w:rsidDel="00EF2A7E" w14:paraId="2B2C7EA6" w14:textId="770888B2" w:rsidTr="00C6293C">
        <w:trPr>
          <w:jc w:val="center"/>
          <w:del w:id="469" w:author="yamauchi takashi" w:date="2024-03-27T19:01:00Z"/>
        </w:trPr>
        <w:tc>
          <w:tcPr>
            <w:tcW w:w="4247" w:type="dxa"/>
          </w:tcPr>
          <w:p w14:paraId="594E2B0C" w14:textId="05AF912B" w:rsidR="00BE323D" w:rsidDel="00EF2A7E" w:rsidRDefault="00BE323D" w:rsidP="00940239">
            <w:pPr>
              <w:rPr>
                <w:del w:id="470" w:author="yamauchi takashi" w:date="2024-03-27T19:01:00Z"/>
              </w:rPr>
            </w:pPr>
            <w:del w:id="471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23FED90C" wp14:editId="2C0EE94D">
                    <wp:extent cx="2520000" cy="2520000"/>
                    <wp:effectExtent l="0" t="0" r="0" b="0"/>
                    <wp:docPr id="2103729691" name="Picture 9" descr="A hand holding a green circuit board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103729691" name="Picture 9" descr="A hand holding a green circuit board&#10;&#10;Description automatically generated"/>
                            <pic:cNvPicPr/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A2BE151" w14:textId="3D8829B1" w:rsidR="00510AA3" w:rsidDel="00EF2A7E" w:rsidRDefault="00BE323D" w:rsidP="00940239">
            <w:pPr>
              <w:jc w:val="center"/>
              <w:rPr>
                <w:del w:id="472" w:author="yamauchi takashi" w:date="2024-03-27T19:01:00Z"/>
              </w:rPr>
            </w:pPr>
            <w:del w:id="473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3.2-9</w:delText>
              </w:r>
              <w:r w:rsidDel="00EF2A7E">
                <w:delText xml:space="preserve"> </w:delText>
              </w:r>
            </w:del>
            <w:ins w:id="474" w:author="KOSIYAKUL Merisa" w:date="2024-03-27T14:28:00Z">
              <w:del w:id="475" w:author="yamauchi takashi" w:date="2024-03-27T19:01:00Z">
                <w:r w:rsidR="00C23E3D" w:rsidDel="00EF2A7E">
                  <w:delText>APRS P5</w:delText>
                </w:r>
              </w:del>
            </w:ins>
            <w:del w:id="476" w:author="yamauchi takashi" w:date="2024-03-27T19:01:00Z">
              <w:r w:rsidDel="00EF2A7E">
                <w:delText>Canada board</w:delText>
              </w:r>
            </w:del>
          </w:p>
        </w:tc>
        <w:tc>
          <w:tcPr>
            <w:tcW w:w="4247" w:type="dxa"/>
          </w:tcPr>
          <w:p w14:paraId="60D215FB" w14:textId="3EF83A4D" w:rsidR="00BE323D" w:rsidDel="00EF2A7E" w:rsidRDefault="00BE323D" w:rsidP="00940239">
            <w:pPr>
              <w:rPr>
                <w:del w:id="477" w:author="yamauchi takashi" w:date="2024-03-27T19:01:00Z"/>
              </w:rPr>
            </w:pPr>
            <w:del w:id="478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007704D8" wp14:editId="2D5B8BCC">
                    <wp:extent cx="2526222" cy="2520000"/>
                    <wp:effectExtent l="0" t="0" r="1270" b="0"/>
                    <wp:docPr id="848017681" name="Picture 10" descr="A green circuit board with gold and black chips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848017681" name="Picture 10" descr="A green circuit board with gold and black chips&#10;&#10;Description automatically generated"/>
                            <pic:cNvPicPr/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6222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06FC6DB" w14:textId="5001FB0A" w:rsidR="00510AA3" w:rsidDel="00EF2A7E" w:rsidRDefault="00BE323D" w:rsidP="00940239">
            <w:pPr>
              <w:jc w:val="center"/>
              <w:rPr>
                <w:del w:id="479" w:author="yamauchi takashi" w:date="2024-03-27T19:01:00Z"/>
              </w:rPr>
            </w:pPr>
            <w:del w:id="480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3.2-10</w:delText>
              </w:r>
              <w:r w:rsidDel="00EF2A7E">
                <w:delText xml:space="preserve"> APRS Reference board #</w:delText>
              </w:r>
            </w:del>
            <w:ins w:id="481" w:author="KOSIYAKUL Merisa" w:date="2024-03-27T14:29:00Z">
              <w:del w:id="482" w:author="yamauchi takashi" w:date="2024-03-27T19:01:00Z">
                <w:r w:rsidR="00102EB1" w:rsidDel="00EF2A7E">
                  <w:delText>R</w:delText>
                </w:r>
              </w:del>
            </w:ins>
            <w:del w:id="483" w:author="yamauchi takashi" w:date="2024-03-27T19:01:00Z">
              <w:r w:rsidDel="00EF2A7E">
                <w:delText>2</w:delText>
              </w:r>
            </w:del>
          </w:p>
        </w:tc>
      </w:tr>
      <w:tr w:rsidR="009C5F0A" w:rsidDel="00EF2A7E" w14:paraId="238A1235" w14:textId="18AD54F4" w:rsidTr="00C6293C">
        <w:trPr>
          <w:jc w:val="center"/>
          <w:del w:id="484" w:author="yamauchi takashi" w:date="2024-03-27T19:01:00Z"/>
        </w:trPr>
        <w:tc>
          <w:tcPr>
            <w:tcW w:w="4247" w:type="dxa"/>
          </w:tcPr>
          <w:p w14:paraId="5AADDED0" w14:textId="126346A1" w:rsidR="00BE323D" w:rsidDel="00EF2A7E" w:rsidRDefault="00BE323D" w:rsidP="00940239">
            <w:pPr>
              <w:rPr>
                <w:del w:id="485" w:author="yamauchi takashi" w:date="2024-03-27T19:01:00Z"/>
              </w:rPr>
            </w:pPr>
            <w:del w:id="486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2EB1A3D6" wp14:editId="3F86B1B0">
                    <wp:extent cx="2520000" cy="2520000"/>
                    <wp:effectExtent l="0" t="0" r="0" b="0"/>
                    <wp:docPr id="916513630" name="Picture 11" descr="A hand holding a green circuit board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916513630" name="Picture 11" descr="A hand holding a green circuit board&#10;&#10;Description automatically generated"/>
                            <pic:cNvPicPr/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5037DE5" w14:textId="5ACB2212" w:rsidR="00510AA3" w:rsidDel="00EF2A7E" w:rsidRDefault="00BE323D" w:rsidP="00940239">
            <w:pPr>
              <w:jc w:val="center"/>
              <w:rPr>
                <w:del w:id="487" w:author="yamauchi takashi" w:date="2024-03-27T19:01:00Z"/>
              </w:rPr>
            </w:pPr>
            <w:del w:id="488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3.2-11</w:delText>
              </w:r>
              <w:r w:rsidDel="00EF2A7E">
                <w:delText xml:space="preserve"> New UHF Transceiver board</w:delText>
              </w:r>
            </w:del>
          </w:p>
        </w:tc>
        <w:tc>
          <w:tcPr>
            <w:tcW w:w="4247" w:type="dxa"/>
          </w:tcPr>
          <w:p w14:paraId="5FA6ED31" w14:textId="5D7D1048" w:rsidR="00940239" w:rsidDel="00EF2A7E" w:rsidRDefault="00940239" w:rsidP="00940239">
            <w:pPr>
              <w:rPr>
                <w:del w:id="489" w:author="yamauchi takashi" w:date="2024-03-27T19:01:00Z"/>
              </w:rPr>
            </w:pPr>
            <w:del w:id="490" w:author="yamauchi takashi" w:date="2024-03-27T19:01:00Z">
              <w:r w:rsidDel="00EF2A7E">
                <w:rPr>
                  <w:noProof/>
                </w:rPr>
                <w:drawing>
                  <wp:inline distT="0" distB="0" distL="0" distR="0" wp14:anchorId="399AE481" wp14:editId="2A349D63">
                    <wp:extent cx="2520000" cy="2520000"/>
                    <wp:effectExtent l="0" t="0" r="0" b="0"/>
                    <wp:docPr id="1562651677" name="Picture 18" descr="A circuit board with wires and a red circ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562651677" name="Picture 18" descr="A circuit board with wires and a red circle&#10;&#10;Description automatically generated"/>
                            <pic:cNvPicPr/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1E653C9" w14:textId="55779323" w:rsidR="00940239" w:rsidDel="00EF2A7E" w:rsidRDefault="00940239" w:rsidP="00940239">
            <w:pPr>
              <w:jc w:val="center"/>
              <w:rPr>
                <w:del w:id="491" w:author="yamauchi takashi" w:date="2024-03-27T19:01:00Z"/>
              </w:rPr>
            </w:pPr>
            <w:del w:id="492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3.2-12</w:delText>
              </w:r>
              <w:r w:rsidDel="00EF2A7E">
                <w:delText xml:space="preserve"> COM board</w:delText>
              </w:r>
            </w:del>
          </w:p>
          <w:p w14:paraId="5201A0FE" w14:textId="31FB81BF" w:rsidR="00510AA3" w:rsidDel="00EF2A7E" w:rsidRDefault="00BE323D" w:rsidP="00940239">
            <w:pPr>
              <w:rPr>
                <w:del w:id="493" w:author="yamauchi takashi" w:date="2024-03-27T19:01:00Z"/>
              </w:rPr>
            </w:pPr>
            <w:del w:id="494" w:author="yamauchi takashi" w:date="2024-03-27T19:01:00Z">
              <w:r w:rsidDel="00EF2A7E">
                <w:delText xml:space="preserve"> </w:delText>
              </w:r>
            </w:del>
          </w:p>
        </w:tc>
      </w:tr>
      <w:tr w:rsidR="009C5F0A" w14:paraId="75DEEC11" w14:textId="77777777" w:rsidTr="00C6293C">
        <w:trPr>
          <w:jc w:val="center"/>
        </w:trPr>
        <w:tc>
          <w:tcPr>
            <w:tcW w:w="4247" w:type="dxa"/>
          </w:tcPr>
          <w:p w14:paraId="1A468BD5" w14:textId="77777777" w:rsidR="00EF2A7E" w:rsidRDefault="00EF2A7E" w:rsidP="00EF2A7E">
            <w:pPr>
              <w:jc w:val="center"/>
              <w:rPr>
                <w:ins w:id="495" w:author="yamauchi takashi" w:date="2024-03-27T19:01:00Z"/>
              </w:rPr>
            </w:pPr>
            <w:ins w:id="496" w:author="yamauchi takashi" w:date="2024-03-27T19:01:00Z">
              <w:r>
                <w:rPr>
                  <w:noProof/>
                </w:rPr>
                <w:lastRenderedPageBreak/>
                <w:drawing>
                  <wp:inline distT="0" distB="0" distL="0" distR="0" wp14:anchorId="04914F78" wp14:editId="03352E0F">
                    <wp:extent cx="2525941" cy="2520000"/>
                    <wp:effectExtent l="0" t="0" r="1905" b="0"/>
                    <wp:docPr id="1937043710" name="Picture 13" descr="A close up of a devi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65750276" name="Picture 13" descr="A close up of a device&#10;&#10;Description automatically generated"/>
                            <pic:cNvPicPr/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10901F3" w14:textId="1D2276F9" w:rsidR="00940239" w:rsidDel="00EF2A7E" w:rsidRDefault="00EF2A7E" w:rsidP="00EF2A7E">
            <w:pPr>
              <w:jc w:val="center"/>
              <w:rPr>
                <w:del w:id="497" w:author="yamauchi takashi" w:date="2024-03-27T19:01:00Z"/>
              </w:rPr>
            </w:pPr>
            <w:ins w:id="498" w:author="yamauchi takashi" w:date="2024-03-27T19:01:00Z">
              <w:r>
                <w:t>Figure 3.2-</w:t>
              </w:r>
            </w:ins>
            <w:ins w:id="499" w:author="yamauchi takashi" w:date="2024-03-27T19:02:00Z">
              <w:r>
                <w:rPr>
                  <w:rFonts w:hint="eastAsia"/>
                </w:rPr>
                <w:t>3</w:t>
              </w:r>
            </w:ins>
            <w:ins w:id="500" w:author="yamauchi takashi" w:date="2024-03-27T19:01:00Z">
              <w:r>
                <w:t xml:space="preserve"> </w:t>
              </w:r>
              <w:r w:rsidRPr="00A90F29">
                <w:t>-X panel</w:t>
              </w:r>
              <w:r w:rsidDel="00EF2A7E">
                <w:rPr>
                  <w:noProof/>
                </w:rPr>
                <w:t xml:space="preserve"> </w:t>
              </w:r>
            </w:ins>
            <w:del w:id="501" w:author="yamauchi takashi" w:date="2024-03-27T19:01:00Z">
              <w:r w:rsidR="00940239" w:rsidDel="00EF2A7E">
                <w:rPr>
                  <w:noProof/>
                </w:rPr>
                <w:drawing>
                  <wp:inline distT="0" distB="0" distL="0" distR="0" wp14:anchorId="5F5FC252" wp14:editId="2A43B9A1">
                    <wp:extent cx="2525941" cy="2520000"/>
                    <wp:effectExtent l="0" t="0" r="1905" b="0"/>
                    <wp:docPr id="1974354001" name="Picture 12" descr="A machine with wires on a tabl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974354001" name="Picture 12" descr="A machine with wires on a table&#10;&#10;Description automatically generated"/>
                            <pic:cNvPicPr/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2E93E3E" w14:textId="7142D25C" w:rsidR="00510AA3" w:rsidRDefault="00940239" w:rsidP="00940239">
            <w:pPr>
              <w:jc w:val="center"/>
            </w:pPr>
            <w:del w:id="502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3.2-13</w:delText>
              </w:r>
              <w:r w:rsidDel="00EF2A7E">
                <w:delText xml:space="preserve"> </w:delText>
              </w:r>
              <w:r w:rsidRPr="00271D2A" w:rsidDel="00EF2A7E">
                <w:delText>+X panel</w:delText>
              </w:r>
            </w:del>
          </w:p>
        </w:tc>
        <w:tc>
          <w:tcPr>
            <w:tcW w:w="4247" w:type="dxa"/>
          </w:tcPr>
          <w:p w14:paraId="7421B0DB" w14:textId="77777777" w:rsidR="00EF2A7E" w:rsidRDefault="00EF2A7E" w:rsidP="00EF2A7E">
            <w:pPr>
              <w:jc w:val="center"/>
              <w:rPr>
                <w:ins w:id="503" w:author="yamauchi takashi" w:date="2024-03-27T19:01:00Z"/>
              </w:rPr>
            </w:pPr>
            <w:ins w:id="504" w:author="yamauchi takashi" w:date="2024-03-27T19:01:00Z">
              <w:r>
                <w:rPr>
                  <w:noProof/>
                </w:rPr>
                <w:drawing>
                  <wp:inline distT="0" distB="0" distL="0" distR="0" wp14:anchorId="21D9CE63" wp14:editId="40522434">
                    <wp:extent cx="2525941" cy="2520000"/>
                    <wp:effectExtent l="0" t="0" r="1905" b="0"/>
                    <wp:docPr id="719885218" name="Picture 14" descr="A close up of a devi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63498639" name="Picture 14" descr="A close up of a device&#10;&#10;Description automatically generated"/>
                            <pic:cNvPicPr/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91ADB73" w14:textId="3C4DD61D" w:rsidR="00940239" w:rsidDel="00EF2A7E" w:rsidRDefault="00EF2A7E" w:rsidP="00EF2A7E">
            <w:pPr>
              <w:jc w:val="center"/>
              <w:rPr>
                <w:del w:id="505" w:author="yamauchi takashi" w:date="2024-03-27T19:01:00Z"/>
              </w:rPr>
            </w:pPr>
            <w:ins w:id="506" w:author="yamauchi takashi" w:date="2024-03-27T19:01:00Z">
              <w:r>
                <w:t>Figure 3.2-</w:t>
              </w:r>
            </w:ins>
            <w:ins w:id="507" w:author="yamauchi takashi" w:date="2024-03-27T19:02:00Z">
              <w:r>
                <w:rPr>
                  <w:rFonts w:hint="eastAsia"/>
                </w:rPr>
                <w:t>4</w:t>
              </w:r>
            </w:ins>
            <w:ins w:id="508" w:author="yamauchi takashi" w:date="2024-03-27T19:01:00Z">
              <w:r>
                <w:t xml:space="preserve"> </w:t>
              </w:r>
              <w:r w:rsidRPr="00350427">
                <w:t>+Y panel</w:t>
              </w:r>
              <w:r w:rsidDel="00EF2A7E">
                <w:rPr>
                  <w:noProof/>
                </w:rPr>
                <w:t xml:space="preserve"> </w:t>
              </w:r>
            </w:ins>
            <w:del w:id="509" w:author="yamauchi takashi" w:date="2024-03-27T19:01:00Z">
              <w:r w:rsidR="00940239" w:rsidDel="00EF2A7E">
                <w:rPr>
                  <w:noProof/>
                </w:rPr>
                <w:drawing>
                  <wp:inline distT="0" distB="0" distL="0" distR="0" wp14:anchorId="2DBAFC6F" wp14:editId="7AE86406">
                    <wp:extent cx="2525941" cy="2520000"/>
                    <wp:effectExtent l="0" t="0" r="1905" b="0"/>
                    <wp:docPr id="465750276" name="Picture 13" descr="A close up of a devi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65750276" name="Picture 13" descr="A close up of a device&#10;&#10;Description automatically generated"/>
                            <pic:cNvPicPr/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90592D6" w14:textId="04574E3A" w:rsidR="00510AA3" w:rsidRDefault="00940239" w:rsidP="00940239">
            <w:pPr>
              <w:jc w:val="center"/>
            </w:pPr>
            <w:del w:id="510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3.2-14</w:delText>
              </w:r>
              <w:r w:rsidDel="00EF2A7E">
                <w:delText xml:space="preserve"> </w:delText>
              </w:r>
              <w:r w:rsidRPr="00A90F29" w:rsidDel="00EF2A7E">
                <w:delText>-X panel</w:delText>
              </w:r>
            </w:del>
          </w:p>
        </w:tc>
      </w:tr>
      <w:tr w:rsidR="009C5F0A" w14:paraId="54C8A231" w14:textId="77777777" w:rsidTr="00C6293C">
        <w:trPr>
          <w:jc w:val="center"/>
        </w:trPr>
        <w:tc>
          <w:tcPr>
            <w:tcW w:w="4247" w:type="dxa"/>
          </w:tcPr>
          <w:p w14:paraId="3ACCDCB1" w14:textId="77777777" w:rsidR="00EF2A7E" w:rsidRDefault="00EF2A7E" w:rsidP="00EF2A7E">
            <w:pPr>
              <w:jc w:val="center"/>
              <w:rPr>
                <w:ins w:id="511" w:author="yamauchi takashi" w:date="2024-03-27T19:02:00Z"/>
              </w:rPr>
            </w:pPr>
            <w:ins w:id="512" w:author="yamauchi takashi" w:date="2024-03-27T19:02:00Z">
              <w:r>
                <w:rPr>
                  <w:noProof/>
                </w:rPr>
                <w:drawing>
                  <wp:inline distT="0" distB="0" distL="0" distR="0" wp14:anchorId="5DAE3535" wp14:editId="74C9C06F">
                    <wp:extent cx="2525941" cy="2520000"/>
                    <wp:effectExtent l="0" t="0" r="1905" b="0"/>
                    <wp:docPr id="1457865606" name="Picture 15" descr="A machine with wires and wires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82870539" name="Picture 15" descr="A machine with wires and wires&#10;&#10;Description automatically generated"/>
                            <pic:cNvPicPr/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EB587D0" w14:textId="2975EA51" w:rsidR="00940239" w:rsidDel="00EF2A7E" w:rsidRDefault="00EF2A7E" w:rsidP="00EF2A7E">
            <w:pPr>
              <w:jc w:val="center"/>
              <w:rPr>
                <w:del w:id="513" w:author="yamauchi takashi" w:date="2024-03-27T19:01:00Z"/>
              </w:rPr>
            </w:pPr>
            <w:ins w:id="514" w:author="yamauchi takashi" w:date="2024-03-27T19:02:00Z">
              <w:r>
                <w:t>Figure 3.2-</w:t>
              </w:r>
              <w:r>
                <w:rPr>
                  <w:rFonts w:hint="eastAsia"/>
                </w:rPr>
                <w:t>5</w:t>
              </w:r>
              <w:r>
                <w:t xml:space="preserve"> </w:t>
              </w:r>
              <w:r w:rsidRPr="009002BF">
                <w:t>-Y panel</w:t>
              </w:r>
              <w:r w:rsidDel="00EF2A7E">
                <w:rPr>
                  <w:noProof/>
                </w:rPr>
                <w:t xml:space="preserve"> </w:t>
              </w:r>
            </w:ins>
            <w:del w:id="515" w:author="yamauchi takashi" w:date="2024-03-27T19:01:00Z">
              <w:r w:rsidR="00940239" w:rsidDel="00EF2A7E">
                <w:rPr>
                  <w:noProof/>
                </w:rPr>
                <w:drawing>
                  <wp:inline distT="0" distB="0" distL="0" distR="0" wp14:anchorId="0E901AED" wp14:editId="74762DD8">
                    <wp:extent cx="2525941" cy="2520000"/>
                    <wp:effectExtent l="0" t="0" r="1905" b="0"/>
                    <wp:docPr id="2063498639" name="Picture 14" descr="A close up of a devic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63498639" name="Picture 14" descr="A close up of a device&#10;&#10;Description automatically generated"/>
                            <pic:cNvPicPr/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04132E3B" w14:textId="53ADF809" w:rsidR="00510AA3" w:rsidRDefault="00940239" w:rsidP="00940239">
            <w:pPr>
              <w:jc w:val="center"/>
            </w:pPr>
            <w:del w:id="516" w:author="yamauchi takashi" w:date="2024-03-27T19:01:00Z">
              <w:r w:rsidDel="00EF2A7E">
                <w:delText xml:space="preserve">Figure </w:delText>
              </w:r>
              <w:r w:rsidR="004C6C64" w:rsidDel="00EF2A7E">
                <w:delText xml:space="preserve">3.2-15 </w:delText>
              </w:r>
              <w:r w:rsidRPr="00350427" w:rsidDel="00EF2A7E">
                <w:delText>+Y panel</w:delText>
              </w:r>
            </w:del>
          </w:p>
        </w:tc>
        <w:tc>
          <w:tcPr>
            <w:tcW w:w="4247" w:type="dxa"/>
          </w:tcPr>
          <w:p w14:paraId="19385024" w14:textId="77777777" w:rsidR="00EF2A7E" w:rsidRDefault="00EF2A7E" w:rsidP="00EF2A7E">
            <w:pPr>
              <w:keepNext/>
              <w:jc w:val="center"/>
              <w:rPr>
                <w:ins w:id="517" w:author="yamauchi takashi" w:date="2024-03-27T19:02:00Z"/>
              </w:rPr>
            </w:pPr>
            <w:ins w:id="518" w:author="yamauchi takashi" w:date="2024-03-27T19:02:00Z">
              <w:r>
                <w:rPr>
                  <w:noProof/>
                </w:rPr>
                <w:drawing>
                  <wp:inline distT="0" distB="0" distL="0" distR="0" wp14:anchorId="33D2FB7F" wp14:editId="061BD2E4">
                    <wp:extent cx="2520000" cy="2520000"/>
                    <wp:effectExtent l="0" t="0" r="0" b="0"/>
                    <wp:docPr id="1665230001" name="Picture 27" descr="A blue rectangular device with black squares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399007141" name="Picture 27" descr="A blue rectangular device with black squares&#10;&#10;Description automatically generated with medium confidence"/>
                            <pic:cNvPicPr/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36C28A4" w14:textId="47D225A5" w:rsidR="00940239" w:rsidDel="00EF2A7E" w:rsidRDefault="00EF2A7E" w:rsidP="00EF2A7E">
            <w:pPr>
              <w:jc w:val="center"/>
              <w:rPr>
                <w:del w:id="519" w:author="yamauchi takashi" w:date="2024-03-27T19:01:00Z"/>
              </w:rPr>
            </w:pPr>
            <w:ins w:id="520" w:author="yamauchi takashi" w:date="2024-03-27T19:02:00Z">
              <w:r>
                <w:t>Figure 3.2-</w:t>
              </w:r>
              <w:r>
                <w:rPr>
                  <w:rFonts w:hint="eastAsia"/>
                </w:rPr>
                <w:t>6</w:t>
              </w:r>
              <w:r>
                <w:t xml:space="preserve"> +Z panel</w:t>
              </w:r>
              <w:r w:rsidDel="00EF2A7E">
                <w:rPr>
                  <w:noProof/>
                </w:rPr>
                <w:t xml:space="preserve"> </w:t>
              </w:r>
            </w:ins>
            <w:del w:id="521" w:author="yamauchi takashi" w:date="2024-03-27T19:01:00Z">
              <w:r w:rsidR="00940239" w:rsidDel="00EF2A7E">
                <w:rPr>
                  <w:noProof/>
                </w:rPr>
                <w:drawing>
                  <wp:inline distT="0" distB="0" distL="0" distR="0" wp14:anchorId="2F80E0E2" wp14:editId="4CDAEF51">
                    <wp:extent cx="2525941" cy="2520000"/>
                    <wp:effectExtent l="0" t="0" r="1905" b="0"/>
                    <wp:docPr id="1782870539" name="Picture 15" descr="A machine with wires and wires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82870539" name="Picture 15" descr="A machine with wires and wires&#10;&#10;Description automatically generated"/>
                            <pic:cNvPicPr/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5941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EE1500B" w14:textId="19188B0C" w:rsidR="00510AA3" w:rsidRDefault="00940239" w:rsidP="00940239">
            <w:pPr>
              <w:jc w:val="center"/>
            </w:pPr>
            <w:del w:id="522" w:author="yamauchi takashi" w:date="2024-03-27T19:01:00Z">
              <w:r w:rsidDel="00EF2A7E">
                <w:delText xml:space="preserve">Figure </w:delText>
              </w:r>
              <w:r w:rsidR="004C6C64" w:rsidDel="00EF2A7E">
                <w:delText>3.2-16</w:delText>
              </w:r>
              <w:r w:rsidDel="00EF2A7E">
                <w:delText xml:space="preserve"> </w:delText>
              </w:r>
              <w:r w:rsidRPr="009002BF" w:rsidDel="00EF2A7E">
                <w:delText>-Y panel</w:delText>
              </w:r>
            </w:del>
          </w:p>
        </w:tc>
      </w:tr>
      <w:tr w:rsidR="00BE323D" w14:paraId="39B098AF" w14:textId="77777777" w:rsidTr="00C6293C">
        <w:trPr>
          <w:trHeight w:val="4023"/>
          <w:jc w:val="center"/>
        </w:trPr>
        <w:tc>
          <w:tcPr>
            <w:tcW w:w="4247" w:type="dxa"/>
          </w:tcPr>
          <w:p w14:paraId="6A194459" w14:textId="77777777" w:rsidR="00EF2A7E" w:rsidRDefault="00EF2A7E" w:rsidP="00EF2A7E">
            <w:pPr>
              <w:jc w:val="center"/>
              <w:rPr>
                <w:ins w:id="523" w:author="yamauchi takashi" w:date="2024-03-27T19:02:00Z"/>
              </w:rPr>
            </w:pPr>
            <w:ins w:id="524" w:author="yamauchi takashi" w:date="2024-03-27T19:02:00Z">
              <w:r>
                <w:rPr>
                  <w:noProof/>
                </w:rPr>
                <w:drawing>
                  <wp:inline distT="0" distB="0" distL="0" distR="0" wp14:anchorId="0A5EFF87" wp14:editId="4896662F">
                    <wp:extent cx="2520000" cy="2520000"/>
                    <wp:effectExtent l="0" t="0" r="0" b="0"/>
                    <wp:docPr id="573772827" name="Picture 16" descr="A close up of a machi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20996043" name="Picture 16" descr="A close up of a machine&#10;&#10;Description automatically generated"/>
                            <pic:cNvPicPr/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51A8C6D" w14:textId="799E644C" w:rsidR="004F3857" w:rsidDel="00EF2A7E" w:rsidRDefault="00EF2A7E" w:rsidP="00EF2A7E">
            <w:pPr>
              <w:keepNext/>
              <w:jc w:val="center"/>
              <w:rPr>
                <w:del w:id="525" w:author="yamauchi takashi" w:date="2024-03-27T19:02:00Z"/>
              </w:rPr>
            </w:pPr>
            <w:ins w:id="526" w:author="yamauchi takashi" w:date="2024-03-27T19:02:00Z">
              <w:r>
                <w:t>Figure 3.2-</w:t>
              </w:r>
              <w:r>
                <w:rPr>
                  <w:rFonts w:hint="eastAsia"/>
                </w:rPr>
                <w:t>7</w:t>
              </w:r>
              <w:r>
                <w:t xml:space="preserve"> </w:t>
              </w:r>
              <w:r w:rsidRPr="00AB08F9">
                <w:t>-Z panel</w:t>
              </w:r>
              <w:r w:rsidDel="00EF2A7E">
                <w:rPr>
                  <w:noProof/>
                </w:rPr>
                <w:t xml:space="preserve"> </w:t>
              </w:r>
            </w:ins>
            <w:del w:id="527" w:author="yamauchi takashi" w:date="2024-03-27T19:02:00Z">
              <w:r w:rsidR="004F3857" w:rsidDel="00EF2A7E">
                <w:rPr>
                  <w:noProof/>
                </w:rPr>
                <w:drawing>
                  <wp:inline distT="0" distB="0" distL="0" distR="0" wp14:anchorId="68EB805C" wp14:editId="71F7C03A">
                    <wp:extent cx="2520000" cy="2520000"/>
                    <wp:effectExtent l="0" t="0" r="0" b="0"/>
                    <wp:docPr id="1399007141" name="Picture 27" descr="A blue rectangular device with black squares&#10;&#10;Description automatically generated with medium confidenc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399007141" name="Picture 27" descr="A blue rectangular device with black squares&#10;&#10;Description automatically generated with medium confidence"/>
                            <pic:cNvPicPr/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AC04952" w14:textId="48D07AB5" w:rsidR="00BE323D" w:rsidRDefault="004F3857" w:rsidP="004F3857">
            <w:pPr>
              <w:jc w:val="center"/>
              <w:rPr>
                <w:noProof/>
              </w:rPr>
            </w:pPr>
            <w:del w:id="528" w:author="yamauchi takashi" w:date="2024-03-27T19:02:00Z">
              <w:r w:rsidDel="00EF2A7E">
                <w:delText xml:space="preserve">Figure </w:delText>
              </w:r>
              <w:r w:rsidR="004C6C64" w:rsidDel="00EF2A7E">
                <w:delText>3.2-17</w:delText>
              </w:r>
              <w:r w:rsidDel="00EF2A7E">
                <w:delText xml:space="preserve"> +Z panel</w:delText>
              </w:r>
            </w:del>
          </w:p>
        </w:tc>
        <w:tc>
          <w:tcPr>
            <w:tcW w:w="4247" w:type="dxa"/>
          </w:tcPr>
          <w:p w14:paraId="315D488B" w14:textId="1AE50E05" w:rsidR="00940239" w:rsidDel="00EF2A7E" w:rsidRDefault="00940239" w:rsidP="00940239">
            <w:pPr>
              <w:jc w:val="center"/>
              <w:rPr>
                <w:del w:id="529" w:author="yamauchi takashi" w:date="2024-03-27T19:02:00Z"/>
              </w:rPr>
            </w:pPr>
            <w:del w:id="530" w:author="yamauchi takashi" w:date="2024-03-27T19:02:00Z">
              <w:r w:rsidDel="00EF2A7E">
                <w:rPr>
                  <w:noProof/>
                </w:rPr>
                <w:drawing>
                  <wp:inline distT="0" distB="0" distL="0" distR="0" wp14:anchorId="079EB678" wp14:editId="06331D4D">
                    <wp:extent cx="2520000" cy="2520000"/>
                    <wp:effectExtent l="0" t="0" r="0" b="0"/>
                    <wp:docPr id="2020996043" name="Picture 16" descr="A close up of a machine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20996043" name="Picture 16" descr="A close up of a machine&#10;&#10;Description automatically generated"/>
                            <pic:cNvPicPr/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20000" cy="2520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DC996F1" w14:textId="4B93DA9A" w:rsidR="00BE323D" w:rsidRDefault="00940239" w:rsidP="00940239">
            <w:pPr>
              <w:jc w:val="center"/>
            </w:pPr>
            <w:bookmarkStart w:id="531" w:name="_Ref159597630"/>
            <w:del w:id="532" w:author="yamauchi takashi" w:date="2024-03-27T19:02:00Z">
              <w:r w:rsidDel="00EF2A7E">
                <w:delText xml:space="preserve">Figure </w:delText>
              </w:r>
              <w:bookmarkEnd w:id="531"/>
              <w:r w:rsidR="004C6C64" w:rsidDel="00EF2A7E">
                <w:delText xml:space="preserve">3.2-18 </w:delText>
              </w:r>
              <w:r w:rsidRPr="00AB08F9" w:rsidDel="00EF2A7E">
                <w:delText>-Z panel</w:delText>
              </w:r>
            </w:del>
          </w:p>
        </w:tc>
      </w:tr>
    </w:tbl>
    <w:p w14:paraId="03896148" w14:textId="2CA787F9" w:rsidR="003A6C42" w:rsidRPr="002F6F70" w:rsidRDefault="003A6C42" w:rsidP="003A6C42">
      <w:pPr>
        <w:jc w:val="center"/>
        <w:rPr>
          <w:rFonts w:eastAsia="Times New Roman" w:cs="Times New Roman"/>
          <w:color w:val="000000" w:themeColor="text1"/>
        </w:rPr>
      </w:pPr>
    </w:p>
    <w:p w14:paraId="7938D71F" w14:textId="09629CFB" w:rsidR="00FA4AA6" w:rsidRPr="00DA0536" w:rsidRDefault="00B06436">
      <w:pPr>
        <w:pStyle w:val="1"/>
      </w:pPr>
      <w:bookmarkStart w:id="533" w:name="_Toc162381407"/>
      <w:r w:rsidRPr="00DA0536">
        <w:lastRenderedPageBreak/>
        <w:t>Test Flow, Level</w:t>
      </w:r>
      <w:r w:rsidR="00EE56FC" w:rsidRPr="00DA0536">
        <w:t>,</w:t>
      </w:r>
      <w:r w:rsidRPr="00DA0536">
        <w:t xml:space="preserve"> and Conditions</w:t>
      </w:r>
      <w:bookmarkEnd w:id="533"/>
    </w:p>
    <w:p w14:paraId="4DEC017B" w14:textId="7C39380E" w:rsidR="00B06436" w:rsidRPr="002F6F70" w:rsidRDefault="00B06436" w:rsidP="00FB3C6E">
      <w:pPr>
        <w:ind w:firstLine="360"/>
        <w:jc w:val="thaiDistribute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The chamber pressure should be kept below 1x10</w:t>
      </w:r>
      <w:r w:rsidRPr="002F6F70">
        <w:rPr>
          <w:rFonts w:eastAsia="Times New Roman" w:cs="Times New Roman"/>
          <w:color w:val="000000" w:themeColor="text1"/>
          <w:vertAlign w:val="superscript"/>
        </w:rPr>
        <w:t>-</w:t>
      </w:r>
      <w:r w:rsidR="00A9518B">
        <w:rPr>
          <w:rFonts w:eastAsia="Times New Roman" w:cs="Times New Roman"/>
          <w:color w:val="000000" w:themeColor="text1"/>
          <w:vertAlign w:val="superscript"/>
        </w:rPr>
        <w:t>3</w:t>
      </w:r>
      <w:r w:rsidRPr="002F6F70">
        <w:rPr>
          <w:rFonts w:eastAsia="Times New Roman" w:cs="Times New Roman"/>
          <w:color w:val="000000" w:themeColor="text1"/>
        </w:rPr>
        <w:t xml:space="preserve"> Pa during all conditions of the thermal vacuum test. In this pressure range, heat exchange by molecular flow is negligible. </w:t>
      </w:r>
      <w:r w:rsidR="00123D86">
        <w:rPr>
          <w:rFonts w:eastAsia="Times New Roman" w:cs="Times New Roman"/>
          <w:color w:val="000000" w:themeColor="text1"/>
        </w:rPr>
        <w:fldChar w:fldCharType="begin"/>
      </w:r>
      <w:r w:rsidR="00123D86">
        <w:rPr>
          <w:rFonts w:eastAsia="Times New Roman" w:cs="Times New Roman"/>
          <w:color w:val="000000" w:themeColor="text1"/>
        </w:rPr>
        <w:instrText xml:space="preserve"> REF _Ref159612362 \h </w:instrText>
      </w:r>
      <w:r w:rsidR="00602419">
        <w:rPr>
          <w:rFonts w:eastAsia="Times New Roman" w:cs="Times New Roman"/>
          <w:color w:val="000000" w:themeColor="text1"/>
        </w:rPr>
        <w:instrText xml:space="preserve"> \* MERGEFORMAT </w:instrText>
      </w:r>
      <w:r w:rsidR="00123D86">
        <w:rPr>
          <w:rFonts w:eastAsia="Times New Roman" w:cs="Times New Roman"/>
          <w:color w:val="000000" w:themeColor="text1"/>
        </w:rPr>
      </w:r>
      <w:r w:rsidR="00123D86">
        <w:rPr>
          <w:rFonts w:eastAsia="Times New Roman" w:cs="Times New Roman"/>
          <w:color w:val="000000" w:themeColor="text1"/>
        </w:rPr>
        <w:fldChar w:fldCharType="separate"/>
      </w:r>
      <w:r w:rsidR="00123D86">
        <w:t xml:space="preserve">Table </w:t>
      </w:r>
      <w:r w:rsidR="00123D86">
        <w:rPr>
          <w:noProof/>
        </w:rPr>
        <w:t>3.3</w:t>
      </w:r>
      <w:r w:rsidR="00123D86">
        <w:t>.</w:t>
      </w:r>
      <w:r w:rsidR="00123D86">
        <w:rPr>
          <w:noProof/>
        </w:rPr>
        <w:t>1</w:t>
      </w:r>
      <w:r w:rsidR="00123D86">
        <w:rPr>
          <w:rFonts w:eastAsia="Times New Roman" w:cs="Times New Roman"/>
          <w:color w:val="000000" w:themeColor="text1"/>
        </w:rPr>
        <w:fldChar w:fldCharType="end"/>
      </w:r>
      <w:r w:rsidR="00123D86">
        <w:rPr>
          <w:rFonts w:eastAsia="Times New Roman" w:cs="Times New Roman"/>
          <w:color w:val="000000" w:themeColor="text1"/>
        </w:rPr>
        <w:t xml:space="preserve"> </w:t>
      </w:r>
      <w:r w:rsidRPr="002F6F70">
        <w:rPr>
          <w:rFonts w:eastAsia="Times New Roman" w:cs="Times New Roman"/>
          <w:color w:val="000000" w:themeColor="text1"/>
        </w:rPr>
        <w:t xml:space="preserve">summarizes </w:t>
      </w:r>
      <w:r w:rsidR="00EE56FC">
        <w:rPr>
          <w:rFonts w:eastAsia="Times New Roman" w:cs="Times New Roman"/>
          <w:color w:val="000000" w:themeColor="text1"/>
        </w:rPr>
        <w:t xml:space="preserve">the </w:t>
      </w:r>
      <w:r w:rsidRPr="002F6F70">
        <w:rPr>
          <w:rFonts w:eastAsia="Times New Roman" w:cs="Times New Roman"/>
          <w:color w:val="000000" w:themeColor="text1"/>
        </w:rPr>
        <w:t xml:space="preserve">originally planned and targeted temperature range and number of cycles of the test. </w:t>
      </w:r>
      <w:r w:rsidR="00FB3C6E">
        <w:rPr>
          <w:rFonts w:eastAsia="Times New Roman" w:cs="Times New Roman"/>
          <w:color w:val="000000" w:themeColor="text1"/>
        </w:rPr>
        <w:t xml:space="preserve">In </w:t>
      </w:r>
      <w:r w:rsidR="001E1A8D">
        <w:rPr>
          <w:rFonts w:eastAsia="Times New Roman" w:cs="Times New Roman"/>
          <w:color w:val="000000" w:themeColor="text1"/>
        </w:rPr>
        <w:t xml:space="preserve">the experiment, </w:t>
      </w:r>
      <w:r w:rsidRPr="002F6F70">
        <w:rPr>
          <w:rFonts w:eastAsia="Times New Roman" w:cs="Times New Roman"/>
          <w:color w:val="000000" w:themeColor="text1"/>
        </w:rPr>
        <w:t xml:space="preserve">a target </w:t>
      </w:r>
      <w:r w:rsidRPr="00060068">
        <w:rPr>
          <w:rFonts w:eastAsia="Times New Roman" w:cs="Times New Roman"/>
          <w:color w:val="000000" w:themeColor="text1"/>
        </w:rPr>
        <w:t>of -</w:t>
      </w:r>
      <w:r w:rsidR="00060068" w:rsidRPr="00060068">
        <w:rPr>
          <w:rFonts w:eastAsia="Times New Roman" w:cs="Times New Roman"/>
          <w:color w:val="000000" w:themeColor="text1"/>
        </w:rPr>
        <w:t>20</w:t>
      </w:r>
      <w:r w:rsidRPr="00060068">
        <w:rPr>
          <w:rFonts w:eastAsia="Times New Roman" w:cs="Times New Roman"/>
          <w:color w:val="000000" w:themeColor="text1"/>
        </w:rPr>
        <w:t xml:space="preserve">ºC and +60ºC </w:t>
      </w:r>
      <w:r w:rsidRPr="002F6F70">
        <w:rPr>
          <w:rFonts w:eastAsia="Times New Roman" w:cs="Times New Roman"/>
          <w:color w:val="000000" w:themeColor="text1"/>
        </w:rPr>
        <w:t>were taken as control temperatures.</w:t>
      </w:r>
    </w:p>
    <w:p w14:paraId="67319A6F" w14:textId="77777777" w:rsidR="00E10F59" w:rsidRPr="002F6F70" w:rsidRDefault="00E10F59" w:rsidP="00B0643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0AF380D6" w14:textId="11B39865" w:rsidR="00123D86" w:rsidRDefault="00123D86" w:rsidP="00123D86">
      <w:pPr>
        <w:jc w:val="center"/>
      </w:pPr>
      <w:bookmarkStart w:id="534" w:name="_Ref159612362"/>
      <w:r>
        <w:t xml:space="preserve">Table </w:t>
      </w:r>
      <w:r w:rsidR="00602419">
        <w:fldChar w:fldCharType="begin"/>
      </w:r>
      <w:r w:rsidR="00602419">
        <w:instrText xml:space="preserve"> STYLEREF 1 \s </w:instrText>
      </w:r>
      <w:r w:rsidR="00602419">
        <w:fldChar w:fldCharType="separate"/>
      </w:r>
      <w:r w:rsidR="00602419">
        <w:rPr>
          <w:noProof/>
        </w:rPr>
        <w:t>3.3</w:t>
      </w:r>
      <w:r w:rsidR="00602419">
        <w:fldChar w:fldCharType="end"/>
      </w:r>
      <w:r w:rsidR="00602419">
        <w:t>.</w:t>
      </w:r>
      <w:r w:rsidR="00602419">
        <w:fldChar w:fldCharType="begin"/>
      </w:r>
      <w:r w:rsidR="00602419">
        <w:instrText xml:space="preserve"> SEQ Table \* ARABIC \s 1 </w:instrText>
      </w:r>
      <w:r w:rsidR="00602419">
        <w:fldChar w:fldCharType="separate"/>
      </w:r>
      <w:r w:rsidR="00602419">
        <w:rPr>
          <w:noProof/>
        </w:rPr>
        <w:t>1</w:t>
      </w:r>
      <w:r w:rsidR="00602419">
        <w:fldChar w:fldCharType="end"/>
      </w:r>
      <w:bookmarkEnd w:id="534"/>
      <w:r>
        <w:t xml:space="preserve"> </w:t>
      </w:r>
      <w:r w:rsidRPr="00914C82">
        <w:t>Temperature range and number of cycles</w:t>
      </w:r>
    </w:p>
    <w:tbl>
      <w:tblPr>
        <w:tblW w:w="3870" w:type="dxa"/>
        <w:jc w:val="center"/>
        <w:tblLayout w:type="fixed"/>
        <w:tblLook w:val="0400" w:firstRow="0" w:lastRow="0" w:firstColumn="0" w:lastColumn="0" w:noHBand="0" w:noVBand="1"/>
        <w:tblPrChange w:id="535" w:author="yamauchi takashi" w:date="2024-03-27T18:56:00Z">
          <w:tblPr>
            <w:tblW w:w="5925" w:type="dxa"/>
            <w:jc w:val="center"/>
            <w:tblLayout w:type="fixed"/>
            <w:tblLook w:val="0400" w:firstRow="0" w:lastRow="0" w:firstColumn="0" w:lastColumn="0" w:noHBand="0" w:noVBand="1"/>
          </w:tblPr>
        </w:tblPrChange>
      </w:tblPr>
      <w:tblGrid>
        <w:gridCol w:w="1814"/>
        <w:gridCol w:w="2056"/>
        <w:tblGridChange w:id="536">
          <w:tblGrid>
            <w:gridCol w:w="1814"/>
            <w:gridCol w:w="2056"/>
          </w:tblGrid>
        </w:tblGridChange>
      </w:tblGrid>
      <w:tr w:rsidR="00F41EB4" w:rsidRPr="00706F78" w14:paraId="78857E00" w14:textId="77777777" w:rsidTr="00F41EB4">
        <w:trPr>
          <w:trHeight w:val="20"/>
          <w:jc w:val="center"/>
          <w:trPrChange w:id="537" w:author="yamauchi takashi" w:date="2024-03-27T18:56:00Z">
            <w:trPr>
              <w:trHeight w:val="20"/>
              <w:jc w:val="center"/>
            </w:trPr>
          </w:trPrChange>
        </w:trPr>
        <w:tc>
          <w:tcPr>
            <w:tcW w:w="181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38" w:author="yamauchi takashi" w:date="2024-03-27T18:56:00Z">
              <w:tcPr>
                <w:tcW w:w="1814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2B59EA5F" w14:textId="77777777" w:rsidR="00F41EB4" w:rsidRPr="002F6F70" w:rsidRDefault="00F41EB4" w:rsidP="00B06436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</w:p>
          <w:p w14:paraId="338103E5" w14:textId="77777777" w:rsidR="00F41EB4" w:rsidRPr="002F6F70" w:rsidRDefault="00F41EB4" w:rsidP="00B06436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05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39" w:author="yamauchi takashi" w:date="2024-03-27T18:56:00Z">
              <w:tcPr>
                <w:tcW w:w="2056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693A3162" w14:textId="0FD12307" w:rsidR="00F41EB4" w:rsidRPr="00F41EB4" w:rsidRDefault="00F41EB4" w:rsidP="00B06436">
            <w:pPr>
              <w:spacing w:line="200" w:lineRule="exact"/>
              <w:jc w:val="center"/>
              <w:rPr>
                <w:rFonts w:cs="Times New Roman"/>
                <w:color w:val="000000" w:themeColor="text1"/>
                <w:rPrChange w:id="540" w:author="yamauchi takashi" w:date="2024-03-27T18:56:00Z">
                  <w:rPr>
                    <w:rFonts w:eastAsia="Times New Roman" w:cs="Times New Roman"/>
                    <w:color w:val="000000" w:themeColor="text1"/>
                  </w:rPr>
                </w:rPrChange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Target</w:t>
            </w:r>
            <w:ins w:id="541" w:author="yamauchi takashi" w:date="2024-03-27T18:56:00Z">
              <w:r>
                <w:rPr>
                  <w:rFonts w:cs="Times New Roman" w:hint="eastAsia"/>
                  <w:color w:val="000000" w:themeColor="text1"/>
                </w:rPr>
                <w:t xml:space="preserve"> Temperature</w:t>
              </w:r>
            </w:ins>
            <w:del w:id="542" w:author="yamauchi takashi" w:date="2024-03-27T18:56:00Z">
              <w:r w:rsidRPr="002F6F70" w:rsidDel="00F41EB4">
                <w:rPr>
                  <w:rFonts w:eastAsia="Times New Roman" w:cs="Times New Roman"/>
                  <w:color w:val="000000" w:themeColor="text1"/>
                </w:rPr>
                <w:delText>ed</w:delText>
              </w:r>
            </w:del>
          </w:p>
        </w:tc>
      </w:tr>
      <w:tr w:rsidR="00F41EB4" w:rsidRPr="00706F78" w14:paraId="51E05E90" w14:textId="77777777" w:rsidTr="00F41EB4">
        <w:trPr>
          <w:trHeight w:val="20"/>
          <w:jc w:val="center"/>
          <w:trPrChange w:id="543" w:author="yamauchi takashi" w:date="2024-03-27T18:56:00Z">
            <w:trPr>
              <w:trHeight w:val="20"/>
              <w:jc w:val="center"/>
            </w:trPr>
          </w:trPrChange>
        </w:trPr>
        <w:tc>
          <w:tcPr>
            <w:tcW w:w="181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44" w:author="yamauchi takashi" w:date="2024-03-27T18:56:00Z">
              <w:tcPr>
                <w:tcW w:w="1814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343FBA71" w14:textId="77777777" w:rsidR="00F41EB4" w:rsidRPr="002F6F70" w:rsidRDefault="00F41EB4" w:rsidP="00D17757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Worst cold</w:t>
            </w:r>
          </w:p>
        </w:tc>
        <w:tc>
          <w:tcPr>
            <w:tcW w:w="205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45" w:author="yamauchi takashi" w:date="2024-03-27T18:56:00Z">
              <w:tcPr>
                <w:tcW w:w="2056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34DE5E9C" w14:textId="34B86F21" w:rsidR="00F41EB4" w:rsidRPr="007A168F" w:rsidRDefault="00F41EB4" w:rsidP="00D17757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7A168F">
              <w:rPr>
                <w:rFonts w:eastAsia="Times New Roman" w:cs="Times New Roman"/>
                <w:color w:val="000000" w:themeColor="text1"/>
              </w:rPr>
              <w:t>-20ºC</w:t>
            </w:r>
          </w:p>
        </w:tc>
      </w:tr>
      <w:tr w:rsidR="00F41EB4" w:rsidRPr="00706F78" w14:paraId="2CE1EF0E" w14:textId="77777777" w:rsidTr="00F41EB4">
        <w:trPr>
          <w:trHeight w:val="20"/>
          <w:jc w:val="center"/>
          <w:trPrChange w:id="546" w:author="yamauchi takashi" w:date="2024-03-27T18:56:00Z">
            <w:trPr>
              <w:trHeight w:val="20"/>
              <w:jc w:val="center"/>
            </w:trPr>
          </w:trPrChange>
        </w:trPr>
        <w:tc>
          <w:tcPr>
            <w:tcW w:w="181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47" w:author="yamauchi takashi" w:date="2024-03-27T18:56:00Z">
              <w:tcPr>
                <w:tcW w:w="1814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279896A0" w14:textId="77777777" w:rsidR="00F41EB4" w:rsidRPr="002F6F70" w:rsidRDefault="00F41EB4" w:rsidP="00D17757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Worst hot</w:t>
            </w:r>
          </w:p>
        </w:tc>
        <w:tc>
          <w:tcPr>
            <w:tcW w:w="205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48" w:author="yamauchi takashi" w:date="2024-03-27T18:56:00Z">
              <w:tcPr>
                <w:tcW w:w="2056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152E50E4" w14:textId="4FA06815" w:rsidR="00F41EB4" w:rsidRPr="007A168F" w:rsidRDefault="00F41EB4" w:rsidP="00D17757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7A168F">
              <w:rPr>
                <w:rFonts w:eastAsia="Times New Roman" w:cs="Times New Roman"/>
                <w:color w:val="000000" w:themeColor="text1"/>
              </w:rPr>
              <w:t>+60ºC</w:t>
            </w:r>
          </w:p>
        </w:tc>
      </w:tr>
      <w:tr w:rsidR="00F41EB4" w:rsidRPr="008636B7" w14:paraId="2EB487F1" w14:textId="77777777" w:rsidTr="00F41EB4">
        <w:trPr>
          <w:trHeight w:val="20"/>
          <w:jc w:val="center"/>
          <w:trPrChange w:id="549" w:author="yamauchi takashi" w:date="2024-03-27T18:56:00Z">
            <w:trPr>
              <w:trHeight w:val="20"/>
              <w:jc w:val="center"/>
            </w:trPr>
          </w:trPrChange>
        </w:trPr>
        <w:tc>
          <w:tcPr>
            <w:tcW w:w="1814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50" w:author="yamauchi takashi" w:date="2024-03-27T18:56:00Z">
              <w:tcPr>
                <w:tcW w:w="1814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729CB6B6" w14:textId="77777777" w:rsidR="00F41EB4" w:rsidRPr="008636B7" w:rsidRDefault="00F41EB4" w:rsidP="00B06436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8636B7">
              <w:rPr>
                <w:rFonts w:eastAsia="Times New Roman" w:cs="Times New Roman"/>
                <w:color w:val="000000" w:themeColor="text1"/>
              </w:rPr>
              <w:t>Number of cycles</w:t>
            </w:r>
          </w:p>
        </w:tc>
        <w:tc>
          <w:tcPr>
            <w:tcW w:w="205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tcPrChange w:id="551" w:author="yamauchi takashi" w:date="2024-03-27T18:56:00Z">
              <w:tcPr>
                <w:tcW w:w="2056" w:type="dxa"/>
                <w:tcBorders>
                  <w:top w:val="single" w:sz="6" w:space="0" w:color="9E9E9E"/>
                  <w:left w:val="single" w:sz="6" w:space="0" w:color="9E9E9E"/>
                  <w:bottom w:val="single" w:sz="6" w:space="0" w:color="9E9E9E"/>
                  <w:right w:val="single" w:sz="6" w:space="0" w:color="9E9E9E"/>
                </w:tcBorders>
                <w:tcMar>
                  <w:top w:w="150" w:type="dxa"/>
                  <w:left w:w="150" w:type="dxa"/>
                  <w:bottom w:w="150" w:type="dxa"/>
                  <w:right w:w="150" w:type="dxa"/>
                </w:tcMar>
                <w:vAlign w:val="center"/>
              </w:tcPr>
            </w:tcPrChange>
          </w:tcPr>
          <w:p w14:paraId="6C08F539" w14:textId="67EDCEB6" w:rsidR="00F41EB4" w:rsidRPr="008636B7" w:rsidRDefault="00F41EB4" w:rsidP="00B06436">
            <w:pPr>
              <w:spacing w:line="200" w:lineRule="exact"/>
              <w:jc w:val="center"/>
              <w:rPr>
                <w:rFonts w:eastAsia="Times New Roman" w:cs="Times New Roman"/>
                <w:color w:val="000000" w:themeColor="text1"/>
              </w:rPr>
            </w:pPr>
            <w:r w:rsidRPr="008636B7">
              <w:rPr>
                <w:rFonts w:eastAsia="Times New Roman" w:cs="Times New Roman"/>
                <w:color w:val="000000" w:themeColor="text1"/>
              </w:rPr>
              <w:t>1</w:t>
            </w:r>
          </w:p>
        </w:tc>
      </w:tr>
    </w:tbl>
    <w:p w14:paraId="20322CDB" w14:textId="77777777" w:rsidR="00B06436" w:rsidRPr="008636B7" w:rsidRDefault="00B06436" w:rsidP="00B30D91">
      <w:pPr>
        <w:rPr>
          <w:rFonts w:eastAsia="Times New Roman" w:cs="Times New Roman"/>
          <w:color w:val="000000" w:themeColor="text1"/>
        </w:rPr>
      </w:pPr>
    </w:p>
    <w:p w14:paraId="699CA0D9" w14:textId="1C29C7CC" w:rsidR="00B06436" w:rsidRPr="008636B7" w:rsidRDefault="00B06436" w:rsidP="008636B7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jc w:val="thaiDistribute"/>
        <w:rPr>
          <w:rFonts w:cs="Times New Roman"/>
          <w:color w:val="000000" w:themeColor="text1"/>
        </w:rPr>
      </w:pPr>
      <w:r w:rsidRPr="008636B7">
        <w:rPr>
          <w:rFonts w:eastAsia="Times New Roman" w:cs="Times New Roman"/>
          <w:color w:val="000000" w:themeColor="text1"/>
        </w:rPr>
        <w:t xml:space="preserve">The test </w:t>
      </w:r>
      <w:r w:rsidR="00D17757" w:rsidRPr="008636B7">
        <w:rPr>
          <w:rFonts w:eastAsia="Times New Roman" w:cs="Times New Roman"/>
          <w:color w:val="000000" w:themeColor="text1"/>
        </w:rPr>
        <w:t>is</w:t>
      </w:r>
      <w:r w:rsidRPr="008636B7">
        <w:rPr>
          <w:rFonts w:eastAsia="Times New Roman" w:cs="Times New Roman"/>
          <w:color w:val="000000" w:themeColor="text1"/>
        </w:rPr>
        <w:t xml:space="preserve"> cond</w:t>
      </w:r>
      <w:r w:rsidR="00E10F59" w:rsidRPr="008636B7">
        <w:rPr>
          <w:rFonts w:eastAsia="Times New Roman" w:cs="Times New Roman"/>
          <w:color w:val="000000" w:themeColor="text1"/>
        </w:rPr>
        <w:t xml:space="preserve">ucted for </w:t>
      </w:r>
      <w:r w:rsidR="00BD4584" w:rsidRPr="008636B7">
        <w:rPr>
          <w:rFonts w:eastAsia="Times New Roman" w:cs="Times New Roman"/>
          <w:color w:val="000000" w:themeColor="text1"/>
        </w:rPr>
        <w:t>one</w:t>
      </w:r>
      <w:r w:rsidR="00E10F59" w:rsidRPr="008636B7">
        <w:rPr>
          <w:rFonts w:eastAsia="Times New Roman" w:cs="Times New Roman"/>
          <w:color w:val="000000" w:themeColor="text1"/>
        </w:rPr>
        <w:t xml:space="preserve"> cycle (1 cold and 1</w:t>
      </w:r>
      <w:r w:rsidRPr="008636B7">
        <w:rPr>
          <w:rFonts w:eastAsia="Times New Roman" w:cs="Times New Roman"/>
          <w:color w:val="000000" w:themeColor="text1"/>
        </w:rPr>
        <w:t xml:space="preserve"> hot)</w:t>
      </w:r>
      <w:r w:rsidR="00D96DC4" w:rsidRPr="008636B7">
        <w:rPr>
          <w:rFonts w:eastAsia="Times New Roman" w:cs="Times New Roman"/>
          <w:color w:val="000000" w:themeColor="text1"/>
        </w:rPr>
        <w:t>,</w:t>
      </w:r>
      <w:r w:rsidRPr="008636B7">
        <w:rPr>
          <w:rFonts w:eastAsia="Times New Roman" w:cs="Times New Roman"/>
          <w:color w:val="000000" w:themeColor="text1"/>
        </w:rPr>
        <w:t xml:space="preserve"> as shown in </w:t>
      </w:r>
      <w:del w:id="552" w:author="yamauchi takashi" w:date="2024-03-27T19:03:00Z">
        <w:r w:rsidR="008636B7" w:rsidRPr="008636B7" w:rsidDel="008F0716">
          <w:rPr>
            <w:rFonts w:eastAsia="Times New Roman" w:cs="Times New Roman"/>
            <w:color w:val="000000" w:themeColor="text1"/>
          </w:rPr>
          <w:fldChar w:fldCharType="begin"/>
        </w:r>
        <w:r w:rsidR="008636B7" w:rsidRPr="008636B7" w:rsidDel="008F0716">
          <w:rPr>
            <w:rFonts w:eastAsia="Times New Roman" w:cs="Times New Roman"/>
            <w:color w:val="000000" w:themeColor="text1"/>
          </w:rPr>
          <w:delInstrText xml:space="preserve"> REF _Ref159850146 \h </w:delInstrText>
        </w:r>
        <w:r w:rsidR="008636B7" w:rsidDel="008F0716">
          <w:rPr>
            <w:rFonts w:eastAsia="Times New Roman" w:cs="Times New Roman"/>
            <w:color w:val="000000" w:themeColor="text1"/>
          </w:rPr>
          <w:delInstrText xml:space="preserve"> \* MERGEFORMAT </w:delInstrText>
        </w:r>
        <w:r w:rsidR="008636B7" w:rsidRPr="008636B7" w:rsidDel="008F0716">
          <w:rPr>
            <w:rFonts w:eastAsia="Times New Roman" w:cs="Times New Roman"/>
            <w:color w:val="000000" w:themeColor="text1"/>
          </w:rPr>
        </w:r>
        <w:r w:rsidR="008636B7" w:rsidRPr="008636B7" w:rsidDel="008F0716">
          <w:rPr>
            <w:rFonts w:eastAsia="Times New Roman" w:cs="Times New Roman"/>
            <w:color w:val="000000" w:themeColor="text1"/>
          </w:rPr>
          <w:fldChar w:fldCharType="separate"/>
        </w:r>
        <w:r w:rsidR="008636B7" w:rsidRPr="008636B7" w:rsidDel="008F0716">
          <w:delText xml:space="preserve">Figure </w:delText>
        </w:r>
        <w:r w:rsidR="008636B7" w:rsidRPr="008636B7" w:rsidDel="008F0716">
          <w:rPr>
            <w:noProof/>
          </w:rPr>
          <w:delText>21</w:delText>
        </w:r>
        <w:r w:rsidR="008636B7" w:rsidRPr="008636B7" w:rsidDel="008F0716">
          <w:rPr>
            <w:rFonts w:eastAsia="Times New Roman" w:cs="Times New Roman"/>
            <w:color w:val="000000" w:themeColor="text1"/>
          </w:rPr>
          <w:fldChar w:fldCharType="end"/>
        </w:r>
      </w:del>
      <w:ins w:id="553" w:author="yamauchi takashi" w:date="2024-03-27T19:03:00Z">
        <w:r w:rsidR="008F0716" w:rsidRPr="008636B7">
          <w:rPr>
            <w:rFonts w:eastAsia="Times New Roman" w:cs="Times New Roman"/>
            <w:color w:val="000000" w:themeColor="text1"/>
          </w:rPr>
          <w:fldChar w:fldCharType="begin"/>
        </w:r>
        <w:r w:rsidR="008F0716" w:rsidRPr="008636B7">
          <w:rPr>
            <w:rFonts w:eastAsia="Times New Roman" w:cs="Times New Roman"/>
            <w:color w:val="000000" w:themeColor="text1"/>
          </w:rPr>
          <w:instrText xml:space="preserve"> REF _Ref159850146 \h </w:instrText>
        </w:r>
        <w:r w:rsidR="008F0716">
          <w:rPr>
            <w:rFonts w:eastAsia="Times New Roman" w:cs="Times New Roman"/>
            <w:color w:val="000000" w:themeColor="text1"/>
          </w:rPr>
          <w:instrText xml:space="preserve"> \* MERGEFORMAT </w:instrText>
        </w:r>
      </w:ins>
      <w:r w:rsidR="008F0716" w:rsidRPr="008636B7">
        <w:rPr>
          <w:rFonts w:eastAsia="Times New Roman" w:cs="Times New Roman"/>
          <w:color w:val="000000" w:themeColor="text1"/>
        </w:rPr>
      </w:r>
      <w:ins w:id="554" w:author="yamauchi takashi" w:date="2024-03-27T19:03:00Z">
        <w:r w:rsidR="008F0716" w:rsidRPr="008636B7">
          <w:rPr>
            <w:rFonts w:eastAsia="Times New Roman" w:cs="Times New Roman"/>
            <w:color w:val="000000" w:themeColor="text1"/>
          </w:rPr>
          <w:fldChar w:fldCharType="separate"/>
        </w:r>
        <w:r w:rsidR="008F0716" w:rsidRPr="008636B7">
          <w:t xml:space="preserve">Figure </w:t>
        </w:r>
        <w:r w:rsidR="008F0716">
          <w:rPr>
            <w:rFonts w:hint="eastAsia"/>
            <w:noProof/>
          </w:rPr>
          <w:t>3.3-1</w:t>
        </w:r>
        <w:r w:rsidR="008F0716" w:rsidRPr="008636B7">
          <w:rPr>
            <w:rFonts w:eastAsia="Times New Roman" w:cs="Times New Roman"/>
            <w:color w:val="000000" w:themeColor="text1"/>
          </w:rPr>
          <w:fldChar w:fldCharType="end"/>
        </w:r>
      </w:ins>
      <w:r w:rsidR="008636B7" w:rsidRPr="008636B7">
        <w:rPr>
          <w:rFonts w:eastAsia="Times New Roman" w:cs="Times New Roman"/>
          <w:color w:val="000000" w:themeColor="text1"/>
        </w:rPr>
        <w:t>.</w:t>
      </w:r>
      <w:r w:rsidRPr="008636B7">
        <w:rPr>
          <w:rFonts w:eastAsia="Times New Roman" w:cs="Times New Roman"/>
          <w:color w:val="000000" w:themeColor="text1"/>
        </w:rPr>
        <w:t xml:space="preserve"> </w:t>
      </w:r>
    </w:p>
    <w:p w14:paraId="38D39FA4" w14:textId="0132678E" w:rsidR="00B06436" w:rsidRPr="002F6F70" w:rsidRDefault="00254CE6" w:rsidP="00B0373C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jc w:val="left"/>
        <w:rPr>
          <w:rFonts w:cs="Times New Roman"/>
          <w:color w:val="000000" w:themeColor="text1"/>
        </w:rPr>
      </w:pPr>
      <w:r w:rsidRPr="008636B7">
        <w:rPr>
          <w:rFonts w:eastAsia="Times New Roman" w:cs="Times New Roman"/>
          <w:color w:val="000000" w:themeColor="text1"/>
        </w:rPr>
        <w:t>Soaking</w:t>
      </w:r>
      <w:r>
        <w:rPr>
          <w:rFonts w:eastAsia="Times New Roman" w:cs="Times New Roman"/>
          <w:color w:val="000000" w:themeColor="text1"/>
        </w:rPr>
        <w:t xml:space="preserve"> time would be </w:t>
      </w:r>
      <w:r w:rsidR="00B0373C">
        <w:rPr>
          <w:rFonts w:eastAsia="Times New Roman" w:cs="Times New Roman"/>
          <w:color w:val="000000" w:themeColor="text1"/>
        </w:rPr>
        <w:t xml:space="preserve">two </w:t>
      </w:r>
      <w:r>
        <w:rPr>
          <w:rFonts w:eastAsia="Times New Roman" w:cs="Times New Roman"/>
          <w:color w:val="000000" w:themeColor="text1"/>
        </w:rPr>
        <w:t>hour</w:t>
      </w:r>
      <w:r w:rsidR="00B0373C">
        <w:rPr>
          <w:rFonts w:eastAsia="Times New Roman" w:cs="Times New Roman"/>
          <w:color w:val="000000" w:themeColor="text1"/>
        </w:rPr>
        <w:t>s</w:t>
      </w:r>
      <w:r w:rsidR="008636B7">
        <w:rPr>
          <w:rFonts w:eastAsia="Times New Roman" w:cs="Times New Roman"/>
          <w:color w:val="000000" w:themeColor="text1"/>
        </w:rPr>
        <w:t>,</w:t>
      </w:r>
      <w:r>
        <w:rPr>
          <w:rFonts w:eastAsia="Times New Roman" w:cs="Times New Roman"/>
          <w:color w:val="000000" w:themeColor="text1"/>
        </w:rPr>
        <w:t xml:space="preserve"> with functional testing at the extremely cold and hot temperatures of each cycle</w:t>
      </w:r>
      <w:r w:rsidR="00B06436" w:rsidRPr="002F6F70">
        <w:rPr>
          <w:rFonts w:eastAsia="Times New Roman" w:cs="Times New Roman"/>
          <w:color w:val="000000" w:themeColor="text1"/>
        </w:rPr>
        <w:t xml:space="preserve">. </w:t>
      </w:r>
    </w:p>
    <w:p w14:paraId="29A02541" w14:textId="6104A7F7" w:rsidR="00B06436" w:rsidRPr="002F6F70" w:rsidRDefault="00E10F59" w:rsidP="00B06436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t xml:space="preserve">There </w:t>
      </w:r>
      <w:r w:rsidR="002C1444">
        <w:rPr>
          <w:rFonts w:eastAsia="Times New Roman" w:cs="Times New Roman"/>
          <w:color w:val="000000" w:themeColor="text1"/>
        </w:rPr>
        <w:t>are</w:t>
      </w:r>
      <w:r>
        <w:rPr>
          <w:rFonts w:eastAsia="Times New Roman" w:cs="Times New Roman"/>
          <w:color w:val="000000" w:themeColor="text1"/>
        </w:rPr>
        <w:t xml:space="preserve"> </w:t>
      </w:r>
      <w:del w:id="555" w:author="yamauchi takashi" w:date="2024-03-27T19:03:00Z">
        <w:r w:rsidR="00F52D78" w:rsidDel="008F0716">
          <w:rPr>
            <w:rFonts w:eastAsia="Times New Roman" w:cs="Times New Roman"/>
            <w:color w:val="000000" w:themeColor="text1"/>
          </w:rPr>
          <w:delText>19</w:delText>
        </w:r>
        <w:r w:rsidR="00B06436" w:rsidRPr="002F6F70" w:rsidDel="008F0716">
          <w:rPr>
            <w:rFonts w:eastAsia="Times New Roman" w:cs="Times New Roman"/>
            <w:color w:val="000000" w:themeColor="text1"/>
          </w:rPr>
          <w:delText xml:space="preserve"> </w:delText>
        </w:r>
      </w:del>
      <w:ins w:id="556" w:author="yamauchi takashi" w:date="2024-03-27T19:03:00Z">
        <w:r w:rsidR="008F0716">
          <w:rPr>
            <w:rFonts w:cs="Times New Roman" w:hint="eastAsia"/>
            <w:color w:val="000000" w:themeColor="text1"/>
          </w:rPr>
          <w:t>7</w:t>
        </w:r>
        <w:r w:rsidR="008F0716" w:rsidRPr="002F6F70">
          <w:rPr>
            <w:rFonts w:eastAsia="Times New Roman" w:cs="Times New Roman"/>
            <w:color w:val="000000" w:themeColor="text1"/>
          </w:rPr>
          <w:t xml:space="preserve"> </w:t>
        </w:r>
      </w:ins>
      <w:r w:rsidR="00B06436" w:rsidRPr="002F6F70">
        <w:rPr>
          <w:rFonts w:eastAsia="Times New Roman" w:cs="Times New Roman"/>
          <w:color w:val="000000" w:themeColor="text1"/>
        </w:rPr>
        <w:t>temper</w:t>
      </w:r>
      <w:r>
        <w:rPr>
          <w:rFonts w:eastAsia="Times New Roman" w:cs="Times New Roman"/>
          <w:color w:val="000000" w:themeColor="text1"/>
        </w:rPr>
        <w:t>ature measurement points</w:t>
      </w:r>
      <w:r w:rsidR="00EE56FC">
        <w:rPr>
          <w:rFonts w:eastAsia="Times New Roman" w:cs="Times New Roman"/>
          <w:color w:val="000000" w:themeColor="text1"/>
        </w:rPr>
        <w:t>,</w:t>
      </w:r>
      <w:r>
        <w:rPr>
          <w:rFonts w:eastAsia="Times New Roman" w:cs="Times New Roman"/>
          <w:color w:val="000000" w:themeColor="text1"/>
        </w:rPr>
        <w:t xml:space="preserve"> including </w:t>
      </w:r>
      <w:ins w:id="557" w:author="yamauchi takashi" w:date="2024-03-27T19:04:00Z">
        <w:r w:rsidR="008F0716">
          <w:rPr>
            <w:rFonts w:cs="Times New Roman" w:hint="eastAsia"/>
            <w:color w:val="000000" w:themeColor="text1"/>
          </w:rPr>
          <w:t>6</w:t>
        </w:r>
      </w:ins>
      <w:del w:id="558" w:author="yamauchi takashi" w:date="2024-03-27T19:04:00Z">
        <w:r w:rsidR="00F52D78" w:rsidDel="008F0716">
          <w:rPr>
            <w:rFonts w:eastAsia="Times New Roman" w:cs="Times New Roman"/>
            <w:color w:val="000000" w:themeColor="text1"/>
          </w:rPr>
          <w:delText>8</w:delText>
        </w:r>
      </w:del>
      <w:r w:rsidR="00B06436" w:rsidRPr="002F6F70">
        <w:rPr>
          <w:rFonts w:eastAsia="Times New Roman" w:cs="Times New Roman"/>
          <w:color w:val="000000" w:themeColor="text1"/>
        </w:rPr>
        <w:t xml:space="preserve"> on the external panel.</w:t>
      </w:r>
    </w:p>
    <w:p w14:paraId="7FC1FDCF" w14:textId="1402CC2D" w:rsidR="00B06436" w:rsidRPr="00CA0C28" w:rsidRDefault="00B06436" w:rsidP="00B06436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The mon</w:t>
      </w:r>
      <w:r w:rsidR="00E10F59">
        <w:rPr>
          <w:rFonts w:eastAsia="Times New Roman" w:cs="Times New Roman"/>
          <w:color w:val="000000" w:themeColor="text1"/>
        </w:rPr>
        <w:t xml:space="preserve">itoring/control temperature </w:t>
      </w:r>
      <w:r w:rsidR="002C1444">
        <w:rPr>
          <w:rFonts w:eastAsia="Times New Roman" w:cs="Times New Roman"/>
          <w:color w:val="000000" w:themeColor="text1"/>
        </w:rPr>
        <w:t>is</w:t>
      </w:r>
      <w:r w:rsidR="00E10F59">
        <w:rPr>
          <w:rFonts w:eastAsia="Times New Roman" w:cs="Times New Roman"/>
          <w:color w:val="000000" w:themeColor="text1"/>
        </w:rPr>
        <w:t xml:space="preserve"> one of the panel</w:t>
      </w:r>
      <w:r w:rsidR="002C1444">
        <w:rPr>
          <w:rFonts w:eastAsia="Times New Roman" w:cs="Times New Roman"/>
          <w:color w:val="000000" w:themeColor="text1"/>
        </w:rPr>
        <w:t>s.</w:t>
      </w:r>
    </w:p>
    <w:p w14:paraId="20691EEB" w14:textId="27E55984" w:rsidR="00CA0C28" w:rsidRPr="00CA0C28" w:rsidRDefault="00CA0C28" w:rsidP="00CA0C28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worst </w:t>
      </w:r>
      <w:r>
        <w:rPr>
          <w:rFonts w:eastAsia="Times New Roman" w:cs="Times New Roman"/>
          <w:color w:val="000000" w:themeColor="text1"/>
        </w:rPr>
        <w:t>cold</w:t>
      </w:r>
      <w:r w:rsidRPr="002F6F70">
        <w:rPr>
          <w:rFonts w:eastAsia="Times New Roman" w:cs="Times New Roman"/>
          <w:color w:val="000000" w:themeColor="text1"/>
        </w:rPr>
        <w:t xml:space="preserve"> condition for the external panel </w:t>
      </w:r>
      <w:r>
        <w:rPr>
          <w:rFonts w:eastAsia="Times New Roman" w:cs="Times New Roman"/>
          <w:color w:val="000000" w:themeColor="text1"/>
        </w:rPr>
        <w:t>is</w:t>
      </w:r>
      <w:r w:rsidRPr="002F6F70"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</w:rPr>
        <w:t>-2</w:t>
      </w:r>
      <w:r w:rsidRPr="002F6F70">
        <w:rPr>
          <w:rFonts w:eastAsia="Times New Roman" w:cs="Times New Roman"/>
          <w:color w:val="000000" w:themeColor="text1"/>
        </w:rPr>
        <w:t>0°C.</w:t>
      </w:r>
    </w:p>
    <w:p w14:paraId="5032EE2D" w14:textId="4B47BBB3" w:rsidR="00B06436" w:rsidRPr="008636B7" w:rsidRDefault="00B06436" w:rsidP="00B06436">
      <w:pPr>
        <w:pStyle w:val="af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worst hot condition for the external panel </w:t>
      </w:r>
      <w:r w:rsidR="002C1444">
        <w:rPr>
          <w:rFonts w:eastAsia="Times New Roman" w:cs="Times New Roman"/>
          <w:color w:val="000000" w:themeColor="text1"/>
        </w:rPr>
        <w:t>is</w:t>
      </w:r>
      <w:r w:rsidRPr="002F6F70">
        <w:rPr>
          <w:rFonts w:eastAsia="Times New Roman" w:cs="Times New Roman"/>
          <w:color w:val="000000" w:themeColor="text1"/>
        </w:rPr>
        <w:t xml:space="preserve"> +60°C.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8504"/>
      </w:tblGrid>
      <w:tr w:rsidR="008636B7" w14:paraId="12385609" w14:textId="77777777" w:rsidTr="008636B7">
        <w:tc>
          <w:tcPr>
            <w:tcW w:w="8494" w:type="dxa"/>
            <w:tcBorders>
              <w:top w:val="nil"/>
              <w:left w:val="nil"/>
              <w:bottom w:val="nil"/>
              <w:right w:val="nil"/>
            </w:tcBorders>
          </w:tcPr>
          <w:p w14:paraId="73CCD72E" w14:textId="77777777" w:rsidR="008636B7" w:rsidRDefault="008636B7" w:rsidP="008636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EAF4B6" wp14:editId="5EF2083E">
                  <wp:extent cx="5400040" cy="3308985"/>
                  <wp:effectExtent l="0" t="0" r="0" b="5715"/>
                  <wp:docPr id="243000186" name="Picture 5" descr="A diagram of a temperature prof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000186" name="Picture 5" descr="A diagram of a temperature profile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CAC3C" w14:textId="75860D1D" w:rsidR="008636B7" w:rsidRDefault="008636B7" w:rsidP="008636B7">
            <w:pPr>
              <w:jc w:val="center"/>
            </w:pPr>
            <w:bookmarkStart w:id="559" w:name="_Ref159850146"/>
            <w:r>
              <w:t xml:space="preserve">Figure </w:t>
            </w:r>
            <w:bookmarkEnd w:id="559"/>
            <w:r w:rsidR="004C6C64">
              <w:t>3.3-1</w:t>
            </w:r>
            <w:r>
              <w:t xml:space="preserve"> </w:t>
            </w:r>
            <w:r w:rsidRPr="00BB0060">
              <w:t>Thermal cycle profile as planned</w:t>
            </w:r>
          </w:p>
        </w:tc>
      </w:tr>
    </w:tbl>
    <w:p w14:paraId="5215699F" w14:textId="77777777" w:rsidR="008636B7" w:rsidRPr="008636B7" w:rsidRDefault="008636B7" w:rsidP="008636B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 w:themeColor="text1"/>
        </w:rPr>
      </w:pPr>
    </w:p>
    <w:p w14:paraId="7B2B6B97" w14:textId="77777777" w:rsidR="0075551E" w:rsidRPr="002F6F70" w:rsidRDefault="0075551E" w:rsidP="0075551E">
      <w:pPr>
        <w:pStyle w:val="af7"/>
        <w:pBdr>
          <w:top w:val="nil"/>
          <w:left w:val="nil"/>
          <w:bottom w:val="nil"/>
          <w:right w:val="nil"/>
          <w:between w:val="nil"/>
        </w:pBdr>
        <w:ind w:leftChars="0" w:left="720"/>
        <w:rPr>
          <w:rFonts w:cs="Times New Roman"/>
          <w:color w:val="000000" w:themeColor="text1"/>
        </w:rPr>
      </w:pPr>
    </w:p>
    <w:p w14:paraId="7586774C" w14:textId="64B1F65D" w:rsidR="00B06436" w:rsidRPr="002F6F70" w:rsidRDefault="00B06436" w:rsidP="00B06436">
      <w:pPr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1A454A8B" w14:textId="6F497A87" w:rsidR="00B06436" w:rsidRPr="002F6F70" w:rsidRDefault="00B06436" w:rsidP="00B06436">
      <w:pPr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15E2D942" w14:textId="77777777" w:rsidR="002D5FC7" w:rsidRDefault="002D5FC7">
      <w:pPr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br w:type="page"/>
      </w:r>
    </w:p>
    <w:p w14:paraId="2A347ADA" w14:textId="13F9FD16" w:rsidR="00B06436" w:rsidRDefault="002D5FC7" w:rsidP="00B06436">
      <w:pPr>
        <w:jc w:val="left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lastRenderedPageBreak/>
        <w:fldChar w:fldCharType="begin"/>
      </w:r>
      <w:r>
        <w:rPr>
          <w:rFonts w:eastAsia="Times New Roman" w:cs="Times New Roman"/>
          <w:color w:val="000000" w:themeColor="text1"/>
        </w:rPr>
        <w:instrText xml:space="preserve"> REF _Ref159612457 \h </w:instrText>
      </w:r>
      <w:r>
        <w:rPr>
          <w:rFonts w:eastAsia="Times New Roman" w:cs="Times New Roman"/>
          <w:color w:val="000000" w:themeColor="text1"/>
        </w:rPr>
      </w:r>
      <w:r>
        <w:rPr>
          <w:rFonts w:eastAsia="Times New Roman" w:cs="Times New Roman"/>
          <w:color w:val="000000" w:themeColor="text1"/>
        </w:rPr>
        <w:fldChar w:fldCharType="separate"/>
      </w:r>
      <w:r w:rsidR="008636B7">
        <w:t xml:space="preserve">Figure </w:t>
      </w:r>
      <w:r w:rsidR="004C6C64">
        <w:t>3.3-2</w:t>
      </w:r>
      <w:r>
        <w:rPr>
          <w:rFonts w:eastAsia="Times New Roman" w:cs="Times New Roman"/>
          <w:color w:val="000000" w:themeColor="text1"/>
        </w:rPr>
        <w:fldChar w:fldCharType="end"/>
      </w:r>
      <w:r>
        <w:rPr>
          <w:rFonts w:eastAsia="Times New Roman" w:cs="Times New Roman"/>
          <w:color w:val="000000" w:themeColor="text1"/>
        </w:rPr>
        <w:t xml:space="preserve"> to </w:t>
      </w:r>
      <w:r>
        <w:rPr>
          <w:rFonts w:eastAsia="Times New Roman" w:cs="Times New Roman"/>
          <w:color w:val="000000" w:themeColor="text1"/>
        </w:rPr>
        <w:fldChar w:fldCharType="begin"/>
      </w:r>
      <w:r>
        <w:rPr>
          <w:rFonts w:eastAsia="Times New Roman" w:cs="Times New Roman"/>
          <w:color w:val="000000" w:themeColor="text1"/>
        </w:rPr>
        <w:instrText xml:space="preserve"> REF _Ref159612472 \h </w:instrText>
      </w:r>
      <w:r>
        <w:rPr>
          <w:rFonts w:eastAsia="Times New Roman" w:cs="Times New Roman"/>
          <w:color w:val="000000" w:themeColor="text1"/>
        </w:rPr>
      </w:r>
      <w:r>
        <w:rPr>
          <w:rFonts w:eastAsia="Times New Roman" w:cs="Times New Roman"/>
          <w:color w:val="000000" w:themeColor="text1"/>
        </w:rPr>
        <w:fldChar w:fldCharType="separate"/>
      </w:r>
      <w:r w:rsidR="008636B7">
        <w:t>Figure</w:t>
      </w:r>
      <w:r w:rsidR="004C6C64">
        <w:t xml:space="preserve"> 3.3-5</w:t>
      </w:r>
      <w:r>
        <w:rPr>
          <w:rFonts w:eastAsia="Times New Roman" w:cs="Times New Roman"/>
          <w:color w:val="000000" w:themeColor="text1"/>
        </w:rPr>
        <w:fldChar w:fldCharType="end"/>
      </w:r>
      <w:r w:rsidR="004C6C64">
        <w:rPr>
          <w:rFonts w:eastAsia="Times New Roman" w:cs="Times New Roman"/>
          <w:color w:val="000000" w:themeColor="text1"/>
        </w:rPr>
        <w:t xml:space="preserve"> </w:t>
      </w:r>
      <w:r w:rsidR="00611784" w:rsidRPr="002F6F70">
        <w:rPr>
          <w:rFonts w:eastAsia="Times New Roman" w:cs="Times New Roman"/>
          <w:color w:val="000000" w:themeColor="text1"/>
        </w:rPr>
        <w:t>are</w:t>
      </w:r>
      <w:r w:rsidR="00B06436" w:rsidRPr="002F6F70">
        <w:rPr>
          <w:rFonts w:eastAsia="Times New Roman" w:cs="Times New Roman"/>
          <w:color w:val="000000" w:themeColor="text1"/>
        </w:rPr>
        <w:t xml:space="preserve"> </w:t>
      </w:r>
      <w:r w:rsidR="00611784" w:rsidRPr="002F6F70">
        <w:rPr>
          <w:rFonts w:eastAsia="Times New Roman" w:cs="Times New Roman"/>
          <w:color w:val="000000" w:themeColor="text1"/>
        </w:rPr>
        <w:t>the test configuration</w:t>
      </w:r>
      <w:r w:rsidR="00B06436" w:rsidRPr="002F6F70">
        <w:rPr>
          <w:rFonts w:eastAsia="Times New Roman" w:cs="Times New Roman"/>
          <w:color w:val="000000" w:themeColor="text1"/>
        </w:rPr>
        <w:t>.</w:t>
      </w: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250C62" w14:paraId="693C8097" w14:textId="77777777" w:rsidTr="00673E66">
        <w:tc>
          <w:tcPr>
            <w:tcW w:w="8494" w:type="dxa"/>
          </w:tcPr>
          <w:p w14:paraId="66164AFB" w14:textId="77777777" w:rsidR="00250C62" w:rsidRDefault="00250C62" w:rsidP="00250C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BF085" wp14:editId="04CD9C4E">
                  <wp:extent cx="4800000" cy="3600000"/>
                  <wp:effectExtent l="0" t="0" r="635" b="0"/>
                  <wp:docPr id="1588447065" name="Picture 20" descr="A machine with wires and tub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447065" name="Picture 20" descr="A machine with wires and tubes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D254C" w14:textId="02E1E637" w:rsidR="00250C62" w:rsidRDefault="00250C62" w:rsidP="00250C62">
            <w:pPr>
              <w:jc w:val="center"/>
            </w:pPr>
            <w:bookmarkStart w:id="560" w:name="_Ref159612457"/>
            <w:r>
              <w:t xml:space="preserve">Figure </w:t>
            </w:r>
            <w:bookmarkEnd w:id="560"/>
            <w:r w:rsidR="004C6C64">
              <w:t>3.3-2</w:t>
            </w:r>
            <w:r>
              <w:t xml:space="preserve"> Small </w:t>
            </w:r>
            <w:r w:rsidR="00712D56">
              <w:t xml:space="preserve">thermal </w:t>
            </w:r>
            <w:r>
              <w:t xml:space="preserve">vacuum chamber at </w:t>
            </w:r>
            <w:proofErr w:type="spellStart"/>
            <w:r>
              <w:t>CeNT</w:t>
            </w:r>
            <w:proofErr w:type="spellEnd"/>
          </w:p>
        </w:tc>
      </w:tr>
      <w:tr w:rsidR="00DA25F7" w14:paraId="2C93799D" w14:textId="77777777" w:rsidTr="00673E66">
        <w:tc>
          <w:tcPr>
            <w:tcW w:w="8494" w:type="dxa"/>
          </w:tcPr>
          <w:p w14:paraId="0A5814AE" w14:textId="77777777" w:rsidR="00DA25F7" w:rsidRDefault="00DA25F7" w:rsidP="0071723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27938D" wp14:editId="625F8065">
                  <wp:extent cx="5299113" cy="2321789"/>
                  <wp:effectExtent l="0" t="0" r="0" b="0"/>
                  <wp:docPr id="1798156506" name="Picture 21" descr="A diagram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156506" name="Picture 21" descr="A diagram of a machine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136" cy="232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05D2E" w14:textId="5ACC4B65" w:rsidR="00DA25F7" w:rsidRDefault="00DA25F7" w:rsidP="0071723F">
            <w:pPr>
              <w:jc w:val="center"/>
              <w:rPr>
                <w:noProof/>
              </w:rPr>
            </w:pPr>
            <w:r>
              <w:t xml:space="preserve">Figure </w:t>
            </w:r>
            <w:r w:rsidR="004C6C64">
              <w:t>3.3-3</w:t>
            </w:r>
            <w:r>
              <w:t xml:space="preserve"> Overall test set up</w:t>
            </w:r>
          </w:p>
        </w:tc>
      </w:tr>
    </w:tbl>
    <w:p w14:paraId="15DFA60F" w14:textId="77777777" w:rsidR="00B06436" w:rsidRPr="002F6F70" w:rsidRDefault="00B06436" w:rsidP="00B06436">
      <w:pPr>
        <w:rPr>
          <w:rFonts w:cs="Times New Roman"/>
          <w:color w:val="000000" w:themeColor="text1"/>
        </w:rPr>
      </w:pPr>
    </w:p>
    <w:p w14:paraId="203AF9CE" w14:textId="1C002B97" w:rsidR="002D5FC7" w:rsidRDefault="002D5FC7" w:rsidP="002D5FC7">
      <w:pPr>
        <w:keepNext/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DD6E1C" w14:paraId="5CC3CE87" w14:textId="77777777" w:rsidTr="00DD6E1C">
        <w:tc>
          <w:tcPr>
            <w:tcW w:w="8494" w:type="dxa"/>
          </w:tcPr>
          <w:p w14:paraId="03EDF068" w14:textId="77777777" w:rsidR="00DD6E1C" w:rsidRDefault="00DD6E1C" w:rsidP="002D5F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F5A31C" wp14:editId="3F029D76">
                  <wp:extent cx="3593352" cy="1758584"/>
                  <wp:effectExtent l="0" t="0" r="1270" b="0"/>
                  <wp:docPr id="665930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930558" name="Picture 1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352" cy="175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4222D" w14:textId="04E017E0" w:rsidR="00DD6E1C" w:rsidRDefault="00DD6E1C" w:rsidP="00DD6E1C">
            <w:pPr>
              <w:jc w:val="center"/>
            </w:pPr>
            <w:r>
              <w:t xml:space="preserve">Figure </w:t>
            </w:r>
            <w:r w:rsidR="004C6C64">
              <w:t>3.3-4</w:t>
            </w:r>
            <w:r>
              <w:t xml:space="preserve"> </w:t>
            </w:r>
            <w:r w:rsidRPr="00010221">
              <w:t>Connection from COM-UHF transceiver board to GS equipment</w:t>
            </w:r>
          </w:p>
          <w:p w14:paraId="501550A6" w14:textId="2A1ED007" w:rsidR="003F5882" w:rsidRPr="00DD6E1C" w:rsidRDefault="003F5882" w:rsidP="00DD6E1C">
            <w:pPr>
              <w:jc w:val="center"/>
              <w:rPr>
                <w:rFonts w:cs="Times New Roman"/>
                <w:color w:val="000000" w:themeColor="text1"/>
              </w:rPr>
            </w:pPr>
          </w:p>
        </w:tc>
      </w:tr>
      <w:tr w:rsidR="003F5882" w14:paraId="3B5948B4" w14:textId="77777777" w:rsidTr="00DD6E1C">
        <w:tc>
          <w:tcPr>
            <w:tcW w:w="8494" w:type="dxa"/>
          </w:tcPr>
          <w:p w14:paraId="7EA45DCF" w14:textId="77777777" w:rsidR="003F5882" w:rsidRDefault="003F5882" w:rsidP="002D5F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426384" wp14:editId="4DD6A847">
                  <wp:extent cx="4767819" cy="2494919"/>
                  <wp:effectExtent l="0" t="0" r="0" b="0"/>
                  <wp:docPr id="601589867" name="Picture 22" descr="A machine with wire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589867" name="Picture 22" descr="A machine with wires and wires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119" cy="253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6FF34" w14:textId="550BD0E2" w:rsidR="003F5882" w:rsidRDefault="003F5882" w:rsidP="003F5882">
            <w:pPr>
              <w:jc w:val="center"/>
            </w:pPr>
            <w:bookmarkStart w:id="561" w:name="_Ref159612472"/>
            <w:r>
              <w:t xml:space="preserve">Figure </w:t>
            </w:r>
            <w:bookmarkEnd w:id="561"/>
            <w:r w:rsidR="004C6C64">
              <w:t>3.3-5</w:t>
            </w:r>
            <w:r>
              <w:t xml:space="preserve"> </w:t>
            </w:r>
            <w:r w:rsidRPr="00B4792C">
              <w:t xml:space="preserve">Placement of the satellite inside the </w:t>
            </w:r>
            <w:r>
              <w:t>small</w:t>
            </w:r>
            <w:r w:rsidRPr="00B4792C">
              <w:t xml:space="preserve"> thermal vacuum chamber</w:t>
            </w:r>
          </w:p>
        </w:tc>
      </w:tr>
    </w:tbl>
    <w:p w14:paraId="11DB759F" w14:textId="1E5F6372" w:rsidR="00B06436" w:rsidRPr="002F6F70" w:rsidRDefault="00B06436" w:rsidP="00B06436">
      <w:pPr>
        <w:rPr>
          <w:rFonts w:cs="Times New Roman"/>
          <w:color w:val="000000" w:themeColor="text1"/>
        </w:rPr>
      </w:pPr>
    </w:p>
    <w:p w14:paraId="5B90B562" w14:textId="77777777" w:rsidR="003B5496" w:rsidRPr="003B5496" w:rsidRDefault="003B5496" w:rsidP="00B06436">
      <w:pPr>
        <w:rPr>
          <w:rFonts w:cs="Times New Roman"/>
          <w:color w:val="000000" w:themeColor="text1"/>
        </w:rPr>
      </w:pPr>
    </w:p>
    <w:p w14:paraId="3AF2085D" w14:textId="52926341" w:rsidR="00B06436" w:rsidRPr="00DA0536" w:rsidRDefault="003B5496">
      <w:pPr>
        <w:pStyle w:val="1"/>
      </w:pPr>
      <w:bookmarkStart w:id="562" w:name="_Toc162381408"/>
      <w:r w:rsidRPr="00DA0536">
        <w:t>Heater Position</w:t>
      </w:r>
      <w:bookmarkEnd w:id="562"/>
    </w:p>
    <w:p w14:paraId="71E0D640" w14:textId="09490414" w:rsidR="003B5496" w:rsidRDefault="003B5496" w:rsidP="00602419">
      <w:pPr>
        <w:pBdr>
          <w:top w:val="nil"/>
          <w:left w:val="nil"/>
          <w:bottom w:val="nil"/>
          <w:right w:val="nil"/>
          <w:between w:val="nil"/>
        </w:pBdr>
        <w:ind w:firstLine="360"/>
        <w:jc w:val="thaiDistribute"/>
        <w:rPr>
          <w:rFonts w:cs="Times New Roman"/>
          <w:color w:val="000000" w:themeColor="text1"/>
        </w:rPr>
      </w:pPr>
      <w:r w:rsidRPr="003B5496">
        <w:rPr>
          <w:rFonts w:cs="Times New Roman"/>
          <w:color w:val="000000" w:themeColor="text1"/>
        </w:rPr>
        <w:t>The thermal control of this</w:t>
      </w:r>
      <w:r w:rsidR="006508F1">
        <w:rPr>
          <w:rFonts w:cs="Times New Roman"/>
          <w:color w:val="000000" w:themeColor="text1"/>
        </w:rPr>
        <w:t xml:space="preserve"> test is performed by the </w:t>
      </w:r>
      <w:r w:rsidR="00A25E4E">
        <w:rPr>
          <w:rFonts w:cs="Times New Roman"/>
          <w:color w:val="000000" w:themeColor="text1"/>
        </w:rPr>
        <w:t>heater jig</w:t>
      </w:r>
      <w:r w:rsidRPr="003B5496">
        <w:rPr>
          <w:rFonts w:cs="Times New Roman"/>
          <w:color w:val="000000" w:themeColor="text1"/>
        </w:rPr>
        <w:t xml:space="preserve"> installed </w:t>
      </w:r>
      <w:r w:rsidR="00A25E4E">
        <w:rPr>
          <w:rFonts w:cs="Times New Roman"/>
          <w:color w:val="000000" w:themeColor="text1"/>
        </w:rPr>
        <w:t>i</w:t>
      </w:r>
      <w:r w:rsidR="00553C79">
        <w:rPr>
          <w:rFonts w:cs="Times New Roman"/>
          <w:color w:val="000000" w:themeColor="text1"/>
        </w:rPr>
        <w:t>n</w:t>
      </w:r>
      <w:r w:rsidRPr="003B5496">
        <w:rPr>
          <w:rFonts w:cs="Times New Roman"/>
          <w:color w:val="000000" w:themeColor="text1"/>
        </w:rPr>
        <w:t xml:space="preserve"> the chamber.</w:t>
      </w:r>
      <w:ins w:id="563" w:author="Yudai Etsunaga" w:date="2024-04-01T15:07:00Z">
        <w:r w:rsidR="00066B12">
          <w:rPr>
            <w:rFonts w:cs="Times New Roman"/>
            <w:color w:val="000000" w:themeColor="text1"/>
          </w:rPr>
          <w:t xml:space="preserve"> </w:t>
        </w:r>
      </w:ins>
      <w:del w:id="564" w:author="Yudai Etsunaga" w:date="2024-04-01T15:06:00Z">
        <w:r w:rsidRPr="003B5496" w:rsidDel="00066B12">
          <w:rPr>
            <w:rFonts w:cs="Times New Roman"/>
            <w:color w:val="000000" w:themeColor="text1"/>
          </w:rPr>
          <w:delText xml:space="preserve"> </w:delText>
        </w:r>
        <w:r w:rsidR="00FF4F3C" w:rsidDel="00066B12">
          <w:rPr>
            <w:rFonts w:cs="Times New Roman"/>
            <w:color w:val="000000" w:themeColor="text1"/>
          </w:rPr>
          <w:delText xml:space="preserve">BIRDS-X </w:delText>
        </w:r>
      </w:del>
      <w:ins w:id="565" w:author="Yudai Etsunaga" w:date="2024-04-01T15:06:00Z">
        <w:r w:rsidR="00066B12">
          <w:rPr>
            <w:rFonts w:eastAsia="Times New Roman" w:cs="Times New Roman"/>
            <w:color w:val="000000"/>
          </w:rPr>
          <w:t>DRAGONFLY</w:t>
        </w:r>
        <w:r w:rsidR="00066B12">
          <w:rPr>
            <w:rFonts w:eastAsia="Times New Roman" w:cs="Times New Roman"/>
            <w:color w:val="000000"/>
          </w:rPr>
          <w:t xml:space="preserve"> </w:t>
        </w:r>
      </w:ins>
      <w:del w:id="566" w:author="Yudai Etsunaga" w:date="2024-04-01T15:06:00Z">
        <w:r w:rsidR="00FF4F3C" w:rsidDel="00066B12">
          <w:rPr>
            <w:rFonts w:cs="Times New Roman"/>
            <w:color w:val="000000" w:themeColor="text1"/>
          </w:rPr>
          <w:delText xml:space="preserve">Dragonfly </w:delText>
        </w:r>
      </w:del>
      <w:del w:id="567" w:author="Yudai Etsunaga" w:date="2024-04-01T15:07:00Z">
        <w:r w:rsidR="00FF4F3C" w:rsidDel="00066B12">
          <w:rPr>
            <w:rFonts w:cs="Times New Roman"/>
            <w:color w:val="000000" w:themeColor="text1"/>
          </w:rPr>
          <w:delText xml:space="preserve">satellite </w:delText>
        </w:r>
      </w:del>
      <w:r w:rsidR="00FF4F3C">
        <w:rPr>
          <w:rFonts w:cs="Times New Roman"/>
          <w:color w:val="000000" w:themeColor="text1"/>
        </w:rPr>
        <w:t xml:space="preserve">is inserted inside </w:t>
      </w:r>
      <w:r w:rsidR="005933B3">
        <w:rPr>
          <w:rFonts w:cs="Times New Roman"/>
          <w:color w:val="000000" w:themeColor="text1"/>
        </w:rPr>
        <w:t xml:space="preserve">the </w:t>
      </w:r>
      <w:r w:rsidR="00FF4F3C">
        <w:rPr>
          <w:rFonts w:cs="Times New Roman"/>
          <w:color w:val="000000" w:themeColor="text1"/>
        </w:rPr>
        <w:t>heater jig</w:t>
      </w:r>
      <w:r w:rsidR="00D729AC">
        <w:rPr>
          <w:rFonts w:cs="Times New Roman"/>
          <w:color w:val="000000" w:themeColor="text1"/>
        </w:rPr>
        <w:t xml:space="preserve">. </w:t>
      </w:r>
      <w:del w:id="568" w:author="yamauchi takashi" w:date="2024-03-27T19:04:00Z">
        <w:r w:rsidR="00D729AC" w:rsidDel="002933F6">
          <w:rPr>
            <w:rFonts w:cs="Times New Roman"/>
            <w:color w:val="000000" w:themeColor="text1"/>
          </w:rPr>
          <w:fldChar w:fldCharType="begin"/>
        </w:r>
        <w:r w:rsidR="00D729AC" w:rsidDel="002933F6">
          <w:rPr>
            <w:rFonts w:cs="Times New Roman"/>
            <w:color w:val="000000" w:themeColor="text1"/>
          </w:rPr>
          <w:delInstrText xml:space="preserve"> REF _Ref159612731 \h </w:delInstrText>
        </w:r>
        <w:r w:rsidR="00602419" w:rsidDel="002933F6">
          <w:rPr>
            <w:rFonts w:cs="Times New Roman"/>
            <w:color w:val="000000" w:themeColor="text1"/>
          </w:rPr>
          <w:delInstrText xml:space="preserve"> \* MERGEFORMAT </w:delInstrText>
        </w:r>
        <w:r w:rsidR="00D729AC" w:rsidDel="002933F6">
          <w:rPr>
            <w:rFonts w:cs="Times New Roman"/>
            <w:color w:val="000000" w:themeColor="text1"/>
          </w:rPr>
        </w:r>
        <w:r w:rsidR="00D729AC" w:rsidDel="002933F6">
          <w:rPr>
            <w:rFonts w:cs="Times New Roman"/>
            <w:color w:val="000000" w:themeColor="text1"/>
          </w:rPr>
          <w:fldChar w:fldCharType="separate"/>
        </w:r>
        <w:r w:rsidR="00D729AC" w:rsidDel="002933F6">
          <w:delText xml:space="preserve">Figure </w:delText>
        </w:r>
        <w:r w:rsidR="00D729AC" w:rsidDel="002933F6">
          <w:rPr>
            <w:noProof/>
          </w:rPr>
          <w:delText>25</w:delText>
        </w:r>
        <w:r w:rsidR="00D729AC" w:rsidDel="002933F6">
          <w:rPr>
            <w:rFonts w:cs="Times New Roman"/>
            <w:color w:val="000000" w:themeColor="text1"/>
          </w:rPr>
          <w:fldChar w:fldCharType="end"/>
        </w:r>
        <w:r w:rsidR="00D729AC" w:rsidDel="002933F6">
          <w:rPr>
            <w:rFonts w:cs="Times New Roman"/>
            <w:color w:val="000000" w:themeColor="text1"/>
          </w:rPr>
          <w:delText xml:space="preserve"> </w:delText>
        </w:r>
      </w:del>
      <w:ins w:id="569" w:author="yamauchi takashi" w:date="2024-03-27T19:04:00Z">
        <w:r w:rsidR="002933F6">
          <w:rPr>
            <w:rFonts w:cs="Times New Roman"/>
            <w:color w:val="000000" w:themeColor="text1"/>
          </w:rPr>
          <w:fldChar w:fldCharType="begin"/>
        </w:r>
        <w:r w:rsidR="002933F6">
          <w:rPr>
            <w:rFonts w:cs="Times New Roman"/>
            <w:color w:val="000000" w:themeColor="text1"/>
          </w:rPr>
          <w:instrText xml:space="preserve"> REF _Ref159612731 \h  \* MERGEFORMAT </w:instrText>
        </w:r>
      </w:ins>
      <w:r w:rsidR="002933F6">
        <w:rPr>
          <w:rFonts w:cs="Times New Roman"/>
          <w:color w:val="000000" w:themeColor="text1"/>
        </w:rPr>
      </w:r>
      <w:ins w:id="570" w:author="yamauchi takashi" w:date="2024-03-27T19:04:00Z">
        <w:r w:rsidR="002933F6">
          <w:rPr>
            <w:rFonts w:cs="Times New Roman"/>
            <w:color w:val="000000" w:themeColor="text1"/>
          </w:rPr>
          <w:fldChar w:fldCharType="separate"/>
        </w:r>
        <w:r w:rsidR="002933F6">
          <w:t xml:space="preserve">Figure </w:t>
        </w:r>
        <w:r w:rsidR="002933F6">
          <w:rPr>
            <w:rFonts w:hint="eastAsia"/>
            <w:noProof/>
          </w:rPr>
          <w:t>3.4-1</w:t>
        </w:r>
        <w:r w:rsidR="002933F6">
          <w:rPr>
            <w:rFonts w:cs="Times New Roman"/>
            <w:color w:val="000000" w:themeColor="text1"/>
          </w:rPr>
          <w:fldChar w:fldCharType="end"/>
        </w:r>
        <w:r w:rsidR="002933F6">
          <w:rPr>
            <w:rFonts w:cs="Times New Roman"/>
            <w:color w:val="000000" w:themeColor="text1"/>
          </w:rPr>
          <w:t xml:space="preserve"> </w:t>
        </w:r>
      </w:ins>
      <w:r w:rsidR="00D729AC">
        <w:rPr>
          <w:rFonts w:cs="Times New Roman"/>
          <w:color w:val="000000" w:themeColor="text1"/>
        </w:rPr>
        <w:t xml:space="preserve">shows the placement of the satellite inside the </w:t>
      </w:r>
      <w:r w:rsidR="004B2BCD">
        <w:rPr>
          <w:rFonts w:cs="Times New Roman"/>
          <w:color w:val="000000" w:themeColor="text1"/>
        </w:rPr>
        <w:t>heater jig</w:t>
      </w:r>
      <w:r w:rsidR="00D729AC">
        <w:rPr>
          <w:rFonts w:cs="Times New Roman"/>
          <w:color w:val="000000" w:themeColor="text1"/>
        </w:rPr>
        <w:t>.</w:t>
      </w:r>
    </w:p>
    <w:p w14:paraId="055722C9" w14:textId="77777777" w:rsidR="00464674" w:rsidRPr="001E1C80" w:rsidRDefault="00464674" w:rsidP="00464674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color w:val="000000"/>
        </w:rPr>
      </w:pPr>
    </w:p>
    <w:p w14:paraId="2B62EAB4" w14:textId="50DC8111" w:rsidR="00497A17" w:rsidRDefault="00497A17" w:rsidP="005933B3">
      <w:pPr>
        <w:jc w:val="center"/>
      </w:pPr>
      <w:r>
        <w:t xml:space="preserve">Table </w:t>
      </w:r>
      <w:r w:rsidR="00602419">
        <w:fldChar w:fldCharType="begin"/>
      </w:r>
      <w:r w:rsidR="00602419">
        <w:instrText xml:space="preserve"> STYLEREF 1 \s </w:instrText>
      </w:r>
      <w:r w:rsidR="00602419">
        <w:fldChar w:fldCharType="separate"/>
      </w:r>
      <w:r w:rsidR="00602419">
        <w:rPr>
          <w:noProof/>
        </w:rPr>
        <w:t>3.4</w:t>
      </w:r>
      <w:r w:rsidR="00602419">
        <w:fldChar w:fldCharType="end"/>
      </w:r>
      <w:r w:rsidR="00602419">
        <w:t>.</w:t>
      </w:r>
      <w:r w:rsidR="00602419">
        <w:fldChar w:fldCharType="begin"/>
      </w:r>
      <w:r w:rsidR="00602419">
        <w:instrText xml:space="preserve"> SEQ Table \* ARABIC \s 1 </w:instrText>
      </w:r>
      <w:r w:rsidR="00602419">
        <w:fldChar w:fldCharType="separate"/>
      </w:r>
      <w:r w:rsidR="00602419">
        <w:rPr>
          <w:noProof/>
        </w:rPr>
        <w:t>1</w:t>
      </w:r>
      <w:r w:rsidR="00602419">
        <w:fldChar w:fldCharType="end"/>
      </w:r>
      <w:r>
        <w:t xml:space="preserve"> Heater jig </w:t>
      </w:r>
      <w:r w:rsidR="005933B3">
        <w:t>position, resistance, and power</w:t>
      </w:r>
    </w:p>
    <w:tbl>
      <w:tblPr>
        <w:tblpPr w:leftFromText="142" w:rightFromText="142" w:vertAnchor="text" w:tblpXSpec="center" w:tblpY="1"/>
        <w:tblOverlap w:val="never"/>
        <w:tblW w:w="6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7"/>
        <w:gridCol w:w="1361"/>
        <w:gridCol w:w="1361"/>
        <w:gridCol w:w="1361"/>
        <w:gridCol w:w="1361"/>
      </w:tblGrid>
      <w:tr w:rsidR="00BD26AA" w:rsidRPr="00114A0F" w14:paraId="1C793782" w14:textId="77777777" w:rsidTr="00BD26AA">
        <w:tc>
          <w:tcPr>
            <w:tcW w:w="987" w:type="dxa"/>
            <w:vAlign w:val="center"/>
          </w:tcPr>
          <w:p w14:paraId="7ADE2A9E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Heater Number</w:t>
            </w:r>
          </w:p>
        </w:tc>
        <w:tc>
          <w:tcPr>
            <w:tcW w:w="1361" w:type="dxa"/>
            <w:vAlign w:val="center"/>
          </w:tcPr>
          <w:p w14:paraId="3815F90B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Position</w:t>
            </w:r>
          </w:p>
        </w:tc>
        <w:tc>
          <w:tcPr>
            <w:tcW w:w="1361" w:type="dxa"/>
            <w:vAlign w:val="center"/>
          </w:tcPr>
          <w:p w14:paraId="1D835CE2" w14:textId="77777777" w:rsidR="00BD26AA" w:rsidRPr="00114A0F" w:rsidRDefault="00BD26AA" w:rsidP="00CD501C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Resistance (Ω)</w:t>
            </w:r>
          </w:p>
        </w:tc>
        <w:tc>
          <w:tcPr>
            <w:tcW w:w="1361" w:type="dxa"/>
            <w:vAlign w:val="center"/>
          </w:tcPr>
          <w:p w14:paraId="0341A429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Maximum Power (W)</w:t>
            </w:r>
          </w:p>
        </w:tc>
        <w:tc>
          <w:tcPr>
            <w:tcW w:w="1361" w:type="dxa"/>
            <w:vAlign w:val="center"/>
          </w:tcPr>
          <w:p w14:paraId="084364A8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Power Supply Number</w:t>
            </w:r>
          </w:p>
        </w:tc>
      </w:tr>
      <w:tr w:rsidR="00BD26AA" w:rsidRPr="00114A0F" w14:paraId="1DE24271" w14:textId="77777777" w:rsidTr="00BD26AA">
        <w:tc>
          <w:tcPr>
            <w:tcW w:w="987" w:type="dxa"/>
            <w:shd w:val="clear" w:color="auto" w:fill="auto"/>
            <w:vAlign w:val="center"/>
          </w:tcPr>
          <w:p w14:paraId="715342B7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H1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223368E5" w14:textId="77777777" w:rsidR="00BD26AA" w:rsidRPr="00E0697E" w:rsidRDefault="00BD26AA" w:rsidP="0030186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E0697E">
              <w:rPr>
                <w:rFonts w:eastAsia="Times New Roman" w:cs="Times New Roman"/>
                <w:color w:val="000000" w:themeColor="text1"/>
              </w:rPr>
              <w:t>+X</w:t>
            </w:r>
          </w:p>
        </w:tc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FAC231D" w14:textId="04E0D9C8" w:rsidR="00BD26AA" w:rsidRPr="00E0697E" w:rsidRDefault="00AB491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7.1</w:t>
            </w:r>
          </w:p>
        </w:tc>
        <w:tc>
          <w:tcPr>
            <w:tcW w:w="136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DE35DA" w14:textId="74A0639D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100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54C4D312" w14:textId="15DABA4C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6</w:t>
            </w:r>
          </w:p>
        </w:tc>
      </w:tr>
      <w:tr w:rsidR="00BD26AA" w:rsidRPr="00114A0F" w14:paraId="3F96C3AF" w14:textId="77777777" w:rsidTr="00BD26AA">
        <w:tc>
          <w:tcPr>
            <w:tcW w:w="987" w:type="dxa"/>
            <w:shd w:val="clear" w:color="auto" w:fill="auto"/>
            <w:vAlign w:val="center"/>
          </w:tcPr>
          <w:p w14:paraId="0C1BA7EB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H2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1C05A50F" w14:textId="77777777" w:rsidR="00BD26AA" w:rsidRPr="00E0697E" w:rsidRDefault="00BD26AA" w:rsidP="0030186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E0697E">
              <w:rPr>
                <w:rFonts w:eastAsia="Times New Roman" w:cs="Times New Roman"/>
                <w:color w:val="000000" w:themeColor="text1"/>
              </w:rPr>
              <w:t>-X</w:t>
            </w:r>
          </w:p>
        </w:tc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195610E" w14:textId="19CB5887" w:rsidR="00BD26AA" w:rsidRPr="00E0697E" w:rsidRDefault="00AB491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7.1</w:t>
            </w:r>
          </w:p>
        </w:tc>
        <w:tc>
          <w:tcPr>
            <w:tcW w:w="136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58BBD8" w14:textId="7122EECC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100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442AF8C7" w14:textId="6C579923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5</w:t>
            </w:r>
          </w:p>
        </w:tc>
      </w:tr>
      <w:tr w:rsidR="00BD26AA" w:rsidRPr="00114A0F" w14:paraId="4348EBD4" w14:textId="77777777" w:rsidTr="00BD26AA">
        <w:tc>
          <w:tcPr>
            <w:tcW w:w="987" w:type="dxa"/>
            <w:vAlign w:val="center"/>
          </w:tcPr>
          <w:p w14:paraId="15DDEA44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H3</w:t>
            </w:r>
          </w:p>
        </w:tc>
        <w:tc>
          <w:tcPr>
            <w:tcW w:w="1361" w:type="dxa"/>
            <w:vAlign w:val="center"/>
          </w:tcPr>
          <w:p w14:paraId="7D70F66F" w14:textId="77777777" w:rsidR="00BD26AA" w:rsidRPr="00E0697E" w:rsidRDefault="00BD26AA" w:rsidP="0030186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E0697E">
              <w:rPr>
                <w:rFonts w:eastAsia="Times New Roman" w:cs="Times New Roman"/>
                <w:color w:val="000000" w:themeColor="text1"/>
              </w:rPr>
              <w:t xml:space="preserve">+Y </w:t>
            </w:r>
          </w:p>
        </w:tc>
        <w:tc>
          <w:tcPr>
            <w:tcW w:w="1361" w:type="dxa"/>
            <w:vAlign w:val="center"/>
          </w:tcPr>
          <w:p w14:paraId="496AFF57" w14:textId="5BA00425" w:rsidR="00BD26AA" w:rsidRPr="00E0697E" w:rsidRDefault="00021CE0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7.2</w:t>
            </w:r>
          </w:p>
        </w:tc>
        <w:tc>
          <w:tcPr>
            <w:tcW w:w="1361" w:type="dxa"/>
            <w:vAlign w:val="center"/>
          </w:tcPr>
          <w:p w14:paraId="2F7C9516" w14:textId="7B21887C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100</w:t>
            </w:r>
          </w:p>
        </w:tc>
        <w:tc>
          <w:tcPr>
            <w:tcW w:w="1361" w:type="dxa"/>
            <w:vAlign w:val="center"/>
          </w:tcPr>
          <w:p w14:paraId="59704661" w14:textId="6AEAA22F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3</w:t>
            </w:r>
          </w:p>
        </w:tc>
      </w:tr>
      <w:tr w:rsidR="00BD26AA" w:rsidRPr="00114A0F" w14:paraId="44BF97D4" w14:textId="77777777" w:rsidTr="00BD26AA">
        <w:tc>
          <w:tcPr>
            <w:tcW w:w="987" w:type="dxa"/>
            <w:vAlign w:val="center"/>
          </w:tcPr>
          <w:p w14:paraId="5F8BEFC4" w14:textId="77777777" w:rsidR="00BD26AA" w:rsidRPr="00114A0F" w:rsidRDefault="00BD26AA" w:rsidP="00301866">
            <w:pPr>
              <w:jc w:val="center"/>
              <w:rPr>
                <w:rFonts w:eastAsia="Times New Roman" w:cs="Times New Roman"/>
              </w:rPr>
            </w:pPr>
            <w:r w:rsidRPr="00114A0F">
              <w:rPr>
                <w:rFonts w:eastAsia="Times New Roman" w:cs="Times New Roman"/>
              </w:rPr>
              <w:t>H4</w:t>
            </w:r>
          </w:p>
        </w:tc>
        <w:tc>
          <w:tcPr>
            <w:tcW w:w="1361" w:type="dxa"/>
            <w:vAlign w:val="center"/>
          </w:tcPr>
          <w:p w14:paraId="167A248C" w14:textId="77777777" w:rsidR="00BD26AA" w:rsidRPr="00E0697E" w:rsidRDefault="00BD26AA" w:rsidP="00301866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E0697E">
              <w:rPr>
                <w:rFonts w:eastAsia="Times New Roman" w:cs="Times New Roman"/>
                <w:color w:val="000000" w:themeColor="text1"/>
              </w:rPr>
              <w:t>-Y</w:t>
            </w:r>
          </w:p>
        </w:tc>
        <w:tc>
          <w:tcPr>
            <w:tcW w:w="1361" w:type="dxa"/>
            <w:vAlign w:val="center"/>
          </w:tcPr>
          <w:p w14:paraId="25B262C2" w14:textId="5E880EC3" w:rsidR="00BD26AA" w:rsidRPr="00E0697E" w:rsidRDefault="00AB491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7.2</w:t>
            </w:r>
          </w:p>
        </w:tc>
        <w:tc>
          <w:tcPr>
            <w:tcW w:w="1361" w:type="dxa"/>
            <w:vAlign w:val="center"/>
          </w:tcPr>
          <w:p w14:paraId="1B23AA58" w14:textId="66386B7E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100</w:t>
            </w:r>
          </w:p>
        </w:tc>
        <w:tc>
          <w:tcPr>
            <w:tcW w:w="1361" w:type="dxa"/>
            <w:vAlign w:val="center"/>
          </w:tcPr>
          <w:p w14:paraId="424AA598" w14:textId="061BA5B4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4</w:t>
            </w:r>
          </w:p>
        </w:tc>
      </w:tr>
      <w:tr w:rsidR="00BD26AA" w:rsidRPr="00114A0F" w14:paraId="39EA664B" w14:textId="77777777" w:rsidTr="00BD26AA">
        <w:tc>
          <w:tcPr>
            <w:tcW w:w="987" w:type="dxa"/>
            <w:vAlign w:val="center"/>
          </w:tcPr>
          <w:p w14:paraId="0530712B" w14:textId="77777777" w:rsidR="00BD26AA" w:rsidRPr="004B1398" w:rsidRDefault="00BD26AA" w:rsidP="00301866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H5</w:t>
            </w:r>
          </w:p>
        </w:tc>
        <w:tc>
          <w:tcPr>
            <w:tcW w:w="1361" w:type="dxa"/>
            <w:vAlign w:val="center"/>
          </w:tcPr>
          <w:p w14:paraId="2E72273C" w14:textId="77777777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 w:hint="eastAsia"/>
                <w:color w:val="000000" w:themeColor="text1"/>
              </w:rPr>
              <w:t>+Z</w:t>
            </w:r>
          </w:p>
        </w:tc>
        <w:tc>
          <w:tcPr>
            <w:tcW w:w="1361" w:type="dxa"/>
            <w:vAlign w:val="center"/>
          </w:tcPr>
          <w:p w14:paraId="043F5D5C" w14:textId="13FFE3AB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13.</w:t>
            </w:r>
            <w:r w:rsidR="0001726F" w:rsidRPr="00E0697E">
              <w:rPr>
                <w:rFonts w:cs="Times New Roman"/>
                <w:color w:val="000000" w:themeColor="text1"/>
              </w:rPr>
              <w:t>6</w:t>
            </w:r>
          </w:p>
        </w:tc>
        <w:tc>
          <w:tcPr>
            <w:tcW w:w="1361" w:type="dxa"/>
            <w:vAlign w:val="center"/>
          </w:tcPr>
          <w:p w14:paraId="643D479A" w14:textId="5F77596D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50</w:t>
            </w:r>
          </w:p>
        </w:tc>
        <w:tc>
          <w:tcPr>
            <w:tcW w:w="1361" w:type="dxa"/>
            <w:vAlign w:val="center"/>
          </w:tcPr>
          <w:p w14:paraId="1DF0CCB8" w14:textId="68454D9D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2</w:t>
            </w:r>
          </w:p>
        </w:tc>
      </w:tr>
      <w:tr w:rsidR="00BD26AA" w:rsidRPr="00114A0F" w14:paraId="45255D48" w14:textId="77777777" w:rsidTr="00BD26AA">
        <w:tc>
          <w:tcPr>
            <w:tcW w:w="987" w:type="dxa"/>
            <w:vAlign w:val="center"/>
          </w:tcPr>
          <w:p w14:paraId="70630E9B" w14:textId="77777777" w:rsidR="00BD26AA" w:rsidRDefault="00BD26AA" w:rsidP="00301866">
            <w:pPr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H6</w:t>
            </w:r>
          </w:p>
        </w:tc>
        <w:tc>
          <w:tcPr>
            <w:tcW w:w="1361" w:type="dxa"/>
            <w:vAlign w:val="center"/>
          </w:tcPr>
          <w:p w14:paraId="23343577" w14:textId="77777777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 w:hint="eastAsia"/>
                <w:color w:val="000000" w:themeColor="text1"/>
              </w:rPr>
              <w:t>-Z</w:t>
            </w:r>
          </w:p>
        </w:tc>
        <w:tc>
          <w:tcPr>
            <w:tcW w:w="1361" w:type="dxa"/>
            <w:vAlign w:val="center"/>
          </w:tcPr>
          <w:p w14:paraId="38CA2833" w14:textId="12C86704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15.1</w:t>
            </w:r>
          </w:p>
        </w:tc>
        <w:tc>
          <w:tcPr>
            <w:tcW w:w="1361" w:type="dxa"/>
            <w:vAlign w:val="center"/>
          </w:tcPr>
          <w:p w14:paraId="2B7F0A71" w14:textId="3F418461" w:rsidR="00BD26AA" w:rsidRPr="00E0697E" w:rsidRDefault="00C64799" w:rsidP="00301866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50</w:t>
            </w:r>
          </w:p>
        </w:tc>
        <w:tc>
          <w:tcPr>
            <w:tcW w:w="1361" w:type="dxa"/>
            <w:vAlign w:val="center"/>
          </w:tcPr>
          <w:p w14:paraId="43C0590F" w14:textId="5C7F71CD" w:rsidR="00BD26AA" w:rsidRPr="00E0697E" w:rsidRDefault="00BD26AA" w:rsidP="00301866">
            <w:pPr>
              <w:jc w:val="center"/>
              <w:rPr>
                <w:rFonts w:cs="Times New Roman"/>
                <w:color w:val="000000" w:themeColor="text1"/>
              </w:rPr>
            </w:pPr>
            <w:r w:rsidRPr="00E0697E">
              <w:rPr>
                <w:rFonts w:cs="Times New Roman"/>
                <w:color w:val="000000" w:themeColor="text1"/>
              </w:rPr>
              <w:t>1</w:t>
            </w:r>
          </w:p>
        </w:tc>
      </w:tr>
    </w:tbl>
    <w:p w14:paraId="358C1D5F" w14:textId="77777777" w:rsidR="00464674" w:rsidRPr="003B5496" w:rsidRDefault="00464674" w:rsidP="00464674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 w:themeColor="text1"/>
        </w:rPr>
      </w:pPr>
    </w:p>
    <w:p w14:paraId="73DA5FAA" w14:textId="77777777" w:rsidR="003B5496" w:rsidRDefault="003B5496" w:rsidP="003B5496">
      <w:pPr>
        <w:ind w:firstLineChars="100" w:firstLine="210"/>
        <w:rPr>
          <w:rFonts w:eastAsia="Times New Roman" w:cs="Times New Roman"/>
          <w:color w:val="000000" w:themeColor="text1"/>
        </w:rPr>
      </w:pPr>
    </w:p>
    <w:p w14:paraId="1281E395" w14:textId="77777777" w:rsidR="00464674" w:rsidRPr="003B5496" w:rsidRDefault="00464674" w:rsidP="003B5496">
      <w:pPr>
        <w:ind w:firstLineChars="100" w:firstLine="210"/>
        <w:rPr>
          <w:rFonts w:eastAsia="Times New Roman" w:cs="Times New Roman"/>
          <w:color w:val="000000" w:themeColor="text1"/>
        </w:rPr>
      </w:pPr>
    </w:p>
    <w:p w14:paraId="6146A48A" w14:textId="77777777" w:rsidR="00141356" w:rsidRDefault="00141356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6228C0A4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4A515D4D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637274A2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1E46450C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3B2B2817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04B533B6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p w14:paraId="2714A446" w14:textId="77777777" w:rsidR="002B43B3" w:rsidRDefault="002B43B3" w:rsidP="002F6F7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0" w:themeColor="text1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141356" w14:paraId="2C3BEC7B" w14:textId="77777777" w:rsidTr="00673E66">
        <w:tc>
          <w:tcPr>
            <w:tcW w:w="8494" w:type="dxa"/>
          </w:tcPr>
          <w:p w14:paraId="0949ABA5" w14:textId="77777777" w:rsidR="00CB4064" w:rsidRDefault="00CB4064" w:rsidP="00CB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D6919F" wp14:editId="39BE1FCC">
                  <wp:extent cx="3908211" cy="2925643"/>
                  <wp:effectExtent l="0" t="0" r="3810" b="0"/>
                  <wp:docPr id="1823624383" name="Picture 24" descr="A machine with wire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624383" name="Picture 24" descr="A machine with wires and wire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894" cy="2932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F88B2" w14:textId="68383508" w:rsidR="00141356" w:rsidRDefault="00CB4064" w:rsidP="00CB4064">
            <w:pPr>
              <w:jc w:val="center"/>
            </w:pPr>
            <w:bookmarkStart w:id="571" w:name="_Ref159612731"/>
            <w:r>
              <w:t xml:space="preserve">Figure </w:t>
            </w:r>
            <w:r w:rsidR="004C6C64">
              <w:t>3.4-1</w:t>
            </w:r>
            <w:bookmarkEnd w:id="571"/>
            <w:r>
              <w:t xml:space="preserve"> Heater </w:t>
            </w:r>
            <w:r w:rsidRPr="00CB4064">
              <w:t>position</w:t>
            </w:r>
            <w:r w:rsidR="00185F14">
              <w:t xml:space="preserve"> align</w:t>
            </w:r>
            <w:r w:rsidR="00F57384">
              <w:t>s</w:t>
            </w:r>
            <w:r w:rsidR="00185F14">
              <w:t xml:space="preserve"> with </w:t>
            </w:r>
            <w:r w:rsidR="00F57384">
              <w:t xml:space="preserve">the </w:t>
            </w:r>
            <w:r w:rsidR="00185F14">
              <w:t xml:space="preserve">satellite </w:t>
            </w:r>
            <w:r w:rsidR="00F57384">
              <w:t>axis</w:t>
            </w:r>
          </w:p>
        </w:tc>
      </w:tr>
    </w:tbl>
    <w:p w14:paraId="2C13F1B2" w14:textId="5164C281" w:rsidR="00B06436" w:rsidRPr="00E54ABC" w:rsidRDefault="00B06436" w:rsidP="00B30D91">
      <w:pPr>
        <w:rPr>
          <w:rFonts w:cs="Times New Roman"/>
          <w:color w:val="000000" w:themeColor="text1"/>
        </w:rPr>
      </w:pPr>
    </w:p>
    <w:p w14:paraId="412DA169" w14:textId="22A6503F" w:rsidR="00B06436" w:rsidRPr="00DA0536" w:rsidRDefault="00B06436">
      <w:pPr>
        <w:pStyle w:val="1"/>
      </w:pPr>
      <w:bookmarkStart w:id="572" w:name="_Toc162381409"/>
      <w:r w:rsidRPr="00DA0536">
        <w:t>Actual Test Flow</w:t>
      </w:r>
      <w:bookmarkEnd w:id="572"/>
    </w:p>
    <w:p w14:paraId="0FCD8EBF" w14:textId="456C4718" w:rsidR="00B06436" w:rsidRPr="002F6F70" w:rsidRDefault="00B06436" w:rsidP="002F6F70">
      <w:pPr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The actual test flow</w:t>
      </w:r>
      <w:r w:rsidR="00497A17">
        <w:rPr>
          <w:rFonts w:eastAsia="Times New Roman" w:cs="Times New Roman"/>
          <w:color w:val="000000" w:themeColor="text1"/>
        </w:rPr>
        <w:t>,</w:t>
      </w:r>
      <w:r w:rsidRPr="002F6F70">
        <w:rPr>
          <w:rFonts w:eastAsia="Times New Roman" w:cs="Times New Roman"/>
          <w:color w:val="000000" w:themeColor="text1"/>
        </w:rPr>
        <w:t xml:space="preserve"> estimated from the measured temperature profile, is summarized in </w:t>
      </w:r>
      <w:r w:rsidR="00497A17">
        <w:rPr>
          <w:rFonts w:eastAsia="Times New Roman" w:cs="Times New Roman"/>
          <w:color w:val="000000" w:themeColor="text1"/>
        </w:rPr>
        <w:fldChar w:fldCharType="begin"/>
      </w:r>
      <w:r w:rsidR="00497A17">
        <w:rPr>
          <w:rFonts w:eastAsia="Times New Roman" w:cs="Times New Roman"/>
          <w:color w:val="000000" w:themeColor="text1"/>
        </w:rPr>
        <w:instrText xml:space="preserve"> REF _Ref159612969 \h </w:instrText>
      </w:r>
      <w:r w:rsidR="00497A17">
        <w:rPr>
          <w:rFonts w:eastAsia="Times New Roman" w:cs="Times New Roman"/>
          <w:color w:val="000000" w:themeColor="text1"/>
        </w:rPr>
      </w:r>
      <w:r w:rsidR="00497A17">
        <w:rPr>
          <w:rFonts w:eastAsia="Times New Roman" w:cs="Times New Roman"/>
          <w:color w:val="000000" w:themeColor="text1"/>
        </w:rPr>
        <w:fldChar w:fldCharType="separate"/>
      </w:r>
      <w:r w:rsidR="00497A17">
        <w:t xml:space="preserve">Table </w:t>
      </w:r>
      <w:r w:rsidR="00497A17">
        <w:rPr>
          <w:noProof/>
        </w:rPr>
        <w:t>3.5</w:t>
      </w:r>
      <w:del w:id="573" w:author="yamauchi takashi" w:date="2024-03-27T19:05:00Z">
        <w:r w:rsidR="00497A17" w:rsidDel="00DE7018">
          <w:delText>.</w:delText>
        </w:r>
      </w:del>
      <w:ins w:id="574" w:author="yamauchi takashi" w:date="2024-03-27T19:05:00Z">
        <w:r w:rsidR="00DE7018">
          <w:rPr>
            <w:rFonts w:hint="eastAsia"/>
          </w:rPr>
          <w:t>-</w:t>
        </w:r>
      </w:ins>
      <w:r w:rsidR="00497A17">
        <w:rPr>
          <w:noProof/>
        </w:rPr>
        <w:t>1</w:t>
      </w:r>
      <w:r w:rsidR="00497A17">
        <w:rPr>
          <w:rFonts w:eastAsia="Times New Roman" w:cs="Times New Roman"/>
          <w:color w:val="000000" w:themeColor="text1"/>
        </w:rPr>
        <w:fldChar w:fldCharType="end"/>
      </w:r>
      <w:r w:rsidRPr="002F6F70">
        <w:rPr>
          <w:rFonts w:eastAsia="Times New Roman" w:cs="Times New Roman"/>
          <w:color w:val="000000" w:themeColor="text1"/>
        </w:rPr>
        <w:t xml:space="preserve">. </w:t>
      </w:r>
    </w:p>
    <w:p w14:paraId="03267395" w14:textId="3422B295" w:rsidR="007646E5" w:rsidRDefault="007646E5" w:rsidP="007646E5">
      <w:pPr>
        <w:jc w:val="center"/>
      </w:pPr>
    </w:p>
    <w:p w14:paraId="794F8192" w14:textId="017056A9" w:rsidR="007646E5" w:rsidRDefault="007646E5" w:rsidP="007646E5">
      <w:pPr>
        <w:jc w:val="center"/>
      </w:pPr>
      <w:bookmarkStart w:id="575" w:name="_Ref159612969"/>
      <w:r>
        <w:t xml:space="preserve">Table </w:t>
      </w:r>
      <w:r w:rsidR="00602419">
        <w:fldChar w:fldCharType="begin"/>
      </w:r>
      <w:r w:rsidR="00602419">
        <w:instrText xml:space="preserve"> STYLEREF 1 \s </w:instrText>
      </w:r>
      <w:r w:rsidR="00602419">
        <w:fldChar w:fldCharType="separate"/>
      </w:r>
      <w:r w:rsidR="00602419">
        <w:rPr>
          <w:noProof/>
        </w:rPr>
        <w:t>3.5</w:t>
      </w:r>
      <w:r w:rsidR="00602419">
        <w:fldChar w:fldCharType="end"/>
      </w:r>
      <w:ins w:id="576" w:author="yamauchi takashi" w:date="2024-03-27T19:05:00Z">
        <w:r w:rsidR="00DE7018">
          <w:rPr>
            <w:rFonts w:hint="eastAsia"/>
          </w:rPr>
          <w:t>-</w:t>
        </w:r>
      </w:ins>
      <w:del w:id="577" w:author="yamauchi takashi" w:date="2024-03-27T19:05:00Z">
        <w:r w:rsidR="00602419" w:rsidDel="00DE7018">
          <w:delText>.</w:delText>
        </w:r>
      </w:del>
      <w:r w:rsidR="00602419">
        <w:fldChar w:fldCharType="begin"/>
      </w:r>
      <w:r w:rsidR="00602419">
        <w:instrText xml:space="preserve"> SEQ Table \* ARABIC \s 1 </w:instrText>
      </w:r>
      <w:r w:rsidR="00602419">
        <w:fldChar w:fldCharType="separate"/>
      </w:r>
      <w:r w:rsidR="00602419">
        <w:rPr>
          <w:noProof/>
        </w:rPr>
        <w:t>1</w:t>
      </w:r>
      <w:r w:rsidR="00602419">
        <w:fldChar w:fldCharType="end"/>
      </w:r>
      <w:bookmarkEnd w:id="575"/>
      <w:r>
        <w:t xml:space="preserve"> </w:t>
      </w:r>
      <w:r w:rsidRPr="00EB77C3">
        <w:t>Actual test flow executed (estimated from measured temperature profile)</w:t>
      </w:r>
    </w:p>
    <w:tbl>
      <w:tblPr>
        <w:tblW w:w="7933" w:type="dxa"/>
        <w:jc w:val="center"/>
        <w:tblLayout w:type="fixed"/>
        <w:tblLook w:val="0400" w:firstRow="0" w:lastRow="0" w:firstColumn="0" w:lastColumn="0" w:noHBand="0" w:noVBand="1"/>
      </w:tblPr>
      <w:tblGrid>
        <w:gridCol w:w="2547"/>
        <w:gridCol w:w="1134"/>
        <w:gridCol w:w="2126"/>
        <w:gridCol w:w="2126"/>
      </w:tblGrid>
      <w:tr w:rsidR="00706F78" w:rsidRPr="00706F78" w14:paraId="61DECC97" w14:textId="77777777" w:rsidTr="00281F1F">
        <w:trPr>
          <w:trHeight w:val="20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CACA1F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Phase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B8CDB1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Duration</w:t>
            </w:r>
          </w:p>
          <w:p w14:paraId="0AB7F59E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(Hours)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27506" w14:textId="77777777" w:rsidR="00281F1F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Time </w:t>
            </w:r>
          </w:p>
          <w:p w14:paraId="4E565A9B" w14:textId="12BDAF15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(Hour)</w:t>
            </w:r>
          </w:p>
        </w:tc>
      </w:tr>
      <w:tr w:rsidR="00706F78" w:rsidRPr="00706F78" w14:paraId="384BC837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5BA65B" w14:textId="77777777" w:rsidR="00B06436" w:rsidRPr="002F6F70" w:rsidRDefault="00B06436" w:rsidP="00220716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Chamber closing, start of vacuuming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09C14F" w14:textId="77777777" w:rsidR="00B06436" w:rsidRPr="00071567" w:rsidRDefault="00B06436" w:rsidP="00B90D3D">
            <w:pPr>
              <w:jc w:val="center"/>
              <w:rPr>
                <w:rFonts w:eastAsia="Times New Roman" w:cs="Times New Roman"/>
                <w:color w:val="FF0000"/>
              </w:rPr>
            </w:pPr>
            <w:r w:rsidRPr="001C20E2">
              <w:rPr>
                <w:rFonts w:eastAsia="Times New Roman" w:cs="Times New Roman"/>
                <w:color w:val="000000" w:themeColor="text1"/>
              </w:rPr>
              <w:t>-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49BBC7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0 </w:t>
            </w:r>
          </w:p>
          <w:p w14:paraId="4AB5B774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(= reference time)</w:t>
            </w:r>
          </w:p>
        </w:tc>
      </w:tr>
      <w:tr w:rsidR="00706F78" w:rsidRPr="00706F78" w14:paraId="66252DA2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4CAF1C" w14:textId="77777777" w:rsidR="00B06436" w:rsidRPr="002F6F70" w:rsidRDefault="00B06436" w:rsidP="00220716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Vacuuming, room temperature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E6A9CC" w14:textId="25055EFA" w:rsidR="00B06436" w:rsidRPr="00071567" w:rsidRDefault="00426B66" w:rsidP="00B90D3D">
            <w:pPr>
              <w:jc w:val="center"/>
              <w:rPr>
                <w:rFonts w:eastAsia="Times New Roman" w:cs="Times New Roman"/>
                <w:color w:val="FF0000"/>
              </w:rPr>
            </w:pPr>
            <w:r w:rsidRPr="00EB59CD">
              <w:rPr>
                <w:rFonts w:eastAsia="Times New Roman" w:cs="Times New Roman"/>
                <w:color w:val="000000" w:themeColor="text1"/>
              </w:rPr>
              <w:t>12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0CF524" w14:textId="475D7F4A" w:rsidR="00B06436" w:rsidRPr="002F6F70" w:rsidRDefault="005379B0" w:rsidP="005379B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12</w:t>
            </w:r>
          </w:p>
        </w:tc>
      </w:tr>
      <w:tr w:rsidR="00706F78" w:rsidRPr="00706F78" w14:paraId="2B07C485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548B99" w14:textId="2523ED1A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bookmarkStart w:id="578" w:name="_1hmsyys" w:colFirst="0" w:colLast="0"/>
            <w:bookmarkEnd w:id="578"/>
            <w:r w:rsidRPr="002F6F70">
              <w:rPr>
                <w:rFonts w:eastAsia="Times New Roman" w:cs="Times New Roman"/>
                <w:color w:val="000000" w:themeColor="text1"/>
              </w:rPr>
              <w:t xml:space="preserve">FT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7C4E11" w14:textId="72CE43D5" w:rsidR="00B06436" w:rsidRPr="00071567" w:rsidRDefault="00071567" w:rsidP="00B90D3D">
            <w:pPr>
              <w:jc w:val="center"/>
              <w:rPr>
                <w:rFonts w:eastAsia="Times New Roman" w:cs="Times New Roman"/>
                <w:color w:val="FF0000"/>
              </w:rPr>
            </w:pPr>
            <w:r w:rsidRPr="001C20E2">
              <w:rPr>
                <w:rFonts w:eastAsia="Times New Roman"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BA1B6" w14:textId="0AA6CF93" w:rsidR="00B06436" w:rsidRPr="002B603E" w:rsidRDefault="005379B0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14</w:t>
            </w:r>
          </w:p>
        </w:tc>
      </w:tr>
      <w:tr w:rsidR="00706F78" w:rsidRPr="00706F78" w14:paraId="07BD05CB" w14:textId="77777777" w:rsidTr="00281F1F">
        <w:trPr>
          <w:trHeight w:val="20"/>
          <w:jc w:val="center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640AF077" w14:textId="77777777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Cold Ramp 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2B7F062" w14:textId="77777777" w:rsidR="00B06436" w:rsidRPr="002F6F70" w:rsidRDefault="00B06436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8D8956" w14:textId="5FD38F61" w:rsidR="00B06436" w:rsidRPr="00071567" w:rsidRDefault="00EB59CD" w:rsidP="00B90D3D">
            <w:pPr>
              <w:jc w:val="center"/>
              <w:rPr>
                <w:rFonts w:eastAsia="Times New Roman" w:cs="Times New Roman"/>
                <w:color w:val="FF0000"/>
              </w:rPr>
            </w:pPr>
            <w:r w:rsidRPr="00EB59CD">
              <w:rPr>
                <w:rFonts w:eastAsia="Times New Roman" w:cs="Times New Roman"/>
                <w:color w:val="000000" w:themeColor="text1"/>
              </w:rPr>
              <w:t>3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A88C1" w14:textId="40E57F26" w:rsidR="00B06436" w:rsidRPr="002F6F70" w:rsidRDefault="005379B0" w:rsidP="005379B0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17</w:t>
            </w:r>
          </w:p>
        </w:tc>
      </w:tr>
      <w:tr w:rsidR="00706F78" w:rsidRPr="00706F78" w14:paraId="7D4103EE" w14:textId="77777777" w:rsidTr="00281F1F">
        <w:trPr>
          <w:trHeight w:val="20"/>
          <w:jc w:val="center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799400A1" w14:textId="77777777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Cold Ramp 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E9100F" w14:textId="77777777" w:rsidR="00B06436" w:rsidRPr="002F6F70" w:rsidRDefault="00B06436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Stop</w:t>
            </w:r>
          </w:p>
        </w:tc>
        <w:tc>
          <w:tcPr>
            <w:tcW w:w="212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19D4C2" w14:textId="77777777" w:rsidR="00B06436" w:rsidRPr="00071567" w:rsidRDefault="00B06436" w:rsidP="00B9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eastAsia="Times New Roman" w:cs="Times New Roman"/>
                <w:color w:val="FF0000"/>
              </w:rPr>
            </w:pPr>
          </w:p>
        </w:tc>
        <w:tc>
          <w:tcPr>
            <w:tcW w:w="212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03F0FD" w14:textId="77777777" w:rsidR="00B06436" w:rsidRPr="002F6F70" w:rsidRDefault="00B06436" w:rsidP="005379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</w:tr>
      <w:tr w:rsidR="00706F78" w:rsidRPr="00706F78" w14:paraId="14D90F55" w14:textId="77777777" w:rsidTr="00281F1F">
        <w:trPr>
          <w:trHeight w:val="454"/>
          <w:jc w:val="center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7AE38394" w14:textId="77777777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FT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3BBF6D" w14:textId="77777777" w:rsidR="00B06436" w:rsidRPr="002F6F70" w:rsidRDefault="00B06436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B7969" w14:textId="084A6087" w:rsidR="00B06436" w:rsidRPr="00071567" w:rsidRDefault="00EB59CD" w:rsidP="00B90D3D">
            <w:pPr>
              <w:jc w:val="center"/>
              <w:rPr>
                <w:rFonts w:cs="Times New Roman"/>
                <w:color w:val="FF0000"/>
              </w:rPr>
            </w:pPr>
            <w:r w:rsidRPr="00EB59CD">
              <w:rPr>
                <w:rFonts w:cs="Times New Roman"/>
                <w:color w:val="000000" w:themeColor="text1"/>
              </w:rPr>
              <w:t>2.5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DD8F8D" w14:textId="1A22AA88" w:rsidR="00B06436" w:rsidRPr="002B603E" w:rsidRDefault="005379B0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19.5</w:t>
            </w:r>
          </w:p>
        </w:tc>
      </w:tr>
      <w:tr w:rsidR="00706F78" w:rsidRPr="00706F78" w14:paraId="357F067A" w14:textId="77777777" w:rsidTr="00281F1F">
        <w:trPr>
          <w:trHeight w:val="20"/>
          <w:jc w:val="center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7E08F99A" w14:textId="77777777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Hot Ramp 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5C8A59" w14:textId="77777777" w:rsidR="00B06436" w:rsidRPr="002F6F70" w:rsidRDefault="00B06436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34467C" w14:textId="11B7EE2F" w:rsidR="00B06436" w:rsidRPr="00071567" w:rsidRDefault="00A41B26" w:rsidP="00B90D3D">
            <w:pPr>
              <w:jc w:val="center"/>
              <w:rPr>
                <w:rFonts w:eastAsia="Times New Roman" w:cs="Times New Roman"/>
                <w:color w:val="FF0000"/>
              </w:rPr>
            </w:pPr>
            <w:r w:rsidRPr="00A41B26">
              <w:rPr>
                <w:rFonts w:eastAsia="Times New Roman" w:cs="Times New Roman"/>
                <w:color w:val="000000" w:themeColor="text1"/>
              </w:rPr>
              <w:t>1</w:t>
            </w:r>
          </w:p>
        </w:tc>
        <w:tc>
          <w:tcPr>
            <w:tcW w:w="212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80C7D5" w14:textId="1BB11296" w:rsidR="00B06436" w:rsidRPr="002F6F70" w:rsidRDefault="005379B0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20.5</w:t>
            </w:r>
          </w:p>
        </w:tc>
      </w:tr>
      <w:tr w:rsidR="00706F78" w:rsidRPr="00706F78" w14:paraId="2E091F16" w14:textId="77777777" w:rsidTr="00281F1F">
        <w:trPr>
          <w:trHeight w:val="20"/>
          <w:jc w:val="center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652856D3" w14:textId="77777777" w:rsidR="00B06436" w:rsidRPr="002F6F70" w:rsidRDefault="00B06436" w:rsidP="002D0A7E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Hot Ramp 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97DB0E" w14:textId="77777777" w:rsidR="00B06436" w:rsidRPr="002F6F70" w:rsidRDefault="00B06436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Stop</w:t>
            </w:r>
          </w:p>
        </w:tc>
        <w:tc>
          <w:tcPr>
            <w:tcW w:w="212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BB9255" w14:textId="77777777" w:rsidR="00B06436" w:rsidRPr="00071567" w:rsidRDefault="00B06436" w:rsidP="00B9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eastAsia="Times New Roman" w:cs="Times New Roman"/>
                <w:color w:val="FF0000"/>
              </w:rPr>
            </w:pPr>
          </w:p>
        </w:tc>
        <w:tc>
          <w:tcPr>
            <w:tcW w:w="212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E9B672" w14:textId="77777777" w:rsidR="00B06436" w:rsidRPr="002F6F70" w:rsidRDefault="00B06436" w:rsidP="005379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eastAsia="Times New Roman" w:cs="Times New Roman"/>
                <w:color w:val="000000" w:themeColor="text1"/>
              </w:rPr>
            </w:pPr>
          </w:p>
        </w:tc>
      </w:tr>
      <w:tr w:rsidR="00281F1F" w:rsidRPr="00706F78" w14:paraId="79C2C097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F17013" w14:textId="0D073312" w:rsidR="00281F1F" w:rsidRPr="002F6F70" w:rsidRDefault="00281F1F" w:rsidP="00281F1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FT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6537E3" w14:textId="6A50CBB8" w:rsidR="00281F1F" w:rsidRPr="00A41B26" w:rsidRDefault="00281F1F" w:rsidP="00B90D3D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A41B26">
              <w:rPr>
                <w:rFonts w:eastAsia="Times New Roman" w:cs="Times New Roman"/>
                <w:color w:val="000000" w:themeColor="text1"/>
              </w:rPr>
              <w:t>1.5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1DAEAB" w14:textId="2A8E8B95" w:rsidR="00281F1F" w:rsidRPr="002F6F70" w:rsidRDefault="00281F1F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22</w:t>
            </w:r>
          </w:p>
        </w:tc>
      </w:tr>
      <w:tr w:rsidR="00281F1F" w:rsidRPr="00706F78" w14:paraId="4835D3DE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2A8B8F" w14:textId="6F3FEF87" w:rsidR="00281F1F" w:rsidRPr="002F6F70" w:rsidRDefault="00281F1F" w:rsidP="00281F1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bookmarkStart w:id="579" w:name="_41mghml" w:colFirst="0" w:colLast="0"/>
            <w:bookmarkEnd w:id="579"/>
            <w:r w:rsidRPr="002F6F70">
              <w:rPr>
                <w:rFonts w:cs="Times New Roman"/>
                <w:color w:val="000000" w:themeColor="text1"/>
              </w:rPr>
              <w:t>Room temperature control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38A85F" w14:textId="79EF25EE" w:rsidR="00281F1F" w:rsidRPr="00071567" w:rsidRDefault="00281F1F" w:rsidP="00B90D3D">
            <w:pPr>
              <w:jc w:val="center"/>
              <w:rPr>
                <w:rFonts w:cs="Times New Roman"/>
                <w:color w:val="FF0000"/>
              </w:rPr>
            </w:pPr>
            <w:r w:rsidRPr="007957C2">
              <w:rPr>
                <w:rFonts w:cs="Times New Roman"/>
                <w:color w:val="000000" w:themeColor="text1"/>
              </w:rPr>
              <w:t>0.5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9FF990" w14:textId="7FAF2FF0" w:rsidR="00281F1F" w:rsidRPr="002F6F70" w:rsidRDefault="00281F1F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22.5</w:t>
            </w:r>
          </w:p>
        </w:tc>
      </w:tr>
      <w:tr w:rsidR="00281F1F" w:rsidRPr="00706F78" w14:paraId="64149332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D44FCD" w14:textId="42BB9787" w:rsidR="00281F1F" w:rsidRPr="002F6F70" w:rsidRDefault="00281F1F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bookmarkStart w:id="580" w:name="_2grqrue" w:colFirst="0" w:colLast="0"/>
            <w:bookmarkEnd w:id="580"/>
            <w:r w:rsidRPr="002F6F70">
              <w:rPr>
                <w:rFonts w:eastAsia="Times New Roman" w:cs="Times New Roman"/>
                <w:color w:val="000000" w:themeColor="text1"/>
              </w:rPr>
              <w:t>FT trials in vacuum at room temperature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0639FF" w14:textId="5526A507" w:rsidR="00281F1F" w:rsidRPr="00071567" w:rsidRDefault="00281F1F" w:rsidP="00B90D3D">
            <w:pPr>
              <w:jc w:val="center"/>
              <w:rPr>
                <w:rFonts w:cs="Times New Roman"/>
                <w:color w:val="FF0000"/>
              </w:rPr>
            </w:pPr>
            <w:r w:rsidRPr="00116821">
              <w:rPr>
                <w:rFonts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D344" w14:textId="39871BB7" w:rsidR="00281F1F" w:rsidRPr="002F6F70" w:rsidRDefault="00281F1F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24.5</w:t>
            </w:r>
          </w:p>
        </w:tc>
      </w:tr>
      <w:tr w:rsidR="00281F1F" w:rsidRPr="00706F78" w14:paraId="24988D95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770C4A" w14:textId="64225ACC" w:rsidR="00281F1F" w:rsidRPr="002F6F70" w:rsidRDefault="00281F1F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De-vacuuming and recovery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1F6933" w14:textId="0850FB01" w:rsidR="00281F1F" w:rsidRPr="005379B0" w:rsidRDefault="00281F1F" w:rsidP="00B9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cs="Times New Roman"/>
                <w:color w:val="000000" w:themeColor="text1"/>
              </w:rPr>
            </w:pPr>
            <w:r w:rsidRPr="005379B0">
              <w:rPr>
                <w:rFonts w:cs="Times New Roman"/>
                <w:color w:val="000000" w:themeColor="text1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375BD" w14:textId="0580ADD8" w:rsidR="00281F1F" w:rsidRPr="002F6F70" w:rsidRDefault="00281F1F" w:rsidP="005379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25.5</w:t>
            </w:r>
          </w:p>
        </w:tc>
      </w:tr>
      <w:tr w:rsidR="00281F1F" w:rsidRPr="00706F78" w14:paraId="50F33E5C" w14:textId="77777777" w:rsidTr="00281F1F">
        <w:trPr>
          <w:trHeight w:val="454"/>
          <w:jc w:val="center"/>
        </w:trPr>
        <w:tc>
          <w:tcPr>
            <w:tcW w:w="36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2010F4" w14:textId="6C8FCE2D" w:rsidR="00281F1F" w:rsidRPr="002F6F70" w:rsidRDefault="00281F1F" w:rsidP="00B90D3D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FT trials in atmospheric room condition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3728B8" w14:textId="4BBB025D" w:rsidR="00281F1F" w:rsidRPr="005379B0" w:rsidRDefault="00281F1F" w:rsidP="00B90D3D">
            <w:pPr>
              <w:jc w:val="center"/>
              <w:rPr>
                <w:rFonts w:cs="Times New Roman"/>
                <w:color w:val="000000" w:themeColor="text1"/>
              </w:rPr>
            </w:pPr>
            <w:r w:rsidRPr="005379B0">
              <w:rPr>
                <w:rFonts w:cs="Times New Roman"/>
                <w:color w:val="000000" w:themeColor="text1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21101" w14:textId="16FA238B" w:rsidR="00281F1F" w:rsidRPr="002F6F70" w:rsidRDefault="00281F1F" w:rsidP="005379B0">
            <w:pPr>
              <w:jc w:val="center"/>
              <w:rPr>
                <w:rFonts w:cs="Times New Roman"/>
                <w:color w:val="000000" w:themeColor="text1"/>
              </w:rPr>
            </w:pPr>
            <w:r>
              <w:rPr>
                <w:rFonts w:cs="Times New Roman"/>
                <w:color w:val="000000" w:themeColor="text1"/>
              </w:rPr>
              <w:t>27.5</w:t>
            </w:r>
          </w:p>
        </w:tc>
      </w:tr>
    </w:tbl>
    <w:p w14:paraId="11076D07" w14:textId="77777777" w:rsidR="00032CAE" w:rsidRPr="00D609E0" w:rsidRDefault="00032CAE" w:rsidP="00D609E0">
      <w:bookmarkStart w:id="581" w:name="_lnxbz9" w:colFirst="0" w:colLast="0"/>
      <w:bookmarkEnd w:id="581"/>
    </w:p>
    <w:p w14:paraId="270AC44B" w14:textId="77777777" w:rsidR="00032CAE" w:rsidRDefault="00032CAE" w:rsidP="00D609E0">
      <w:pPr>
        <w:rPr>
          <w:rFonts w:eastAsia="Arial" w:cs="Arial"/>
          <w:b/>
          <w:szCs w:val="24"/>
        </w:rPr>
      </w:pPr>
      <w:r>
        <w:br w:type="page"/>
      </w:r>
    </w:p>
    <w:p w14:paraId="560B36E8" w14:textId="4E4C194E" w:rsidR="007064FC" w:rsidRPr="00BE25D7" w:rsidRDefault="007064FC" w:rsidP="00BB59B3">
      <w:pPr>
        <w:pStyle w:val="1"/>
        <w:numPr>
          <w:ilvl w:val="0"/>
          <w:numId w:val="29"/>
        </w:numPr>
      </w:pPr>
      <w:bookmarkStart w:id="582" w:name="_Toc162381410"/>
      <w:r w:rsidRPr="00BE25D7">
        <w:lastRenderedPageBreak/>
        <w:t>Test Results</w:t>
      </w:r>
      <w:bookmarkEnd w:id="582"/>
    </w:p>
    <w:p w14:paraId="1035B96F" w14:textId="3DA0F39F" w:rsidR="00B06436" w:rsidRPr="00D35B21" w:rsidRDefault="00B06436" w:rsidP="002F6F70">
      <w:pPr>
        <w:pStyle w:val="af7"/>
        <w:ind w:leftChars="0" w:left="360"/>
        <w:rPr>
          <w:rFonts w:cs="Times New Roman"/>
          <w:color w:val="000000" w:themeColor="text1"/>
        </w:rPr>
      </w:pPr>
      <w:r w:rsidRPr="00D35B21">
        <w:rPr>
          <w:rFonts w:cs="Times New Roman"/>
          <w:color w:val="000000" w:themeColor="text1"/>
        </w:rPr>
        <w:t>Date</w:t>
      </w:r>
      <w:r w:rsidRPr="00D35B21">
        <w:rPr>
          <w:rFonts w:cs="Times New Roman"/>
          <w:color w:val="000000" w:themeColor="text1"/>
        </w:rPr>
        <w:tab/>
      </w:r>
      <w:r w:rsidRPr="00D35B21">
        <w:rPr>
          <w:rFonts w:cs="Times New Roman" w:hint="eastAsia"/>
          <w:color w:val="000000" w:themeColor="text1"/>
        </w:rPr>
        <w:t>：</w:t>
      </w:r>
      <w:r w:rsidR="006508F1" w:rsidRPr="00D35B21">
        <w:rPr>
          <w:rFonts w:cs="Times New Roman"/>
          <w:color w:val="000000" w:themeColor="text1"/>
        </w:rPr>
        <w:t>202</w:t>
      </w:r>
      <w:r w:rsidR="00644EA3" w:rsidRPr="00D35B21">
        <w:rPr>
          <w:rFonts w:cs="Times New Roman"/>
          <w:color w:val="000000" w:themeColor="text1"/>
        </w:rPr>
        <w:t>4</w:t>
      </w:r>
      <w:r w:rsidR="006508F1" w:rsidRPr="00D35B21">
        <w:rPr>
          <w:rFonts w:cs="Times New Roman"/>
          <w:color w:val="000000" w:themeColor="text1"/>
        </w:rPr>
        <w:t>/2/2</w:t>
      </w:r>
      <w:r w:rsidR="000624D0" w:rsidRPr="00D35B21">
        <w:rPr>
          <w:rFonts w:cs="Times New Roman"/>
          <w:color w:val="000000" w:themeColor="text1"/>
        </w:rPr>
        <w:t>0</w:t>
      </w:r>
      <w:r w:rsidR="006508F1" w:rsidRPr="00D35B21">
        <w:rPr>
          <w:rFonts w:cs="Times New Roman"/>
          <w:color w:val="000000" w:themeColor="text1"/>
        </w:rPr>
        <w:t>-202</w:t>
      </w:r>
      <w:r w:rsidR="000624D0" w:rsidRPr="00D35B21">
        <w:rPr>
          <w:rFonts w:cs="Times New Roman"/>
          <w:color w:val="000000" w:themeColor="text1"/>
        </w:rPr>
        <w:t>4</w:t>
      </w:r>
      <w:r w:rsidR="006508F1" w:rsidRPr="00D35B21">
        <w:rPr>
          <w:rFonts w:cs="Times New Roman"/>
          <w:color w:val="000000" w:themeColor="text1"/>
        </w:rPr>
        <w:t>/2/</w:t>
      </w:r>
      <w:r w:rsidR="000624D0" w:rsidRPr="00D35B21">
        <w:rPr>
          <w:rFonts w:cs="Times New Roman"/>
          <w:color w:val="000000" w:themeColor="text1"/>
        </w:rPr>
        <w:t>22</w:t>
      </w:r>
    </w:p>
    <w:p w14:paraId="26DDE777" w14:textId="77777777" w:rsidR="000624D0" w:rsidRDefault="00B06436" w:rsidP="000624D0">
      <w:pPr>
        <w:ind w:firstLine="360"/>
        <w:rPr>
          <w:rFonts w:eastAsia="Times New Roman" w:cs="Times New Roman"/>
          <w:color w:val="000000" w:themeColor="text1"/>
        </w:rPr>
      </w:pPr>
      <w:r w:rsidRPr="002F6F70">
        <w:rPr>
          <w:rFonts w:cs="Times New Roman"/>
          <w:color w:val="000000" w:themeColor="text1"/>
        </w:rPr>
        <w:t>Location</w:t>
      </w:r>
      <w:r w:rsidRPr="002F6F70">
        <w:rPr>
          <w:rFonts w:cs="Times New Roman"/>
          <w:color w:val="000000" w:themeColor="text1"/>
        </w:rPr>
        <w:tab/>
      </w:r>
      <w:r w:rsidRPr="002F6F70">
        <w:rPr>
          <w:rFonts w:cs="Times New Roman" w:hint="eastAsia"/>
          <w:color w:val="000000" w:themeColor="text1"/>
        </w:rPr>
        <w:t>：</w:t>
      </w:r>
      <w:r w:rsidRPr="002F6F70">
        <w:rPr>
          <w:rFonts w:eastAsia="Times New Roman" w:cs="Times New Roman"/>
          <w:color w:val="000000" w:themeColor="text1"/>
        </w:rPr>
        <w:t>Center for Nanosatellite Testing</w:t>
      </w:r>
    </w:p>
    <w:p w14:paraId="38A7FD30" w14:textId="77777777" w:rsidR="000624D0" w:rsidRDefault="00B06436" w:rsidP="000624D0">
      <w:pPr>
        <w:ind w:left="930" w:firstLine="72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Laboratory of Spacecraft Environment Interaction Engineering</w:t>
      </w:r>
    </w:p>
    <w:p w14:paraId="2E27EE4A" w14:textId="635BDDDD" w:rsidR="00B06436" w:rsidRPr="002F6F70" w:rsidRDefault="00B06436" w:rsidP="000624D0">
      <w:pPr>
        <w:ind w:left="930" w:firstLine="720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Kyushu Institute of </w:t>
      </w:r>
      <w:r w:rsidR="006F61B0">
        <w:rPr>
          <w:rFonts w:eastAsia="Times New Roman" w:cs="Times New Roman"/>
          <w:color w:val="000000" w:themeColor="text1"/>
        </w:rPr>
        <w:t>T</w:t>
      </w:r>
      <w:r w:rsidRPr="002F6F70">
        <w:rPr>
          <w:rFonts w:eastAsia="Times New Roman" w:cs="Times New Roman"/>
          <w:color w:val="000000" w:themeColor="text1"/>
        </w:rPr>
        <w:t>echnology</w:t>
      </w:r>
    </w:p>
    <w:p w14:paraId="4CED5F9A" w14:textId="42E33A14" w:rsidR="00B06436" w:rsidRPr="00DE7018" w:rsidRDefault="00B06436" w:rsidP="000624D0">
      <w:pPr>
        <w:pStyle w:val="af7"/>
        <w:numPr>
          <w:ilvl w:val="1"/>
          <w:numId w:val="27"/>
        </w:numPr>
        <w:ind w:leftChars="0"/>
        <w:rPr>
          <w:ins w:id="583" w:author="yamauchi takashi" w:date="2024-03-27T19:05:00Z"/>
          <w:rFonts w:eastAsia="Times New Roman" w:cs="Times New Roman"/>
          <w:color w:val="000000" w:themeColor="text1"/>
          <w:rPrChange w:id="584" w:author="yamauchi takashi" w:date="2024-03-27T19:05:00Z">
            <w:rPr>
              <w:ins w:id="585" w:author="yamauchi takashi" w:date="2024-03-27T19:05:00Z"/>
              <w:rFonts w:cs="Times New Roman"/>
              <w:color w:val="000000" w:themeColor="text1"/>
            </w:rPr>
          </w:rPrChange>
        </w:rPr>
      </w:pPr>
      <w:proofErr w:type="spellStart"/>
      <w:r w:rsidRPr="000624D0">
        <w:rPr>
          <w:rFonts w:eastAsia="Times New Roman" w:cs="Times New Roman"/>
          <w:color w:val="000000" w:themeColor="text1"/>
        </w:rPr>
        <w:t>Sensui</w:t>
      </w:r>
      <w:proofErr w:type="spellEnd"/>
      <w:r w:rsidRPr="000624D0">
        <w:rPr>
          <w:rFonts w:eastAsia="Times New Roman" w:cs="Times New Roman"/>
          <w:color w:val="000000" w:themeColor="text1"/>
        </w:rPr>
        <w:t>, Tobata, Kitakyushu, 804-8550 Fukuoka, Japan</w:t>
      </w:r>
    </w:p>
    <w:p w14:paraId="0A808730" w14:textId="77777777" w:rsidR="00DE7018" w:rsidRPr="000624D0" w:rsidRDefault="00DE7018">
      <w:pPr>
        <w:pStyle w:val="af7"/>
        <w:ind w:leftChars="0" w:left="2010"/>
        <w:rPr>
          <w:rFonts w:eastAsia="Times New Roman" w:cs="Times New Roman"/>
          <w:color w:val="000000" w:themeColor="text1"/>
        </w:rPr>
        <w:pPrChange w:id="586" w:author="yamauchi takashi" w:date="2024-03-27T19:05:00Z">
          <w:pPr>
            <w:pStyle w:val="af7"/>
            <w:numPr>
              <w:ilvl w:val="1"/>
              <w:numId w:val="27"/>
            </w:numPr>
            <w:ind w:leftChars="0" w:left="2010" w:hanging="360"/>
          </w:pPr>
        </w:pPrChange>
      </w:pPr>
    </w:p>
    <w:p w14:paraId="6E956B6D" w14:textId="61DB0709" w:rsidR="00AF0B5A" w:rsidRPr="002F6F70" w:rsidRDefault="005645AD">
      <w:pPr>
        <w:pStyle w:val="1"/>
      </w:pPr>
      <w:bookmarkStart w:id="587" w:name="_35nkun2" w:colFirst="0" w:colLast="0"/>
      <w:bookmarkStart w:id="588" w:name="_1ksv4uv" w:colFirst="0" w:colLast="0"/>
      <w:bookmarkStart w:id="589" w:name="_44sinio" w:colFirst="0" w:colLast="0"/>
      <w:bookmarkStart w:id="590" w:name="_2jxsxqh" w:colFirst="0" w:colLast="0"/>
      <w:bookmarkStart w:id="591" w:name="_z337ya" w:colFirst="0" w:colLast="0"/>
      <w:bookmarkStart w:id="592" w:name="_3j2qqm3" w:colFirst="0" w:colLast="0"/>
      <w:bookmarkStart w:id="593" w:name="_1y810tw" w:colFirst="0" w:colLast="0"/>
      <w:bookmarkStart w:id="594" w:name="_2xcytpi" w:colFirst="0" w:colLast="0"/>
      <w:bookmarkStart w:id="595" w:name="_3whwml4" w:colFirst="0" w:colLast="0"/>
      <w:bookmarkStart w:id="596" w:name="_2bn6wsx" w:colFirst="0" w:colLast="0"/>
      <w:bookmarkStart w:id="597" w:name="_49x2ik5" w:colFirst="0" w:colLast="0"/>
      <w:bookmarkStart w:id="598" w:name="_2p2csry" w:colFirst="0" w:colLast="0"/>
      <w:bookmarkStart w:id="599" w:name="_147n2zr" w:colFirst="0" w:colLast="0"/>
      <w:bookmarkStart w:id="600" w:name="_3o7alnk" w:colFirst="0" w:colLast="0"/>
      <w:bookmarkStart w:id="601" w:name="_23ckvvd" w:colFirst="0" w:colLast="0"/>
      <w:bookmarkStart w:id="602" w:name="_1v1yuxt" w:colFirst="0" w:colLast="0"/>
      <w:bookmarkStart w:id="603" w:name="_4f1mdlm" w:colFirst="0" w:colLast="0"/>
      <w:bookmarkStart w:id="604" w:name="_2u6wntf" w:colFirst="0" w:colLast="0"/>
      <w:bookmarkStart w:id="605" w:name="_19c6y18" w:colFirst="0" w:colLast="0"/>
      <w:bookmarkStart w:id="606" w:name="_1rvwp1q" w:colFirst="0" w:colLast="0"/>
      <w:bookmarkStart w:id="607" w:name="_2r0uhxc" w:colFirst="0" w:colLast="0"/>
      <w:bookmarkStart w:id="608" w:name="_1664s55" w:colFirst="0" w:colLast="0"/>
      <w:bookmarkStart w:id="609" w:name="_3q5sasy" w:colFirst="0" w:colLast="0"/>
      <w:bookmarkStart w:id="610" w:name="_25b2l0r" w:colFirst="0" w:colLast="0"/>
      <w:bookmarkStart w:id="611" w:name="_kgcv8k" w:colFirst="0" w:colLast="0"/>
      <w:bookmarkStart w:id="612" w:name="_34g0dwd" w:colFirst="0" w:colLast="0"/>
      <w:bookmarkStart w:id="613" w:name="_Toc162381411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r w:rsidRPr="002F6F70">
        <w:t>Detailed Test Procedure</w:t>
      </w:r>
      <w:bookmarkEnd w:id="613"/>
    </w:p>
    <w:p w14:paraId="75471ADF" w14:textId="23F8F7CA" w:rsidR="00AF0B5A" w:rsidRPr="002F6F70" w:rsidDel="00DE7018" w:rsidRDefault="005645AD" w:rsidP="00B30D91">
      <w:pPr>
        <w:rPr>
          <w:del w:id="614" w:author="yamauchi takashi" w:date="2024-03-27T19:05:00Z"/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>The detail</w:t>
      </w:r>
      <w:r w:rsidR="00F8102C">
        <w:rPr>
          <w:rFonts w:eastAsia="Times New Roman" w:cs="Times New Roman"/>
          <w:color w:val="000000" w:themeColor="text1"/>
        </w:rPr>
        <w:t xml:space="preserve">ed test procedures are shown in </w:t>
      </w:r>
      <w:r w:rsidR="00055F29">
        <w:rPr>
          <w:rFonts w:eastAsia="Times New Roman" w:cs="Times New Roman"/>
          <w:color w:val="000000" w:themeColor="text1"/>
        </w:rPr>
        <w:fldChar w:fldCharType="begin"/>
      </w:r>
      <w:r w:rsidR="00055F29">
        <w:rPr>
          <w:rFonts w:eastAsia="Times New Roman" w:cs="Times New Roman"/>
          <w:color w:val="000000" w:themeColor="text1"/>
        </w:rPr>
        <w:instrText xml:space="preserve"> REF _Ref159613140 \h </w:instrText>
      </w:r>
      <w:r w:rsidR="00055F29">
        <w:rPr>
          <w:rFonts w:eastAsia="Times New Roman" w:cs="Times New Roman"/>
          <w:color w:val="000000" w:themeColor="text1"/>
        </w:rPr>
      </w:r>
      <w:r w:rsidR="00055F29">
        <w:rPr>
          <w:rFonts w:eastAsia="Times New Roman" w:cs="Times New Roman"/>
          <w:color w:val="000000" w:themeColor="text1"/>
        </w:rPr>
        <w:fldChar w:fldCharType="separate"/>
      </w:r>
      <w:r w:rsidR="00055F29" w:rsidRPr="00055F29">
        <w:t xml:space="preserve">Table </w:t>
      </w:r>
      <w:r w:rsidR="00B62517">
        <w:rPr>
          <w:noProof/>
        </w:rPr>
        <w:t>4.1.1</w:t>
      </w:r>
      <w:r w:rsidR="00055F29">
        <w:rPr>
          <w:rFonts w:eastAsia="Times New Roman" w:cs="Times New Roman"/>
          <w:color w:val="000000" w:themeColor="text1"/>
        </w:rPr>
        <w:fldChar w:fldCharType="end"/>
      </w:r>
      <w:r w:rsidR="00F8102C">
        <w:rPr>
          <w:rFonts w:eastAsia="Times New Roman" w:cs="Times New Roman"/>
          <w:color w:val="000000" w:themeColor="text1"/>
        </w:rPr>
        <w:t xml:space="preserve"> with tasks that need to be done before, during, and after the test; the person in charge of each task should check the task once it is</w:t>
      </w:r>
      <w:r w:rsidRPr="002F6F70">
        <w:rPr>
          <w:rFonts w:eastAsia="Times New Roman" w:cs="Times New Roman"/>
          <w:color w:val="000000" w:themeColor="text1"/>
        </w:rPr>
        <w:t xml:space="preserve"> finished.</w:t>
      </w:r>
    </w:p>
    <w:p w14:paraId="43DEDAF7" w14:textId="77777777" w:rsidR="00A06FC6" w:rsidRPr="00DE7018" w:rsidRDefault="00A06FC6" w:rsidP="00B30D91">
      <w:pPr>
        <w:rPr>
          <w:rFonts w:cs="Times New Roman"/>
          <w:color w:val="000000" w:themeColor="text1"/>
          <w:rPrChange w:id="615" w:author="yamauchi takashi" w:date="2024-03-27T19:05:00Z">
            <w:rPr>
              <w:rFonts w:eastAsia="Times New Roman" w:cs="Times New Roman"/>
              <w:color w:val="000000" w:themeColor="text1"/>
            </w:rPr>
          </w:rPrChange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5528"/>
      </w:tblGrid>
      <w:tr w:rsidR="00706F78" w:rsidRPr="00706F78" w14:paraId="5BED4F35" w14:textId="77777777" w:rsidTr="009B1C24">
        <w:trPr>
          <w:jc w:val="center"/>
        </w:trPr>
        <w:tc>
          <w:tcPr>
            <w:tcW w:w="5528" w:type="dxa"/>
            <w:shd w:val="clear" w:color="auto" w:fill="FDE9D9" w:themeFill="accent6" w:themeFillTint="33"/>
          </w:tcPr>
          <w:p w14:paraId="57831C9B" w14:textId="77777777" w:rsidR="009B1C24" w:rsidRPr="002F6F70" w:rsidRDefault="009B1C24" w:rsidP="00B30D91">
            <w:pPr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cs="Times New Roman"/>
                <w:color w:val="000000" w:themeColor="text1"/>
              </w:rPr>
              <w:t>Verification</w:t>
            </w:r>
          </w:p>
        </w:tc>
      </w:tr>
      <w:tr w:rsidR="00706F78" w:rsidRPr="00706F78" w14:paraId="5B1B1CBB" w14:textId="77777777" w:rsidTr="009B1C24">
        <w:trPr>
          <w:jc w:val="center"/>
        </w:trPr>
        <w:tc>
          <w:tcPr>
            <w:tcW w:w="5528" w:type="dxa"/>
            <w:shd w:val="clear" w:color="auto" w:fill="DAEEF3" w:themeFill="accent5" w:themeFillTint="33"/>
          </w:tcPr>
          <w:p w14:paraId="3A04897C" w14:textId="77777777" w:rsidR="009B1C24" w:rsidRPr="002F6F70" w:rsidRDefault="009B1C24" w:rsidP="00B30D91">
            <w:pPr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Preparation and checking the satellite and chamber</w:t>
            </w:r>
          </w:p>
        </w:tc>
      </w:tr>
      <w:tr w:rsidR="00706F78" w:rsidRPr="00706F78" w14:paraId="7DDE10E3" w14:textId="77777777" w:rsidTr="009B1C24">
        <w:trPr>
          <w:jc w:val="center"/>
        </w:trPr>
        <w:tc>
          <w:tcPr>
            <w:tcW w:w="5528" w:type="dxa"/>
            <w:shd w:val="clear" w:color="auto" w:fill="E5DFEC" w:themeFill="accent4" w:themeFillTint="33"/>
          </w:tcPr>
          <w:p w14:paraId="3A2A2519" w14:textId="77777777" w:rsidR="009B1C24" w:rsidRPr="002F6F70" w:rsidRDefault="009B1C24" w:rsidP="00B30D91">
            <w:pPr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Make vacuum and conduct the thermal test and functional test</w:t>
            </w:r>
          </w:p>
        </w:tc>
      </w:tr>
      <w:tr w:rsidR="00706F78" w:rsidRPr="00706F78" w14:paraId="29260B14" w14:textId="77777777" w:rsidTr="009B1C24">
        <w:trPr>
          <w:jc w:val="center"/>
        </w:trPr>
        <w:tc>
          <w:tcPr>
            <w:tcW w:w="5528" w:type="dxa"/>
            <w:shd w:val="clear" w:color="auto" w:fill="EAF1DD" w:themeFill="accent3" w:themeFillTint="33"/>
          </w:tcPr>
          <w:p w14:paraId="4B3AC861" w14:textId="77777777" w:rsidR="009B1C24" w:rsidRPr="002F6F70" w:rsidRDefault="009B1C24" w:rsidP="00B30D91">
            <w:pPr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Stop the test, clean up and check the satellite</w:t>
            </w:r>
          </w:p>
        </w:tc>
      </w:tr>
    </w:tbl>
    <w:p w14:paraId="684AD5E1" w14:textId="0B7619FF" w:rsidR="00055F29" w:rsidRPr="00055F29" w:rsidRDefault="00055F29" w:rsidP="00055F29">
      <w:pPr>
        <w:jc w:val="center"/>
      </w:pPr>
      <w:bookmarkStart w:id="616" w:name="_1jlao46" w:colFirst="0" w:colLast="0"/>
      <w:bookmarkEnd w:id="616"/>
    </w:p>
    <w:p w14:paraId="53CA5B52" w14:textId="71EA32AA" w:rsidR="00032CAE" w:rsidRDefault="00032CAE" w:rsidP="00032CAE">
      <w:pPr>
        <w:jc w:val="center"/>
      </w:pPr>
      <w:r>
        <w:t>Table</w:t>
      </w:r>
      <w:r w:rsidR="004C6C64">
        <w:t xml:space="preserve"> </w:t>
      </w:r>
      <w:r w:rsidR="00B62517">
        <w:t>4.1.</w:t>
      </w:r>
      <w:r w:rsidR="00602419">
        <w:fldChar w:fldCharType="begin"/>
      </w:r>
      <w:r w:rsidR="00602419">
        <w:instrText xml:space="preserve"> SEQ Table \* ARABIC \s 1 </w:instrText>
      </w:r>
      <w:r w:rsidR="00602419">
        <w:fldChar w:fldCharType="separate"/>
      </w:r>
      <w:r w:rsidR="00602419">
        <w:rPr>
          <w:noProof/>
        </w:rPr>
        <w:t>1</w:t>
      </w:r>
      <w:r w:rsidR="00602419">
        <w:fldChar w:fldCharType="end"/>
      </w:r>
      <w:r>
        <w:t xml:space="preserve"> </w:t>
      </w:r>
      <w:r w:rsidRPr="00AD065A">
        <w:t>Detailed test procedure</w:t>
      </w:r>
    </w:p>
    <w:tbl>
      <w:tblPr>
        <w:tblW w:w="80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710"/>
        <w:gridCol w:w="6373"/>
        <w:gridCol w:w="992"/>
      </w:tblGrid>
      <w:tr w:rsidR="00706F78" w:rsidRPr="00706F78" w14:paraId="4AF13D12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auto"/>
            <w:vAlign w:val="center"/>
          </w:tcPr>
          <w:p w14:paraId="6E0F12FD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bookmarkStart w:id="617" w:name="43ky6rz" w:colFirst="0" w:colLast="0"/>
            <w:bookmarkStart w:id="618" w:name="4h042r0" w:colFirst="0" w:colLast="0"/>
            <w:bookmarkEnd w:id="617"/>
            <w:bookmarkEnd w:id="618"/>
            <w:r w:rsidRPr="002F6F70">
              <w:rPr>
                <w:rFonts w:eastAsia="Times New Roman" w:cs="Times New Roman"/>
                <w:b/>
                <w:color w:val="000000" w:themeColor="text1"/>
              </w:rPr>
              <w:t>No.</w:t>
            </w:r>
          </w:p>
        </w:tc>
        <w:tc>
          <w:tcPr>
            <w:tcW w:w="6373" w:type="dxa"/>
            <w:shd w:val="clear" w:color="auto" w:fill="auto"/>
            <w:vAlign w:val="center"/>
          </w:tcPr>
          <w:p w14:paraId="53586606" w14:textId="77777777" w:rsidR="00076BF3" w:rsidRPr="002F6F70" w:rsidRDefault="00076BF3" w:rsidP="002F6F70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Procedure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14EE699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b/>
                <w:color w:val="000000" w:themeColor="text1"/>
              </w:rPr>
            </w:pPr>
            <w:r w:rsidRPr="002F6F70">
              <w:rPr>
                <w:rFonts w:eastAsia="Times New Roman" w:cs="Times New Roman"/>
                <w:b/>
                <w:color w:val="000000" w:themeColor="text1"/>
              </w:rPr>
              <w:t>Check</w:t>
            </w:r>
          </w:p>
        </w:tc>
      </w:tr>
      <w:tr w:rsidR="00706F78" w:rsidRPr="00706F78" w14:paraId="6A1D5E37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FDE9D9" w:themeFill="accent6" w:themeFillTint="33"/>
            <w:vAlign w:val="center"/>
          </w:tcPr>
          <w:p w14:paraId="23C0ABF1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0</w:t>
            </w:r>
          </w:p>
        </w:tc>
        <w:tc>
          <w:tcPr>
            <w:tcW w:w="6373" w:type="dxa"/>
            <w:shd w:val="clear" w:color="auto" w:fill="FDE9D9" w:themeFill="accent6" w:themeFillTint="33"/>
            <w:vAlign w:val="center"/>
          </w:tcPr>
          <w:p w14:paraId="3190F7AC" w14:textId="51C885D7" w:rsidR="00076BF3" w:rsidRPr="002F6F70" w:rsidRDefault="00076BF3" w:rsidP="006508F1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Verify all satellite functionalities and operation (preliminary, in </w:t>
            </w:r>
            <w:r w:rsidR="00712D56">
              <w:rPr>
                <w:rFonts w:eastAsia="Times New Roman" w:cs="Times New Roman"/>
                <w:color w:val="000000" w:themeColor="text1"/>
              </w:rPr>
              <w:t>c</w:t>
            </w:r>
            <w:r w:rsidR="006508F1">
              <w:rPr>
                <w:rFonts w:eastAsia="Times New Roman" w:cs="Times New Roman"/>
                <w:color w:val="000000" w:themeColor="text1"/>
              </w:rPr>
              <w:t xml:space="preserve">lean </w:t>
            </w:r>
            <w:r w:rsidR="007777A2">
              <w:rPr>
                <w:rFonts w:eastAsia="Times New Roman" w:cs="Times New Roman"/>
                <w:color w:val="000000" w:themeColor="text1"/>
              </w:rPr>
              <w:t>r</w:t>
            </w:r>
            <w:r w:rsidR="006508F1">
              <w:rPr>
                <w:rFonts w:eastAsia="Times New Roman" w:cs="Times New Roman"/>
                <w:color w:val="000000" w:themeColor="text1"/>
              </w:rPr>
              <w:t>oom – SVBL 3</w:t>
            </w:r>
            <w:r w:rsidRPr="002F6F70">
              <w:rPr>
                <w:rFonts w:eastAsia="Times New Roman" w:cs="Times New Roman"/>
                <w:color w:val="000000" w:themeColor="text1"/>
              </w:rPr>
              <w:t>F)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17A4107" w14:textId="77777777" w:rsidR="00076BF3" w:rsidRPr="002F6F70" w:rsidRDefault="00076BF3" w:rsidP="002F6F70">
            <w:pPr>
              <w:jc w:val="center"/>
              <w:rPr>
                <w:rFonts w:cs="Times New Roman"/>
                <w:b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17E7B8B0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03B4586C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38B0E50D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Prepare and check thermocouples</w:t>
            </w:r>
          </w:p>
        </w:tc>
        <w:tc>
          <w:tcPr>
            <w:tcW w:w="992" w:type="dxa"/>
            <w:shd w:val="clear" w:color="auto" w:fill="auto"/>
          </w:tcPr>
          <w:p w14:paraId="754FF7F0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6BD62989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2FA4ED36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2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652D1013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Prepare and check heaters</w:t>
            </w:r>
          </w:p>
        </w:tc>
        <w:tc>
          <w:tcPr>
            <w:tcW w:w="992" w:type="dxa"/>
            <w:shd w:val="clear" w:color="auto" w:fill="auto"/>
          </w:tcPr>
          <w:p w14:paraId="0CCE927B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4DDBD325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12045719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3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4B8E03F7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Check chamber's heater connections</w:t>
            </w:r>
          </w:p>
        </w:tc>
        <w:tc>
          <w:tcPr>
            <w:tcW w:w="992" w:type="dxa"/>
            <w:shd w:val="clear" w:color="auto" w:fill="auto"/>
          </w:tcPr>
          <w:p w14:paraId="223B092D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6CA17770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05401D71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4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07B63A37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Check chamber's thermocouple connections</w:t>
            </w:r>
          </w:p>
        </w:tc>
        <w:tc>
          <w:tcPr>
            <w:tcW w:w="992" w:type="dxa"/>
            <w:shd w:val="clear" w:color="auto" w:fill="auto"/>
          </w:tcPr>
          <w:p w14:paraId="74E4125D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4E93D0CC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096FF50F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5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2718ED2F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Check chamber's D-Sub and RF port connections</w:t>
            </w:r>
          </w:p>
        </w:tc>
        <w:tc>
          <w:tcPr>
            <w:tcW w:w="992" w:type="dxa"/>
            <w:shd w:val="clear" w:color="auto" w:fill="auto"/>
          </w:tcPr>
          <w:p w14:paraId="024FE86A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52B9D8FF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17BDF4FC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6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6D6C2DFA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Disassemble structure and center box</w:t>
            </w:r>
          </w:p>
        </w:tc>
        <w:tc>
          <w:tcPr>
            <w:tcW w:w="992" w:type="dxa"/>
            <w:shd w:val="clear" w:color="auto" w:fill="auto"/>
          </w:tcPr>
          <w:p w14:paraId="6A2CC621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2D974A48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3EC695E3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7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63710AD7" w14:textId="4E8A7A39" w:rsidR="00076BF3" w:rsidRPr="002F6F70" w:rsidRDefault="00076BF3" w:rsidP="006508F1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Attach thermocouples and heaters to </w:t>
            </w:r>
            <w:r w:rsidR="006508F1">
              <w:rPr>
                <w:rFonts w:eastAsia="Times New Roman" w:cs="Times New Roman"/>
                <w:color w:val="000000" w:themeColor="text1"/>
              </w:rPr>
              <w:t>satellites</w:t>
            </w:r>
          </w:p>
        </w:tc>
        <w:tc>
          <w:tcPr>
            <w:tcW w:w="992" w:type="dxa"/>
            <w:shd w:val="clear" w:color="auto" w:fill="auto"/>
          </w:tcPr>
          <w:p w14:paraId="02B9D118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45BDEB15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2009675B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8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23CEC535" w14:textId="78210100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Take photos and note the </w:t>
            </w:r>
            <w:r w:rsidR="00F8102C" w:rsidRPr="002F6F70">
              <w:rPr>
                <w:rFonts w:eastAsia="Times New Roman" w:cs="Times New Roman"/>
                <w:color w:val="000000" w:themeColor="text1"/>
              </w:rPr>
              <w:t>heaters</w:t>
            </w:r>
            <w:r w:rsidRPr="002F6F70">
              <w:rPr>
                <w:rFonts w:eastAsia="Times New Roman" w:cs="Times New Roman"/>
                <w:color w:val="000000" w:themeColor="text1"/>
              </w:rPr>
              <w:t xml:space="preserve"> and TCs’ positions and number</w:t>
            </w:r>
          </w:p>
        </w:tc>
        <w:tc>
          <w:tcPr>
            <w:tcW w:w="992" w:type="dxa"/>
            <w:shd w:val="clear" w:color="auto" w:fill="auto"/>
          </w:tcPr>
          <w:p w14:paraId="4E70501B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6F690631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21F06537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9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1E67A7A1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Reassemble satellite and check thermocouples and heaters connection</w:t>
            </w:r>
          </w:p>
        </w:tc>
        <w:tc>
          <w:tcPr>
            <w:tcW w:w="992" w:type="dxa"/>
            <w:shd w:val="clear" w:color="auto" w:fill="auto"/>
          </w:tcPr>
          <w:p w14:paraId="09968B42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15982A39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2B1F6DE1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10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6FC70FC0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Check satellite functionalities</w:t>
            </w:r>
          </w:p>
        </w:tc>
        <w:tc>
          <w:tcPr>
            <w:tcW w:w="992" w:type="dxa"/>
            <w:shd w:val="clear" w:color="auto" w:fill="auto"/>
          </w:tcPr>
          <w:p w14:paraId="42B42FBC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58BDB967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099887E7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11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3BA26F6D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Move satellite to the chamber</w:t>
            </w:r>
          </w:p>
        </w:tc>
        <w:tc>
          <w:tcPr>
            <w:tcW w:w="992" w:type="dxa"/>
            <w:shd w:val="clear" w:color="auto" w:fill="auto"/>
          </w:tcPr>
          <w:p w14:paraId="61997F83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04CFD0E2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017E8514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12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6DC40FE1" w14:textId="453633CA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Install the satellite in the chamber</w:t>
            </w:r>
          </w:p>
        </w:tc>
        <w:tc>
          <w:tcPr>
            <w:tcW w:w="992" w:type="dxa"/>
            <w:shd w:val="clear" w:color="auto" w:fill="auto"/>
          </w:tcPr>
          <w:p w14:paraId="15A20CC0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609AEDA5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338D2B3E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13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49C0CBC1" w14:textId="449CFAA0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Check again all </w:t>
            </w:r>
            <w:r w:rsidR="00F8102C" w:rsidRPr="002F6F70">
              <w:rPr>
                <w:rFonts w:eastAsia="Times New Roman" w:cs="Times New Roman"/>
                <w:color w:val="000000" w:themeColor="text1"/>
              </w:rPr>
              <w:t>heaters</w:t>
            </w:r>
            <w:r w:rsidRPr="002F6F70">
              <w:rPr>
                <w:rFonts w:eastAsia="Times New Roman" w:cs="Times New Roman"/>
                <w:color w:val="000000" w:themeColor="text1"/>
              </w:rPr>
              <w:t xml:space="preserve"> and TCs’ response on the PC</w:t>
            </w:r>
          </w:p>
        </w:tc>
        <w:tc>
          <w:tcPr>
            <w:tcW w:w="992" w:type="dxa"/>
            <w:shd w:val="clear" w:color="auto" w:fill="auto"/>
          </w:tcPr>
          <w:p w14:paraId="045589FA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4D658E6C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329BCB21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14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473C63A0" w14:textId="48185B9B" w:rsidR="00076BF3" w:rsidRPr="006508F1" w:rsidRDefault="006508F1" w:rsidP="00A6195F">
            <w:pPr>
              <w:jc w:val="left"/>
              <w:rPr>
                <w:rFonts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Check satellite functionalities</w:t>
            </w:r>
          </w:p>
        </w:tc>
        <w:tc>
          <w:tcPr>
            <w:tcW w:w="992" w:type="dxa"/>
            <w:shd w:val="clear" w:color="auto" w:fill="auto"/>
          </w:tcPr>
          <w:p w14:paraId="72C6BDA0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703ABA66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DAEEF3" w:themeFill="accent5" w:themeFillTint="33"/>
            <w:vAlign w:val="center"/>
          </w:tcPr>
          <w:p w14:paraId="4C15A345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15</w:t>
            </w:r>
          </w:p>
        </w:tc>
        <w:tc>
          <w:tcPr>
            <w:tcW w:w="6373" w:type="dxa"/>
            <w:shd w:val="clear" w:color="auto" w:fill="DAEEF3" w:themeFill="accent5" w:themeFillTint="33"/>
            <w:vAlign w:val="center"/>
          </w:tcPr>
          <w:p w14:paraId="75256654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Close the chamber</w:t>
            </w:r>
          </w:p>
        </w:tc>
        <w:tc>
          <w:tcPr>
            <w:tcW w:w="992" w:type="dxa"/>
            <w:shd w:val="clear" w:color="auto" w:fill="auto"/>
          </w:tcPr>
          <w:p w14:paraId="36D3A3AB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706F78" w:rsidRPr="00706F78" w14:paraId="4A5BC207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180DCEBF" w14:textId="77777777" w:rsidR="00076BF3" w:rsidRPr="002F6F70" w:rsidRDefault="00076BF3" w:rsidP="00A6195F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16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64C13A3E" w14:textId="77777777" w:rsidR="00076BF3" w:rsidRPr="002F6F70" w:rsidRDefault="00076BF3" w:rsidP="00A6195F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Make vacuum</w:t>
            </w:r>
          </w:p>
        </w:tc>
        <w:tc>
          <w:tcPr>
            <w:tcW w:w="992" w:type="dxa"/>
            <w:shd w:val="clear" w:color="auto" w:fill="auto"/>
          </w:tcPr>
          <w:p w14:paraId="63E459F4" w14:textId="77777777" w:rsidR="00076BF3" w:rsidRPr="002F6F70" w:rsidRDefault="00076BF3" w:rsidP="002F6F70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5582B9A9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3D2F5EF5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17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5D5AC3BB" w14:textId="6D7F1096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 cold ramp 1</w:t>
            </w:r>
          </w:p>
        </w:tc>
        <w:tc>
          <w:tcPr>
            <w:tcW w:w="992" w:type="dxa"/>
            <w:shd w:val="clear" w:color="auto" w:fill="auto"/>
          </w:tcPr>
          <w:p w14:paraId="7E13B7E5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51B3CE1C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131970C6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18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52081061" w14:textId="71300A86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Start cold </w:t>
            </w:r>
            <w:bookmarkStart w:id="619" w:name="1x0gk37" w:colFirst="0" w:colLast="0"/>
            <w:bookmarkStart w:id="620" w:name="xvir7l" w:colFirst="0" w:colLast="0"/>
            <w:bookmarkStart w:id="621" w:name="2iq8gzs" w:colFirst="0" w:colLast="0"/>
            <w:bookmarkStart w:id="622" w:name="3hv69ve" w:colFirst="0" w:colLast="0"/>
            <w:bookmarkEnd w:id="619"/>
            <w:bookmarkEnd w:id="620"/>
            <w:bookmarkEnd w:id="621"/>
            <w:bookmarkEnd w:id="622"/>
            <w:r w:rsidRPr="002F6F70">
              <w:rPr>
                <w:rFonts w:eastAsia="Times New Roman" w:cs="Times New Roman"/>
                <w:color w:val="000000" w:themeColor="text1"/>
              </w:rPr>
              <w:t>soak 1</w:t>
            </w:r>
          </w:p>
        </w:tc>
        <w:tc>
          <w:tcPr>
            <w:tcW w:w="992" w:type="dxa"/>
            <w:shd w:val="clear" w:color="auto" w:fill="auto"/>
          </w:tcPr>
          <w:p w14:paraId="1A6938C6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5C36CB69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79F6DB44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19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0E46AA68" w14:textId="5B109D2E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 xml:space="preserve">Satellite functional test </w:t>
            </w:r>
          </w:p>
        </w:tc>
        <w:tc>
          <w:tcPr>
            <w:tcW w:w="992" w:type="dxa"/>
            <w:shd w:val="clear" w:color="auto" w:fill="auto"/>
          </w:tcPr>
          <w:p w14:paraId="4803FE12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23ECD994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3D2650F0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20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01FBE035" w14:textId="276ADA22" w:rsidR="006C2BEB" w:rsidRPr="002F6F70" w:rsidRDefault="006C2BEB" w:rsidP="006C2BEB">
            <w:pPr>
              <w:jc w:val="left"/>
              <w:rPr>
                <w:rFonts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 hot ramp 1</w:t>
            </w:r>
          </w:p>
        </w:tc>
        <w:tc>
          <w:tcPr>
            <w:tcW w:w="992" w:type="dxa"/>
            <w:shd w:val="clear" w:color="auto" w:fill="auto"/>
          </w:tcPr>
          <w:p w14:paraId="36D4FCA3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2B849E7B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5063BD82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21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1D6A0DA7" w14:textId="493F1DD2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 hot soak 1</w:t>
            </w:r>
          </w:p>
        </w:tc>
        <w:tc>
          <w:tcPr>
            <w:tcW w:w="992" w:type="dxa"/>
            <w:shd w:val="clear" w:color="auto" w:fill="auto"/>
          </w:tcPr>
          <w:p w14:paraId="089A88F4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354BC809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19C0A41C" w14:textId="77777777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22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0E648E55" w14:textId="1567E878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Satellite functional test</w:t>
            </w:r>
          </w:p>
        </w:tc>
        <w:tc>
          <w:tcPr>
            <w:tcW w:w="992" w:type="dxa"/>
            <w:shd w:val="clear" w:color="auto" w:fill="auto"/>
          </w:tcPr>
          <w:p w14:paraId="42B50348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30346A72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58282027" w14:textId="224149E6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23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16665203" w14:textId="4E4DFBA4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Start ramp down to room temperature</w:t>
            </w:r>
          </w:p>
        </w:tc>
        <w:tc>
          <w:tcPr>
            <w:tcW w:w="992" w:type="dxa"/>
            <w:shd w:val="clear" w:color="auto" w:fill="auto"/>
          </w:tcPr>
          <w:p w14:paraId="6E64E865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C2BEB" w:rsidRPr="00706F78" w14:paraId="34C8FAA5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5DFEC" w:themeFill="accent4" w:themeFillTint="33"/>
            <w:vAlign w:val="center"/>
          </w:tcPr>
          <w:p w14:paraId="65E465B6" w14:textId="5EC4848B" w:rsidR="006C2BEB" w:rsidRPr="002F6F70" w:rsidRDefault="006C2BEB" w:rsidP="006C2BE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24</w:t>
            </w:r>
          </w:p>
        </w:tc>
        <w:tc>
          <w:tcPr>
            <w:tcW w:w="6373" w:type="dxa"/>
            <w:shd w:val="clear" w:color="auto" w:fill="E5DFEC" w:themeFill="accent4" w:themeFillTint="33"/>
            <w:vAlign w:val="center"/>
          </w:tcPr>
          <w:p w14:paraId="061EF035" w14:textId="20BB9753" w:rsidR="006C2BEB" w:rsidRPr="002F6F70" w:rsidRDefault="006C2BEB" w:rsidP="006C2BE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Satellite functional test at room temperature</w:t>
            </w:r>
          </w:p>
        </w:tc>
        <w:tc>
          <w:tcPr>
            <w:tcW w:w="992" w:type="dxa"/>
            <w:shd w:val="clear" w:color="auto" w:fill="auto"/>
          </w:tcPr>
          <w:p w14:paraId="6BF1C2BF" w14:textId="77777777" w:rsidR="006C2BEB" w:rsidRPr="002F6F70" w:rsidRDefault="006C2BEB" w:rsidP="006C2BE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5335B" w:rsidRPr="00706F78" w14:paraId="1D4B20FD" w14:textId="77777777" w:rsidTr="0065335B">
        <w:trPr>
          <w:trHeight w:val="57"/>
          <w:jc w:val="center"/>
        </w:trPr>
        <w:tc>
          <w:tcPr>
            <w:tcW w:w="710" w:type="dxa"/>
            <w:shd w:val="clear" w:color="auto" w:fill="EAF1DD" w:themeFill="accent3" w:themeFillTint="33"/>
            <w:vAlign w:val="center"/>
          </w:tcPr>
          <w:p w14:paraId="1D445D17" w14:textId="4256FF74" w:rsidR="0065335B" w:rsidRPr="002F6F70" w:rsidRDefault="0065335B" w:rsidP="0065335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25</w:t>
            </w:r>
          </w:p>
        </w:tc>
        <w:tc>
          <w:tcPr>
            <w:tcW w:w="6373" w:type="dxa"/>
            <w:shd w:val="clear" w:color="auto" w:fill="EAF1DD" w:themeFill="accent3" w:themeFillTint="33"/>
            <w:vAlign w:val="center"/>
          </w:tcPr>
          <w:p w14:paraId="62B40A54" w14:textId="2C1892F4" w:rsidR="0065335B" w:rsidRPr="002F6F70" w:rsidRDefault="0065335B" w:rsidP="0065335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De-vacuuming</w:t>
            </w:r>
          </w:p>
        </w:tc>
        <w:tc>
          <w:tcPr>
            <w:tcW w:w="992" w:type="dxa"/>
            <w:shd w:val="clear" w:color="auto" w:fill="auto"/>
          </w:tcPr>
          <w:p w14:paraId="2FFD2397" w14:textId="77777777" w:rsidR="0065335B" w:rsidRPr="002F6F70" w:rsidRDefault="0065335B" w:rsidP="0065335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5335B" w:rsidRPr="00706F78" w14:paraId="68390874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AF1DD" w:themeFill="accent3" w:themeFillTint="33"/>
            <w:vAlign w:val="center"/>
          </w:tcPr>
          <w:p w14:paraId="1C5F66A9" w14:textId="18D0545A" w:rsidR="0065335B" w:rsidRPr="002F6F70" w:rsidRDefault="0065335B" w:rsidP="0065335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26</w:t>
            </w:r>
          </w:p>
        </w:tc>
        <w:tc>
          <w:tcPr>
            <w:tcW w:w="6373" w:type="dxa"/>
            <w:shd w:val="clear" w:color="auto" w:fill="EAF1DD" w:themeFill="accent3" w:themeFillTint="33"/>
            <w:vAlign w:val="center"/>
          </w:tcPr>
          <w:p w14:paraId="12F22030" w14:textId="40BC6C96" w:rsidR="0065335B" w:rsidRPr="002F6F70" w:rsidRDefault="0065335B" w:rsidP="0065335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Open chamber, move satellite to clean room</w:t>
            </w:r>
          </w:p>
        </w:tc>
        <w:tc>
          <w:tcPr>
            <w:tcW w:w="992" w:type="dxa"/>
            <w:shd w:val="clear" w:color="auto" w:fill="auto"/>
          </w:tcPr>
          <w:p w14:paraId="6DC98D27" w14:textId="77777777" w:rsidR="0065335B" w:rsidRPr="002F6F70" w:rsidRDefault="0065335B" w:rsidP="0065335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5335B" w:rsidRPr="00706F78" w14:paraId="693B8D0A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AF1DD" w:themeFill="accent3" w:themeFillTint="33"/>
            <w:vAlign w:val="center"/>
          </w:tcPr>
          <w:p w14:paraId="658887DE" w14:textId="0F5A4A66" w:rsidR="0065335B" w:rsidRPr="002F6F70" w:rsidRDefault="0065335B" w:rsidP="0065335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</w:t>
            </w:r>
            <w:r w:rsidR="00F8102C">
              <w:rPr>
                <w:rFonts w:eastAsia="Times New Roman" w:cs="Times New Roman"/>
                <w:color w:val="000000" w:themeColor="text1"/>
              </w:rPr>
              <w:t>7</w:t>
            </w:r>
          </w:p>
        </w:tc>
        <w:tc>
          <w:tcPr>
            <w:tcW w:w="6373" w:type="dxa"/>
            <w:shd w:val="clear" w:color="auto" w:fill="EAF1DD" w:themeFill="accent3" w:themeFillTint="33"/>
            <w:vAlign w:val="center"/>
          </w:tcPr>
          <w:p w14:paraId="41D1388C" w14:textId="77777777" w:rsidR="0065335B" w:rsidRPr="002F6F70" w:rsidRDefault="0065335B" w:rsidP="0065335B">
            <w:pPr>
              <w:jc w:val="left"/>
              <w:rPr>
                <w:rFonts w:cs="Times New Roman"/>
                <w:color w:val="000000" w:themeColor="text1"/>
                <w:highlight w:val="yellow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Satellite functional testing</w:t>
            </w:r>
          </w:p>
        </w:tc>
        <w:tc>
          <w:tcPr>
            <w:tcW w:w="992" w:type="dxa"/>
            <w:shd w:val="clear" w:color="auto" w:fill="auto"/>
          </w:tcPr>
          <w:p w14:paraId="12733817" w14:textId="77777777" w:rsidR="0065335B" w:rsidRPr="002F6F70" w:rsidRDefault="0065335B" w:rsidP="0065335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5335B" w:rsidRPr="00706F78" w14:paraId="5831847F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AF1DD" w:themeFill="accent3" w:themeFillTint="33"/>
            <w:vAlign w:val="center"/>
          </w:tcPr>
          <w:p w14:paraId="2C9EABCD" w14:textId="40650D9C" w:rsidR="0065335B" w:rsidRPr="002F6F70" w:rsidRDefault="0065335B" w:rsidP="0065335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</w:t>
            </w:r>
            <w:r w:rsidR="00F8102C">
              <w:rPr>
                <w:rFonts w:eastAsia="Times New Roman" w:cs="Times New Roman"/>
                <w:color w:val="000000" w:themeColor="text1"/>
              </w:rPr>
              <w:t>8</w:t>
            </w:r>
          </w:p>
        </w:tc>
        <w:tc>
          <w:tcPr>
            <w:tcW w:w="6373" w:type="dxa"/>
            <w:shd w:val="clear" w:color="auto" w:fill="EAF1DD" w:themeFill="accent3" w:themeFillTint="33"/>
            <w:vAlign w:val="center"/>
          </w:tcPr>
          <w:p w14:paraId="5E3191EA" w14:textId="77777777" w:rsidR="0065335B" w:rsidRPr="002F6F70" w:rsidRDefault="0065335B" w:rsidP="0065335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Disassemble satellite</w:t>
            </w:r>
          </w:p>
        </w:tc>
        <w:tc>
          <w:tcPr>
            <w:tcW w:w="992" w:type="dxa"/>
            <w:shd w:val="clear" w:color="auto" w:fill="auto"/>
          </w:tcPr>
          <w:p w14:paraId="2EB7B1EC" w14:textId="77777777" w:rsidR="0065335B" w:rsidRPr="002F6F70" w:rsidRDefault="0065335B" w:rsidP="0065335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  <w:tr w:rsidR="0065335B" w:rsidRPr="00706F78" w14:paraId="2A57D86B" w14:textId="77777777" w:rsidTr="00A6195F">
        <w:trPr>
          <w:trHeight w:val="57"/>
          <w:jc w:val="center"/>
        </w:trPr>
        <w:tc>
          <w:tcPr>
            <w:tcW w:w="710" w:type="dxa"/>
            <w:shd w:val="clear" w:color="auto" w:fill="EAF1DD" w:themeFill="accent3" w:themeFillTint="33"/>
            <w:vAlign w:val="center"/>
          </w:tcPr>
          <w:p w14:paraId="7EB4ED33" w14:textId="46C159BA" w:rsidR="0065335B" w:rsidRPr="002F6F70" w:rsidRDefault="00F8102C" w:rsidP="0065335B">
            <w:pPr>
              <w:jc w:val="center"/>
              <w:rPr>
                <w:rFonts w:eastAsia="Times New Roman" w:cs="Times New Roman"/>
                <w:color w:val="000000" w:themeColor="text1"/>
              </w:rPr>
            </w:pPr>
            <w:r>
              <w:rPr>
                <w:rFonts w:eastAsia="Times New Roman" w:cs="Times New Roman"/>
                <w:color w:val="000000" w:themeColor="text1"/>
              </w:rPr>
              <w:t>29</w:t>
            </w:r>
          </w:p>
        </w:tc>
        <w:tc>
          <w:tcPr>
            <w:tcW w:w="6373" w:type="dxa"/>
            <w:shd w:val="clear" w:color="auto" w:fill="EAF1DD" w:themeFill="accent3" w:themeFillTint="33"/>
            <w:vAlign w:val="center"/>
          </w:tcPr>
          <w:p w14:paraId="7DFCC166" w14:textId="77777777" w:rsidR="0065335B" w:rsidRPr="002F6F70" w:rsidRDefault="0065335B" w:rsidP="0065335B">
            <w:pPr>
              <w:jc w:val="left"/>
              <w:rPr>
                <w:rFonts w:eastAsia="Times New Roman" w:cs="Times New Roman"/>
                <w:color w:val="000000" w:themeColor="text1"/>
              </w:rPr>
            </w:pPr>
            <w:r w:rsidRPr="002F6F70">
              <w:rPr>
                <w:rFonts w:eastAsia="Times New Roman" w:cs="Times New Roman"/>
                <w:color w:val="000000" w:themeColor="text1"/>
              </w:rPr>
              <w:t>Remove TCs and heaters</w:t>
            </w:r>
          </w:p>
        </w:tc>
        <w:tc>
          <w:tcPr>
            <w:tcW w:w="992" w:type="dxa"/>
            <w:shd w:val="clear" w:color="auto" w:fill="auto"/>
          </w:tcPr>
          <w:p w14:paraId="64945A44" w14:textId="77777777" w:rsidR="0065335B" w:rsidRPr="002F6F70" w:rsidRDefault="0065335B" w:rsidP="0065335B">
            <w:pPr>
              <w:jc w:val="center"/>
              <w:rPr>
                <w:rFonts w:cs="Times New Roman"/>
                <w:color w:val="000000" w:themeColor="text1"/>
              </w:rPr>
            </w:pPr>
            <w:r w:rsidRPr="002F6F70">
              <w:rPr>
                <w:rFonts w:ascii="Apple Color Emoji" w:eastAsia="Arial Unicode MS" w:hAnsi="Apple Color Emoji" w:cs="Apple Color Emoji"/>
                <w:color w:val="000000" w:themeColor="text1"/>
                <w:highlight w:val="white"/>
              </w:rPr>
              <w:t>✔</w:t>
            </w:r>
          </w:p>
        </w:tc>
      </w:tr>
    </w:tbl>
    <w:p w14:paraId="3B2B606B" w14:textId="73889B2B" w:rsidR="00657804" w:rsidRPr="00BE25D7" w:rsidRDefault="00657804">
      <w:pPr>
        <w:pStyle w:val="1"/>
      </w:pPr>
      <w:bookmarkStart w:id="623" w:name="_2w5ecyt" w:colFirst="0" w:colLast="0"/>
      <w:bookmarkStart w:id="624" w:name="_1baon6m" w:colFirst="0" w:colLast="0"/>
      <w:bookmarkStart w:id="625" w:name="_Toc473192949"/>
      <w:bookmarkStart w:id="626" w:name="_Toc506393939"/>
      <w:bookmarkStart w:id="627" w:name="_Toc62571564"/>
      <w:bookmarkStart w:id="628" w:name="_Toc162381412"/>
      <w:bookmarkEnd w:id="623"/>
      <w:bookmarkEnd w:id="624"/>
      <w:r w:rsidRPr="00BE25D7">
        <w:lastRenderedPageBreak/>
        <w:t>Temperature data from measurement point</w:t>
      </w:r>
      <w:bookmarkEnd w:id="625"/>
      <w:bookmarkEnd w:id="626"/>
      <w:bookmarkEnd w:id="627"/>
      <w:bookmarkEnd w:id="628"/>
    </w:p>
    <w:p w14:paraId="0A1EADCF" w14:textId="2004B093" w:rsidR="00657804" w:rsidRDefault="00657804" w:rsidP="002F6F70">
      <w:pPr>
        <w:ind w:firstLineChars="50" w:firstLine="105"/>
        <w:jc w:val="left"/>
        <w:rPr>
          <w:rFonts w:cs="Times New Roman"/>
          <w:color w:val="000000" w:themeColor="text1"/>
        </w:rPr>
      </w:pPr>
      <w:r w:rsidRPr="002F6F70">
        <w:rPr>
          <w:rFonts w:cs="Times New Roman"/>
          <w:color w:val="000000" w:themeColor="text1"/>
        </w:rPr>
        <w:t xml:space="preserve">Temperature profile data are shown in </w:t>
      </w:r>
      <w:r w:rsidR="009F62B0">
        <w:rPr>
          <w:rFonts w:cs="Times New Roman"/>
          <w:color w:val="000000" w:themeColor="text1"/>
        </w:rPr>
        <w:fldChar w:fldCharType="begin"/>
      </w:r>
      <w:r w:rsidR="009F62B0">
        <w:rPr>
          <w:rFonts w:cs="Times New Roman"/>
          <w:color w:val="000000" w:themeColor="text1"/>
        </w:rPr>
        <w:instrText xml:space="preserve"> REF _Ref159842455 \h </w:instrText>
      </w:r>
      <w:r w:rsidR="009F62B0">
        <w:rPr>
          <w:rFonts w:cs="Times New Roman"/>
          <w:color w:val="000000" w:themeColor="text1"/>
        </w:rPr>
      </w:r>
      <w:r w:rsidR="009F62B0">
        <w:rPr>
          <w:rFonts w:cs="Times New Roman"/>
          <w:color w:val="000000" w:themeColor="text1"/>
        </w:rPr>
        <w:fldChar w:fldCharType="separate"/>
      </w:r>
      <w:r w:rsidR="009F62B0">
        <w:t xml:space="preserve">Figure </w:t>
      </w:r>
      <w:r w:rsidR="00B62517">
        <w:t>4.2</w:t>
      </w:r>
      <w:r w:rsidR="009E38F9">
        <w:t>-1</w:t>
      </w:r>
      <w:r w:rsidR="009F62B0">
        <w:rPr>
          <w:rFonts w:cs="Times New Roman"/>
          <w:color w:val="000000" w:themeColor="text1"/>
        </w:rPr>
        <w:fldChar w:fldCharType="end"/>
      </w:r>
      <w:r w:rsidR="00677091">
        <w:rPr>
          <w:rFonts w:cs="Times New Roman"/>
          <w:color w:val="000000" w:themeColor="text1"/>
        </w:rPr>
        <w:t>.</w:t>
      </w:r>
      <w:r w:rsidRPr="002F6F70">
        <w:rPr>
          <w:rFonts w:cs="Times New Roman"/>
          <w:color w:val="000000" w:themeColor="text1"/>
        </w:rPr>
        <w:t xml:space="preserve"> The functional testing was conducted in each soak. The pressure in the chamber is less than 1</w:t>
      </w:r>
      <w:r w:rsidRPr="002F6F70">
        <w:rPr>
          <w:rFonts w:cs="Times New Roman" w:hint="eastAsia"/>
          <w:color w:val="000000" w:themeColor="text1"/>
        </w:rPr>
        <w:t>×</w:t>
      </w:r>
      <w:r w:rsidRPr="002F6F70">
        <w:rPr>
          <w:rFonts w:cs="Times New Roman"/>
          <w:color w:val="000000" w:themeColor="text1"/>
        </w:rPr>
        <w:t>10</w:t>
      </w:r>
      <w:r w:rsidRPr="002F6F70">
        <w:rPr>
          <w:rFonts w:cs="Times New Roman"/>
          <w:color w:val="000000" w:themeColor="text1"/>
          <w:vertAlign w:val="superscript"/>
        </w:rPr>
        <w:t>-</w:t>
      </w:r>
      <w:r w:rsidR="0095509D">
        <w:rPr>
          <w:rFonts w:cs="Times New Roman"/>
          <w:color w:val="000000" w:themeColor="text1"/>
          <w:vertAlign w:val="superscript"/>
        </w:rPr>
        <w:t>3</w:t>
      </w:r>
      <w:r w:rsidRPr="002F6F70">
        <w:rPr>
          <w:rFonts w:cs="Times New Roman"/>
          <w:color w:val="000000" w:themeColor="text1"/>
        </w:rPr>
        <w:t xml:space="preserve"> [Pa] during the entire testing period</w:t>
      </w:r>
      <w:r w:rsidR="004362C7">
        <w:rPr>
          <w:rFonts w:cs="Times New Roman"/>
          <w:color w:val="000000" w:themeColor="text1"/>
        </w:rPr>
        <w:t xml:space="preserve"> </w:t>
      </w:r>
      <w:r w:rsidR="00677091">
        <w:rPr>
          <w:rFonts w:cs="Times New Roman"/>
          <w:color w:val="000000" w:themeColor="text1"/>
        </w:rPr>
        <w:fldChar w:fldCharType="begin"/>
      </w:r>
      <w:r w:rsidR="00677091">
        <w:rPr>
          <w:rFonts w:cs="Times New Roman"/>
          <w:color w:val="000000" w:themeColor="text1"/>
        </w:rPr>
        <w:instrText xml:space="preserve"> REF _Ref159842479 \h </w:instrText>
      </w:r>
      <w:r w:rsidR="00677091">
        <w:rPr>
          <w:rFonts w:cs="Times New Roman"/>
          <w:color w:val="000000" w:themeColor="text1"/>
        </w:rPr>
      </w:r>
      <w:r w:rsidR="00677091">
        <w:rPr>
          <w:rFonts w:cs="Times New Roman"/>
          <w:color w:val="000000" w:themeColor="text1"/>
        </w:rPr>
        <w:fldChar w:fldCharType="separate"/>
      </w:r>
      <w:r w:rsidR="00677091">
        <w:t>Figure</w:t>
      </w:r>
      <w:r w:rsidR="00727F26">
        <w:t xml:space="preserve"> </w:t>
      </w:r>
      <w:r w:rsidR="00B62517">
        <w:t>4.2</w:t>
      </w:r>
      <w:r w:rsidR="00727F26">
        <w:t>-</w:t>
      </w:r>
      <w:r w:rsidR="00677091">
        <w:rPr>
          <w:rFonts w:cs="Times New Roman"/>
          <w:color w:val="000000" w:themeColor="text1"/>
        </w:rPr>
        <w:fldChar w:fldCharType="end"/>
      </w:r>
      <w:r w:rsidR="009E38F9">
        <w:rPr>
          <w:rFonts w:cs="Times New Roman"/>
          <w:color w:val="000000" w:themeColor="text1"/>
        </w:rPr>
        <w:t>2</w:t>
      </w:r>
      <w:r w:rsidR="00677091">
        <w:rPr>
          <w:rFonts w:cs="Times New Roman"/>
          <w:color w:val="000000" w:themeColor="text1"/>
        </w:rPr>
        <w:t>.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F62B0" w14:paraId="112F29C4" w14:textId="77777777" w:rsidTr="009F62B0">
        <w:tc>
          <w:tcPr>
            <w:tcW w:w="8494" w:type="dxa"/>
            <w:tcBorders>
              <w:top w:val="nil"/>
              <w:left w:val="nil"/>
              <w:bottom w:val="nil"/>
              <w:right w:val="nil"/>
            </w:tcBorders>
          </w:tcPr>
          <w:p w14:paraId="7975B93F" w14:textId="77777777" w:rsidR="009F62B0" w:rsidRDefault="009F62B0" w:rsidP="009F62B0">
            <w:pPr>
              <w:keepNext/>
              <w:jc w:val="center"/>
            </w:pPr>
            <w:r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1D46F8D" wp14:editId="13A84725">
                  <wp:extent cx="3600000" cy="2311634"/>
                  <wp:effectExtent l="0" t="0" r="0" b="0"/>
                  <wp:docPr id="5589207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920763" name="Picture 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311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0959B" w14:textId="11B6F1A1" w:rsidR="009F62B0" w:rsidRDefault="009F62B0" w:rsidP="009F62B0">
            <w:pPr>
              <w:jc w:val="center"/>
            </w:pPr>
            <w:bookmarkStart w:id="629" w:name="_Ref159842455"/>
            <w:r>
              <w:t xml:space="preserve">Figure </w:t>
            </w:r>
            <w:bookmarkEnd w:id="629"/>
            <w:r w:rsidR="00B62517">
              <w:t>4.2</w:t>
            </w:r>
            <w:r w:rsidR="00727F26">
              <w:t>-1</w:t>
            </w:r>
            <w:r>
              <w:t xml:space="preserve"> </w:t>
            </w:r>
            <w:r w:rsidRPr="004323F6">
              <w:t>Temperature plots of six external panel</w:t>
            </w:r>
            <w:r>
              <w:t>s</w:t>
            </w:r>
            <w:ins w:id="630" w:author="KOSIYAKUL Merisa" w:date="2024-03-27T15:48:00Z">
              <w:r w:rsidR="000A7374">
                <w:t xml:space="preserve"> and battery</w:t>
              </w:r>
            </w:ins>
            <w:r w:rsidRPr="004323F6">
              <w:t xml:space="preserve"> throughout the </w:t>
            </w:r>
            <w:r>
              <w:t>thermal vacuum test</w:t>
            </w:r>
          </w:p>
          <w:p w14:paraId="7DFDEB0C" w14:textId="0A54FCDF" w:rsidR="009F62B0" w:rsidRDefault="009F62B0" w:rsidP="009F62B0">
            <w:pPr>
              <w:rPr>
                <w:rFonts w:cs="Times New Roman"/>
                <w:color w:val="000000" w:themeColor="text1"/>
              </w:rPr>
            </w:pPr>
          </w:p>
        </w:tc>
      </w:tr>
      <w:tr w:rsidR="009F62B0" w14:paraId="20E0036F" w14:textId="77777777" w:rsidTr="009F62B0">
        <w:tc>
          <w:tcPr>
            <w:tcW w:w="8494" w:type="dxa"/>
            <w:tcBorders>
              <w:top w:val="nil"/>
              <w:left w:val="nil"/>
              <w:bottom w:val="nil"/>
              <w:right w:val="nil"/>
            </w:tcBorders>
          </w:tcPr>
          <w:p w14:paraId="34DE35FD" w14:textId="77777777" w:rsidR="009F62B0" w:rsidRDefault="009F62B0" w:rsidP="009F62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EA8D36" wp14:editId="367A7A08">
                  <wp:extent cx="3602736" cy="2302930"/>
                  <wp:effectExtent l="12700" t="12700" r="17145" b="8890"/>
                  <wp:docPr id="9565924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592491" name="Picture 956592491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-1"/>
                          <a:stretch/>
                        </pic:blipFill>
                        <pic:spPr bwMode="auto">
                          <a:xfrm>
                            <a:off x="0" y="0"/>
                            <a:ext cx="3602736" cy="2302930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620829" w14:textId="73AE8C68" w:rsidR="009F62B0" w:rsidRDefault="009F62B0" w:rsidP="009F62B0">
            <w:pPr>
              <w:jc w:val="center"/>
            </w:pPr>
            <w:bookmarkStart w:id="631" w:name="_Ref159842479"/>
            <w:r>
              <w:t xml:space="preserve">Figure </w:t>
            </w:r>
            <w:r w:rsidR="00B62517">
              <w:t>4.2</w:t>
            </w:r>
            <w:r w:rsidR="009E38F9">
              <w:t>-</w:t>
            </w:r>
            <w:bookmarkEnd w:id="631"/>
            <w:r w:rsidR="009E38F9">
              <w:t>2</w:t>
            </w:r>
            <w:r>
              <w:t xml:space="preserve"> </w:t>
            </w:r>
            <w:r w:rsidRPr="00551B7E">
              <w:t xml:space="preserve">Pressure profile during </w:t>
            </w:r>
            <w:r w:rsidR="001430F5">
              <w:t xml:space="preserve">the </w:t>
            </w:r>
            <w:r>
              <w:t>thermal vacuum test</w:t>
            </w:r>
          </w:p>
        </w:tc>
      </w:tr>
    </w:tbl>
    <w:p w14:paraId="6B11C82F" w14:textId="77777777" w:rsidR="009F62B0" w:rsidRPr="002F6F70" w:rsidRDefault="009F62B0" w:rsidP="002F6F70">
      <w:pPr>
        <w:ind w:firstLineChars="50" w:firstLine="105"/>
        <w:jc w:val="left"/>
        <w:rPr>
          <w:rFonts w:cs="Times New Roman"/>
          <w:color w:val="000000" w:themeColor="text1"/>
        </w:rPr>
      </w:pPr>
    </w:p>
    <w:p w14:paraId="4CE273F1" w14:textId="77777777" w:rsidR="00B233B3" w:rsidRPr="002F6F70" w:rsidRDefault="00B233B3" w:rsidP="00657804">
      <w:pPr>
        <w:jc w:val="center"/>
        <w:rPr>
          <w:rFonts w:cs="Times New Roman"/>
          <w:b/>
          <w:bCs/>
          <w:color w:val="000000" w:themeColor="text1"/>
          <w:u w:val="single"/>
        </w:rPr>
      </w:pPr>
    </w:p>
    <w:p w14:paraId="1F26C35B" w14:textId="77777777" w:rsidR="004B6CF6" w:rsidRDefault="004B6CF6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00F80B90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41EE3A92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2B866F39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58E3CE33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3282376D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2C1902CE" w14:textId="77777777" w:rsidR="00032CAE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539B0AB9" w14:textId="77777777" w:rsidR="00032CAE" w:rsidRPr="00CB16AA" w:rsidRDefault="00032CAE" w:rsidP="00657804">
      <w:pPr>
        <w:jc w:val="center"/>
        <w:rPr>
          <w:rFonts w:eastAsia="Times New Roman" w:cs="Times New Roman"/>
          <w:b/>
          <w:bCs/>
          <w:color w:val="000000" w:themeColor="text1"/>
          <w:u w:val="single"/>
        </w:rPr>
      </w:pPr>
    </w:p>
    <w:p w14:paraId="2C01E5AC" w14:textId="77777777" w:rsidR="004B6CF6" w:rsidRPr="004B6CF6" w:rsidRDefault="004B6CF6" w:rsidP="00FE05C1">
      <w:pPr>
        <w:jc w:val="center"/>
        <w:rPr>
          <w:rFonts w:eastAsia="Times New Roman" w:cs="Times New Roman"/>
          <w:color w:val="000000" w:themeColor="text1"/>
        </w:rPr>
      </w:pPr>
    </w:p>
    <w:p w14:paraId="2BC15A84" w14:textId="02538E0C" w:rsidR="00FE05C1" w:rsidRPr="00FE05C1" w:rsidRDefault="00FE05C1" w:rsidP="00657804">
      <w:pPr>
        <w:jc w:val="center"/>
        <w:rPr>
          <w:rFonts w:eastAsia="Times New Roman" w:cs="Times New Roman"/>
          <w:color w:val="000000" w:themeColor="text1"/>
        </w:rPr>
      </w:pPr>
    </w:p>
    <w:p w14:paraId="15FE5368" w14:textId="77777777" w:rsidR="007E23E9" w:rsidRDefault="007E23E9">
      <w:pPr>
        <w:rPr>
          <w:rFonts w:eastAsia="Arial" w:cs="Arial"/>
          <w:b/>
          <w:szCs w:val="24"/>
        </w:rPr>
      </w:pPr>
      <w:r>
        <w:br w:type="page"/>
      </w:r>
    </w:p>
    <w:p w14:paraId="0B034A56" w14:textId="3313B472" w:rsidR="00586D4C" w:rsidRPr="00BE25D7" w:rsidRDefault="00212CBA">
      <w:pPr>
        <w:pStyle w:val="1"/>
      </w:pPr>
      <w:bookmarkStart w:id="632" w:name="_Toc162381413"/>
      <w:r w:rsidRPr="00BE25D7">
        <w:lastRenderedPageBreak/>
        <w:t>Visual inspection</w:t>
      </w:r>
      <w:bookmarkEnd w:id="632"/>
    </w:p>
    <w:p w14:paraId="06EA188D" w14:textId="581D765B" w:rsidR="00212CBA" w:rsidRPr="002F6F70" w:rsidRDefault="00AB6C21" w:rsidP="00AB6C21">
      <w:pPr>
        <w:ind w:firstLineChars="50" w:firstLine="105"/>
        <w:jc w:val="left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 visual inspection </w:t>
      </w:r>
      <w:r w:rsidR="00DF5767">
        <w:rPr>
          <w:rFonts w:eastAsia="Times New Roman" w:cs="Times New Roman"/>
          <w:color w:val="000000" w:themeColor="text1"/>
        </w:rPr>
        <w:t>of</w:t>
      </w:r>
      <w:r w:rsidRPr="002F6F70">
        <w:rPr>
          <w:rFonts w:eastAsia="Times New Roman" w:cs="Times New Roman"/>
          <w:color w:val="000000" w:themeColor="text1"/>
        </w:rPr>
        <w:t xml:space="preserve"> the satellite </w:t>
      </w:r>
      <w:r w:rsidR="00DF5767">
        <w:rPr>
          <w:rFonts w:eastAsia="Times New Roman" w:cs="Times New Roman"/>
          <w:color w:val="000000" w:themeColor="text1"/>
        </w:rPr>
        <w:t>is</w:t>
      </w:r>
      <w:r w:rsidRPr="002F6F70">
        <w:rPr>
          <w:rFonts w:eastAsia="Times New Roman" w:cs="Times New Roman"/>
          <w:color w:val="000000" w:themeColor="text1"/>
        </w:rPr>
        <w:t xml:space="preserve"> conducted after the test. </w:t>
      </w:r>
      <w:r w:rsidR="00DF5767">
        <w:rPr>
          <w:rFonts w:eastAsia="Times New Roman" w:cs="Times New Roman"/>
          <w:color w:val="000000" w:themeColor="text1"/>
        </w:rPr>
        <w:t>No breakage is</w:t>
      </w:r>
      <w:r w:rsidRPr="002F6F70">
        <w:rPr>
          <w:rFonts w:eastAsia="Times New Roman" w:cs="Times New Roman"/>
          <w:color w:val="000000" w:themeColor="text1"/>
        </w:rPr>
        <w:t xml:space="preserve"> found in the satellite after the test. Also, there </w:t>
      </w:r>
      <w:r w:rsidR="00DF5767">
        <w:rPr>
          <w:rFonts w:eastAsia="Times New Roman" w:cs="Times New Roman"/>
          <w:color w:val="000000" w:themeColor="text1"/>
        </w:rPr>
        <w:t>is</w:t>
      </w:r>
      <w:r w:rsidRPr="002F6F70">
        <w:rPr>
          <w:rFonts w:eastAsia="Times New Roman" w:cs="Times New Roman"/>
          <w:color w:val="000000" w:themeColor="text1"/>
        </w:rPr>
        <w:t xml:space="preserve"> no breakage in the solar cell cover glass. Test results </w:t>
      </w:r>
      <w:r w:rsidR="00DF5767">
        <w:rPr>
          <w:rFonts w:eastAsia="Times New Roman" w:cs="Times New Roman"/>
          <w:color w:val="000000" w:themeColor="text1"/>
        </w:rPr>
        <w:t>are shown</w:t>
      </w:r>
      <w:r w:rsidRPr="002F6F70">
        <w:rPr>
          <w:rFonts w:eastAsia="Times New Roman" w:cs="Times New Roman"/>
          <w:color w:val="000000" w:themeColor="text1"/>
        </w:rPr>
        <w:t xml:space="preserve"> in </w:t>
      </w:r>
      <w:r w:rsidR="00322134">
        <w:rPr>
          <w:rFonts w:eastAsia="Times New Roman" w:cs="Times New Roman"/>
          <w:color w:val="000000" w:themeColor="text1"/>
        </w:rPr>
        <w:fldChar w:fldCharType="begin"/>
      </w:r>
      <w:r w:rsidR="00322134">
        <w:rPr>
          <w:rFonts w:eastAsia="Times New Roman" w:cs="Times New Roman"/>
          <w:color w:val="000000" w:themeColor="text1"/>
        </w:rPr>
        <w:instrText xml:space="preserve"> REF _Ref159611012 \h </w:instrText>
      </w:r>
      <w:r w:rsidR="00322134">
        <w:rPr>
          <w:rFonts w:eastAsia="Times New Roman" w:cs="Times New Roman"/>
          <w:color w:val="000000" w:themeColor="text1"/>
        </w:rPr>
      </w:r>
      <w:r w:rsidR="00322134">
        <w:rPr>
          <w:rFonts w:eastAsia="Times New Roman" w:cs="Times New Roman"/>
          <w:color w:val="000000" w:themeColor="text1"/>
        </w:rPr>
        <w:fldChar w:fldCharType="separate"/>
      </w:r>
      <w:r w:rsidR="00944794">
        <w:t>Figure</w:t>
      </w:r>
      <w:r w:rsidR="009E38F9">
        <w:t xml:space="preserve"> </w:t>
      </w:r>
      <w:r w:rsidR="00B62517">
        <w:t>4.3</w:t>
      </w:r>
      <w:r w:rsidR="009E38F9">
        <w:t>-1</w:t>
      </w:r>
      <w:r w:rsidR="00322134">
        <w:rPr>
          <w:rFonts w:eastAsia="Times New Roman" w:cs="Times New Roman"/>
          <w:color w:val="000000" w:themeColor="text1"/>
        </w:rPr>
        <w:fldChar w:fldCharType="end"/>
      </w:r>
      <w:r w:rsidR="00322134">
        <w:rPr>
          <w:rFonts w:eastAsia="Times New Roman" w:cs="Times New Roman"/>
          <w:color w:val="000000" w:themeColor="text1"/>
        </w:rPr>
        <w:t xml:space="preserve"> to </w:t>
      </w:r>
      <w:r w:rsidR="00322134">
        <w:rPr>
          <w:rFonts w:eastAsia="Times New Roman" w:cs="Times New Roman"/>
          <w:color w:val="000000" w:themeColor="text1"/>
        </w:rPr>
        <w:fldChar w:fldCharType="begin"/>
      </w:r>
      <w:r w:rsidR="00322134">
        <w:rPr>
          <w:rFonts w:eastAsia="Times New Roman" w:cs="Times New Roman"/>
          <w:color w:val="000000" w:themeColor="text1"/>
        </w:rPr>
        <w:instrText xml:space="preserve"> REF _Ref159611032 \h </w:instrText>
      </w:r>
      <w:r w:rsidR="00322134">
        <w:rPr>
          <w:rFonts w:eastAsia="Times New Roman" w:cs="Times New Roman"/>
          <w:color w:val="000000" w:themeColor="text1"/>
        </w:rPr>
      </w:r>
      <w:r w:rsidR="00322134">
        <w:rPr>
          <w:rFonts w:eastAsia="Times New Roman" w:cs="Times New Roman"/>
          <w:color w:val="000000" w:themeColor="text1"/>
        </w:rPr>
        <w:fldChar w:fldCharType="separate"/>
      </w:r>
      <w:r w:rsidR="00944794">
        <w:t xml:space="preserve">Figure </w:t>
      </w:r>
      <w:r w:rsidR="00B62517">
        <w:t>4.3</w:t>
      </w:r>
      <w:r w:rsidR="009E38F9">
        <w:t>-6</w:t>
      </w:r>
      <w:r w:rsidR="00322134">
        <w:rPr>
          <w:rFonts w:eastAsia="Times New Roman" w:cs="Times New Roman"/>
          <w:color w:val="000000" w:themeColor="text1"/>
        </w:rPr>
        <w:fldChar w:fldCharType="end"/>
      </w:r>
    </w:p>
    <w:tbl>
      <w:tblPr>
        <w:tblStyle w:val="af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712D56" w14:paraId="04B23A65" w14:textId="77777777" w:rsidTr="00673E66">
        <w:trPr>
          <w:jc w:val="center"/>
        </w:trPr>
        <w:tc>
          <w:tcPr>
            <w:tcW w:w="4247" w:type="dxa"/>
          </w:tcPr>
          <w:p w14:paraId="0EE27A4C" w14:textId="77777777" w:rsidR="00322134" w:rsidRDefault="00CD667B" w:rsidP="00322134">
            <w:pPr>
              <w:jc w:val="center"/>
            </w:pPr>
            <w:r w:rsidRPr="00CD667B">
              <w:rPr>
                <w:noProof/>
              </w:rPr>
              <w:drawing>
                <wp:inline distT="0" distB="0" distL="0" distR="0" wp14:anchorId="482070F6" wp14:editId="4585BB97">
                  <wp:extent cx="1590944" cy="3600000"/>
                  <wp:effectExtent l="0" t="0" r="0" b="0"/>
                  <wp:docPr id="1345096189" name="Picture 4" descr="A close up of a devic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A48A10-485E-B086-B3D9-437837EA1F2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A close up of a devi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4A48A10-485E-B086-B3D9-437837EA1F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94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42A86" w14:textId="6943BFD0" w:rsidR="00712D56" w:rsidRDefault="00322134" w:rsidP="00322134">
            <w:pPr>
              <w:jc w:val="center"/>
            </w:pPr>
            <w:bookmarkStart w:id="633" w:name="_Ref159611012"/>
            <w:r>
              <w:t xml:space="preserve">Figure </w:t>
            </w:r>
            <w:r w:rsidR="000428E2">
              <w:t>4.3</w:t>
            </w:r>
            <w:r w:rsidR="009E38F9">
              <w:t>-1</w:t>
            </w:r>
            <w:bookmarkEnd w:id="633"/>
            <w:r>
              <w:t xml:space="preserve"> +X panel</w:t>
            </w:r>
          </w:p>
        </w:tc>
        <w:tc>
          <w:tcPr>
            <w:tcW w:w="4247" w:type="dxa"/>
          </w:tcPr>
          <w:p w14:paraId="0D36AD1C" w14:textId="77777777" w:rsidR="00322134" w:rsidRDefault="00CD667B" w:rsidP="00322134">
            <w:pPr>
              <w:jc w:val="center"/>
            </w:pPr>
            <w:r w:rsidRPr="00CD667B">
              <w:rPr>
                <w:noProof/>
              </w:rPr>
              <w:drawing>
                <wp:inline distT="0" distB="0" distL="0" distR="0" wp14:anchorId="178D647E" wp14:editId="14E58E03">
                  <wp:extent cx="1598507" cy="3600000"/>
                  <wp:effectExtent l="0" t="0" r="1905" b="0"/>
                  <wp:docPr id="2" name="Picture 1" descr="A rectangular object with many panels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AF357FE-89F3-234C-B5A3-EB0A22DC63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A rectangular object with many panels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3AF357FE-89F3-234C-B5A3-EB0A22DC63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10800000">
                            <a:off x="0" y="0"/>
                            <a:ext cx="159850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03D08" w14:textId="30C0C9EC" w:rsidR="00712D56" w:rsidRDefault="00322134" w:rsidP="00322134">
            <w:pPr>
              <w:jc w:val="center"/>
            </w:pPr>
            <w:r>
              <w:t xml:space="preserve">Figure </w:t>
            </w:r>
            <w:r w:rsidR="000428E2">
              <w:t>4.3</w:t>
            </w:r>
            <w:r w:rsidR="009E38F9">
              <w:t xml:space="preserve">-2 </w:t>
            </w:r>
            <w:r>
              <w:t>-X panel</w:t>
            </w:r>
          </w:p>
        </w:tc>
      </w:tr>
      <w:tr w:rsidR="00712D56" w14:paraId="348DECE7" w14:textId="77777777" w:rsidTr="00673E66">
        <w:trPr>
          <w:jc w:val="center"/>
        </w:trPr>
        <w:tc>
          <w:tcPr>
            <w:tcW w:w="4247" w:type="dxa"/>
          </w:tcPr>
          <w:p w14:paraId="157C7560" w14:textId="77777777" w:rsidR="00322134" w:rsidRDefault="00CD667B" w:rsidP="00322134">
            <w:pPr>
              <w:jc w:val="center"/>
            </w:pPr>
            <w:r w:rsidRPr="00CD667B">
              <w:rPr>
                <w:noProof/>
              </w:rPr>
              <w:drawing>
                <wp:inline distT="0" distB="0" distL="0" distR="0" wp14:anchorId="41963F0A" wp14:editId="2A72E5C5">
                  <wp:extent cx="1621463" cy="3600000"/>
                  <wp:effectExtent l="0" t="0" r="4445" b="0"/>
                  <wp:docPr id="7" name="Picture 6" descr="A back of a mach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DB7B7C-B8B1-E33A-6D96-0A2A4F6AB3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A back of a mach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FCDB7B7C-B8B1-E33A-6D96-0A2A4F6AB3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10800000">
                            <a:off x="0" y="0"/>
                            <a:ext cx="16214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6EA0A" w14:textId="37263E7B" w:rsidR="00712D56" w:rsidRDefault="00322134" w:rsidP="00322134">
            <w:pPr>
              <w:jc w:val="center"/>
            </w:pPr>
            <w:r>
              <w:t xml:space="preserve">Figure </w:t>
            </w:r>
            <w:r w:rsidR="000428E2">
              <w:t>4.3</w:t>
            </w:r>
            <w:r w:rsidR="009E38F9">
              <w:t>-3</w:t>
            </w:r>
            <w:r>
              <w:t xml:space="preserve"> +Y panel</w:t>
            </w:r>
          </w:p>
        </w:tc>
        <w:tc>
          <w:tcPr>
            <w:tcW w:w="4247" w:type="dxa"/>
          </w:tcPr>
          <w:p w14:paraId="7613DAF9" w14:textId="77777777" w:rsidR="00322134" w:rsidRDefault="00CD667B" w:rsidP="00322134">
            <w:pPr>
              <w:jc w:val="center"/>
            </w:pPr>
            <w:r w:rsidRPr="00CD667B">
              <w:rPr>
                <w:noProof/>
              </w:rPr>
              <w:drawing>
                <wp:inline distT="0" distB="0" distL="0" distR="0" wp14:anchorId="28574B78" wp14:editId="0EC158A8">
                  <wp:extent cx="1621463" cy="3600000"/>
                  <wp:effectExtent l="0" t="0" r="4445" b="0"/>
                  <wp:docPr id="19" name="Picture 18" descr="A close up of a mach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7F0A731-7673-F0F8-ABB4-1B5B057979E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 descr="A close up of a mach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7F0A731-7673-F0F8-ABB4-1B5B057979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10800000">
                            <a:off x="0" y="0"/>
                            <a:ext cx="16214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D6810" w14:textId="622C1CAE" w:rsidR="00712D56" w:rsidRDefault="00322134" w:rsidP="00322134">
            <w:pPr>
              <w:jc w:val="center"/>
            </w:pPr>
            <w:r>
              <w:t xml:space="preserve">Figure </w:t>
            </w:r>
            <w:r w:rsidR="000428E2">
              <w:t>4.3</w:t>
            </w:r>
            <w:r w:rsidR="009E38F9">
              <w:t xml:space="preserve">-4 </w:t>
            </w:r>
            <w:r>
              <w:t>-Y panel</w:t>
            </w:r>
          </w:p>
        </w:tc>
      </w:tr>
      <w:tr w:rsidR="00712D56" w14:paraId="5C270179" w14:textId="77777777" w:rsidTr="00673E66">
        <w:trPr>
          <w:jc w:val="center"/>
        </w:trPr>
        <w:tc>
          <w:tcPr>
            <w:tcW w:w="4247" w:type="dxa"/>
          </w:tcPr>
          <w:p w14:paraId="02DB222B" w14:textId="38E14344" w:rsidR="00322134" w:rsidRDefault="0019083E" w:rsidP="0032213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DE5A0D" wp14:editId="3AE2180C">
                  <wp:extent cx="1620000" cy="1620000"/>
                  <wp:effectExtent l="0" t="0" r="5715" b="5715"/>
                  <wp:docPr id="1813788557" name="Picture 1" descr="A hand holding a small square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788557" name="Picture 1" descr="A hand holding a small square device&#10;&#10;Description automatically generated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C63182" w14:textId="4D88A186" w:rsidR="00712D56" w:rsidRDefault="00322134" w:rsidP="00322134">
            <w:pPr>
              <w:jc w:val="center"/>
            </w:pPr>
            <w:r>
              <w:t xml:space="preserve">Figure </w:t>
            </w:r>
            <w:r w:rsidR="000428E2">
              <w:t>4.3</w:t>
            </w:r>
            <w:r w:rsidR="009E38F9">
              <w:t>-5</w:t>
            </w:r>
            <w:r>
              <w:t xml:space="preserve"> +Z panel</w:t>
            </w:r>
          </w:p>
        </w:tc>
        <w:tc>
          <w:tcPr>
            <w:tcW w:w="4247" w:type="dxa"/>
          </w:tcPr>
          <w:p w14:paraId="268D82F7" w14:textId="77777777" w:rsidR="00322134" w:rsidRDefault="00CD667B" w:rsidP="00322134">
            <w:pPr>
              <w:jc w:val="center"/>
            </w:pPr>
            <w:r w:rsidRPr="00CD667B">
              <w:rPr>
                <w:noProof/>
              </w:rPr>
              <w:drawing>
                <wp:inline distT="0" distB="0" distL="0" distR="0" wp14:anchorId="3B468B37" wp14:editId="38193A65">
                  <wp:extent cx="1620000" cy="1620000"/>
                  <wp:effectExtent l="0" t="0" r="5715" b="5715"/>
                  <wp:docPr id="15" name="Picture 14" descr="A close up of a devic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63CE56-24C7-D89F-EBCB-43DC7C274CE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A close up of a devi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063CE56-24C7-D89F-EBCB-43DC7C274CE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5400000"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62F08" w14:textId="3AE73873" w:rsidR="00712D56" w:rsidRDefault="00322134" w:rsidP="00322134">
            <w:pPr>
              <w:jc w:val="center"/>
            </w:pPr>
            <w:bookmarkStart w:id="634" w:name="_Ref159611032"/>
            <w:r>
              <w:t xml:space="preserve">Figure </w:t>
            </w:r>
            <w:bookmarkEnd w:id="634"/>
            <w:r w:rsidR="000428E2">
              <w:t>4.3</w:t>
            </w:r>
            <w:r w:rsidR="009E38F9">
              <w:t xml:space="preserve">-6 </w:t>
            </w:r>
            <w:r>
              <w:t>-Z panel</w:t>
            </w:r>
          </w:p>
        </w:tc>
      </w:tr>
    </w:tbl>
    <w:p w14:paraId="16571C81" w14:textId="50776997" w:rsidR="007E23E9" w:rsidDel="00047E97" w:rsidRDefault="007E23E9" w:rsidP="00BB59B3">
      <w:pPr>
        <w:pStyle w:val="1"/>
        <w:rPr>
          <w:del w:id="635" w:author="yamauchi takashi" w:date="2024-03-27T18:53:00Z"/>
          <w:rFonts w:eastAsiaTheme="minorEastAsia"/>
        </w:rPr>
      </w:pPr>
    </w:p>
    <w:p w14:paraId="1F958FFC" w14:textId="77777777" w:rsidR="00047E97" w:rsidRPr="00047E97" w:rsidRDefault="00047E97">
      <w:pPr>
        <w:rPr>
          <w:ins w:id="636" w:author="yamauchi takashi" w:date="2024-03-27T19:08:00Z"/>
        </w:rPr>
        <w:pPrChange w:id="637" w:author="yamauchi takashi" w:date="2024-03-27T19:08:00Z">
          <w:pPr>
            <w:pStyle w:val="1"/>
          </w:pPr>
        </w:pPrChange>
      </w:pPr>
    </w:p>
    <w:p w14:paraId="36E45F6E" w14:textId="265B4447" w:rsidR="00D75A04" w:rsidRPr="00BE25D7" w:rsidRDefault="00D75A04">
      <w:pPr>
        <w:pStyle w:val="1"/>
      </w:pPr>
      <w:bookmarkStart w:id="638" w:name="_Toc162381414"/>
      <w:r w:rsidRPr="00BE25D7">
        <w:t>Function Test</w:t>
      </w:r>
      <w:bookmarkEnd w:id="638"/>
    </w:p>
    <w:p w14:paraId="18FA7D53" w14:textId="1F3661EA" w:rsidR="00D75A04" w:rsidRDefault="00D75A04" w:rsidP="00D75A04">
      <w:pPr>
        <w:ind w:firstLineChars="50" w:firstLine="105"/>
        <w:jc w:val="left"/>
        <w:rPr>
          <w:rFonts w:eastAsia="Times New Roman" w:cs="Times New Roman"/>
          <w:color w:val="000000" w:themeColor="text1"/>
        </w:rPr>
      </w:pPr>
      <w:r w:rsidRPr="002F6F70">
        <w:rPr>
          <w:rFonts w:eastAsia="Times New Roman" w:cs="Times New Roman"/>
          <w:color w:val="000000" w:themeColor="text1"/>
        </w:rPr>
        <w:t xml:space="preserve">There </w:t>
      </w:r>
      <w:r w:rsidR="00F8102C">
        <w:rPr>
          <w:rFonts w:eastAsia="Times New Roman" w:cs="Times New Roman"/>
          <w:color w:val="000000" w:themeColor="text1"/>
        </w:rPr>
        <w:t>is</w:t>
      </w:r>
      <w:r w:rsidRPr="002F6F70">
        <w:rPr>
          <w:rFonts w:eastAsia="Times New Roman" w:cs="Times New Roman"/>
          <w:color w:val="000000" w:themeColor="text1"/>
        </w:rPr>
        <w:t xml:space="preserve"> no failure or abnormal status on the voltage of </w:t>
      </w:r>
      <w:r w:rsidR="00EC69BB">
        <w:rPr>
          <w:rFonts w:eastAsia="Times New Roman" w:cs="Times New Roman"/>
          <w:color w:val="000000" w:themeColor="text1"/>
        </w:rPr>
        <w:t>the battery and health data of the OBC (On-Board Computer) after the</w:t>
      </w:r>
      <w:r w:rsidRPr="002F6F70">
        <w:rPr>
          <w:rFonts w:eastAsia="Times New Roman" w:cs="Times New Roman"/>
          <w:color w:val="000000" w:themeColor="text1"/>
        </w:rPr>
        <w:t xml:space="preserve"> environment test. The satellite </w:t>
      </w:r>
      <w:r w:rsidR="00F8102C">
        <w:rPr>
          <w:rFonts w:eastAsia="Times New Roman" w:cs="Times New Roman"/>
          <w:color w:val="000000" w:themeColor="text1"/>
        </w:rPr>
        <w:t>has</w:t>
      </w:r>
      <w:r w:rsidRPr="002F6F70">
        <w:rPr>
          <w:rFonts w:eastAsia="Times New Roman" w:cs="Times New Roman"/>
          <w:color w:val="000000" w:themeColor="text1"/>
        </w:rPr>
        <w:t xml:space="preserve"> no damage from </w:t>
      </w:r>
      <w:r w:rsidR="00EC69BB">
        <w:rPr>
          <w:rFonts w:eastAsia="Times New Roman" w:cs="Times New Roman"/>
          <w:color w:val="000000" w:themeColor="text1"/>
        </w:rPr>
        <w:t xml:space="preserve">the </w:t>
      </w:r>
      <w:r w:rsidRPr="002F6F70">
        <w:rPr>
          <w:rFonts w:eastAsia="Times New Roman" w:cs="Times New Roman"/>
          <w:color w:val="000000" w:themeColor="text1"/>
        </w:rPr>
        <w:t>environment test.</w:t>
      </w: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322134" w14:paraId="5BFDDC68" w14:textId="77777777" w:rsidTr="00673E66">
        <w:tc>
          <w:tcPr>
            <w:tcW w:w="8494" w:type="dxa"/>
          </w:tcPr>
          <w:p w14:paraId="36011035" w14:textId="77777777" w:rsidR="00940BA4" w:rsidRDefault="00940BA4" w:rsidP="00940B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6A261" wp14:editId="4DAB1A35">
                  <wp:extent cx="4090899" cy="3068174"/>
                  <wp:effectExtent l="0" t="0" r="0" b="5715"/>
                  <wp:docPr id="764685197" name="Picture 25" descr="A computer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685197" name="Picture 25" descr="A computer on a table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97" cy="307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3BEDC" w14:textId="30C35567" w:rsidR="00322134" w:rsidRDefault="00940BA4" w:rsidP="00940BA4">
            <w:pPr>
              <w:jc w:val="center"/>
            </w:pPr>
            <w:r>
              <w:t xml:space="preserve">Figure </w:t>
            </w:r>
            <w:r w:rsidR="000428E2">
              <w:t>4.4</w:t>
            </w:r>
            <w:r w:rsidR="0081198E">
              <w:t>-1</w:t>
            </w:r>
            <w:r>
              <w:t xml:space="preserve"> Functional test configuration</w:t>
            </w:r>
          </w:p>
        </w:tc>
      </w:tr>
    </w:tbl>
    <w:p w14:paraId="0BC684C6" w14:textId="77777777" w:rsidR="00322134" w:rsidDel="00047E97" w:rsidRDefault="00322134" w:rsidP="00D75A04">
      <w:pPr>
        <w:ind w:firstLineChars="50" w:firstLine="105"/>
        <w:jc w:val="left"/>
        <w:rPr>
          <w:del w:id="639" w:author="yamauchi takashi" w:date="2024-03-27T19:08:00Z"/>
          <w:rFonts w:eastAsia="Times New Roman" w:cs="Times New Roman"/>
          <w:color w:val="000000" w:themeColor="text1"/>
        </w:rPr>
      </w:pPr>
    </w:p>
    <w:p w14:paraId="2D16F8C8" w14:textId="77777777" w:rsidR="00E54ABC" w:rsidRPr="00047E97" w:rsidDel="000B0271" w:rsidRDefault="00E54ABC" w:rsidP="00D75A04">
      <w:pPr>
        <w:ind w:firstLineChars="50" w:firstLine="105"/>
        <w:jc w:val="left"/>
        <w:rPr>
          <w:del w:id="640" w:author="KOSIYAKUL Merisa" w:date="2024-03-27T17:18:00Z"/>
          <w:rFonts w:cs="Times New Roman"/>
          <w:color w:val="000000" w:themeColor="text1"/>
          <w:rPrChange w:id="641" w:author="yamauchi takashi" w:date="2024-03-27T19:08:00Z">
            <w:rPr>
              <w:del w:id="642" w:author="KOSIYAKUL Merisa" w:date="2024-03-27T17:18:00Z"/>
              <w:rFonts w:eastAsia="Times New Roman" w:cs="Times New Roman"/>
              <w:color w:val="000000" w:themeColor="text1"/>
            </w:rPr>
          </w:rPrChange>
        </w:rPr>
      </w:pPr>
    </w:p>
    <w:p w14:paraId="2127C50B" w14:textId="77777777" w:rsidR="00D75A04" w:rsidRPr="002F6F70" w:rsidDel="000B0271" w:rsidRDefault="00D75A04" w:rsidP="002F6F70">
      <w:pPr>
        <w:ind w:firstLineChars="50" w:firstLine="105"/>
        <w:jc w:val="left"/>
        <w:rPr>
          <w:del w:id="643" w:author="KOSIYAKUL Merisa" w:date="2024-03-27T17:18:00Z"/>
          <w:rFonts w:eastAsia="Times New Roman" w:cs="Times New Roman"/>
          <w:color w:val="000000" w:themeColor="text1"/>
        </w:rPr>
      </w:pPr>
    </w:p>
    <w:p w14:paraId="09CDFB2B" w14:textId="77777777" w:rsidR="001502BD" w:rsidRPr="002F6F70" w:rsidRDefault="001502BD" w:rsidP="002F6F70">
      <w:pPr>
        <w:jc w:val="left"/>
        <w:rPr>
          <w:rFonts w:eastAsia="Times New Roman" w:cs="Times New Roman"/>
          <w:color w:val="000000" w:themeColor="text1"/>
        </w:rPr>
      </w:pPr>
    </w:p>
    <w:p w14:paraId="1320B77A" w14:textId="1C075832" w:rsidR="008315E8" w:rsidRPr="0010752A" w:rsidRDefault="007B3EE1" w:rsidP="00BB59B3">
      <w:pPr>
        <w:pStyle w:val="1"/>
        <w:numPr>
          <w:ilvl w:val="0"/>
          <w:numId w:val="29"/>
        </w:numPr>
      </w:pPr>
      <w:bookmarkStart w:id="644" w:name="_Toc162381415"/>
      <w:r w:rsidRPr="0010752A">
        <w:t>Conclusion</w:t>
      </w:r>
      <w:bookmarkEnd w:id="644"/>
    </w:p>
    <w:p w14:paraId="692B7D8A" w14:textId="7C91596D" w:rsidR="008315E8" w:rsidRPr="00D44E6B" w:rsidRDefault="00D44E6B">
      <w:pPr>
        <w:ind w:firstLineChars="50" w:firstLine="105"/>
        <w:rPr>
          <w:rFonts w:eastAsia="Times New Roman" w:cs="Times New Roman"/>
          <w:color w:val="000000" w:themeColor="text1"/>
          <w:rPrChange w:id="645" w:author="yamauchi takashi" w:date="2024-03-27T18:50:00Z">
            <w:rPr/>
          </w:rPrChange>
        </w:rPr>
        <w:pPrChange w:id="646" w:author="yamauchi takashi" w:date="2024-03-27T18:51:00Z">
          <w:pPr>
            <w:pStyle w:val="af7"/>
            <w:numPr>
              <w:numId w:val="29"/>
            </w:numPr>
            <w:ind w:leftChars="0" w:left="360" w:hanging="360"/>
          </w:pPr>
        </w:pPrChange>
      </w:pPr>
      <w:ins w:id="647" w:author="yamauchi takashi" w:date="2024-03-27T18:50:00Z">
        <w:r w:rsidRPr="00D44E6B">
          <w:rPr>
            <w:rFonts w:eastAsia="Times New Roman" w:cs="Times New Roman"/>
            <w:color w:val="000000" w:themeColor="text1"/>
            <w:rPrChange w:id="648" w:author="yamauchi takashi" w:date="2024-03-27T18:50:00Z">
              <w:rPr/>
            </w:rPrChange>
          </w:rPr>
          <w:t xml:space="preserve">CubeSat was performed to thermal vacuum tests at temperatures ranging from -20°C to 60°C and functional tests at worst-cold and worst-hot temperatures. </w:t>
        </w:r>
      </w:ins>
      <w:del w:id="649" w:author="yamauchi takashi" w:date="2024-03-27T18:50:00Z">
        <w:r w:rsidR="00916310" w:rsidRPr="00D44E6B" w:rsidDel="00D44E6B">
          <w:rPr>
            <w:rFonts w:eastAsia="Times New Roman" w:cs="Times New Roman"/>
            <w:color w:val="000000" w:themeColor="text1"/>
            <w:rPrChange w:id="650" w:author="yamauchi takashi" w:date="2024-03-27T18:50:00Z">
              <w:rPr/>
            </w:rPrChange>
          </w:rPr>
          <w:fldChar w:fldCharType="begin"/>
        </w:r>
        <w:r w:rsidR="00916310" w:rsidRPr="00D44E6B" w:rsidDel="00D44E6B">
          <w:rPr>
            <w:rFonts w:eastAsia="Times New Roman" w:cs="Times New Roman"/>
            <w:color w:val="000000" w:themeColor="text1"/>
            <w:rPrChange w:id="651" w:author="yamauchi takashi" w:date="2024-03-27T18:50:00Z">
              <w:rPr/>
            </w:rPrChange>
          </w:rPr>
          <w:delInstrText xml:space="preserve"> REF _Ref159613530 \h </w:delInstrText>
        </w:r>
        <w:r w:rsidR="00916310" w:rsidRPr="00E02813" w:rsidDel="00D44E6B">
          <w:rPr>
            <w:rFonts w:eastAsia="Times New Roman" w:cs="Times New Roman"/>
            <w:color w:val="000000" w:themeColor="text1"/>
          </w:rPr>
        </w:r>
        <w:r w:rsidR="00916310" w:rsidRPr="00D44E6B" w:rsidDel="00D44E6B">
          <w:rPr>
            <w:rFonts w:eastAsia="Times New Roman" w:cs="Times New Roman"/>
            <w:color w:val="000000" w:themeColor="text1"/>
            <w:rPrChange w:id="652" w:author="yamauchi takashi" w:date="2024-03-27T18:50:00Z">
              <w:rPr/>
            </w:rPrChange>
          </w:rPr>
          <w:fldChar w:fldCharType="separate"/>
        </w:r>
        <w:r w:rsidR="00916310" w:rsidDel="00D44E6B">
          <w:delText xml:space="preserve">Table </w:delText>
        </w:r>
        <w:r w:rsidR="00916310" w:rsidDel="00D44E6B">
          <w:rPr>
            <w:noProof/>
          </w:rPr>
          <w:delText>5</w:delText>
        </w:r>
        <w:r w:rsidR="00916310" w:rsidDel="00D44E6B">
          <w:delText>.</w:delText>
        </w:r>
        <w:r w:rsidR="00916310" w:rsidDel="00D44E6B">
          <w:rPr>
            <w:noProof/>
          </w:rPr>
          <w:delText>1</w:delText>
        </w:r>
        <w:r w:rsidR="00916310" w:rsidRPr="00D44E6B" w:rsidDel="00D44E6B">
          <w:rPr>
            <w:rFonts w:eastAsia="Times New Roman" w:cs="Times New Roman"/>
            <w:color w:val="000000" w:themeColor="text1"/>
            <w:rPrChange w:id="653" w:author="yamauchi takashi" w:date="2024-03-27T18:50:00Z">
              <w:rPr/>
            </w:rPrChange>
          </w:rPr>
          <w:fldChar w:fldCharType="end"/>
        </w:r>
        <w:r w:rsidR="00916310" w:rsidRPr="00D44E6B" w:rsidDel="00D44E6B">
          <w:rPr>
            <w:rFonts w:eastAsia="Times New Roman" w:cs="Times New Roman"/>
            <w:color w:val="000000" w:themeColor="text1"/>
            <w:rPrChange w:id="654" w:author="yamauchi takashi" w:date="2024-03-27T18:50:00Z">
              <w:rPr/>
            </w:rPrChange>
          </w:rPr>
          <w:delText xml:space="preserve"> </w:delText>
        </w:r>
        <w:r w:rsidR="004C1599" w:rsidRPr="00D44E6B" w:rsidDel="00D44E6B">
          <w:rPr>
            <w:rFonts w:eastAsia="Times New Roman" w:cs="Times New Roman"/>
            <w:color w:val="000000" w:themeColor="text1"/>
            <w:rPrChange w:id="655" w:author="yamauchi takashi" w:date="2024-03-27T18:50:00Z">
              <w:rPr/>
            </w:rPrChange>
          </w:rPr>
          <w:delText>summarizes</w:delText>
        </w:r>
        <w:r w:rsidR="008315E8" w:rsidRPr="00D44E6B" w:rsidDel="00D44E6B">
          <w:rPr>
            <w:rFonts w:eastAsia="Times New Roman" w:cs="Times New Roman"/>
            <w:color w:val="000000" w:themeColor="text1"/>
            <w:rPrChange w:id="656" w:author="yamauchi takashi" w:date="2024-03-27T18:50:00Z">
              <w:rPr/>
            </w:rPrChange>
          </w:rPr>
          <w:delText xml:space="preserve"> the satellite’s external and internal temperatures compared to the operating temperature range of different components/subsystems.</w:delText>
        </w:r>
      </w:del>
    </w:p>
    <w:p w14:paraId="735F2D9A" w14:textId="3DD11720" w:rsidR="0068355D" w:rsidDel="00952D79" w:rsidRDefault="00F00482" w:rsidP="0068355D">
      <w:pPr>
        <w:ind w:firstLineChars="50" w:firstLine="105"/>
        <w:rPr>
          <w:del w:id="657" w:author="KOSIYAKUL Merisa" w:date="2024-03-27T17:32:00Z"/>
          <w:rFonts w:cs="Times New Roman"/>
          <w:bCs/>
          <w:color w:val="000000" w:themeColor="text1"/>
        </w:rPr>
      </w:pPr>
      <w:ins w:id="658" w:author="KOSIYAKUL Merisa" w:date="2024-03-27T17:32:00Z">
        <w:r w:rsidRPr="00F00482">
          <w:rPr>
            <w:rFonts w:cs="Times New Roman"/>
            <w:bCs/>
            <w:color w:val="000000" w:themeColor="text1"/>
          </w:rPr>
          <w:t>No malfunction occurred during and after the thermal vacuum test. Based on visual inspection after the thermal vacuum, no solar cell cover</w:t>
        </w:r>
        <w:del w:id="659" w:author="yamauchi takashi" w:date="2024-03-27T18:52:00Z">
          <w:r w:rsidRPr="00F00482" w:rsidDel="00BA3EF8">
            <w:rPr>
              <w:rFonts w:cs="Times New Roman"/>
              <w:bCs/>
              <w:color w:val="000000" w:themeColor="text1"/>
            </w:rPr>
            <w:delText xml:space="preserve"> </w:delText>
          </w:r>
        </w:del>
      </w:ins>
      <w:ins w:id="660" w:author="yamauchi takashi" w:date="2024-03-27T18:52:00Z">
        <w:r w:rsidR="00BA3EF8">
          <w:rPr>
            <w:rFonts w:cs="Times New Roman" w:hint="eastAsia"/>
            <w:bCs/>
            <w:color w:val="000000" w:themeColor="text1"/>
          </w:rPr>
          <w:t>-</w:t>
        </w:r>
      </w:ins>
      <w:ins w:id="661" w:author="KOSIYAKUL Merisa" w:date="2024-03-27T17:32:00Z">
        <w:r w:rsidRPr="00F00482">
          <w:rPr>
            <w:rFonts w:cs="Times New Roman"/>
            <w:bCs/>
            <w:color w:val="000000" w:themeColor="text1"/>
          </w:rPr>
          <w:t>g</w:t>
        </w:r>
        <w:del w:id="662" w:author="yamauchi takashi" w:date="2024-03-27T18:51:00Z">
          <w:r w:rsidRPr="00F00482" w:rsidDel="00D44E6B">
            <w:rPr>
              <w:rFonts w:cs="Times New Roman"/>
              <w:bCs/>
              <w:color w:val="000000" w:themeColor="text1"/>
            </w:rPr>
            <w:delText>r</w:delText>
          </w:r>
        </w:del>
      </w:ins>
      <w:ins w:id="663" w:author="yamauchi takashi" w:date="2024-03-27T18:51:00Z">
        <w:r w:rsidR="00D44E6B">
          <w:rPr>
            <w:rFonts w:cs="Times New Roman" w:hint="eastAsia"/>
            <w:bCs/>
            <w:color w:val="000000" w:themeColor="text1"/>
          </w:rPr>
          <w:t>l</w:t>
        </w:r>
      </w:ins>
      <w:ins w:id="664" w:author="KOSIYAKUL Merisa" w:date="2024-03-27T17:32:00Z">
        <w:r w:rsidRPr="00F00482">
          <w:rPr>
            <w:rFonts w:cs="Times New Roman"/>
            <w:bCs/>
            <w:color w:val="000000" w:themeColor="text1"/>
          </w:rPr>
          <w:t xml:space="preserve">ass breakage was found, either. No malfunction occurred to the </w:t>
        </w:r>
        <w:del w:id="665" w:author="yamauchi takashi" w:date="2024-03-27T18:52:00Z">
          <w:r w:rsidRPr="00F00482" w:rsidDel="00952D79">
            <w:rPr>
              <w:rFonts w:cs="Times New Roman"/>
              <w:bCs/>
              <w:color w:val="000000" w:themeColor="text1"/>
            </w:rPr>
            <w:delText>satellite</w:delText>
          </w:r>
        </w:del>
      </w:ins>
      <w:ins w:id="666" w:author="yamauchi takashi" w:date="2024-03-27T18:52:00Z">
        <w:r w:rsidR="00952D79">
          <w:rPr>
            <w:rFonts w:cs="Times New Roman" w:hint="eastAsia"/>
            <w:bCs/>
            <w:color w:val="000000" w:themeColor="text1"/>
          </w:rPr>
          <w:t>CubeSat in the functional test after the thermal vacuum test</w:t>
        </w:r>
      </w:ins>
      <w:ins w:id="667" w:author="KOSIYAKUL Merisa" w:date="2024-03-27T17:32:00Z">
        <w:del w:id="668" w:author="yamauchi takashi" w:date="2024-03-27T18:52:00Z">
          <w:r w:rsidRPr="00F00482" w:rsidDel="00952D79">
            <w:rPr>
              <w:rFonts w:cs="Times New Roman"/>
              <w:bCs/>
              <w:color w:val="000000" w:themeColor="text1"/>
            </w:rPr>
            <w:delText>, either</w:delText>
          </w:r>
        </w:del>
        <w:r w:rsidRPr="00F00482">
          <w:rPr>
            <w:rFonts w:cs="Times New Roman"/>
            <w:bCs/>
            <w:color w:val="000000" w:themeColor="text1"/>
          </w:rPr>
          <w:t>.</w:t>
        </w:r>
      </w:ins>
      <w:del w:id="669" w:author="KOSIYAKUL Merisa" w:date="2024-03-27T17:32:00Z">
        <w:r w:rsidR="00D268EB" w:rsidRPr="002F6F70" w:rsidDel="00F00482">
          <w:rPr>
            <w:rFonts w:cs="Times New Roman"/>
            <w:bCs/>
            <w:color w:val="000000" w:themeColor="text1"/>
          </w:rPr>
          <w:delText xml:space="preserve">No malfunction </w:delText>
        </w:r>
        <w:r w:rsidR="001B5ED8" w:rsidDel="00F00482">
          <w:rPr>
            <w:rFonts w:cs="Times New Roman"/>
            <w:bCs/>
            <w:color w:val="000000" w:themeColor="text1"/>
          </w:rPr>
          <w:delText>occurred during and after the thermal vacuum test. Based on visual inspection after the thermal vacuum, no breakage of the solar cell cover grass was found, either. No malfunction occurred</w:delText>
        </w:r>
        <w:r w:rsidR="0068355D" w:rsidRPr="0068355D" w:rsidDel="00F00482">
          <w:rPr>
            <w:rFonts w:cs="Times New Roman"/>
            <w:bCs/>
            <w:color w:val="000000" w:themeColor="text1"/>
          </w:rPr>
          <w:delText xml:space="preserve"> to </w:delText>
        </w:r>
      </w:del>
      <w:del w:id="670" w:author="KOSIYAKUL Merisa" w:date="2024-03-27T17:20:00Z">
        <w:r w:rsidR="0068355D" w:rsidRPr="0068355D" w:rsidDel="00F91FD2">
          <w:rPr>
            <w:rFonts w:cs="Times New Roman"/>
            <w:bCs/>
            <w:color w:val="000000" w:themeColor="text1"/>
          </w:rPr>
          <w:delText>CubeSat</w:delText>
        </w:r>
      </w:del>
      <w:del w:id="671" w:author="KOSIYAKUL Merisa" w:date="2024-03-27T17:32:00Z">
        <w:r w:rsidR="0068355D" w:rsidRPr="0068355D" w:rsidDel="00F00482">
          <w:rPr>
            <w:rFonts w:cs="Times New Roman"/>
            <w:bCs/>
            <w:color w:val="000000" w:themeColor="text1"/>
          </w:rPr>
          <w:delText>, either.</w:delText>
        </w:r>
      </w:del>
    </w:p>
    <w:p w14:paraId="6A221B8E" w14:textId="77777777" w:rsidR="00952D79" w:rsidRDefault="00952D79" w:rsidP="00884140">
      <w:pPr>
        <w:ind w:firstLineChars="50" w:firstLine="105"/>
        <w:jc w:val="thaiDistribute"/>
        <w:rPr>
          <w:ins w:id="672" w:author="yamauchi takashi" w:date="2024-03-27T18:53:00Z"/>
          <w:rFonts w:cs="Times New Roman"/>
          <w:bCs/>
          <w:color w:val="000000" w:themeColor="text1"/>
        </w:rPr>
      </w:pPr>
    </w:p>
    <w:p w14:paraId="6E527FB6" w14:textId="309312F9" w:rsidR="00F00482" w:rsidRPr="0068355D" w:rsidRDefault="00E057A5" w:rsidP="0068355D">
      <w:pPr>
        <w:ind w:firstLineChars="50" w:firstLine="105"/>
        <w:rPr>
          <w:ins w:id="673" w:author="KOSIYAKUL Merisa" w:date="2024-03-27T17:33:00Z"/>
          <w:rFonts w:cs="Times New Roman"/>
          <w:bCs/>
          <w:color w:val="000000" w:themeColor="text1"/>
        </w:rPr>
      </w:pPr>
      <w:ins w:id="674" w:author="yamauchi takashi" w:date="2024-03-27T18:53:00Z">
        <w:r w:rsidRPr="00E057A5">
          <w:rPr>
            <w:rFonts w:cs="Times New Roman"/>
            <w:bCs/>
            <w:color w:val="000000" w:themeColor="text1"/>
          </w:rPr>
          <w:t>The test temperature envelopes the required environmental temperature (-15°C to 60°C). Therefore, the CubeSat can withstand the required environmental temperatures.</w:t>
        </w:r>
      </w:ins>
    </w:p>
    <w:p w14:paraId="5BF6F82F" w14:textId="58AFF337" w:rsidR="00C46699" w:rsidDel="00952D79" w:rsidRDefault="00E65651" w:rsidP="0010752A">
      <w:pPr>
        <w:jc w:val="center"/>
        <w:rPr>
          <w:del w:id="675" w:author="yamauchi takashi" w:date="2024-03-27T18:53:00Z"/>
          <w:rFonts w:cs="Times New Roman"/>
          <w:bCs/>
          <w:color w:val="000000" w:themeColor="text1"/>
        </w:rPr>
      </w:pPr>
      <w:ins w:id="676" w:author="KOSIYAKUL Merisa" w:date="2024-03-27T17:33:00Z">
        <w:del w:id="677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In conclusion, </w:delText>
          </w:r>
        </w:del>
      </w:ins>
      <w:ins w:id="678" w:author="KOSIYAKUL Merisa" w:date="2024-03-27T17:37:00Z">
        <w:del w:id="679" w:author="yamauchi takashi" w:date="2024-03-27T18:53:00Z">
          <w:r w:rsidR="00F41719" w:rsidDel="00952D79">
            <w:rPr>
              <w:rFonts w:cs="Times New Roman"/>
              <w:bCs/>
              <w:color w:val="000000" w:themeColor="text1"/>
            </w:rPr>
            <w:delText>t</w:delText>
          </w:r>
          <w:r w:rsidR="00F41719" w:rsidRPr="00F41719" w:rsidDel="00952D79">
            <w:rPr>
              <w:rFonts w:cs="Times New Roman"/>
              <w:bCs/>
              <w:color w:val="000000" w:themeColor="text1"/>
            </w:rPr>
            <w:delText xml:space="preserve">he BIRDS-X Dragonfly flight model </w:delText>
          </w:r>
        </w:del>
      </w:ins>
      <w:ins w:id="680" w:author="KOSIYAKUL Merisa" w:date="2024-03-27T17:42:00Z">
        <w:del w:id="681" w:author="yamauchi takashi" w:date="2024-03-27T18:53:00Z">
          <w:r w:rsidR="005A409C" w:rsidRPr="00F41719" w:rsidDel="00952D79">
            <w:rPr>
              <w:rFonts w:cs="Times New Roman"/>
              <w:bCs/>
              <w:color w:val="000000" w:themeColor="text1"/>
            </w:rPr>
            <w:delText xml:space="preserve">functionally </w:delText>
          </w:r>
        </w:del>
      </w:ins>
      <w:ins w:id="682" w:author="KOSIYAKUL Merisa" w:date="2024-03-27T17:37:00Z">
        <w:del w:id="683" w:author="yamauchi takashi" w:date="2024-03-27T18:53:00Z">
          <w:r w:rsidR="00F41719" w:rsidRPr="00F41719" w:rsidDel="00952D79">
            <w:rPr>
              <w:rFonts w:cs="Times New Roman"/>
              <w:bCs/>
              <w:color w:val="000000" w:themeColor="text1"/>
            </w:rPr>
            <w:delText xml:space="preserve">passed the thermal vacuum test, even though some subsystems experienced temperatures outside their specified operating range. </w:delText>
          </w:r>
        </w:del>
      </w:ins>
      <w:ins w:id="684" w:author="KOSIYAKUL Merisa" w:date="2024-03-27T17:33:00Z">
        <w:del w:id="685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 </w:delText>
          </w:r>
        </w:del>
      </w:ins>
      <w:ins w:id="686" w:author="KOSIYAKUL Merisa" w:date="2024-03-27T17:42:00Z">
        <w:del w:id="687" w:author="yamauchi takashi" w:date="2024-03-27T18:53:00Z">
          <w:r w:rsidR="005A409C" w:rsidDel="00952D79">
            <w:rPr>
              <w:rFonts w:cs="Times New Roman"/>
              <w:bCs/>
              <w:color w:val="000000" w:themeColor="text1"/>
            </w:rPr>
            <w:delText>This</w:delText>
          </w:r>
        </w:del>
      </w:ins>
      <w:ins w:id="688" w:author="KOSIYAKUL Merisa" w:date="2024-03-27T17:33:00Z">
        <w:del w:id="689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 is because </w:delText>
          </w:r>
        </w:del>
      </w:ins>
      <w:ins w:id="690" w:author="KOSIYAKUL Merisa" w:date="2024-03-27T17:38:00Z">
        <w:del w:id="691" w:author="yamauchi takashi" w:date="2024-03-27T18:53:00Z">
          <w:r w:rsidR="001A5254" w:rsidDel="00952D79">
            <w:rPr>
              <w:rFonts w:cs="Times New Roman"/>
              <w:bCs/>
              <w:color w:val="000000" w:themeColor="text1"/>
            </w:rPr>
            <w:delText>f</w:delText>
          </w:r>
        </w:del>
      </w:ins>
      <w:ins w:id="692" w:author="KOSIYAKUL Merisa" w:date="2024-03-27T17:37:00Z">
        <w:del w:id="693" w:author="yamauchi takashi" w:date="2024-03-27T18:53:00Z">
          <w:r w:rsidR="001A5254" w:rsidRPr="001A5254" w:rsidDel="00952D79">
            <w:rPr>
              <w:rFonts w:cs="Times New Roman"/>
              <w:bCs/>
              <w:color w:val="000000" w:themeColor="text1"/>
            </w:rPr>
            <w:delText>unctionality tests during each temperature soak lasted for 2 hours</w:delText>
          </w:r>
        </w:del>
      </w:ins>
      <w:ins w:id="694" w:author="KOSIYAKUL Merisa" w:date="2024-03-27T17:33:00Z">
        <w:del w:id="695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>, which is longer than</w:delText>
          </w:r>
        </w:del>
      </w:ins>
      <w:ins w:id="696" w:author="KOSIYAKUL Merisa" w:date="2024-03-27T17:38:00Z">
        <w:del w:id="697" w:author="yamauchi takashi" w:date="2024-03-27T18:53:00Z">
          <w:r w:rsidR="007A6FDB" w:rsidRPr="007A6FDB" w:rsidDel="00952D79">
            <w:rPr>
              <w:rFonts w:cs="Times New Roman"/>
              <w:bCs/>
              <w:color w:val="000000" w:themeColor="text1"/>
            </w:rPr>
            <w:delText xml:space="preserve"> the satellite will experience during a typical orbit (approximately 1 hour in sunlight and 30 minutes in eclipse).</w:delText>
          </w:r>
        </w:del>
      </w:ins>
      <w:ins w:id="698" w:author="KOSIYAKUL Merisa" w:date="2024-03-27T17:33:00Z">
        <w:del w:id="699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 However, some subsystems that are out of operating temperature range still worked under exceeded their temperature range during functionality tests in </w:delText>
          </w:r>
        </w:del>
      </w:ins>
      <w:ins w:id="700" w:author="KOSIYAKUL Merisa" w:date="2024-03-27T17:40:00Z">
        <w:del w:id="701" w:author="yamauchi takashi" w:date="2024-03-27T18:53:00Z">
          <w:r w:rsidR="008715E6" w:rsidDel="00952D79">
            <w:rPr>
              <w:rFonts w:cs="Times New Roman"/>
              <w:bCs/>
              <w:color w:val="000000" w:themeColor="text1"/>
            </w:rPr>
            <w:delText>the thermal vacuum test</w:delText>
          </w:r>
        </w:del>
      </w:ins>
      <w:ins w:id="702" w:author="KOSIYAKUL Merisa" w:date="2024-03-27T17:33:00Z">
        <w:del w:id="703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. </w:delText>
          </w:r>
        </w:del>
      </w:ins>
      <w:ins w:id="704" w:author="KOSIYAKUL Merisa" w:date="2024-03-27T17:39:00Z">
        <w:del w:id="705" w:author="yamauchi takashi" w:date="2024-03-27T18:53:00Z">
          <w:r w:rsidR="002A1122" w:rsidRPr="002A1122" w:rsidDel="00952D79">
            <w:rPr>
              <w:rFonts w:cs="Times New Roman"/>
              <w:bCs/>
              <w:color w:val="000000" w:themeColor="text1"/>
            </w:rPr>
            <w:delText xml:space="preserve">Notably, the battery remained above its storage temperature (-20°C </w:delText>
          </w:r>
          <w:r w:rsidR="002A1122" w:rsidRPr="00E65651" w:rsidDel="00952D79">
            <w:rPr>
              <w:rFonts w:cs="Times New Roman"/>
              <w:bCs/>
              <w:color w:val="000000" w:themeColor="text1"/>
            </w:rPr>
            <w:delText>as in Table 3.1.2</w:delText>
          </w:r>
        </w:del>
      </w:ins>
      <w:ins w:id="706" w:author="KOSIYAKUL Merisa" w:date="2024-03-27T17:42:00Z">
        <w:del w:id="707" w:author="yamauchi takashi" w:date="2024-03-27T18:53:00Z">
          <w:r w:rsidR="005A409C" w:rsidDel="00952D79">
            <w:rPr>
              <w:rFonts w:cs="Times New Roman"/>
              <w:bCs/>
              <w:color w:val="000000" w:themeColor="text1"/>
            </w:rPr>
            <w:delText>)</w:delText>
          </w:r>
        </w:del>
      </w:ins>
      <w:ins w:id="708" w:author="KOSIYAKUL Merisa" w:date="2024-03-27T17:39:00Z">
        <w:del w:id="709" w:author="yamauchi takashi" w:date="2024-03-27T18:53:00Z">
          <w:r w:rsidR="002A1122" w:rsidRPr="00E65651" w:rsidDel="00952D79">
            <w:rPr>
              <w:rFonts w:cs="Times New Roman"/>
              <w:bCs/>
              <w:color w:val="000000" w:themeColor="text1"/>
            </w:rPr>
            <w:delText xml:space="preserve"> </w:delText>
          </w:r>
          <w:r w:rsidR="002A1122" w:rsidRPr="002A1122" w:rsidDel="00952D79">
            <w:rPr>
              <w:rFonts w:cs="Times New Roman"/>
              <w:bCs/>
              <w:color w:val="000000" w:themeColor="text1"/>
            </w:rPr>
            <w:delText>for an extended period during the cold cycle, exceeding the expected worst-case scenario in orbit.</w:delText>
          </w:r>
        </w:del>
      </w:ins>
      <w:ins w:id="710" w:author="KOSIYAKUL Merisa" w:date="2024-03-27T17:33:00Z">
        <w:del w:id="711" w:author="yamauchi takashi" w:date="2024-03-27T18:53:00Z">
          <w:r w:rsidRPr="00E65651" w:rsidDel="00952D79">
            <w:rPr>
              <w:rFonts w:cs="Times New Roman"/>
              <w:bCs/>
              <w:color w:val="000000" w:themeColor="text1"/>
            </w:rPr>
            <w:delText xml:space="preserve"> </w:delText>
          </w:r>
        </w:del>
      </w:ins>
      <w:ins w:id="712" w:author="KOSIYAKUL Merisa" w:date="2024-03-27T17:36:00Z">
        <w:del w:id="713" w:author="yamauchi takashi" w:date="2024-03-27T18:53:00Z">
          <w:r w:rsidR="00762C70" w:rsidRPr="00762C70" w:rsidDel="00952D79">
            <w:rPr>
              <w:rFonts w:cs="Times New Roman"/>
              <w:bCs/>
              <w:color w:val="000000" w:themeColor="text1"/>
            </w:rPr>
            <w:delText xml:space="preserve">We confirmed no malfunctions through functionality testing after the thermal vacuum test. </w:delText>
          </w:r>
        </w:del>
      </w:ins>
      <w:del w:id="714" w:author="yamauchi takashi" w:date="2024-03-27T18:53:00Z">
        <w:r w:rsidR="0068355D" w:rsidRPr="0068355D" w:rsidDel="00952D79">
          <w:rPr>
            <w:rFonts w:cs="Times New Roman"/>
            <w:bCs/>
            <w:color w:val="000000" w:themeColor="text1"/>
          </w:rPr>
          <w:delText xml:space="preserve">In conclusion, the results of the thermal vacuum test show that the </w:delText>
        </w:r>
        <w:r w:rsidR="00C07398" w:rsidDel="00952D79">
          <w:rPr>
            <w:rFonts w:cs="Times New Roman"/>
            <w:bCs/>
            <w:color w:val="000000" w:themeColor="text1"/>
          </w:rPr>
          <w:delText xml:space="preserve">BIRDS-X </w:delText>
        </w:r>
        <w:r w:rsidR="00EC1D9C" w:rsidDel="00952D79">
          <w:rPr>
            <w:rFonts w:cs="Times New Roman"/>
            <w:bCs/>
            <w:color w:val="000000" w:themeColor="text1"/>
          </w:rPr>
          <w:delText>Dragonfly</w:delText>
        </w:r>
        <w:r w:rsidR="0068355D" w:rsidRPr="0068355D" w:rsidDel="00952D79">
          <w:rPr>
            <w:rFonts w:cs="Times New Roman"/>
            <w:bCs/>
            <w:color w:val="000000" w:themeColor="text1"/>
          </w:rPr>
          <w:delText xml:space="preserve"> flight model ha</w:delText>
        </w:r>
        <w:r w:rsidR="00EC1D9C" w:rsidDel="00952D79">
          <w:rPr>
            <w:rFonts w:cs="Times New Roman"/>
            <w:bCs/>
            <w:color w:val="000000" w:themeColor="text1"/>
          </w:rPr>
          <w:delText>s</w:delText>
        </w:r>
        <w:r w:rsidR="0068355D" w:rsidRPr="0068355D" w:rsidDel="00952D79">
          <w:rPr>
            <w:rFonts w:cs="Times New Roman"/>
            <w:bCs/>
            <w:color w:val="000000" w:themeColor="text1"/>
          </w:rPr>
          <w:delText xml:space="preserve"> successfully passed all requirements</w:delText>
        </w:r>
        <w:r w:rsidR="003B667C" w:rsidDel="00952D79">
          <w:rPr>
            <w:rFonts w:cs="Times New Roman"/>
            <w:bCs/>
            <w:color w:val="000000" w:themeColor="text1"/>
          </w:rPr>
          <w:delText xml:space="preserve"> even though</w:delText>
        </w:r>
        <w:r w:rsidR="00936F66" w:rsidDel="00952D79">
          <w:rPr>
            <w:rFonts w:cs="Times New Roman"/>
            <w:bCs/>
            <w:color w:val="000000" w:themeColor="text1"/>
          </w:rPr>
          <w:delText xml:space="preserve"> </w:delText>
        </w:r>
        <w:r w:rsidR="003B667C" w:rsidDel="00952D79">
          <w:rPr>
            <w:rFonts w:cs="Times New Roman"/>
            <w:bCs/>
            <w:color w:val="000000" w:themeColor="text1"/>
          </w:rPr>
          <w:delText>s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>ome subsystems exceeded the temperature range</w:delText>
        </w:r>
        <w:r w:rsidR="003B667C" w:rsidDel="00952D79">
          <w:rPr>
            <w:rFonts w:cs="Times New Roman"/>
            <w:bCs/>
            <w:color w:val="000000" w:themeColor="text1"/>
          </w:rPr>
          <w:delText>.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 xml:space="preserve"> </w:delText>
        </w:r>
        <w:r w:rsidR="00F3453D" w:rsidDel="00952D79">
          <w:rPr>
            <w:rFonts w:cs="Times New Roman"/>
            <w:bCs/>
            <w:color w:val="000000" w:themeColor="text1"/>
          </w:rPr>
          <w:delText>This</w:delText>
        </w:r>
        <w:r w:rsidR="003B667C" w:rsidDel="00952D79">
          <w:rPr>
            <w:rFonts w:cs="Times New Roman"/>
            <w:bCs/>
            <w:color w:val="000000" w:themeColor="text1"/>
          </w:rPr>
          <w:delText xml:space="preserve"> is 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>because functional tests in each soaking</w:delText>
        </w:r>
        <w:r w:rsidR="00F3453D" w:rsidDel="00952D79">
          <w:rPr>
            <w:rFonts w:cs="Times New Roman"/>
            <w:bCs/>
            <w:color w:val="000000" w:themeColor="text1"/>
          </w:rPr>
          <w:delText xml:space="preserve"> took</w:delText>
        </w:r>
        <w:r w:rsidR="00046958" w:rsidDel="00952D79">
          <w:rPr>
            <w:rFonts w:cs="Times New Roman"/>
            <w:bCs/>
            <w:color w:val="000000" w:themeColor="text1"/>
          </w:rPr>
          <w:delText xml:space="preserve"> </w:delText>
        </w:r>
        <w:r w:rsidR="007E5E8B" w:rsidDel="00952D79">
          <w:rPr>
            <w:rFonts w:cs="Times New Roman"/>
            <w:bCs/>
            <w:color w:val="000000" w:themeColor="text1"/>
          </w:rPr>
          <w:delText>around 2 hours, which is long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 xml:space="preserve">er </w:delText>
        </w:r>
        <w:r w:rsidR="007E5E8B" w:rsidDel="00952D79">
          <w:rPr>
            <w:rFonts w:cs="Times New Roman"/>
            <w:bCs/>
            <w:color w:val="000000" w:themeColor="text1"/>
          </w:rPr>
          <w:delText xml:space="preserve">than 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>the actual orbit (around 1 hour under the sun (hot)</w:delText>
        </w:r>
        <w:r w:rsidR="00046958" w:rsidDel="00952D79">
          <w:rPr>
            <w:rFonts w:cs="Times New Roman"/>
            <w:bCs/>
            <w:color w:val="000000" w:themeColor="text1"/>
          </w:rPr>
          <w:delText xml:space="preserve"> and</w:delText>
        </w:r>
        <w:r w:rsidR="00936F66" w:rsidRPr="00936F66" w:rsidDel="00952D79">
          <w:rPr>
            <w:rFonts w:cs="Times New Roman"/>
            <w:bCs/>
            <w:color w:val="000000" w:themeColor="text1"/>
          </w:rPr>
          <w:delText xml:space="preserve"> 30 minutes under the eclipse (cold)). However, some subsystems that are out of temperature range still work under exceeded temperature ranges</w:delText>
        </w:r>
        <w:r w:rsidR="0068355D" w:rsidRPr="0068355D" w:rsidDel="00952D79">
          <w:rPr>
            <w:rFonts w:cs="Times New Roman"/>
            <w:bCs/>
            <w:color w:val="000000" w:themeColor="text1"/>
          </w:rPr>
          <w:delText xml:space="preserve"> and </w:delText>
        </w:r>
      </w:del>
    </w:p>
    <w:p w14:paraId="7B4219D7" w14:textId="71127838" w:rsidR="0097139B" w:rsidDel="00952D79" w:rsidRDefault="0097139B" w:rsidP="00BC537E">
      <w:pPr>
        <w:ind w:firstLineChars="50" w:firstLine="105"/>
        <w:jc w:val="thaiDistribute"/>
        <w:rPr>
          <w:ins w:id="715" w:author="KOSIYAKUL Merisa" w:date="2024-03-27T15:54:00Z"/>
          <w:del w:id="716" w:author="yamauchi takashi" w:date="2024-03-27T18:53:00Z"/>
          <w:rFonts w:cs="Times New Roman"/>
          <w:bCs/>
          <w:color w:val="000000" w:themeColor="text1"/>
        </w:rPr>
      </w:pPr>
    </w:p>
    <w:p w14:paraId="49CBE95F" w14:textId="655237BF" w:rsidR="00940BA4" w:rsidRPr="001B5ED8" w:rsidDel="00A062B3" w:rsidRDefault="003C5DA7">
      <w:pPr>
        <w:ind w:firstLineChars="50" w:firstLine="105"/>
        <w:jc w:val="thaiDistribute"/>
        <w:rPr>
          <w:del w:id="717" w:author="KOSIYAKUL Merisa" w:date="2024-03-27T15:54:00Z"/>
          <w:rFonts w:cs="Times New Roman"/>
          <w:bCs/>
          <w:color w:val="000000" w:themeColor="text1"/>
        </w:rPr>
        <w:pPrChange w:id="718" w:author="KOSIYAKUL Merisa" w:date="2024-03-27T15:53:00Z">
          <w:pPr>
            <w:jc w:val="left"/>
          </w:pPr>
        </w:pPrChange>
      </w:pPr>
      <w:del w:id="719" w:author="KOSIYAKUL Merisa" w:date="2024-03-27T15:53:00Z">
        <w:r w:rsidDel="00884140">
          <w:rPr>
            <w:rFonts w:cs="Times New Roman"/>
            <w:bCs/>
            <w:color w:val="000000" w:themeColor="text1"/>
          </w:rPr>
          <w:delText>are</w:delText>
        </w:r>
        <w:r w:rsidR="002D643F" w:rsidDel="00884140">
          <w:rPr>
            <w:rFonts w:cs="Times New Roman"/>
            <w:bCs/>
            <w:color w:val="000000" w:themeColor="text1"/>
          </w:rPr>
          <w:delText xml:space="preserve"> </w:delText>
        </w:r>
      </w:del>
      <w:del w:id="720" w:author="KOSIYAKUL Merisa" w:date="2024-03-27T15:54:00Z">
        <w:r w:rsidR="0068355D" w:rsidRPr="0068355D" w:rsidDel="00A062B3">
          <w:rPr>
            <w:rFonts w:cs="Times New Roman"/>
            <w:bCs/>
            <w:color w:val="000000" w:themeColor="text1"/>
          </w:rPr>
          <w:delText>ready to launch.</w:delText>
        </w:r>
        <w:r w:rsidR="001B5ED8" w:rsidDel="00A062B3">
          <w:rPr>
            <w:rFonts w:cs="Times New Roman"/>
            <w:bCs/>
            <w:color w:val="000000" w:themeColor="text1"/>
          </w:rPr>
          <w:br/>
        </w:r>
      </w:del>
    </w:p>
    <w:p w14:paraId="3794A8D1" w14:textId="524C3982" w:rsidR="0010752A" w:rsidDel="00BC537E" w:rsidRDefault="0010752A">
      <w:pPr>
        <w:jc w:val="center"/>
        <w:rPr>
          <w:del w:id="721" w:author="yamauchi takashi" w:date="2024-03-27T18:50:00Z"/>
        </w:rPr>
      </w:pPr>
      <w:bookmarkStart w:id="722" w:name="_Ref159613530"/>
      <w:del w:id="723" w:author="yamauchi takashi" w:date="2024-03-27T18:50:00Z">
        <w:r w:rsidDel="00BC537E">
          <w:delText xml:space="preserve">Table </w:delText>
        </w:r>
        <w:r w:rsidR="00602419" w:rsidDel="00BC537E">
          <w:fldChar w:fldCharType="begin"/>
        </w:r>
        <w:r w:rsidR="00602419" w:rsidDel="00BC537E">
          <w:delInstrText xml:space="preserve"> STYLEREF 1 \s </w:delInstrText>
        </w:r>
        <w:r w:rsidR="00602419" w:rsidDel="00BC537E">
          <w:fldChar w:fldCharType="separate"/>
        </w:r>
        <w:r w:rsidR="00602419" w:rsidDel="00BC537E">
          <w:rPr>
            <w:noProof/>
          </w:rPr>
          <w:delText>5</w:delText>
        </w:r>
        <w:r w:rsidR="00602419" w:rsidDel="00BC537E">
          <w:fldChar w:fldCharType="end"/>
        </w:r>
        <w:r w:rsidR="00602419" w:rsidDel="00BC537E">
          <w:delText>.</w:delText>
        </w:r>
        <w:r w:rsidR="00602419" w:rsidDel="00BC537E">
          <w:fldChar w:fldCharType="begin"/>
        </w:r>
        <w:r w:rsidR="00602419" w:rsidDel="00BC537E">
          <w:delInstrText xml:space="preserve"> SEQ Table \* ARABIC \s 1 </w:delInstrText>
        </w:r>
        <w:r w:rsidR="00602419" w:rsidDel="00BC537E">
          <w:fldChar w:fldCharType="separate"/>
        </w:r>
        <w:r w:rsidR="00602419" w:rsidDel="00BC537E">
          <w:rPr>
            <w:noProof/>
          </w:rPr>
          <w:delText>1</w:delText>
        </w:r>
        <w:r w:rsidR="00602419" w:rsidDel="00BC537E">
          <w:fldChar w:fldCharType="end"/>
        </w:r>
        <w:bookmarkEnd w:id="722"/>
        <w:r w:rsidDel="00BC537E">
          <w:delText xml:space="preserve"> </w:delText>
        </w:r>
        <w:r w:rsidRPr="00BA1364" w:rsidDel="00BC537E">
          <w:delText>Summary of temperature data of subsystems during the test</w:delText>
        </w:r>
      </w:del>
    </w:p>
    <w:tbl>
      <w:tblPr>
        <w:tblW w:w="83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94"/>
        <w:gridCol w:w="1474"/>
        <w:gridCol w:w="1474"/>
        <w:gridCol w:w="1474"/>
        <w:gridCol w:w="1474"/>
      </w:tblGrid>
      <w:tr w:rsidR="00704A37" w:rsidRPr="00706F78" w:rsidDel="00BC537E" w14:paraId="70BFEE7F" w14:textId="29D9271F" w:rsidTr="00916310">
        <w:trPr>
          <w:trHeight w:val="420"/>
          <w:jc w:val="center"/>
          <w:del w:id="724" w:author="yamauchi takashi" w:date="2024-03-27T18:50:00Z"/>
        </w:trPr>
        <w:tc>
          <w:tcPr>
            <w:tcW w:w="2494" w:type="dxa"/>
            <w:vMerge w:val="restart"/>
            <w:shd w:val="clear" w:color="auto" w:fill="auto"/>
            <w:vAlign w:val="center"/>
          </w:tcPr>
          <w:p w14:paraId="7E564A88" w14:textId="3150B232" w:rsidR="00704A37" w:rsidRPr="002F6F70" w:rsidDel="00BC537E" w:rsidRDefault="00704A37">
            <w:pPr>
              <w:jc w:val="center"/>
              <w:rPr>
                <w:del w:id="725" w:author="yamauchi takashi" w:date="2024-03-27T18:50:00Z"/>
                <w:rFonts w:eastAsia="Times New Roman" w:cs="Times New Roman"/>
                <w:b/>
                <w:color w:val="000000" w:themeColor="text1"/>
              </w:rPr>
              <w:pPrChange w:id="72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center"/>
                </w:pPr>
              </w:pPrChange>
            </w:pPr>
            <w:del w:id="727" w:author="yamauchi takashi" w:date="2024-03-27T18:50:00Z">
              <w:r w:rsidDel="00BC537E">
                <w:rPr>
                  <w:rFonts w:eastAsia="Times New Roman" w:cs="Times New Roman"/>
                  <w:b/>
                  <w:color w:val="000000" w:themeColor="text1"/>
                </w:rPr>
                <w:delText>Subsystem</w:delText>
              </w:r>
            </w:del>
          </w:p>
        </w:tc>
        <w:tc>
          <w:tcPr>
            <w:tcW w:w="2948" w:type="dxa"/>
            <w:gridSpan w:val="2"/>
            <w:shd w:val="clear" w:color="auto" w:fill="auto"/>
            <w:vAlign w:val="center"/>
          </w:tcPr>
          <w:p w14:paraId="06998E98" w14:textId="10AB4D83" w:rsidR="00704A37" w:rsidRPr="002F6F70" w:rsidDel="00BC537E" w:rsidRDefault="00704A37">
            <w:pPr>
              <w:jc w:val="center"/>
              <w:rPr>
                <w:del w:id="728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29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Operating Temperature Range</w:delText>
              </w:r>
            </w:del>
          </w:p>
        </w:tc>
        <w:tc>
          <w:tcPr>
            <w:tcW w:w="2948" w:type="dxa"/>
            <w:gridSpan w:val="2"/>
            <w:vAlign w:val="center"/>
          </w:tcPr>
          <w:p w14:paraId="038E2912" w14:textId="4517E496" w:rsidR="00704A37" w:rsidRPr="002F6F70" w:rsidDel="00BC537E" w:rsidRDefault="00704A37">
            <w:pPr>
              <w:jc w:val="center"/>
              <w:rPr>
                <w:del w:id="730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31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Recorded Temperature During the Test</w:delText>
              </w:r>
            </w:del>
          </w:p>
          <w:p w14:paraId="3C3C4F6D" w14:textId="364901DC" w:rsidR="00704A37" w:rsidRPr="002F6F70" w:rsidDel="00BC537E" w:rsidRDefault="00704A37">
            <w:pPr>
              <w:jc w:val="center"/>
              <w:rPr>
                <w:del w:id="732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33" w:author="yamauchi takashi" w:date="2024-03-27T18:50:00Z">
              <w:r w:rsidRPr="002F6F70" w:rsidDel="00BC537E">
                <w:rPr>
                  <w:rFonts w:eastAsia="Times New Roman" w:cs="Times New Roman"/>
                  <w:color w:val="000000" w:themeColor="text1"/>
                </w:rPr>
                <w:delText>(during stabilized temperature control and excluding error)</w:delText>
              </w:r>
            </w:del>
          </w:p>
        </w:tc>
      </w:tr>
      <w:tr w:rsidR="00704A37" w:rsidRPr="00706F78" w:rsidDel="00BC537E" w14:paraId="6FF24025" w14:textId="67CC168E" w:rsidTr="00916310">
        <w:trPr>
          <w:trHeight w:val="420"/>
          <w:jc w:val="center"/>
          <w:del w:id="734" w:author="yamauchi takashi" w:date="2024-03-27T18:50:00Z"/>
        </w:trPr>
        <w:tc>
          <w:tcPr>
            <w:tcW w:w="2494" w:type="dxa"/>
            <w:vMerge/>
            <w:shd w:val="clear" w:color="auto" w:fill="auto"/>
            <w:vAlign w:val="center"/>
          </w:tcPr>
          <w:p w14:paraId="537DB4BA" w14:textId="0ABE8DB5" w:rsidR="00704A37" w:rsidRPr="002F6F70" w:rsidDel="00BC537E" w:rsidRDefault="00704A37">
            <w:pPr>
              <w:jc w:val="center"/>
              <w:rPr>
                <w:del w:id="735" w:author="yamauchi takashi" w:date="2024-03-27T18:50:00Z"/>
                <w:rFonts w:eastAsia="Times New Roman" w:cs="Times New Roman"/>
                <w:b/>
                <w:color w:val="000000" w:themeColor="text1"/>
              </w:rPr>
              <w:pPrChange w:id="73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PrChange>
            </w:pPr>
          </w:p>
        </w:tc>
        <w:tc>
          <w:tcPr>
            <w:tcW w:w="1474" w:type="dxa"/>
            <w:shd w:val="clear" w:color="auto" w:fill="auto"/>
            <w:vAlign w:val="center"/>
          </w:tcPr>
          <w:p w14:paraId="188B3072" w14:textId="0C8ECB14" w:rsidR="00704A37" w:rsidRPr="002F6F70" w:rsidDel="00BC537E" w:rsidRDefault="00704A37">
            <w:pPr>
              <w:jc w:val="center"/>
              <w:rPr>
                <w:del w:id="737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38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Lowest (</w:delText>
              </w:r>
              <w:r w:rsidRPr="002F6F70" w:rsidDel="00BC537E">
                <w:rPr>
                  <w:rFonts w:eastAsia="Palatino Linotype" w:cs="Times New Roman"/>
                  <w:b/>
                  <w:color w:val="000000" w:themeColor="text1"/>
                </w:rPr>
                <w:delText>°</w:delText>
              </w:r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C)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ECE35F8" w14:textId="46FB7967" w:rsidR="00704A37" w:rsidRPr="002F6F70" w:rsidDel="00BC537E" w:rsidRDefault="00704A37">
            <w:pPr>
              <w:jc w:val="center"/>
              <w:rPr>
                <w:del w:id="739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40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Highest (</w:delText>
              </w:r>
              <w:r w:rsidRPr="002F6F70" w:rsidDel="00BC537E">
                <w:rPr>
                  <w:rFonts w:eastAsia="Palatino Linotype" w:cs="Times New Roman"/>
                  <w:b/>
                  <w:color w:val="000000" w:themeColor="text1"/>
                </w:rPr>
                <w:delText>°</w:delText>
              </w:r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C)</w:delText>
              </w:r>
            </w:del>
          </w:p>
        </w:tc>
        <w:tc>
          <w:tcPr>
            <w:tcW w:w="1474" w:type="dxa"/>
            <w:vAlign w:val="center"/>
          </w:tcPr>
          <w:p w14:paraId="37F9398B" w14:textId="1E5A923F" w:rsidR="00704A37" w:rsidRPr="002F6F70" w:rsidDel="00BC537E" w:rsidRDefault="00704A37">
            <w:pPr>
              <w:jc w:val="center"/>
              <w:rPr>
                <w:del w:id="741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42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Lowest (</w:delText>
              </w:r>
              <w:r w:rsidRPr="002F6F70" w:rsidDel="00BC537E">
                <w:rPr>
                  <w:rFonts w:eastAsia="Palatino Linotype" w:cs="Times New Roman"/>
                  <w:b/>
                  <w:color w:val="000000" w:themeColor="text1"/>
                </w:rPr>
                <w:delText>°</w:delText>
              </w:r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C)</w:delText>
              </w:r>
            </w:del>
          </w:p>
        </w:tc>
        <w:tc>
          <w:tcPr>
            <w:tcW w:w="1474" w:type="dxa"/>
            <w:vAlign w:val="center"/>
          </w:tcPr>
          <w:p w14:paraId="6F216A27" w14:textId="2F40E634" w:rsidR="00704A37" w:rsidRPr="002F6F70" w:rsidDel="00BC537E" w:rsidRDefault="00704A37">
            <w:pPr>
              <w:jc w:val="center"/>
              <w:rPr>
                <w:del w:id="743" w:author="yamauchi takashi" w:date="2024-03-27T18:50:00Z"/>
                <w:rFonts w:eastAsia="Times New Roman" w:cs="Times New Roman"/>
                <w:b/>
                <w:color w:val="000000" w:themeColor="text1"/>
              </w:rPr>
            </w:pPr>
            <w:del w:id="744" w:author="yamauchi takashi" w:date="2024-03-27T18:50:00Z"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Highest (</w:delText>
              </w:r>
              <w:r w:rsidRPr="002F6F70" w:rsidDel="00BC537E">
                <w:rPr>
                  <w:rFonts w:eastAsia="Palatino Linotype" w:cs="Times New Roman"/>
                  <w:b/>
                  <w:color w:val="000000" w:themeColor="text1"/>
                </w:rPr>
                <w:delText>°</w:delText>
              </w:r>
              <w:r w:rsidRPr="002F6F70" w:rsidDel="00BC537E">
                <w:rPr>
                  <w:rFonts w:eastAsia="Times New Roman" w:cs="Times New Roman"/>
                  <w:b/>
                  <w:color w:val="000000" w:themeColor="text1"/>
                </w:rPr>
                <w:delText>C)</w:delText>
              </w:r>
            </w:del>
          </w:p>
        </w:tc>
      </w:tr>
      <w:tr w:rsidR="00704A37" w:rsidRPr="00706F78" w:rsidDel="00BC537E" w14:paraId="33EE6FBD" w14:textId="7ADC5D54" w:rsidTr="00916310">
        <w:trPr>
          <w:trHeight w:val="340"/>
          <w:jc w:val="center"/>
          <w:del w:id="745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3B93AD86" w14:textId="1FB5E9D0" w:rsidR="00704A37" w:rsidRPr="002F6F70" w:rsidDel="00BC537E" w:rsidRDefault="00704A37">
            <w:pPr>
              <w:jc w:val="center"/>
              <w:rPr>
                <w:del w:id="746" w:author="yamauchi takashi" w:date="2024-03-27T18:50:00Z"/>
                <w:rFonts w:cs="Times New Roman"/>
                <w:color w:val="000000" w:themeColor="text1"/>
              </w:rPr>
            </w:pPr>
            <w:del w:id="747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Battery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B74BEAE" w14:textId="0716A3A1" w:rsidR="00704A37" w:rsidRPr="0096551B" w:rsidDel="00BC537E" w:rsidRDefault="00704A37">
            <w:pPr>
              <w:jc w:val="center"/>
              <w:rPr>
                <w:del w:id="748" w:author="yamauchi takashi" w:date="2024-03-27T18:50:00Z"/>
                <w:rFonts w:cs="Times New Roman"/>
                <w:color w:val="000000" w:themeColor="text1"/>
              </w:rPr>
              <w:pPrChange w:id="74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50" w:author="yamauchi takashi" w:date="2024-03-27T18:50:00Z">
              <w:r w:rsidRPr="0096551B" w:rsidDel="00BC537E">
                <w:rPr>
                  <w:rFonts w:eastAsia="Times New Roman" w:cs="Times New Roman"/>
                  <w:color w:val="000000" w:themeColor="text1"/>
                </w:rPr>
                <w:delText>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8C3DA40" w14:textId="72D210A8" w:rsidR="00704A37" w:rsidRPr="0096551B" w:rsidDel="00BC537E" w:rsidRDefault="0096551B">
            <w:pPr>
              <w:jc w:val="center"/>
              <w:rPr>
                <w:del w:id="751" w:author="yamauchi takashi" w:date="2024-03-27T18:50:00Z"/>
                <w:rFonts w:cs="Times New Roman"/>
                <w:color w:val="000000" w:themeColor="text1"/>
              </w:rPr>
            </w:pPr>
            <w:del w:id="752" w:author="yamauchi takashi" w:date="2024-03-27T18:50:00Z">
              <w:r w:rsidDel="00BC537E">
                <w:rPr>
                  <w:rFonts w:eastAsia="Times New Roman" w:cs="Times New Roman"/>
                  <w:color w:val="000000" w:themeColor="text1"/>
                </w:rPr>
                <w:delText>5</w:delText>
              </w:r>
              <w:r w:rsidR="00704A37" w:rsidRPr="0096551B" w:rsidDel="00BC537E">
                <w:rPr>
                  <w:rFonts w:eastAsia="Times New Roman" w:cs="Times New Roman"/>
                  <w:color w:val="000000" w:themeColor="text1"/>
                </w:rPr>
                <w:delText>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4C989633" w14:textId="7C2BC02B" w:rsidR="00704A37" w:rsidRPr="00702451" w:rsidDel="00BC537E" w:rsidRDefault="00704A37">
            <w:pPr>
              <w:jc w:val="center"/>
              <w:rPr>
                <w:del w:id="753" w:author="yamauchi takashi" w:date="2024-03-27T18:50:00Z"/>
                <w:rFonts w:cs="Times New Roman"/>
                <w:color w:val="000000" w:themeColor="text1"/>
              </w:rPr>
              <w:pPrChange w:id="754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55" w:author="yamauchi takashi" w:date="2024-03-27T18:50:00Z">
              <w:r w:rsidRPr="00702451" w:rsidDel="00BC537E">
                <w:rPr>
                  <w:rFonts w:cs="Times New Roman"/>
                  <w:color w:val="000000" w:themeColor="text1"/>
                </w:rPr>
                <w:delText>-</w:delText>
              </w:r>
              <w:r w:rsidR="004C4104" w:rsidRPr="00702451" w:rsidDel="00BC537E">
                <w:rPr>
                  <w:rFonts w:cs="Times New Roman"/>
                  <w:color w:val="000000" w:themeColor="text1"/>
                </w:rPr>
                <w:delText>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14C71146" w14:textId="5F69D9FB" w:rsidR="00704A37" w:rsidRPr="00702451" w:rsidDel="00BC537E" w:rsidRDefault="004C4104">
            <w:pPr>
              <w:jc w:val="center"/>
              <w:rPr>
                <w:del w:id="756" w:author="yamauchi takashi" w:date="2024-03-27T18:50:00Z"/>
                <w:rFonts w:cs="Times New Roman"/>
                <w:color w:val="000000" w:themeColor="text1"/>
              </w:rPr>
              <w:pPrChange w:id="75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58" w:author="yamauchi takashi" w:date="2024-03-27T18:50:00Z">
              <w:r w:rsidRPr="00702451" w:rsidDel="00BC537E">
                <w:rPr>
                  <w:rFonts w:cs="Times New Roman"/>
                  <w:color w:val="000000" w:themeColor="text1"/>
                </w:rPr>
                <w:delText>49</w:delText>
              </w:r>
            </w:del>
          </w:p>
        </w:tc>
      </w:tr>
      <w:tr w:rsidR="0096551B" w:rsidRPr="00706F78" w:rsidDel="00BC537E" w14:paraId="013958AB" w14:textId="1E8B94A7" w:rsidTr="00916310">
        <w:trPr>
          <w:trHeight w:val="340"/>
          <w:jc w:val="center"/>
          <w:del w:id="759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5D41802C" w14:textId="48F03867" w:rsidR="0096551B" w:rsidRPr="002F6F70" w:rsidDel="00BC537E" w:rsidRDefault="0096551B">
            <w:pPr>
              <w:jc w:val="center"/>
              <w:rPr>
                <w:del w:id="760" w:author="yamauchi takashi" w:date="2024-03-27T18:50:00Z"/>
                <w:rFonts w:eastAsia="Times New Roman" w:cs="Times New Roman"/>
                <w:color w:val="000000" w:themeColor="text1"/>
              </w:rPr>
            </w:pPr>
            <w:del w:id="761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Battery box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4DF0202" w14:textId="0DF06999" w:rsidR="0096551B" w:rsidRPr="0096551B" w:rsidDel="00BC537E" w:rsidRDefault="0096551B">
            <w:pPr>
              <w:jc w:val="center"/>
              <w:rPr>
                <w:del w:id="762" w:author="yamauchi takashi" w:date="2024-03-27T18:50:00Z"/>
                <w:rFonts w:cs="Times New Roman"/>
                <w:color w:val="000000" w:themeColor="text1"/>
              </w:rPr>
              <w:pPrChange w:id="76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64" w:author="yamauchi takashi" w:date="2024-03-27T18:50:00Z">
              <w:r w:rsidRPr="0096551B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6A5CE163" w14:textId="09DFE016" w:rsidR="0096551B" w:rsidRPr="0096551B" w:rsidDel="00BC537E" w:rsidRDefault="0096551B">
            <w:pPr>
              <w:jc w:val="center"/>
              <w:rPr>
                <w:del w:id="765" w:author="yamauchi takashi" w:date="2024-03-27T18:50:00Z"/>
                <w:rFonts w:cs="Times New Roman"/>
                <w:color w:val="000000" w:themeColor="text1"/>
              </w:rPr>
            </w:pPr>
            <w:del w:id="766" w:author="yamauchi takashi" w:date="2024-03-27T18:50:00Z">
              <w:r w:rsidRPr="0096551B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83F8AEE" w14:textId="7A20028E" w:rsidR="0096551B" w:rsidRPr="00702451" w:rsidDel="00BC537E" w:rsidRDefault="0096551B">
            <w:pPr>
              <w:jc w:val="center"/>
              <w:rPr>
                <w:del w:id="767" w:author="yamauchi takashi" w:date="2024-03-27T18:50:00Z"/>
                <w:rFonts w:cs="Times New Roman"/>
                <w:color w:val="000000" w:themeColor="text1"/>
              </w:rPr>
              <w:pPrChange w:id="768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69" w:author="yamauchi takashi" w:date="2024-03-27T18:50:00Z">
              <w:r w:rsidRPr="00702451" w:rsidDel="00BC537E">
                <w:rPr>
                  <w:rFonts w:cs="Times New Roman"/>
                  <w:color w:val="000000" w:themeColor="text1"/>
                </w:rPr>
                <w:delText>-12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8C17886" w14:textId="0D7A0E84" w:rsidR="0096551B" w:rsidRPr="00702451" w:rsidDel="00BC537E" w:rsidRDefault="0096551B">
            <w:pPr>
              <w:jc w:val="center"/>
              <w:rPr>
                <w:del w:id="770" w:author="yamauchi takashi" w:date="2024-03-27T18:50:00Z"/>
                <w:rFonts w:cs="Times New Roman"/>
                <w:color w:val="000000" w:themeColor="text1"/>
              </w:rPr>
              <w:pPrChange w:id="77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72" w:author="yamauchi takashi" w:date="2024-03-27T18:50:00Z">
              <w:r w:rsidRPr="00702451" w:rsidDel="00BC537E">
                <w:rPr>
                  <w:rFonts w:cs="Times New Roman"/>
                  <w:color w:val="000000" w:themeColor="text1"/>
                </w:rPr>
                <w:delText>54</w:delText>
              </w:r>
            </w:del>
          </w:p>
        </w:tc>
      </w:tr>
      <w:tr w:rsidR="00704A37" w:rsidRPr="00706F78" w:rsidDel="00BC537E" w14:paraId="637CF3DE" w14:textId="057425EB" w:rsidTr="00916310">
        <w:trPr>
          <w:trHeight w:val="340"/>
          <w:jc w:val="center"/>
          <w:del w:id="773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100B3D24" w14:textId="098D785F" w:rsidR="00704A37" w:rsidRPr="002F6F70" w:rsidDel="00BC537E" w:rsidRDefault="002E4A12">
            <w:pPr>
              <w:jc w:val="center"/>
              <w:rPr>
                <w:del w:id="774" w:author="yamauchi takashi" w:date="2024-03-27T18:50:00Z"/>
                <w:rFonts w:eastAsia="Times New Roman" w:cs="Times New Roman"/>
                <w:color w:val="000000" w:themeColor="text1"/>
              </w:rPr>
            </w:pPr>
            <w:del w:id="775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Front Access Board (</w:delText>
              </w:r>
              <w:r w:rsidR="00704A37" w:rsidDel="00BC537E">
                <w:rPr>
                  <w:rFonts w:eastAsia="Yu Gothic" w:cs="Times New Roman"/>
                  <w:color w:val="000000"/>
                </w:rPr>
                <w:delText>FAB</w:delText>
              </w:r>
              <w:r w:rsidDel="00BC537E">
                <w:rPr>
                  <w:rFonts w:eastAsia="Yu Gothic" w:cs="Times New Roman"/>
                  <w:color w:val="000000"/>
                </w:rPr>
                <w:delText>)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A353738" w14:textId="5F5EA3FC" w:rsidR="00704A37" w:rsidRPr="007942A0" w:rsidDel="00BC537E" w:rsidRDefault="00704A37">
            <w:pPr>
              <w:jc w:val="center"/>
              <w:rPr>
                <w:del w:id="776" w:author="yamauchi takashi" w:date="2024-03-27T18:50:00Z"/>
                <w:rFonts w:eastAsia="Times New Roman" w:cs="Times New Roman"/>
                <w:color w:val="000000" w:themeColor="text1"/>
              </w:rPr>
              <w:pPrChange w:id="77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78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-</w:delText>
              </w:r>
              <w:r w:rsidR="007942A0" w:rsidRPr="007942A0" w:rsidDel="00BC537E">
                <w:rPr>
                  <w:rFonts w:eastAsia="Times New Roman" w:cs="Times New Roman"/>
                  <w:color w:val="000000" w:themeColor="text1"/>
                </w:rPr>
                <w:delText>2</w:delText>
              </w:r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694139C" w14:textId="5E23B81B" w:rsidR="00704A37" w:rsidRPr="007942A0" w:rsidDel="00BC537E" w:rsidRDefault="00704A37">
            <w:pPr>
              <w:jc w:val="center"/>
              <w:rPr>
                <w:del w:id="779" w:author="yamauchi takashi" w:date="2024-03-27T18:50:00Z"/>
                <w:rFonts w:eastAsia="Times New Roman" w:cs="Times New Roman"/>
                <w:color w:val="000000" w:themeColor="text1"/>
              </w:rPr>
            </w:pPr>
            <w:del w:id="780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9C1029A" w14:textId="5509913D" w:rsidR="00704A37" w:rsidRPr="000C4B13" w:rsidDel="00BC537E" w:rsidRDefault="00704A37">
            <w:pPr>
              <w:jc w:val="center"/>
              <w:rPr>
                <w:del w:id="781" w:author="yamauchi takashi" w:date="2024-03-27T18:50:00Z"/>
                <w:rFonts w:cs="Times New Roman"/>
                <w:color w:val="000000" w:themeColor="text1"/>
              </w:rPr>
              <w:pPrChange w:id="782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83" w:author="yamauchi takashi" w:date="2024-03-27T18:50:00Z">
              <w:r w:rsidRPr="000C4B13" w:rsidDel="00BC537E">
                <w:rPr>
                  <w:rFonts w:cs="Times New Roman"/>
                  <w:color w:val="000000" w:themeColor="text1"/>
                </w:rPr>
                <w:delText>-1</w:delText>
              </w:r>
              <w:r w:rsidR="00702451" w:rsidRPr="000C4B13" w:rsidDel="00BC537E">
                <w:rPr>
                  <w:rFonts w:cs="Times New Roman"/>
                  <w:color w:val="000000" w:themeColor="text1"/>
                </w:rPr>
                <w:delText>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C8DB59B" w14:textId="3C618D3D" w:rsidR="00704A37" w:rsidRPr="000C4B13" w:rsidDel="00BC537E" w:rsidRDefault="000C4B13">
            <w:pPr>
              <w:jc w:val="center"/>
              <w:rPr>
                <w:del w:id="784" w:author="yamauchi takashi" w:date="2024-03-27T18:50:00Z"/>
                <w:rFonts w:cs="Times New Roman"/>
                <w:color w:val="000000" w:themeColor="text1"/>
              </w:rPr>
              <w:pPrChange w:id="78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86" w:author="yamauchi takashi" w:date="2024-03-27T18:50:00Z">
              <w:r w:rsidRPr="000C4B13" w:rsidDel="00BC537E">
                <w:rPr>
                  <w:rFonts w:cs="Times New Roman"/>
                  <w:color w:val="000000" w:themeColor="text1"/>
                </w:rPr>
                <w:delText>59</w:delText>
              </w:r>
            </w:del>
          </w:p>
        </w:tc>
      </w:tr>
      <w:tr w:rsidR="00704A37" w:rsidRPr="00706F78" w:rsidDel="00BC537E" w14:paraId="443BBC4F" w14:textId="6DB3625F" w:rsidTr="00916310">
        <w:trPr>
          <w:trHeight w:val="340"/>
          <w:jc w:val="center"/>
          <w:del w:id="787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796123B6" w14:textId="2172E05F" w:rsidR="00704A37" w:rsidRPr="002F6F70" w:rsidDel="00BC537E" w:rsidRDefault="00704A37">
            <w:pPr>
              <w:jc w:val="center"/>
              <w:rPr>
                <w:del w:id="788" w:author="yamauchi takashi" w:date="2024-03-27T18:50:00Z"/>
                <w:rFonts w:eastAsia="Times New Roman" w:cs="Times New Roman"/>
                <w:color w:val="000000" w:themeColor="text1"/>
              </w:rPr>
            </w:pPr>
            <w:del w:id="789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OBC/EPS</w:delText>
              </w:r>
              <w:r w:rsidR="002E4A12" w:rsidDel="00BC537E">
                <w:rPr>
                  <w:rFonts w:eastAsia="Yu Gothic" w:cs="Times New Roman"/>
                  <w:color w:val="000000"/>
                </w:rPr>
                <w:delText xml:space="preserve"> Board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EA3EF29" w14:textId="29434956" w:rsidR="00704A37" w:rsidRPr="007942A0" w:rsidDel="00BC537E" w:rsidRDefault="00704A37">
            <w:pPr>
              <w:jc w:val="center"/>
              <w:rPr>
                <w:del w:id="790" w:author="yamauchi takashi" w:date="2024-03-27T18:50:00Z"/>
                <w:rFonts w:eastAsia="Times New Roman" w:cs="Times New Roman"/>
                <w:color w:val="000000" w:themeColor="text1"/>
              </w:rPr>
              <w:pPrChange w:id="79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92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21ABD0E" w14:textId="4F7BADF0" w:rsidR="00704A37" w:rsidRPr="007942A0" w:rsidDel="00BC537E" w:rsidRDefault="00704A37">
            <w:pPr>
              <w:jc w:val="center"/>
              <w:rPr>
                <w:del w:id="793" w:author="yamauchi takashi" w:date="2024-03-27T18:50:00Z"/>
                <w:rFonts w:eastAsia="Times New Roman" w:cs="Times New Roman"/>
                <w:color w:val="000000" w:themeColor="text1"/>
              </w:rPr>
            </w:pPr>
            <w:del w:id="794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6D38EAA" w14:textId="2E965A04" w:rsidR="00704A37" w:rsidRPr="000C4B13" w:rsidDel="00BC537E" w:rsidRDefault="00704A37">
            <w:pPr>
              <w:jc w:val="center"/>
              <w:rPr>
                <w:del w:id="795" w:author="yamauchi takashi" w:date="2024-03-27T18:50:00Z"/>
                <w:rFonts w:cs="Times New Roman"/>
                <w:color w:val="000000" w:themeColor="text1"/>
              </w:rPr>
              <w:pPrChange w:id="79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797" w:author="yamauchi takashi" w:date="2024-03-27T18:50:00Z">
              <w:r w:rsidRPr="000C4B13" w:rsidDel="00BC537E">
                <w:rPr>
                  <w:rFonts w:cs="Times New Roman"/>
                  <w:color w:val="000000" w:themeColor="text1"/>
                </w:rPr>
                <w:delText>-</w:delText>
              </w:r>
              <w:r w:rsidR="000C4B13" w:rsidRPr="000C4B13" w:rsidDel="00BC537E">
                <w:rPr>
                  <w:rFonts w:cs="Times New Roman"/>
                  <w:color w:val="000000" w:themeColor="text1"/>
                </w:rPr>
                <w:delText>1</w:delText>
              </w:r>
              <w:r w:rsidR="00BF7460" w:rsidDel="00BC537E">
                <w:rPr>
                  <w:rFonts w:cs="Times New Roman"/>
                  <w:color w:val="000000" w:themeColor="text1"/>
                </w:rPr>
                <w:delText>2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1D14DBAA" w14:textId="2566A422" w:rsidR="00704A37" w:rsidRPr="000C4B13" w:rsidDel="00BC537E" w:rsidRDefault="000C4B13">
            <w:pPr>
              <w:jc w:val="center"/>
              <w:rPr>
                <w:del w:id="798" w:author="yamauchi takashi" w:date="2024-03-27T18:50:00Z"/>
                <w:rFonts w:cs="Times New Roman"/>
                <w:color w:val="000000" w:themeColor="text1"/>
              </w:rPr>
              <w:pPrChange w:id="79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00" w:author="yamauchi takashi" w:date="2024-03-27T18:50:00Z">
              <w:r w:rsidRPr="000C4B13" w:rsidDel="00BC537E">
                <w:rPr>
                  <w:rFonts w:cs="Times New Roman"/>
                  <w:color w:val="000000" w:themeColor="text1"/>
                </w:rPr>
                <w:delText>57</w:delText>
              </w:r>
            </w:del>
          </w:p>
        </w:tc>
      </w:tr>
      <w:tr w:rsidR="00704A37" w:rsidRPr="00706F78" w:rsidDel="00BC537E" w14:paraId="74D9EA42" w14:textId="4E8101E4" w:rsidTr="00916310">
        <w:trPr>
          <w:trHeight w:val="340"/>
          <w:jc w:val="center"/>
          <w:del w:id="801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2B3FB57" w14:textId="2DF05E9C" w:rsidR="00704A37" w:rsidRPr="002F6F70" w:rsidDel="00BC537E" w:rsidRDefault="00704A37">
            <w:pPr>
              <w:jc w:val="center"/>
              <w:rPr>
                <w:del w:id="802" w:author="yamauchi takashi" w:date="2024-03-27T18:50:00Z"/>
                <w:rFonts w:eastAsia="Times New Roman" w:cs="Times New Roman"/>
                <w:color w:val="000000" w:themeColor="text1"/>
              </w:rPr>
            </w:pPr>
            <w:del w:id="803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COM Board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DBE0DE1" w14:textId="3A783F2A" w:rsidR="00704A37" w:rsidRPr="007942A0" w:rsidDel="00BC537E" w:rsidRDefault="00704A37">
            <w:pPr>
              <w:jc w:val="center"/>
              <w:rPr>
                <w:del w:id="804" w:author="yamauchi takashi" w:date="2024-03-27T18:50:00Z"/>
                <w:rFonts w:eastAsia="Times New Roman" w:cs="Times New Roman"/>
                <w:color w:val="000000" w:themeColor="text1"/>
              </w:rPr>
              <w:pPrChange w:id="80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06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-</w:delText>
              </w:r>
              <w:r w:rsidR="007942A0" w:rsidRPr="007942A0" w:rsidDel="00BC537E">
                <w:rPr>
                  <w:rFonts w:eastAsia="Times New Roman" w:cs="Times New Roman"/>
                  <w:color w:val="000000" w:themeColor="text1"/>
                </w:rPr>
                <w:delText>20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4F2718F9" w14:textId="7894E289" w:rsidR="00704A37" w:rsidRPr="007942A0" w:rsidDel="00BC537E" w:rsidRDefault="007942A0">
            <w:pPr>
              <w:jc w:val="center"/>
              <w:rPr>
                <w:del w:id="807" w:author="yamauchi takashi" w:date="2024-03-27T18:50:00Z"/>
                <w:rFonts w:eastAsia="Times New Roman" w:cs="Times New Roman"/>
                <w:color w:val="000000" w:themeColor="text1"/>
              </w:rPr>
            </w:pPr>
            <w:del w:id="808" w:author="yamauchi takashi" w:date="2024-03-27T18:50:00Z">
              <w:r w:rsidRPr="007942A0" w:rsidDel="00BC537E">
                <w:rPr>
                  <w:rFonts w:eastAsia="Times New Roman" w:cs="Times New Roman"/>
                  <w:color w:val="000000" w:themeColor="text1"/>
                </w:rPr>
                <w:delText>60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9F5F70E" w14:textId="06E2B8CE" w:rsidR="00704A37" w:rsidRPr="000C4B13" w:rsidDel="00BC537E" w:rsidRDefault="00704A37">
            <w:pPr>
              <w:jc w:val="center"/>
              <w:rPr>
                <w:del w:id="809" w:author="yamauchi takashi" w:date="2024-03-27T18:50:00Z"/>
                <w:rFonts w:cs="Times New Roman"/>
                <w:color w:val="000000" w:themeColor="text1"/>
              </w:rPr>
              <w:pPrChange w:id="810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11" w:author="yamauchi takashi" w:date="2024-03-27T18:50:00Z">
              <w:r w:rsidRPr="000C4B13" w:rsidDel="00BC537E">
                <w:rPr>
                  <w:rFonts w:cs="Times New Roman"/>
                  <w:color w:val="000000" w:themeColor="text1"/>
                </w:rPr>
                <w:delText>-1</w:delText>
              </w:r>
              <w:r w:rsidR="000C4B13" w:rsidRPr="000C4B13" w:rsidDel="00BC537E">
                <w:rPr>
                  <w:rFonts w:cs="Times New Roman"/>
                  <w:color w:val="000000" w:themeColor="text1"/>
                </w:rPr>
                <w:delText>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5C138B75" w14:textId="040BA9E2" w:rsidR="00704A37" w:rsidRPr="000C4B13" w:rsidDel="00BC537E" w:rsidRDefault="00BF7460">
            <w:pPr>
              <w:jc w:val="center"/>
              <w:rPr>
                <w:del w:id="812" w:author="yamauchi takashi" w:date="2024-03-27T18:50:00Z"/>
                <w:rFonts w:cs="Times New Roman"/>
                <w:color w:val="000000" w:themeColor="text1"/>
              </w:rPr>
              <w:pPrChange w:id="81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14" w:author="yamauchi takashi" w:date="2024-03-27T18:50:00Z">
              <w:r w:rsidDel="00BC537E">
                <w:rPr>
                  <w:rFonts w:cs="Times New Roman"/>
                  <w:color w:val="000000" w:themeColor="text1"/>
                </w:rPr>
                <w:delText>62</w:delText>
              </w:r>
            </w:del>
          </w:p>
        </w:tc>
      </w:tr>
      <w:tr w:rsidR="00704A37" w:rsidRPr="00706F78" w:rsidDel="00BC537E" w14:paraId="0C2FB398" w14:textId="7C2B972C" w:rsidTr="00916310">
        <w:trPr>
          <w:trHeight w:val="340"/>
          <w:jc w:val="center"/>
          <w:del w:id="815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66FCCF40" w14:textId="1715E092" w:rsidR="00704A37" w:rsidRPr="002F6F70" w:rsidDel="00BC537E" w:rsidRDefault="00704A37">
            <w:pPr>
              <w:jc w:val="center"/>
              <w:rPr>
                <w:del w:id="816" w:author="yamauchi takashi" w:date="2024-03-27T18:50:00Z"/>
                <w:rFonts w:eastAsia="Times New Roman" w:cs="Times New Roman"/>
                <w:color w:val="000000" w:themeColor="text1"/>
              </w:rPr>
            </w:pPr>
            <w:del w:id="817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APRS R1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BA7AC09" w14:textId="20BE62E5" w:rsidR="00704A37" w:rsidRPr="00A43E95" w:rsidDel="00BC537E" w:rsidRDefault="00704A37">
            <w:pPr>
              <w:jc w:val="center"/>
              <w:rPr>
                <w:del w:id="818" w:author="yamauchi takashi" w:date="2024-03-27T18:50:00Z"/>
                <w:rFonts w:eastAsia="Times New Roman" w:cs="Times New Roman"/>
                <w:color w:val="000000" w:themeColor="text1"/>
              </w:rPr>
              <w:pPrChange w:id="81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20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-</w:delText>
              </w:r>
              <w:r w:rsidR="00217FE8" w:rsidRPr="00A43E95" w:rsidDel="00BC537E">
                <w:rPr>
                  <w:rFonts w:eastAsia="Times New Roman" w:cs="Times New Roman"/>
                  <w:color w:val="000000" w:themeColor="text1"/>
                </w:rPr>
                <w:delText>10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A7F8A52" w14:textId="5ADB2152" w:rsidR="00704A37" w:rsidRPr="00A43E95" w:rsidDel="00BC537E" w:rsidRDefault="00A43E95">
            <w:pPr>
              <w:jc w:val="center"/>
              <w:rPr>
                <w:del w:id="821" w:author="yamauchi takashi" w:date="2024-03-27T18:50:00Z"/>
                <w:rFonts w:eastAsia="Times New Roman" w:cs="Times New Roman"/>
                <w:color w:val="000000" w:themeColor="text1"/>
              </w:rPr>
            </w:pPr>
            <w:del w:id="822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60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49EA3658" w14:textId="45FC9066" w:rsidR="00704A37" w:rsidRPr="00D96771" w:rsidDel="00BC537E" w:rsidRDefault="00704A37">
            <w:pPr>
              <w:jc w:val="center"/>
              <w:rPr>
                <w:del w:id="823" w:author="yamauchi takashi" w:date="2024-03-27T18:50:00Z"/>
                <w:rFonts w:cs="Times New Roman"/>
                <w:color w:val="000000" w:themeColor="text1"/>
              </w:rPr>
              <w:pPrChange w:id="824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25" w:author="yamauchi takashi" w:date="2024-03-27T18:50:00Z">
              <w:r w:rsidRPr="00D96771" w:rsidDel="00BC537E">
                <w:rPr>
                  <w:rFonts w:cs="Times New Roman"/>
                  <w:color w:val="000000" w:themeColor="text1"/>
                </w:rPr>
                <w:delText>-1</w:delText>
              </w:r>
              <w:r w:rsidR="00BF7460" w:rsidDel="00BC537E">
                <w:rPr>
                  <w:rFonts w:cs="Times New Roman"/>
                  <w:color w:val="000000" w:themeColor="text1"/>
                </w:rPr>
                <w:delText>7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39339D8B" w14:textId="7AB49100" w:rsidR="00704A37" w:rsidRPr="00D96771" w:rsidDel="00BC537E" w:rsidRDefault="00D96771">
            <w:pPr>
              <w:jc w:val="center"/>
              <w:rPr>
                <w:del w:id="826" w:author="yamauchi takashi" w:date="2024-03-27T18:50:00Z"/>
                <w:rFonts w:cs="Times New Roman"/>
                <w:color w:val="000000" w:themeColor="text1"/>
              </w:rPr>
              <w:pPrChange w:id="82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28" w:author="yamauchi takashi" w:date="2024-03-27T18:50:00Z">
              <w:r w:rsidRPr="00D96771" w:rsidDel="00BC537E">
                <w:rPr>
                  <w:rFonts w:cs="Times New Roman"/>
                  <w:color w:val="000000" w:themeColor="text1"/>
                </w:rPr>
                <w:delText>58</w:delText>
              </w:r>
            </w:del>
          </w:p>
        </w:tc>
      </w:tr>
      <w:tr w:rsidR="00704A37" w:rsidRPr="00706F78" w:rsidDel="00BC537E" w14:paraId="5F1247EB" w14:textId="4407765A" w:rsidTr="002E4A12">
        <w:trPr>
          <w:trHeight w:val="340"/>
          <w:jc w:val="center"/>
          <w:del w:id="829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1D097662" w14:textId="38D96BC4" w:rsidR="00704A37" w:rsidRPr="002F6F70" w:rsidDel="00BC537E" w:rsidRDefault="00704A37">
            <w:pPr>
              <w:jc w:val="center"/>
              <w:rPr>
                <w:del w:id="830" w:author="yamauchi takashi" w:date="2024-03-27T18:50:00Z"/>
                <w:rFonts w:eastAsia="Times New Roman" w:cs="Times New Roman"/>
                <w:color w:val="000000" w:themeColor="text1"/>
              </w:rPr>
            </w:pPr>
            <w:del w:id="831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 xml:space="preserve">APRS </w:delText>
              </w:r>
              <w:r w:rsidR="002E4A12" w:rsidDel="00BC537E">
                <w:rPr>
                  <w:rFonts w:eastAsia="Yu Gothic" w:cs="Times New Roman"/>
                  <w:color w:val="000000"/>
                </w:rPr>
                <w:delText>P1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F0F4EDE" w14:textId="2A079F31" w:rsidR="00704A37" w:rsidRPr="00A43E95" w:rsidDel="00BC537E" w:rsidRDefault="00704A37">
            <w:pPr>
              <w:jc w:val="center"/>
              <w:rPr>
                <w:del w:id="832" w:author="yamauchi takashi" w:date="2024-03-27T18:50:00Z"/>
                <w:rFonts w:eastAsia="Times New Roman" w:cs="Times New Roman"/>
                <w:color w:val="000000" w:themeColor="text1"/>
              </w:rPr>
              <w:pPrChange w:id="83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34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-</w:delText>
              </w:r>
              <w:r w:rsidR="00217FE8" w:rsidRPr="00A43E95" w:rsidDel="00BC537E">
                <w:rPr>
                  <w:rFonts w:eastAsia="Times New Roman" w:cs="Times New Roman"/>
                  <w:color w:val="000000" w:themeColor="text1"/>
                </w:rPr>
                <w:delText>10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59515624" w14:textId="2E2F16A5" w:rsidR="00704A37" w:rsidRPr="00A43E95" w:rsidDel="00BC537E" w:rsidRDefault="00A43E95">
            <w:pPr>
              <w:jc w:val="center"/>
              <w:rPr>
                <w:del w:id="835" w:author="yamauchi takashi" w:date="2024-03-27T18:50:00Z"/>
                <w:rFonts w:eastAsia="Times New Roman" w:cs="Times New Roman"/>
                <w:color w:val="000000" w:themeColor="text1"/>
              </w:rPr>
            </w:pPr>
            <w:del w:id="836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60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0628576" w14:textId="414DF642" w:rsidR="00704A37" w:rsidRPr="00AB72DD" w:rsidDel="00BC537E" w:rsidRDefault="00704A37">
            <w:pPr>
              <w:jc w:val="center"/>
              <w:rPr>
                <w:del w:id="837" w:author="yamauchi takashi" w:date="2024-03-27T18:50:00Z"/>
                <w:rFonts w:cs="Times New Roman"/>
                <w:color w:val="000000" w:themeColor="text1"/>
              </w:rPr>
              <w:pPrChange w:id="838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39" w:author="yamauchi takashi" w:date="2024-03-27T18:50:00Z">
              <w:r w:rsidRPr="00AB72DD" w:rsidDel="00BC537E">
                <w:rPr>
                  <w:rFonts w:cs="Times New Roman"/>
                  <w:color w:val="000000" w:themeColor="text1"/>
                </w:rPr>
                <w:delText>-1</w:delText>
              </w:r>
              <w:r w:rsidR="00AB72DD" w:rsidRPr="00AB72DD" w:rsidDel="00BC537E">
                <w:rPr>
                  <w:rFonts w:cs="Times New Roman"/>
                  <w:color w:val="000000" w:themeColor="text1"/>
                </w:rPr>
                <w:delText>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EA6C64C" w14:textId="58760E17" w:rsidR="00704A37" w:rsidRPr="00AB72DD" w:rsidDel="00BC537E" w:rsidRDefault="00AB72DD">
            <w:pPr>
              <w:jc w:val="center"/>
              <w:rPr>
                <w:del w:id="840" w:author="yamauchi takashi" w:date="2024-03-27T18:50:00Z"/>
                <w:rFonts w:cs="Times New Roman"/>
                <w:color w:val="000000" w:themeColor="text1"/>
              </w:rPr>
              <w:pPrChange w:id="84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42" w:author="yamauchi takashi" w:date="2024-03-27T18:50:00Z">
              <w:r w:rsidRPr="00AB72DD" w:rsidDel="00BC537E">
                <w:rPr>
                  <w:rFonts w:cs="Times New Roman"/>
                  <w:color w:val="000000" w:themeColor="text1"/>
                </w:rPr>
                <w:delText>5</w:delText>
              </w:r>
              <w:r w:rsidR="0086088D" w:rsidDel="00BC537E">
                <w:rPr>
                  <w:rFonts w:cs="Times New Roman"/>
                  <w:color w:val="000000" w:themeColor="text1"/>
                </w:rPr>
                <w:delText>9</w:delText>
              </w:r>
            </w:del>
          </w:p>
        </w:tc>
      </w:tr>
      <w:tr w:rsidR="002E4A12" w:rsidRPr="00706F78" w:rsidDel="00BC537E" w14:paraId="69D93413" w14:textId="627371FE" w:rsidTr="002E4A12">
        <w:trPr>
          <w:trHeight w:val="340"/>
          <w:jc w:val="center"/>
          <w:del w:id="843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5B5DFB61" w14:textId="2D6F7D46" w:rsidR="002E4A12" w:rsidRPr="002F6F70" w:rsidDel="00BC537E" w:rsidRDefault="002E4A12">
            <w:pPr>
              <w:jc w:val="center"/>
              <w:rPr>
                <w:del w:id="844" w:author="yamauchi takashi" w:date="2024-03-27T18:50:00Z"/>
                <w:rFonts w:eastAsia="Times New Roman" w:cs="Times New Roman"/>
                <w:color w:val="000000" w:themeColor="text1"/>
              </w:rPr>
            </w:pPr>
            <w:del w:id="845" w:author="yamauchi takashi" w:date="2024-03-27T18:50:00Z">
              <w:r w:rsidRPr="008B4703" w:rsidDel="00BC537E">
                <w:rPr>
                  <w:rFonts w:eastAsia="Yu Gothic" w:cs="Times New Roman"/>
                  <w:color w:val="000000"/>
                </w:rPr>
                <w:delText>APRS P</w:delText>
              </w:r>
              <w:r w:rsidDel="00BC537E">
                <w:rPr>
                  <w:rFonts w:eastAsia="Yu Gothic" w:cs="Times New Roman"/>
                  <w:color w:val="000000"/>
                </w:rPr>
                <w:delText>2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F819F7D" w14:textId="244BB6E9" w:rsidR="002E4A12" w:rsidRPr="004309F0" w:rsidDel="00BC537E" w:rsidRDefault="002E4A12">
            <w:pPr>
              <w:jc w:val="center"/>
              <w:rPr>
                <w:del w:id="846" w:author="yamauchi takashi" w:date="2024-03-27T18:50:00Z"/>
                <w:rFonts w:eastAsia="Times New Roman" w:cs="Times New Roman"/>
                <w:color w:val="FF0000"/>
              </w:rPr>
              <w:pPrChange w:id="84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48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-30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6AD063C9" w14:textId="3D930C90" w:rsidR="002E4A12" w:rsidRPr="004309F0" w:rsidDel="00BC537E" w:rsidRDefault="002E4A12">
            <w:pPr>
              <w:jc w:val="center"/>
              <w:rPr>
                <w:del w:id="849" w:author="yamauchi takashi" w:date="2024-03-27T18:50:00Z"/>
                <w:rFonts w:eastAsia="Times New Roman" w:cs="Times New Roman"/>
                <w:color w:val="FF0000"/>
              </w:rPr>
            </w:pPr>
            <w:del w:id="850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57910D01" w14:textId="6BCC5348" w:rsidR="002E4A12" w:rsidRPr="0079160D" w:rsidDel="00BC537E" w:rsidRDefault="002E4A12">
            <w:pPr>
              <w:jc w:val="center"/>
              <w:rPr>
                <w:del w:id="851" w:author="yamauchi takashi" w:date="2024-03-27T18:50:00Z"/>
                <w:rFonts w:cs="Times New Roman"/>
                <w:color w:val="000000" w:themeColor="text1"/>
              </w:rPr>
              <w:pPrChange w:id="852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53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-19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2ACCA48" w14:textId="63021884" w:rsidR="002E4A12" w:rsidRPr="0079160D" w:rsidDel="00BC537E" w:rsidRDefault="002E4A12">
            <w:pPr>
              <w:jc w:val="center"/>
              <w:rPr>
                <w:del w:id="854" w:author="yamauchi takashi" w:date="2024-03-27T18:50:00Z"/>
                <w:rFonts w:cs="Times New Roman"/>
                <w:color w:val="000000" w:themeColor="text1"/>
              </w:rPr>
              <w:pPrChange w:id="85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56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61</w:delText>
              </w:r>
            </w:del>
          </w:p>
        </w:tc>
      </w:tr>
      <w:tr w:rsidR="002E4A12" w:rsidRPr="00706F78" w:rsidDel="00BC537E" w14:paraId="6804F306" w14:textId="0865F875" w:rsidTr="002E4A12">
        <w:trPr>
          <w:trHeight w:val="340"/>
          <w:jc w:val="center"/>
          <w:del w:id="857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CAFA9EC" w14:textId="102EC610" w:rsidR="002E4A12" w:rsidRPr="00413393" w:rsidDel="00BC537E" w:rsidRDefault="002E4A12">
            <w:pPr>
              <w:jc w:val="center"/>
              <w:rPr>
                <w:del w:id="858" w:author="yamauchi takashi" w:date="2024-03-27T18:50:00Z"/>
                <w:rFonts w:cs="Times New Roman"/>
                <w:color w:val="000000" w:themeColor="text1"/>
              </w:rPr>
            </w:pPr>
            <w:del w:id="859" w:author="yamauchi takashi" w:date="2024-03-27T18:50:00Z">
              <w:r w:rsidRPr="008B4703" w:rsidDel="00BC537E">
                <w:rPr>
                  <w:rFonts w:eastAsia="Yu Gothic" w:cs="Times New Roman"/>
                  <w:color w:val="000000"/>
                </w:rPr>
                <w:delText>APRS P</w:delText>
              </w:r>
              <w:r w:rsidDel="00BC537E">
                <w:rPr>
                  <w:rFonts w:eastAsia="Yu Gothic" w:cs="Times New Roman"/>
                  <w:color w:val="000000"/>
                </w:rPr>
                <w:delText>3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A16A797" w14:textId="278A0D04" w:rsidR="002E4A12" w:rsidRPr="004309F0" w:rsidDel="00BC537E" w:rsidRDefault="002E4A12">
            <w:pPr>
              <w:jc w:val="center"/>
              <w:rPr>
                <w:del w:id="860" w:author="yamauchi takashi" w:date="2024-03-27T18:50:00Z"/>
                <w:rFonts w:eastAsia="Times New Roman" w:cs="Times New Roman"/>
                <w:color w:val="FF0000"/>
              </w:rPr>
              <w:pPrChange w:id="86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62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-30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2281211" w14:textId="17E78C79" w:rsidR="002E4A12" w:rsidRPr="004309F0" w:rsidDel="00BC537E" w:rsidRDefault="002E4A12">
            <w:pPr>
              <w:jc w:val="center"/>
              <w:rPr>
                <w:del w:id="863" w:author="yamauchi takashi" w:date="2024-03-27T18:50:00Z"/>
                <w:rFonts w:eastAsia="Times New Roman" w:cs="Times New Roman"/>
                <w:color w:val="FF0000"/>
              </w:rPr>
            </w:pPr>
            <w:del w:id="864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649D137" w14:textId="35B5AE60" w:rsidR="002E4A12" w:rsidRPr="0079160D" w:rsidDel="00BC537E" w:rsidRDefault="002E4A12">
            <w:pPr>
              <w:jc w:val="center"/>
              <w:rPr>
                <w:del w:id="865" w:author="yamauchi takashi" w:date="2024-03-27T18:50:00Z"/>
                <w:rFonts w:cs="Times New Roman"/>
                <w:color w:val="000000" w:themeColor="text1"/>
              </w:rPr>
              <w:pPrChange w:id="86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67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-19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8EC3048" w14:textId="1B4D87F8" w:rsidR="002E4A12" w:rsidRPr="0079160D" w:rsidDel="00BC537E" w:rsidRDefault="002E4A12">
            <w:pPr>
              <w:jc w:val="center"/>
              <w:rPr>
                <w:del w:id="868" w:author="yamauchi takashi" w:date="2024-03-27T18:50:00Z"/>
                <w:rFonts w:cs="Times New Roman"/>
                <w:color w:val="000000" w:themeColor="text1"/>
              </w:rPr>
              <w:pPrChange w:id="86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70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  <w:tr w:rsidR="002E4A12" w:rsidRPr="00706F78" w:rsidDel="00BC537E" w14:paraId="5BE0E61B" w14:textId="6EECCB6D" w:rsidTr="002E4A12">
        <w:trPr>
          <w:trHeight w:val="340"/>
          <w:jc w:val="center"/>
          <w:del w:id="871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05115C28" w14:textId="61654170" w:rsidR="002E4A12" w:rsidRPr="002F6F70" w:rsidDel="00BC537E" w:rsidRDefault="002E4A12">
            <w:pPr>
              <w:jc w:val="center"/>
              <w:rPr>
                <w:del w:id="872" w:author="yamauchi takashi" w:date="2024-03-27T18:50:00Z"/>
                <w:rFonts w:eastAsia="Times New Roman" w:cs="Times New Roman"/>
                <w:color w:val="000000" w:themeColor="text1"/>
              </w:rPr>
            </w:pPr>
            <w:del w:id="873" w:author="yamauchi takashi" w:date="2024-03-27T18:50:00Z">
              <w:r w:rsidRPr="008B4703" w:rsidDel="00BC537E">
                <w:rPr>
                  <w:rFonts w:eastAsia="Yu Gothic" w:cs="Times New Roman"/>
                  <w:color w:val="000000"/>
                </w:rPr>
                <w:delText>APRS P</w:delText>
              </w:r>
              <w:r w:rsidDel="00BC537E">
                <w:rPr>
                  <w:rFonts w:eastAsia="Yu Gothic" w:cs="Times New Roman"/>
                  <w:color w:val="000000"/>
                </w:rPr>
                <w:delText>4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6092A26" w14:textId="146AE456" w:rsidR="002E4A12" w:rsidRPr="004309F0" w:rsidDel="00BC537E" w:rsidRDefault="002E4A12">
            <w:pPr>
              <w:jc w:val="center"/>
              <w:rPr>
                <w:del w:id="874" w:author="yamauchi takashi" w:date="2024-03-27T18:50:00Z"/>
                <w:rFonts w:cs="Times New Roman"/>
                <w:color w:val="FF0000"/>
              </w:rPr>
              <w:pPrChange w:id="87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76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-10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8A2AF73" w14:textId="510C8314" w:rsidR="002E4A12" w:rsidRPr="004309F0" w:rsidDel="00BC537E" w:rsidRDefault="002E4A12">
            <w:pPr>
              <w:jc w:val="center"/>
              <w:rPr>
                <w:del w:id="877" w:author="yamauchi takashi" w:date="2024-03-27T18:50:00Z"/>
                <w:rFonts w:cs="Times New Roman"/>
                <w:color w:val="FF0000"/>
              </w:rPr>
            </w:pPr>
            <w:del w:id="878" w:author="yamauchi takashi" w:date="2024-03-27T18:50:00Z">
              <w:r w:rsidRPr="00A43E95" w:rsidDel="00BC537E">
                <w:rPr>
                  <w:rFonts w:eastAsia="Times New Roman" w:cs="Times New Roman"/>
                  <w:color w:val="000000" w:themeColor="text1"/>
                </w:rPr>
                <w:delText>60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43198BC" w14:textId="7567FA05" w:rsidR="002E4A12" w:rsidRPr="0079160D" w:rsidDel="00BC537E" w:rsidRDefault="002E4A12">
            <w:pPr>
              <w:jc w:val="center"/>
              <w:rPr>
                <w:del w:id="879" w:author="yamauchi takashi" w:date="2024-03-27T18:50:00Z"/>
                <w:rFonts w:cs="Times New Roman"/>
                <w:color w:val="000000" w:themeColor="text1"/>
              </w:rPr>
              <w:pPrChange w:id="880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81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</w:delText>
              </w:r>
              <w:r w:rsidDel="00BC537E">
                <w:rPr>
                  <w:rFonts w:cs="Times New Roman"/>
                  <w:color w:val="000000" w:themeColor="text1"/>
                </w:rPr>
                <w:delText>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DBD227C" w14:textId="6EB69E88" w:rsidR="002E4A12" w:rsidRPr="0079160D" w:rsidDel="00BC537E" w:rsidRDefault="002E4A12">
            <w:pPr>
              <w:jc w:val="center"/>
              <w:rPr>
                <w:del w:id="882" w:author="yamauchi takashi" w:date="2024-03-27T18:50:00Z"/>
                <w:rFonts w:cs="Times New Roman"/>
                <w:color w:val="000000" w:themeColor="text1"/>
              </w:rPr>
              <w:pPrChange w:id="88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84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59</w:delText>
              </w:r>
            </w:del>
          </w:p>
        </w:tc>
      </w:tr>
      <w:tr w:rsidR="002E4A12" w:rsidRPr="00706F78" w:rsidDel="00BC537E" w14:paraId="62C107EB" w14:textId="4CE6F80C" w:rsidTr="002E4A12">
        <w:trPr>
          <w:trHeight w:val="340"/>
          <w:jc w:val="center"/>
          <w:del w:id="885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C896FC6" w14:textId="5716AFA4" w:rsidR="002E4A12" w:rsidDel="00BC537E" w:rsidRDefault="002E4A12">
            <w:pPr>
              <w:jc w:val="center"/>
              <w:rPr>
                <w:del w:id="886" w:author="yamauchi takashi" w:date="2024-03-27T18:50:00Z"/>
                <w:rFonts w:eastAsia="Yu Gothic" w:cs="Times New Roman"/>
                <w:color w:val="000000"/>
              </w:rPr>
            </w:pPr>
            <w:del w:id="887" w:author="yamauchi takashi" w:date="2024-03-27T18:50:00Z">
              <w:r w:rsidRPr="008B4703" w:rsidDel="00BC537E">
                <w:rPr>
                  <w:rFonts w:eastAsia="Yu Gothic" w:cs="Times New Roman"/>
                  <w:color w:val="000000"/>
                </w:rPr>
                <w:delText>APRS P</w:delText>
              </w:r>
              <w:r w:rsidDel="00BC537E">
                <w:rPr>
                  <w:rFonts w:eastAsia="Yu Gothic" w:cs="Times New Roman"/>
                  <w:color w:val="000000"/>
                </w:rPr>
                <w:delText>5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4F91CDAE" w14:textId="361CA399" w:rsidR="002E4A12" w:rsidRPr="008032E4" w:rsidDel="00BC537E" w:rsidRDefault="002E4A12">
            <w:pPr>
              <w:jc w:val="center"/>
              <w:rPr>
                <w:del w:id="888" w:author="yamauchi takashi" w:date="2024-03-27T18:50:00Z"/>
                <w:rFonts w:cs="Times New Roman"/>
                <w:color w:val="FF0000"/>
              </w:rPr>
              <w:pPrChange w:id="88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90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-30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78C6261" w14:textId="01A4E780" w:rsidR="002E4A12" w:rsidRPr="008032E4" w:rsidDel="00BC537E" w:rsidRDefault="002E4A12">
            <w:pPr>
              <w:jc w:val="center"/>
              <w:rPr>
                <w:del w:id="891" w:author="yamauchi takashi" w:date="2024-03-27T18:50:00Z"/>
                <w:rFonts w:cs="Times New Roman"/>
                <w:color w:val="FF0000"/>
              </w:rPr>
            </w:pPr>
            <w:del w:id="892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4FA6F8BB" w14:textId="1387A09E" w:rsidR="002E4A12" w:rsidRPr="0079160D" w:rsidDel="00BC537E" w:rsidRDefault="002E4A12">
            <w:pPr>
              <w:jc w:val="center"/>
              <w:rPr>
                <w:del w:id="893" w:author="yamauchi takashi" w:date="2024-03-27T18:50:00Z"/>
                <w:rFonts w:cs="Times New Roman"/>
                <w:color w:val="000000" w:themeColor="text1"/>
              </w:rPr>
              <w:pPrChange w:id="894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95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53A10170" w14:textId="34A22EB7" w:rsidR="002E4A12" w:rsidRPr="0079160D" w:rsidDel="00BC537E" w:rsidRDefault="002E4A12">
            <w:pPr>
              <w:jc w:val="center"/>
              <w:rPr>
                <w:del w:id="896" w:author="yamauchi takashi" w:date="2024-03-27T18:50:00Z"/>
                <w:rFonts w:cs="Times New Roman"/>
                <w:color w:val="000000" w:themeColor="text1"/>
              </w:rPr>
              <w:pPrChange w:id="89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898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62</w:delText>
              </w:r>
            </w:del>
          </w:p>
        </w:tc>
      </w:tr>
      <w:tr w:rsidR="00704A37" w:rsidRPr="00706F78" w:rsidDel="00BC537E" w14:paraId="7C45C8C2" w14:textId="4180E61E" w:rsidTr="00916310">
        <w:trPr>
          <w:trHeight w:val="340"/>
          <w:jc w:val="center"/>
          <w:del w:id="899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7B3D02F8" w14:textId="0CF99F7E" w:rsidR="00704A37" w:rsidDel="00BC537E" w:rsidRDefault="00704A37">
            <w:pPr>
              <w:jc w:val="center"/>
              <w:rPr>
                <w:del w:id="900" w:author="yamauchi takashi" w:date="2024-03-27T18:50:00Z"/>
                <w:rFonts w:eastAsia="Yu Gothic" w:cs="Times New Roman"/>
                <w:color w:val="000000"/>
              </w:rPr>
            </w:pPr>
            <w:del w:id="901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APRS R2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6EA7CC51" w14:textId="41DD579C" w:rsidR="00704A37" w:rsidRPr="00A43E95" w:rsidDel="00BC537E" w:rsidRDefault="00A43E95">
            <w:pPr>
              <w:jc w:val="center"/>
              <w:rPr>
                <w:del w:id="902" w:author="yamauchi takashi" w:date="2024-03-27T18:50:00Z"/>
                <w:rFonts w:cs="Times New Roman"/>
                <w:color w:val="000000" w:themeColor="text1"/>
              </w:rPr>
              <w:pPrChange w:id="90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04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-30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65632BE" w14:textId="625F8373" w:rsidR="00704A37" w:rsidRPr="00A43E95" w:rsidDel="00BC537E" w:rsidRDefault="00A43E95">
            <w:pPr>
              <w:jc w:val="center"/>
              <w:rPr>
                <w:del w:id="905" w:author="yamauchi takashi" w:date="2024-03-27T18:50:00Z"/>
                <w:rFonts w:cs="Times New Roman"/>
                <w:color w:val="000000" w:themeColor="text1"/>
              </w:rPr>
            </w:pPr>
            <w:del w:id="906" w:author="yamauchi takashi" w:date="2024-03-27T18:50:00Z">
              <w:r w:rsidRPr="00A43E95" w:rsidDel="00BC537E">
                <w:rPr>
                  <w:rFonts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3E56B7B" w14:textId="6A077984" w:rsidR="00704A37" w:rsidRPr="0079160D" w:rsidDel="00BC537E" w:rsidRDefault="00762280">
            <w:pPr>
              <w:jc w:val="center"/>
              <w:rPr>
                <w:del w:id="907" w:author="yamauchi takashi" w:date="2024-03-27T18:50:00Z"/>
                <w:rFonts w:cs="Times New Roman"/>
                <w:color w:val="000000" w:themeColor="text1"/>
              </w:rPr>
              <w:pPrChange w:id="908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09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335919F6" w14:textId="5D23CD1E" w:rsidR="00704A37" w:rsidRPr="0079160D" w:rsidDel="00BC537E" w:rsidRDefault="005271E5">
            <w:pPr>
              <w:jc w:val="center"/>
              <w:rPr>
                <w:del w:id="910" w:author="yamauchi takashi" w:date="2024-03-27T18:50:00Z"/>
                <w:rFonts w:cs="Times New Roman"/>
                <w:color w:val="000000" w:themeColor="text1"/>
              </w:rPr>
              <w:pPrChange w:id="91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12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62</w:delText>
              </w:r>
            </w:del>
          </w:p>
        </w:tc>
      </w:tr>
      <w:tr w:rsidR="00066D7D" w:rsidRPr="00706F78" w:rsidDel="00BC537E" w14:paraId="5D6F7DB5" w14:textId="5AA14300" w:rsidTr="00916310">
        <w:trPr>
          <w:trHeight w:val="340"/>
          <w:jc w:val="center"/>
          <w:del w:id="913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5CCB9C0A" w14:textId="36A54588" w:rsidR="00066D7D" w:rsidDel="00BC537E" w:rsidRDefault="00066D7D">
            <w:pPr>
              <w:jc w:val="center"/>
              <w:rPr>
                <w:del w:id="914" w:author="yamauchi takashi" w:date="2024-03-27T18:50:00Z"/>
                <w:rFonts w:eastAsia="Yu Gothic" w:cs="Times New Roman"/>
                <w:color w:val="000000"/>
              </w:rPr>
            </w:pPr>
            <w:del w:id="915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New UHF board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A2E0759" w14:textId="13C2039B" w:rsidR="00066D7D" w:rsidRPr="008032E4" w:rsidDel="00BC537E" w:rsidRDefault="00066D7D">
            <w:pPr>
              <w:jc w:val="center"/>
              <w:rPr>
                <w:del w:id="916" w:author="yamauchi takashi" w:date="2024-03-27T18:50:00Z"/>
                <w:rFonts w:cs="Times New Roman"/>
                <w:color w:val="FF0000"/>
              </w:rPr>
              <w:pPrChange w:id="91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18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</w:delText>
              </w:r>
              <w:r w:rsidR="008C136D" w:rsidDel="00BC537E">
                <w:rPr>
                  <w:rFonts w:eastAsia="Times New Roman" w:cs="Times New Roman"/>
                  <w:color w:val="000000" w:themeColor="text1"/>
                </w:rPr>
                <w:delText>20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2DCA166" w14:textId="4CA8D9E2" w:rsidR="00066D7D" w:rsidRPr="008032E4" w:rsidDel="00BC537E" w:rsidRDefault="008C136D">
            <w:pPr>
              <w:jc w:val="center"/>
              <w:rPr>
                <w:del w:id="919" w:author="yamauchi takashi" w:date="2024-03-27T18:50:00Z"/>
                <w:rFonts w:cs="Times New Roman"/>
                <w:color w:val="FF0000"/>
              </w:rPr>
            </w:pPr>
            <w:del w:id="920" w:author="yamauchi takashi" w:date="2024-03-27T18:50:00Z">
              <w:r w:rsidDel="00BC537E">
                <w:rPr>
                  <w:rFonts w:eastAsia="Times New Roman" w:cs="Times New Roman"/>
                  <w:color w:val="000000" w:themeColor="text1"/>
                </w:rPr>
                <w:delText>60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5288526" w14:textId="2C960EA5" w:rsidR="00066D7D" w:rsidRPr="0079160D" w:rsidDel="00BC537E" w:rsidRDefault="00066D7D">
            <w:pPr>
              <w:jc w:val="center"/>
              <w:rPr>
                <w:del w:id="921" w:author="yamauchi takashi" w:date="2024-03-27T18:50:00Z"/>
                <w:rFonts w:cs="Times New Roman"/>
                <w:color w:val="000000" w:themeColor="text1"/>
              </w:rPr>
              <w:pPrChange w:id="922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23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E88B407" w14:textId="4377811E" w:rsidR="00066D7D" w:rsidRPr="0079160D" w:rsidDel="00BC537E" w:rsidRDefault="00066D7D">
            <w:pPr>
              <w:jc w:val="center"/>
              <w:rPr>
                <w:del w:id="924" w:author="yamauchi takashi" w:date="2024-03-27T18:50:00Z"/>
                <w:rFonts w:cs="Times New Roman"/>
                <w:color w:val="000000" w:themeColor="text1"/>
              </w:rPr>
              <w:pPrChange w:id="92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26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61</w:delText>
              </w:r>
            </w:del>
          </w:p>
        </w:tc>
      </w:tr>
      <w:tr w:rsidR="005D4C8A" w:rsidRPr="00706F78" w:rsidDel="00BC537E" w14:paraId="0F71A6DA" w14:textId="3F5C42FE" w:rsidTr="00916310">
        <w:trPr>
          <w:trHeight w:val="340"/>
          <w:jc w:val="center"/>
          <w:del w:id="927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B91159E" w14:textId="5DEAE10D" w:rsidR="005D4C8A" w:rsidDel="00BC537E" w:rsidRDefault="005D4C8A">
            <w:pPr>
              <w:jc w:val="center"/>
              <w:rPr>
                <w:del w:id="928" w:author="yamauchi takashi" w:date="2024-03-27T18:50:00Z"/>
                <w:rFonts w:eastAsia="Yu Gothic" w:cs="Times New Roman"/>
                <w:color w:val="000000"/>
              </w:rPr>
            </w:pPr>
            <w:del w:id="929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+</w:delText>
              </w:r>
              <w:r w:rsidRPr="0066735B" w:rsidDel="00BC537E">
                <w:rPr>
                  <w:rFonts w:eastAsia="Yu Gothic" w:cs="Times New Roman"/>
                  <w:color w:val="000000"/>
                </w:rPr>
                <w:delText>X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7F739C6" w14:textId="28631331" w:rsidR="005D4C8A" w:rsidRPr="005D4C8A" w:rsidDel="00BC537E" w:rsidRDefault="005D4C8A">
            <w:pPr>
              <w:jc w:val="center"/>
              <w:rPr>
                <w:del w:id="930" w:author="yamauchi takashi" w:date="2024-03-27T18:50:00Z"/>
                <w:rFonts w:cs="Times New Roman"/>
                <w:color w:val="000000" w:themeColor="text1"/>
              </w:rPr>
              <w:pPrChange w:id="93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32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2701F93" w14:textId="741A10B8" w:rsidR="005D4C8A" w:rsidRPr="005D4C8A" w:rsidDel="00BC537E" w:rsidRDefault="005D4C8A">
            <w:pPr>
              <w:jc w:val="center"/>
              <w:rPr>
                <w:del w:id="933" w:author="yamauchi takashi" w:date="2024-03-27T18:50:00Z"/>
                <w:rFonts w:cs="Times New Roman"/>
                <w:color w:val="000000" w:themeColor="text1"/>
              </w:rPr>
            </w:pPr>
            <w:del w:id="934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277F830" w14:textId="5369262D" w:rsidR="005D4C8A" w:rsidRPr="0079160D" w:rsidDel="00BC537E" w:rsidRDefault="005D4C8A">
            <w:pPr>
              <w:jc w:val="center"/>
              <w:rPr>
                <w:del w:id="935" w:author="yamauchi takashi" w:date="2024-03-27T18:50:00Z"/>
                <w:rFonts w:cs="Times New Roman"/>
                <w:color w:val="000000" w:themeColor="text1"/>
              </w:rPr>
              <w:pPrChange w:id="93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37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6F78FC3D" w14:textId="546199F6" w:rsidR="005D4C8A" w:rsidRPr="0079160D" w:rsidDel="00BC537E" w:rsidRDefault="005D4C8A">
            <w:pPr>
              <w:jc w:val="center"/>
              <w:rPr>
                <w:del w:id="938" w:author="yamauchi takashi" w:date="2024-03-27T18:50:00Z"/>
                <w:rFonts w:cs="Times New Roman"/>
                <w:color w:val="000000" w:themeColor="text1"/>
              </w:rPr>
              <w:pPrChange w:id="93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40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75</w:delText>
              </w:r>
            </w:del>
          </w:p>
        </w:tc>
      </w:tr>
      <w:tr w:rsidR="005D4C8A" w:rsidRPr="00706F78" w:rsidDel="00BC537E" w14:paraId="2CB95080" w14:textId="3AFE35E8" w:rsidTr="00916310">
        <w:trPr>
          <w:trHeight w:val="340"/>
          <w:jc w:val="center"/>
          <w:del w:id="941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3A3E7DB6" w14:textId="67305E94" w:rsidR="005D4C8A" w:rsidDel="00BC537E" w:rsidRDefault="005D4C8A">
            <w:pPr>
              <w:jc w:val="center"/>
              <w:rPr>
                <w:del w:id="942" w:author="yamauchi takashi" w:date="2024-03-27T18:50:00Z"/>
                <w:rFonts w:eastAsia="Yu Gothic" w:cs="Times New Roman"/>
                <w:color w:val="000000"/>
              </w:rPr>
            </w:pPr>
            <w:del w:id="943" w:author="yamauchi takashi" w:date="2024-03-27T18:50:00Z">
              <w:r w:rsidDel="00BC537E">
                <w:rPr>
                  <w:rFonts w:eastAsia="Yu Gothic" w:cs="Times New Roman"/>
                  <w:color w:val="000000"/>
                </w:rPr>
                <w:delText>-</w:delText>
              </w:r>
              <w:r w:rsidRPr="0066735B" w:rsidDel="00BC537E">
                <w:rPr>
                  <w:rFonts w:eastAsia="Yu Gothic" w:cs="Times New Roman"/>
                  <w:color w:val="000000"/>
                </w:rPr>
                <w:delText>X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A698ECE" w14:textId="0A52366D" w:rsidR="005D4C8A" w:rsidRPr="005D4C8A" w:rsidDel="00BC537E" w:rsidRDefault="005D4C8A">
            <w:pPr>
              <w:jc w:val="center"/>
              <w:rPr>
                <w:del w:id="944" w:author="yamauchi takashi" w:date="2024-03-27T18:50:00Z"/>
                <w:rFonts w:cs="Times New Roman"/>
                <w:color w:val="000000" w:themeColor="text1"/>
              </w:rPr>
              <w:pPrChange w:id="94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46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E982697" w14:textId="5C2E009F" w:rsidR="005D4C8A" w:rsidRPr="005D4C8A" w:rsidDel="00BC537E" w:rsidRDefault="005D4C8A">
            <w:pPr>
              <w:jc w:val="center"/>
              <w:rPr>
                <w:del w:id="947" w:author="yamauchi takashi" w:date="2024-03-27T18:50:00Z"/>
                <w:rFonts w:cs="Times New Roman"/>
                <w:color w:val="000000" w:themeColor="text1"/>
              </w:rPr>
            </w:pPr>
            <w:del w:id="948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E0D39B5" w14:textId="42A117D2" w:rsidR="005D4C8A" w:rsidRPr="0079160D" w:rsidDel="00BC537E" w:rsidRDefault="005D4C8A">
            <w:pPr>
              <w:jc w:val="center"/>
              <w:rPr>
                <w:del w:id="949" w:author="yamauchi takashi" w:date="2024-03-27T18:50:00Z"/>
                <w:rFonts w:cs="Times New Roman"/>
                <w:color w:val="000000" w:themeColor="text1"/>
              </w:rPr>
              <w:pPrChange w:id="950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51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5C6BC033" w14:textId="7474AC2D" w:rsidR="005D4C8A" w:rsidRPr="0079160D" w:rsidDel="00BC537E" w:rsidRDefault="005D4C8A">
            <w:pPr>
              <w:jc w:val="center"/>
              <w:rPr>
                <w:del w:id="952" w:author="yamauchi takashi" w:date="2024-03-27T18:50:00Z"/>
                <w:rFonts w:cs="Times New Roman"/>
                <w:color w:val="000000" w:themeColor="text1"/>
              </w:rPr>
              <w:pPrChange w:id="95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54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  <w:tr w:rsidR="005D4C8A" w:rsidRPr="00706F78" w:rsidDel="00BC537E" w14:paraId="2E309BC9" w14:textId="7011110D" w:rsidTr="00916310">
        <w:trPr>
          <w:trHeight w:val="340"/>
          <w:jc w:val="center"/>
          <w:del w:id="955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350A24CE" w14:textId="1AE485AD" w:rsidR="005D4C8A" w:rsidDel="00BC537E" w:rsidRDefault="005D4C8A">
            <w:pPr>
              <w:jc w:val="center"/>
              <w:rPr>
                <w:del w:id="956" w:author="yamauchi takashi" w:date="2024-03-27T18:50:00Z"/>
                <w:rFonts w:eastAsia="Yu Gothic" w:cs="Times New Roman"/>
                <w:color w:val="000000"/>
              </w:rPr>
            </w:pPr>
            <w:del w:id="957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+Y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6132C482" w14:textId="446A58B6" w:rsidR="005D4C8A" w:rsidRPr="005D4C8A" w:rsidDel="00BC537E" w:rsidRDefault="005D4C8A">
            <w:pPr>
              <w:jc w:val="center"/>
              <w:rPr>
                <w:del w:id="958" w:author="yamauchi takashi" w:date="2024-03-27T18:50:00Z"/>
                <w:rFonts w:cs="Times New Roman"/>
                <w:color w:val="000000" w:themeColor="text1"/>
              </w:rPr>
              <w:pPrChange w:id="95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60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73A9941D" w14:textId="4DA55CE5" w:rsidR="005D4C8A" w:rsidRPr="005D4C8A" w:rsidDel="00BC537E" w:rsidRDefault="005D4C8A">
            <w:pPr>
              <w:jc w:val="center"/>
              <w:rPr>
                <w:del w:id="961" w:author="yamauchi takashi" w:date="2024-03-27T18:50:00Z"/>
                <w:rFonts w:cs="Times New Roman"/>
                <w:color w:val="000000" w:themeColor="text1"/>
              </w:rPr>
            </w:pPr>
            <w:del w:id="962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4BA41FCF" w14:textId="2AF503D9" w:rsidR="005D4C8A" w:rsidRPr="0079160D" w:rsidDel="00BC537E" w:rsidRDefault="005D4C8A">
            <w:pPr>
              <w:jc w:val="center"/>
              <w:rPr>
                <w:del w:id="963" w:author="yamauchi takashi" w:date="2024-03-27T18:50:00Z"/>
                <w:rFonts w:cs="Times New Roman"/>
                <w:color w:val="000000" w:themeColor="text1"/>
              </w:rPr>
              <w:pPrChange w:id="964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65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-20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72652B07" w14:textId="0E7D1812" w:rsidR="005D4C8A" w:rsidRPr="0079160D" w:rsidDel="00BC537E" w:rsidRDefault="005D4C8A">
            <w:pPr>
              <w:jc w:val="center"/>
              <w:rPr>
                <w:del w:id="966" w:author="yamauchi takashi" w:date="2024-03-27T18:50:00Z"/>
                <w:rFonts w:cs="Times New Roman"/>
                <w:color w:val="000000" w:themeColor="text1"/>
              </w:rPr>
              <w:pPrChange w:id="96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68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  <w:tr w:rsidR="005D4C8A" w:rsidRPr="00706F78" w:rsidDel="00BC537E" w14:paraId="7EFAFA60" w14:textId="579D832E" w:rsidTr="00916310">
        <w:trPr>
          <w:trHeight w:val="340"/>
          <w:jc w:val="center"/>
          <w:del w:id="969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0161D00" w14:textId="18B29E79" w:rsidR="005D4C8A" w:rsidDel="00BC537E" w:rsidRDefault="005D4C8A">
            <w:pPr>
              <w:jc w:val="center"/>
              <w:rPr>
                <w:del w:id="970" w:author="yamauchi takashi" w:date="2024-03-27T18:50:00Z"/>
                <w:rFonts w:eastAsia="Yu Gothic" w:cs="Times New Roman"/>
                <w:color w:val="000000"/>
              </w:rPr>
            </w:pPr>
            <w:del w:id="971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-Y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2B635474" w14:textId="3028C819" w:rsidR="005D4C8A" w:rsidRPr="005D4C8A" w:rsidDel="00BC537E" w:rsidRDefault="005D4C8A">
            <w:pPr>
              <w:jc w:val="center"/>
              <w:rPr>
                <w:del w:id="972" w:author="yamauchi takashi" w:date="2024-03-27T18:50:00Z"/>
                <w:rFonts w:cs="Times New Roman"/>
                <w:color w:val="000000" w:themeColor="text1"/>
              </w:rPr>
              <w:pPrChange w:id="973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74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CABBC9C" w14:textId="086946F2" w:rsidR="005D4C8A" w:rsidRPr="005D4C8A" w:rsidDel="00BC537E" w:rsidRDefault="005D4C8A">
            <w:pPr>
              <w:jc w:val="center"/>
              <w:rPr>
                <w:del w:id="975" w:author="yamauchi takashi" w:date="2024-03-27T18:50:00Z"/>
                <w:rFonts w:cs="Times New Roman"/>
                <w:color w:val="000000" w:themeColor="text1"/>
              </w:rPr>
            </w:pPr>
            <w:del w:id="976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036F77AE" w14:textId="50FEDB4E" w:rsidR="005D4C8A" w:rsidRPr="0079160D" w:rsidDel="00BC537E" w:rsidRDefault="005D4C8A">
            <w:pPr>
              <w:jc w:val="center"/>
              <w:rPr>
                <w:del w:id="977" w:author="yamauchi takashi" w:date="2024-03-27T18:50:00Z"/>
                <w:rFonts w:cs="Times New Roman"/>
                <w:color w:val="000000" w:themeColor="text1"/>
              </w:rPr>
              <w:pPrChange w:id="978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79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-19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664EFADE" w14:textId="3E36CE84" w:rsidR="005D4C8A" w:rsidRPr="0079160D" w:rsidDel="00BC537E" w:rsidRDefault="005D4C8A">
            <w:pPr>
              <w:jc w:val="center"/>
              <w:rPr>
                <w:del w:id="980" w:author="yamauchi takashi" w:date="2024-03-27T18:50:00Z"/>
                <w:rFonts w:cs="Times New Roman"/>
                <w:color w:val="000000" w:themeColor="text1"/>
              </w:rPr>
              <w:pPrChange w:id="98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82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  <w:tr w:rsidR="005D4C8A" w:rsidRPr="00706F78" w:rsidDel="00BC537E" w14:paraId="4D63304C" w14:textId="33BCF302" w:rsidTr="00916310">
        <w:trPr>
          <w:trHeight w:val="340"/>
          <w:jc w:val="center"/>
          <w:del w:id="983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7CAA790A" w14:textId="4777C963" w:rsidR="005D4C8A" w:rsidDel="00BC537E" w:rsidRDefault="005D4C8A">
            <w:pPr>
              <w:jc w:val="center"/>
              <w:rPr>
                <w:del w:id="984" w:author="yamauchi takashi" w:date="2024-03-27T18:50:00Z"/>
                <w:rFonts w:eastAsia="Yu Gothic" w:cs="Times New Roman"/>
                <w:color w:val="000000"/>
              </w:rPr>
            </w:pPr>
            <w:del w:id="985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+Z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32F27BE1" w14:textId="11CEA9B8" w:rsidR="005D4C8A" w:rsidRPr="005D4C8A" w:rsidDel="00BC537E" w:rsidRDefault="005D4C8A">
            <w:pPr>
              <w:jc w:val="center"/>
              <w:rPr>
                <w:del w:id="986" w:author="yamauchi takashi" w:date="2024-03-27T18:50:00Z"/>
                <w:rFonts w:cs="Times New Roman"/>
                <w:color w:val="000000" w:themeColor="text1"/>
              </w:rPr>
              <w:pPrChange w:id="987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88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1B873B56" w14:textId="1BA1525F" w:rsidR="005D4C8A" w:rsidRPr="005D4C8A" w:rsidDel="00BC537E" w:rsidRDefault="005D4C8A">
            <w:pPr>
              <w:jc w:val="center"/>
              <w:rPr>
                <w:del w:id="989" w:author="yamauchi takashi" w:date="2024-03-27T18:50:00Z"/>
                <w:rFonts w:cs="Times New Roman"/>
                <w:color w:val="000000" w:themeColor="text1"/>
              </w:rPr>
            </w:pPr>
            <w:del w:id="990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2DFC087E" w14:textId="709CC30F" w:rsidR="005D4C8A" w:rsidRPr="0079160D" w:rsidDel="00BC537E" w:rsidRDefault="005D4C8A">
            <w:pPr>
              <w:jc w:val="center"/>
              <w:rPr>
                <w:del w:id="991" w:author="yamauchi takashi" w:date="2024-03-27T18:50:00Z"/>
                <w:rFonts w:cs="Times New Roman"/>
                <w:color w:val="000000" w:themeColor="text1"/>
              </w:rPr>
              <w:pPrChange w:id="992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93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-17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38DE90BB" w14:textId="5258CCFD" w:rsidR="005D4C8A" w:rsidRPr="0079160D" w:rsidDel="00BC537E" w:rsidRDefault="005D4C8A">
            <w:pPr>
              <w:jc w:val="center"/>
              <w:rPr>
                <w:del w:id="994" w:author="yamauchi takashi" w:date="2024-03-27T18:50:00Z"/>
                <w:rFonts w:cs="Times New Roman"/>
                <w:color w:val="000000" w:themeColor="text1"/>
              </w:rPr>
              <w:pPrChange w:id="995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996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  <w:tr w:rsidR="005D4C8A" w:rsidRPr="00706F78" w:rsidDel="00BC537E" w14:paraId="7E1B062F" w14:textId="71218EF5" w:rsidTr="00916310">
        <w:trPr>
          <w:trHeight w:val="340"/>
          <w:jc w:val="center"/>
          <w:del w:id="997" w:author="yamauchi takashi" w:date="2024-03-27T18:50:00Z"/>
        </w:trPr>
        <w:tc>
          <w:tcPr>
            <w:tcW w:w="2494" w:type="dxa"/>
            <w:shd w:val="clear" w:color="auto" w:fill="auto"/>
            <w:vAlign w:val="center"/>
          </w:tcPr>
          <w:p w14:paraId="48C2D3AA" w14:textId="22881E9D" w:rsidR="005D4C8A" w:rsidDel="00BC537E" w:rsidRDefault="005D4C8A">
            <w:pPr>
              <w:jc w:val="center"/>
              <w:rPr>
                <w:del w:id="998" w:author="yamauchi takashi" w:date="2024-03-27T18:50:00Z"/>
                <w:rFonts w:eastAsia="Yu Gothic" w:cs="Times New Roman"/>
                <w:color w:val="000000"/>
              </w:rPr>
            </w:pPr>
            <w:del w:id="999" w:author="yamauchi takashi" w:date="2024-03-27T18:50:00Z">
              <w:r w:rsidRPr="0066735B" w:rsidDel="00BC537E">
                <w:rPr>
                  <w:rFonts w:eastAsia="Yu Gothic" w:cs="Times New Roman"/>
                  <w:color w:val="000000"/>
                </w:rPr>
                <w:delText>-Z</w:delText>
              </w:r>
              <w:r w:rsidDel="00BC537E">
                <w:rPr>
                  <w:rFonts w:eastAsia="Yu Gothic" w:cs="Times New Roman"/>
                  <w:color w:val="000000"/>
                </w:rPr>
                <w:delText xml:space="preserve"> panel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753EED1B" w14:textId="573E187D" w:rsidR="005D4C8A" w:rsidRPr="005D4C8A" w:rsidDel="00BC537E" w:rsidRDefault="005D4C8A">
            <w:pPr>
              <w:jc w:val="center"/>
              <w:rPr>
                <w:del w:id="1000" w:author="yamauchi takashi" w:date="2024-03-27T18:50:00Z"/>
                <w:rFonts w:cs="Times New Roman"/>
                <w:color w:val="000000" w:themeColor="text1"/>
              </w:rPr>
              <w:pPrChange w:id="1001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1002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-40</w:delText>
              </w:r>
            </w:del>
          </w:p>
        </w:tc>
        <w:tc>
          <w:tcPr>
            <w:tcW w:w="1474" w:type="dxa"/>
            <w:shd w:val="clear" w:color="auto" w:fill="auto"/>
            <w:vAlign w:val="center"/>
          </w:tcPr>
          <w:p w14:paraId="0A1B2889" w14:textId="69791021" w:rsidR="005D4C8A" w:rsidRPr="005D4C8A" w:rsidDel="00BC537E" w:rsidRDefault="005D4C8A">
            <w:pPr>
              <w:jc w:val="center"/>
              <w:rPr>
                <w:del w:id="1003" w:author="yamauchi takashi" w:date="2024-03-27T18:50:00Z"/>
                <w:rFonts w:cs="Times New Roman"/>
                <w:color w:val="000000" w:themeColor="text1"/>
              </w:rPr>
            </w:pPr>
            <w:del w:id="1004" w:author="yamauchi takashi" w:date="2024-03-27T18:50:00Z">
              <w:r w:rsidRPr="005D4C8A" w:rsidDel="00BC537E">
                <w:rPr>
                  <w:rFonts w:eastAsia="Times New Roman" w:cs="Times New Roman"/>
                  <w:color w:val="000000" w:themeColor="text1"/>
                </w:rPr>
                <w:delText>85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4EEECFAF" w14:textId="39435BEA" w:rsidR="005D4C8A" w:rsidRPr="0079160D" w:rsidDel="00BC537E" w:rsidRDefault="005D4C8A">
            <w:pPr>
              <w:jc w:val="center"/>
              <w:rPr>
                <w:del w:id="1005" w:author="yamauchi takashi" w:date="2024-03-27T18:50:00Z"/>
                <w:rFonts w:cs="Times New Roman"/>
                <w:color w:val="000000" w:themeColor="text1"/>
              </w:rPr>
              <w:pPrChange w:id="1006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1007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-21</w:delText>
              </w:r>
            </w:del>
          </w:p>
        </w:tc>
        <w:tc>
          <w:tcPr>
            <w:tcW w:w="1474" w:type="dxa"/>
            <w:shd w:val="clear" w:color="auto" w:fill="FFFFFF" w:themeFill="background1"/>
            <w:vAlign w:val="center"/>
          </w:tcPr>
          <w:p w14:paraId="3AA24417" w14:textId="2F0F183C" w:rsidR="005D4C8A" w:rsidRPr="0079160D" w:rsidDel="00BC537E" w:rsidRDefault="005D4C8A">
            <w:pPr>
              <w:jc w:val="center"/>
              <w:rPr>
                <w:del w:id="1008" w:author="yamauchi takashi" w:date="2024-03-27T18:50:00Z"/>
                <w:rFonts w:cs="Times New Roman"/>
                <w:color w:val="000000" w:themeColor="text1"/>
              </w:rPr>
              <w:pPrChange w:id="1009" w:author="yamauchi takashi" w:date="2024-03-27T18:50:00Z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</w:pPr>
              </w:pPrChange>
            </w:pPr>
            <w:del w:id="1010" w:author="yamauchi takashi" w:date="2024-03-27T18:50:00Z">
              <w:r w:rsidRPr="0079160D" w:rsidDel="00BC537E">
                <w:rPr>
                  <w:rFonts w:cs="Times New Roman"/>
                  <w:color w:val="000000" w:themeColor="text1"/>
                </w:rPr>
                <w:delText>60</w:delText>
              </w:r>
            </w:del>
          </w:p>
        </w:tc>
      </w:tr>
    </w:tbl>
    <w:p w14:paraId="6B37061B" w14:textId="2F76530D" w:rsidR="009442F7" w:rsidDel="00BC537E" w:rsidRDefault="009442F7">
      <w:pPr>
        <w:jc w:val="center"/>
        <w:rPr>
          <w:ins w:id="1011" w:author="KOSIYAKUL Merisa" w:date="2024-03-27T15:36:00Z"/>
          <w:del w:id="1012" w:author="yamauchi takashi" w:date="2024-03-27T18:50:00Z"/>
          <w:rFonts w:cs="Times New Roman"/>
          <w:b/>
          <w:color w:val="000000" w:themeColor="text1"/>
        </w:rPr>
        <w:pPrChange w:id="1013" w:author="yamauchi takashi" w:date="2024-03-27T18:50:00Z">
          <w:pPr>
            <w:jc w:val="left"/>
          </w:pPr>
        </w:pPrChange>
      </w:pPr>
    </w:p>
    <w:p w14:paraId="08F137AC" w14:textId="77777777" w:rsidR="005D447F" w:rsidRPr="002F6F70" w:rsidRDefault="005D447F">
      <w:pPr>
        <w:jc w:val="center"/>
        <w:rPr>
          <w:rFonts w:cs="Times New Roman"/>
          <w:b/>
          <w:color w:val="000000" w:themeColor="text1"/>
        </w:rPr>
        <w:pPrChange w:id="1014" w:author="yamauchi takashi" w:date="2024-03-27T18:50:00Z">
          <w:pPr>
            <w:jc w:val="left"/>
          </w:pPr>
        </w:pPrChange>
      </w:pPr>
    </w:p>
    <w:sectPr w:rsidR="005D447F" w:rsidRPr="002F6F70" w:rsidSect="00964FE4">
      <w:headerReference w:type="default" r:id="rId49"/>
      <w:footerReference w:type="default" r:id="rId50"/>
      <w:pgSz w:w="11906" w:h="16838" w:code="9"/>
      <w:pgMar w:top="1985" w:right="1701" w:bottom="1701" w:left="1701" w:header="851" w:footer="992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1E9B1" w14:textId="77777777" w:rsidR="00964FE4" w:rsidRDefault="00964FE4">
      <w:r>
        <w:separator/>
      </w:r>
    </w:p>
  </w:endnote>
  <w:endnote w:type="continuationSeparator" w:id="0">
    <w:p w14:paraId="2D89EFD8" w14:textId="77777777" w:rsidR="00964FE4" w:rsidRDefault="00964FE4">
      <w:r>
        <w:continuationSeparator/>
      </w:r>
    </w:p>
  </w:endnote>
  <w:endnote w:type="continuationNotice" w:id="1">
    <w:p w14:paraId="147F5673" w14:textId="77777777" w:rsidR="00964FE4" w:rsidRDefault="00964FE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788C1" w14:textId="54B5C66A" w:rsidR="00670C22" w:rsidRDefault="00670C2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rFonts w:eastAsia="Times New Roman" w:cs="Times New Roman"/>
        <w:color w:val="000000"/>
      </w:rPr>
      <w:fldChar w:fldCharType="begin"/>
    </w:r>
    <w:r>
      <w:rPr>
        <w:rFonts w:eastAsia="Times New Roman" w:cs="Times New Roman"/>
        <w:color w:val="000000"/>
      </w:rPr>
      <w:instrText>PAGE</w:instrText>
    </w:r>
    <w:r>
      <w:rPr>
        <w:rFonts w:eastAsia="Times New Roman" w:cs="Times New Roman"/>
        <w:color w:val="000000"/>
      </w:rPr>
      <w:fldChar w:fldCharType="separate"/>
    </w:r>
    <w:r w:rsidR="004E58CC">
      <w:rPr>
        <w:rFonts w:eastAsia="Times New Roman" w:cs="Times New Roman"/>
        <w:noProof/>
        <w:color w:val="000000"/>
      </w:rPr>
      <w:t>15</w:t>
    </w:r>
    <w:r>
      <w:rPr>
        <w:rFonts w:eastAsia="Times New Roman" w:cs="Times New Roman"/>
        <w:color w:val="000000"/>
      </w:rPr>
      <w:fldChar w:fldCharType="end"/>
    </w:r>
  </w:p>
  <w:p w14:paraId="7CE61D64" w14:textId="77777777" w:rsidR="00670C22" w:rsidRDefault="00670C2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D03D5" w14:textId="77777777" w:rsidR="00964FE4" w:rsidRDefault="00964FE4">
      <w:r>
        <w:separator/>
      </w:r>
    </w:p>
  </w:footnote>
  <w:footnote w:type="continuationSeparator" w:id="0">
    <w:p w14:paraId="045FB94C" w14:textId="77777777" w:rsidR="00964FE4" w:rsidRDefault="00964FE4">
      <w:r>
        <w:continuationSeparator/>
      </w:r>
    </w:p>
  </w:footnote>
  <w:footnote w:type="continuationNotice" w:id="1">
    <w:p w14:paraId="29D4E433" w14:textId="77777777" w:rsidR="00964FE4" w:rsidRDefault="00964FE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1E831" w14:textId="4EF83FE5" w:rsidR="00670C22" w:rsidRDefault="00A566BE" w:rsidP="00E4655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wordWrap w:val="0"/>
      <w:jc w:val="right"/>
      <w:rPr>
        <w:rFonts w:eastAsia="Times New Roman" w:cs="Times New Roman"/>
        <w:color w:val="000000"/>
      </w:rPr>
    </w:pPr>
    <w:r>
      <w:rPr>
        <w:rFonts w:eastAsia="Times New Roman" w:cs="Times New Roman"/>
        <w:color w:val="000000"/>
      </w:rPr>
      <w:t>BIRDS</w:t>
    </w:r>
    <w:r w:rsidR="00C337CB">
      <w:rPr>
        <w:rFonts w:eastAsia="Times New Roman" w:cs="Times New Roman"/>
        <w:color w:val="000000"/>
      </w:rPr>
      <w:t>X</w:t>
    </w:r>
    <w:r>
      <w:rPr>
        <w:rFonts w:eastAsia="Times New Roman" w:cs="Times New Roman"/>
        <w:color w:val="000000"/>
      </w:rPr>
      <w:t>_TV</w:t>
    </w:r>
    <w:ins w:id="1015" w:author="Yudai Etsunaga" w:date="2024-03-27T14:22:00Z">
      <w:r w:rsidR="0001194F">
        <w:rPr>
          <w:rFonts w:eastAsia="Times New Roman" w:cs="Times New Roman"/>
          <w:color w:val="000000"/>
        </w:rPr>
        <w:t>T</w:t>
      </w:r>
    </w:ins>
    <w:r w:rsidR="008979E6">
      <w:rPr>
        <w:rFonts w:eastAsia="Times New Roman" w:cs="Times New Roman"/>
        <w:color w:val="000000"/>
      </w:rPr>
      <w:t>-01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4D9"/>
    <w:multiLevelType w:val="multilevel"/>
    <w:tmpl w:val="E9C826AE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" w15:restartNumberingAfterBreak="0">
    <w:nsid w:val="01A95E3D"/>
    <w:multiLevelType w:val="multilevel"/>
    <w:tmpl w:val="D4242A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8E2213"/>
    <w:multiLevelType w:val="multilevel"/>
    <w:tmpl w:val="ED2EBF28"/>
    <w:lvl w:ilvl="0">
      <w:start w:val="1"/>
      <w:numFmt w:val="bullet"/>
      <w:lvlText w:val="●"/>
      <w:lvlJc w:val="left"/>
      <w:pPr>
        <w:ind w:left="8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CB3CDD"/>
    <w:multiLevelType w:val="hybridMultilevel"/>
    <w:tmpl w:val="43E8960A"/>
    <w:lvl w:ilvl="0" w:tplc="8EE44A4C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D3B32"/>
    <w:multiLevelType w:val="hybridMultilevel"/>
    <w:tmpl w:val="3B5C9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65442B"/>
    <w:multiLevelType w:val="hybridMultilevel"/>
    <w:tmpl w:val="48A0943E"/>
    <w:lvl w:ilvl="0" w:tplc="EF6EEB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E7C9AC6">
      <w:start w:val="1"/>
      <w:numFmt w:val="decimal"/>
      <w:lvlText w:val="4.%2"/>
      <w:lvlJc w:val="left"/>
      <w:pPr>
        <w:ind w:left="840" w:hanging="420"/>
      </w:pPr>
      <w:rPr>
        <w:rFonts w:ascii="Century" w:eastAsia="MS Mincho" w:hAnsi="Century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4180954"/>
    <w:multiLevelType w:val="multilevel"/>
    <w:tmpl w:val="4524035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64A3AFF"/>
    <w:multiLevelType w:val="multilevel"/>
    <w:tmpl w:val="02608436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8" w15:restartNumberingAfterBreak="0">
    <w:nsid w:val="17060618"/>
    <w:multiLevelType w:val="multilevel"/>
    <w:tmpl w:val="59F0A8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17846673"/>
    <w:multiLevelType w:val="multilevel"/>
    <w:tmpl w:val="2DBCED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1D1E4D7D"/>
    <w:multiLevelType w:val="multilevel"/>
    <w:tmpl w:val="DE2CC88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200" w:hanging="420"/>
      </w:pPr>
    </w:lvl>
    <w:lvl w:ilvl="2">
      <w:start w:val="1"/>
      <w:numFmt w:val="decimal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decimal"/>
      <w:lvlText w:val="(%5)"/>
      <w:lvlJc w:val="left"/>
      <w:pPr>
        <w:ind w:left="2460" w:hanging="420"/>
      </w:pPr>
    </w:lvl>
    <w:lvl w:ilvl="5">
      <w:start w:val="1"/>
      <w:numFmt w:val="decimal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decimal"/>
      <w:lvlText w:val="(%8)"/>
      <w:lvlJc w:val="left"/>
      <w:pPr>
        <w:ind w:left="3720" w:hanging="420"/>
      </w:pPr>
    </w:lvl>
    <w:lvl w:ilvl="8">
      <w:start w:val="1"/>
      <w:numFmt w:val="decimal"/>
      <w:lvlText w:val="%9"/>
      <w:lvlJc w:val="left"/>
      <w:pPr>
        <w:ind w:left="4140" w:hanging="420"/>
      </w:pPr>
    </w:lvl>
  </w:abstractNum>
  <w:abstractNum w:abstractNumId="11" w15:restartNumberingAfterBreak="0">
    <w:nsid w:val="29013C70"/>
    <w:multiLevelType w:val="hybridMultilevel"/>
    <w:tmpl w:val="CB4EF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D138A5"/>
    <w:multiLevelType w:val="hybridMultilevel"/>
    <w:tmpl w:val="2D44CE5E"/>
    <w:lvl w:ilvl="0" w:tplc="8EE44A4C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BD10E13"/>
    <w:multiLevelType w:val="hybridMultilevel"/>
    <w:tmpl w:val="041CE5D8"/>
    <w:lvl w:ilvl="0" w:tplc="C18E19EE">
      <w:start w:val="1"/>
      <w:numFmt w:val="lowerLetter"/>
      <w:lvlText w:val="(%1)"/>
      <w:lvlJc w:val="left"/>
      <w:pPr>
        <w:ind w:left="2685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3165" w:hanging="420"/>
      </w:pPr>
    </w:lvl>
    <w:lvl w:ilvl="2" w:tplc="04090011" w:tentative="1">
      <w:start w:val="1"/>
      <w:numFmt w:val="decimalEnclosedCircle"/>
      <w:lvlText w:val="%3"/>
      <w:lvlJc w:val="left"/>
      <w:pPr>
        <w:ind w:left="3585" w:hanging="420"/>
      </w:pPr>
    </w:lvl>
    <w:lvl w:ilvl="3" w:tplc="0409000F" w:tentative="1">
      <w:start w:val="1"/>
      <w:numFmt w:val="decimal"/>
      <w:lvlText w:val="%4."/>
      <w:lvlJc w:val="left"/>
      <w:pPr>
        <w:ind w:left="4005" w:hanging="420"/>
      </w:pPr>
    </w:lvl>
    <w:lvl w:ilvl="4" w:tplc="04090017" w:tentative="1">
      <w:start w:val="1"/>
      <w:numFmt w:val="aiueoFullWidth"/>
      <w:lvlText w:val="(%5)"/>
      <w:lvlJc w:val="left"/>
      <w:pPr>
        <w:ind w:left="4425" w:hanging="420"/>
      </w:pPr>
    </w:lvl>
    <w:lvl w:ilvl="5" w:tplc="04090011" w:tentative="1">
      <w:start w:val="1"/>
      <w:numFmt w:val="decimalEnclosedCircle"/>
      <w:lvlText w:val="%6"/>
      <w:lvlJc w:val="left"/>
      <w:pPr>
        <w:ind w:left="4845" w:hanging="420"/>
      </w:pPr>
    </w:lvl>
    <w:lvl w:ilvl="6" w:tplc="0409000F" w:tentative="1">
      <w:start w:val="1"/>
      <w:numFmt w:val="decimal"/>
      <w:lvlText w:val="%7."/>
      <w:lvlJc w:val="left"/>
      <w:pPr>
        <w:ind w:left="5265" w:hanging="420"/>
      </w:pPr>
    </w:lvl>
    <w:lvl w:ilvl="7" w:tplc="04090017" w:tentative="1">
      <w:start w:val="1"/>
      <w:numFmt w:val="aiueoFullWidth"/>
      <w:lvlText w:val="(%8)"/>
      <w:lvlJc w:val="left"/>
      <w:pPr>
        <w:ind w:left="5685" w:hanging="420"/>
      </w:pPr>
    </w:lvl>
    <w:lvl w:ilvl="8" w:tplc="04090011" w:tentative="1">
      <w:start w:val="1"/>
      <w:numFmt w:val="decimalEnclosedCircle"/>
      <w:lvlText w:val="%9"/>
      <w:lvlJc w:val="left"/>
      <w:pPr>
        <w:ind w:left="6105" w:hanging="420"/>
      </w:pPr>
    </w:lvl>
  </w:abstractNum>
  <w:abstractNum w:abstractNumId="14" w15:restartNumberingAfterBreak="0">
    <w:nsid w:val="3C530A75"/>
    <w:multiLevelType w:val="multilevel"/>
    <w:tmpl w:val="99B077C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5" w15:restartNumberingAfterBreak="0">
    <w:nsid w:val="3C857271"/>
    <w:multiLevelType w:val="multilevel"/>
    <w:tmpl w:val="4DDEA32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6" w15:restartNumberingAfterBreak="0">
    <w:nsid w:val="408C77E3"/>
    <w:multiLevelType w:val="multilevel"/>
    <w:tmpl w:val="214A6E0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7" w15:restartNumberingAfterBreak="0">
    <w:nsid w:val="417323BC"/>
    <w:multiLevelType w:val="multilevel"/>
    <w:tmpl w:val="3BD02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48B75019"/>
    <w:multiLevelType w:val="multilevel"/>
    <w:tmpl w:val="4CB0645C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9" w15:restartNumberingAfterBreak="0">
    <w:nsid w:val="48DE4246"/>
    <w:multiLevelType w:val="multilevel"/>
    <w:tmpl w:val="E3D896BC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95506A3"/>
    <w:multiLevelType w:val="multilevel"/>
    <w:tmpl w:val="910E4F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98F2DFD"/>
    <w:multiLevelType w:val="multilevel"/>
    <w:tmpl w:val="D83E3F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201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40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567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76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933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9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299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640" w:hanging="1440"/>
      </w:pPr>
      <w:rPr>
        <w:rFonts w:hint="default"/>
      </w:rPr>
    </w:lvl>
  </w:abstractNum>
  <w:abstractNum w:abstractNumId="22" w15:restartNumberingAfterBreak="0">
    <w:nsid w:val="4D4A624D"/>
    <w:multiLevelType w:val="hybridMultilevel"/>
    <w:tmpl w:val="041CE5D8"/>
    <w:lvl w:ilvl="0" w:tplc="C18E19EE">
      <w:start w:val="1"/>
      <w:numFmt w:val="lowerLetter"/>
      <w:lvlText w:val="(%1)"/>
      <w:lvlJc w:val="left"/>
      <w:pPr>
        <w:ind w:left="2685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3165" w:hanging="420"/>
      </w:pPr>
    </w:lvl>
    <w:lvl w:ilvl="2" w:tplc="04090011" w:tentative="1">
      <w:start w:val="1"/>
      <w:numFmt w:val="decimalEnclosedCircle"/>
      <w:lvlText w:val="%3"/>
      <w:lvlJc w:val="left"/>
      <w:pPr>
        <w:ind w:left="3585" w:hanging="420"/>
      </w:pPr>
    </w:lvl>
    <w:lvl w:ilvl="3" w:tplc="0409000F" w:tentative="1">
      <w:start w:val="1"/>
      <w:numFmt w:val="decimal"/>
      <w:lvlText w:val="%4."/>
      <w:lvlJc w:val="left"/>
      <w:pPr>
        <w:ind w:left="4005" w:hanging="420"/>
      </w:pPr>
    </w:lvl>
    <w:lvl w:ilvl="4" w:tplc="04090017" w:tentative="1">
      <w:start w:val="1"/>
      <w:numFmt w:val="aiueoFullWidth"/>
      <w:lvlText w:val="(%5)"/>
      <w:lvlJc w:val="left"/>
      <w:pPr>
        <w:ind w:left="4425" w:hanging="420"/>
      </w:pPr>
    </w:lvl>
    <w:lvl w:ilvl="5" w:tplc="04090011" w:tentative="1">
      <w:start w:val="1"/>
      <w:numFmt w:val="decimalEnclosedCircle"/>
      <w:lvlText w:val="%6"/>
      <w:lvlJc w:val="left"/>
      <w:pPr>
        <w:ind w:left="4845" w:hanging="420"/>
      </w:pPr>
    </w:lvl>
    <w:lvl w:ilvl="6" w:tplc="0409000F" w:tentative="1">
      <w:start w:val="1"/>
      <w:numFmt w:val="decimal"/>
      <w:lvlText w:val="%7."/>
      <w:lvlJc w:val="left"/>
      <w:pPr>
        <w:ind w:left="5265" w:hanging="420"/>
      </w:pPr>
    </w:lvl>
    <w:lvl w:ilvl="7" w:tplc="04090017" w:tentative="1">
      <w:start w:val="1"/>
      <w:numFmt w:val="aiueoFullWidth"/>
      <w:lvlText w:val="(%8)"/>
      <w:lvlJc w:val="left"/>
      <w:pPr>
        <w:ind w:left="5685" w:hanging="420"/>
      </w:pPr>
    </w:lvl>
    <w:lvl w:ilvl="8" w:tplc="04090011" w:tentative="1">
      <w:start w:val="1"/>
      <w:numFmt w:val="decimalEnclosedCircle"/>
      <w:lvlText w:val="%9"/>
      <w:lvlJc w:val="left"/>
      <w:pPr>
        <w:ind w:left="6105" w:hanging="420"/>
      </w:pPr>
    </w:lvl>
  </w:abstractNum>
  <w:abstractNum w:abstractNumId="23" w15:restartNumberingAfterBreak="0">
    <w:nsid w:val="50FA5B0E"/>
    <w:multiLevelType w:val="hybridMultilevel"/>
    <w:tmpl w:val="041CE5D8"/>
    <w:lvl w:ilvl="0" w:tplc="C18E19EE">
      <w:start w:val="1"/>
      <w:numFmt w:val="lowerLetter"/>
      <w:lvlText w:val="(%1)"/>
      <w:lvlJc w:val="left"/>
      <w:pPr>
        <w:ind w:left="2685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3165" w:hanging="420"/>
      </w:pPr>
    </w:lvl>
    <w:lvl w:ilvl="2" w:tplc="04090011" w:tentative="1">
      <w:start w:val="1"/>
      <w:numFmt w:val="decimalEnclosedCircle"/>
      <w:lvlText w:val="%3"/>
      <w:lvlJc w:val="left"/>
      <w:pPr>
        <w:ind w:left="3585" w:hanging="420"/>
      </w:pPr>
    </w:lvl>
    <w:lvl w:ilvl="3" w:tplc="0409000F" w:tentative="1">
      <w:start w:val="1"/>
      <w:numFmt w:val="decimal"/>
      <w:lvlText w:val="%4."/>
      <w:lvlJc w:val="left"/>
      <w:pPr>
        <w:ind w:left="4005" w:hanging="420"/>
      </w:pPr>
    </w:lvl>
    <w:lvl w:ilvl="4" w:tplc="04090017" w:tentative="1">
      <w:start w:val="1"/>
      <w:numFmt w:val="aiueoFullWidth"/>
      <w:lvlText w:val="(%5)"/>
      <w:lvlJc w:val="left"/>
      <w:pPr>
        <w:ind w:left="4425" w:hanging="420"/>
      </w:pPr>
    </w:lvl>
    <w:lvl w:ilvl="5" w:tplc="04090011" w:tentative="1">
      <w:start w:val="1"/>
      <w:numFmt w:val="decimalEnclosedCircle"/>
      <w:lvlText w:val="%6"/>
      <w:lvlJc w:val="left"/>
      <w:pPr>
        <w:ind w:left="4845" w:hanging="420"/>
      </w:pPr>
    </w:lvl>
    <w:lvl w:ilvl="6" w:tplc="0409000F" w:tentative="1">
      <w:start w:val="1"/>
      <w:numFmt w:val="decimal"/>
      <w:lvlText w:val="%7."/>
      <w:lvlJc w:val="left"/>
      <w:pPr>
        <w:ind w:left="5265" w:hanging="420"/>
      </w:pPr>
    </w:lvl>
    <w:lvl w:ilvl="7" w:tplc="04090017" w:tentative="1">
      <w:start w:val="1"/>
      <w:numFmt w:val="aiueoFullWidth"/>
      <w:lvlText w:val="(%8)"/>
      <w:lvlJc w:val="left"/>
      <w:pPr>
        <w:ind w:left="5685" w:hanging="420"/>
      </w:pPr>
    </w:lvl>
    <w:lvl w:ilvl="8" w:tplc="04090011" w:tentative="1">
      <w:start w:val="1"/>
      <w:numFmt w:val="decimalEnclosedCircle"/>
      <w:lvlText w:val="%9"/>
      <w:lvlJc w:val="left"/>
      <w:pPr>
        <w:ind w:left="6105" w:hanging="420"/>
      </w:pPr>
    </w:lvl>
  </w:abstractNum>
  <w:abstractNum w:abstractNumId="24" w15:restartNumberingAfterBreak="0">
    <w:nsid w:val="52164C7F"/>
    <w:multiLevelType w:val="hybridMultilevel"/>
    <w:tmpl w:val="C0B6A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49071D"/>
    <w:multiLevelType w:val="multilevel"/>
    <w:tmpl w:val="5E4E3716"/>
    <w:lvl w:ilvl="0">
      <w:start w:val="1"/>
      <w:numFmt w:val="decimal"/>
      <w:lvlText w:val="%1."/>
      <w:lvlJc w:val="left"/>
      <w:pPr>
        <w:ind w:left="360" w:hanging="360"/>
      </w:pPr>
      <w:rPr>
        <w:b/>
        <w:sz w:val="21"/>
        <w:szCs w:val="21"/>
      </w:rPr>
    </w:lvl>
    <w:lvl w:ilvl="1">
      <w:start w:val="1"/>
      <w:numFmt w:val="decimal"/>
      <w:lvlText w:val="4.%2"/>
      <w:lvlJc w:val="left"/>
      <w:pPr>
        <w:ind w:left="840" w:hanging="420"/>
      </w:pPr>
      <w:rPr>
        <w:rFonts w:ascii="Century" w:eastAsia="Century" w:hAnsi="Century" w:cs="Century"/>
      </w:r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26" w15:restartNumberingAfterBreak="0">
    <w:nsid w:val="53756E54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27" w15:restartNumberingAfterBreak="0">
    <w:nsid w:val="53F947B9"/>
    <w:multiLevelType w:val="multilevel"/>
    <w:tmpl w:val="6FE41EC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549F19C1"/>
    <w:multiLevelType w:val="hybridMultilevel"/>
    <w:tmpl w:val="2B84E4CC"/>
    <w:lvl w:ilvl="0" w:tplc="A69C422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4D6548A"/>
    <w:multiLevelType w:val="multilevel"/>
    <w:tmpl w:val="0410551C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420"/>
      </w:p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30" w15:restartNumberingAfterBreak="0">
    <w:nsid w:val="5A7E4AC8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1" w15:restartNumberingAfterBreak="0">
    <w:nsid w:val="5BFD51A5"/>
    <w:multiLevelType w:val="hybridMultilevel"/>
    <w:tmpl w:val="F2E039D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01C653A"/>
    <w:multiLevelType w:val="multilevel"/>
    <w:tmpl w:val="EDFC95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F9C7277"/>
    <w:multiLevelType w:val="multilevel"/>
    <w:tmpl w:val="234EC4EC"/>
    <w:lvl w:ilvl="0">
      <w:start w:val="1"/>
      <w:numFmt w:val="bullet"/>
      <w:lvlText w:val="-"/>
      <w:lvlJc w:val="left"/>
      <w:pPr>
        <w:ind w:left="720" w:hanging="360"/>
      </w:pPr>
      <w:rPr>
        <w:rFonts w:ascii="Century" w:eastAsia="Century" w:hAnsi="Century" w:cs="Century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03625BC"/>
    <w:multiLevelType w:val="multilevel"/>
    <w:tmpl w:val="BD2E2F8A"/>
    <w:lvl w:ilvl="0">
      <w:start w:val="1"/>
      <w:numFmt w:val="decimal"/>
      <w:lvlText w:val="%1."/>
      <w:lvlJc w:val="left"/>
      <w:pPr>
        <w:ind w:left="784" w:hanging="359"/>
      </w:pPr>
      <w:rPr>
        <w:b w:val="0"/>
      </w:r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35" w15:restartNumberingAfterBreak="0">
    <w:nsid w:val="706D5935"/>
    <w:multiLevelType w:val="multilevel"/>
    <w:tmpl w:val="02C6A460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6" w15:restartNumberingAfterBreak="0">
    <w:nsid w:val="72A15A1B"/>
    <w:multiLevelType w:val="multilevel"/>
    <w:tmpl w:val="D3EA2EB8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7" w15:restartNumberingAfterBreak="0">
    <w:nsid w:val="77F254D4"/>
    <w:multiLevelType w:val="multilevel"/>
    <w:tmpl w:val="1F0A164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7CC15C15"/>
    <w:multiLevelType w:val="multilevel"/>
    <w:tmpl w:val="B07C07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2025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405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5715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774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940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107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3095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760" w:hanging="1440"/>
      </w:pPr>
      <w:rPr>
        <w:rFonts w:hint="default"/>
      </w:rPr>
    </w:lvl>
  </w:abstractNum>
  <w:num w:numId="1" w16cid:durableId="182477438">
    <w:abstractNumId w:val="35"/>
  </w:num>
  <w:num w:numId="2" w16cid:durableId="913859746">
    <w:abstractNumId w:val="20"/>
  </w:num>
  <w:num w:numId="3" w16cid:durableId="1734893626">
    <w:abstractNumId w:val="30"/>
  </w:num>
  <w:num w:numId="4" w16cid:durableId="1301417536">
    <w:abstractNumId w:val="14"/>
  </w:num>
  <w:num w:numId="5" w16cid:durableId="1475490915">
    <w:abstractNumId w:val="16"/>
  </w:num>
  <w:num w:numId="6" w16cid:durableId="1907691067">
    <w:abstractNumId w:val="29"/>
  </w:num>
  <w:num w:numId="7" w16cid:durableId="228422786">
    <w:abstractNumId w:val="18"/>
  </w:num>
  <w:num w:numId="8" w16cid:durableId="1612978669">
    <w:abstractNumId w:val="15"/>
  </w:num>
  <w:num w:numId="9" w16cid:durableId="1158153813">
    <w:abstractNumId w:val="33"/>
  </w:num>
  <w:num w:numId="10" w16cid:durableId="559293791">
    <w:abstractNumId w:val="10"/>
  </w:num>
  <w:num w:numId="11" w16cid:durableId="1546596643">
    <w:abstractNumId w:val="2"/>
  </w:num>
  <w:num w:numId="12" w16cid:durableId="1080327937">
    <w:abstractNumId w:val="34"/>
  </w:num>
  <w:num w:numId="13" w16cid:durableId="293802841">
    <w:abstractNumId w:val="7"/>
  </w:num>
  <w:num w:numId="14" w16cid:durableId="1962879583">
    <w:abstractNumId w:val="25"/>
  </w:num>
  <w:num w:numId="15" w16cid:durableId="719668393">
    <w:abstractNumId w:val="0"/>
  </w:num>
  <w:num w:numId="16" w16cid:durableId="1294100738">
    <w:abstractNumId w:val="9"/>
  </w:num>
  <w:num w:numId="17" w16cid:durableId="1314332644">
    <w:abstractNumId w:val="17"/>
  </w:num>
  <w:num w:numId="18" w16cid:durableId="845435387">
    <w:abstractNumId w:val="27"/>
  </w:num>
  <w:num w:numId="19" w16cid:durableId="1083985895">
    <w:abstractNumId w:val="24"/>
  </w:num>
  <w:num w:numId="20" w16cid:durableId="101415790">
    <w:abstractNumId w:val="5"/>
  </w:num>
  <w:num w:numId="21" w16cid:durableId="16201952">
    <w:abstractNumId w:val="12"/>
  </w:num>
  <w:num w:numId="22" w16cid:durableId="697049844">
    <w:abstractNumId w:val="37"/>
  </w:num>
  <w:num w:numId="23" w16cid:durableId="801773200">
    <w:abstractNumId w:val="38"/>
  </w:num>
  <w:num w:numId="24" w16cid:durableId="1070466171">
    <w:abstractNumId w:val="13"/>
  </w:num>
  <w:num w:numId="25" w16cid:durableId="385182090">
    <w:abstractNumId w:val="22"/>
  </w:num>
  <w:num w:numId="26" w16cid:durableId="804393968">
    <w:abstractNumId w:val="23"/>
  </w:num>
  <w:num w:numId="27" w16cid:durableId="339088662">
    <w:abstractNumId w:val="21"/>
  </w:num>
  <w:num w:numId="28" w16cid:durableId="615411038">
    <w:abstractNumId w:val="3"/>
  </w:num>
  <w:num w:numId="29" w16cid:durableId="160389298">
    <w:abstractNumId w:val="6"/>
  </w:num>
  <w:num w:numId="30" w16cid:durableId="2026401690">
    <w:abstractNumId w:val="11"/>
  </w:num>
  <w:num w:numId="31" w16cid:durableId="1074468359">
    <w:abstractNumId w:val="1"/>
  </w:num>
  <w:num w:numId="32" w16cid:durableId="1087312586">
    <w:abstractNumId w:val="36"/>
  </w:num>
  <w:num w:numId="33" w16cid:durableId="1917321808">
    <w:abstractNumId w:val="8"/>
  </w:num>
  <w:num w:numId="34" w16cid:durableId="1644001704">
    <w:abstractNumId w:val="4"/>
  </w:num>
  <w:num w:numId="35" w16cid:durableId="107749390">
    <w:abstractNumId w:val="19"/>
  </w:num>
  <w:num w:numId="36" w16cid:durableId="1982418146">
    <w:abstractNumId w:val="19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131483118">
    <w:abstractNumId w:val="32"/>
  </w:num>
  <w:num w:numId="38" w16cid:durableId="1084187691">
    <w:abstractNumId w:val="26"/>
  </w:num>
  <w:num w:numId="39" w16cid:durableId="469325145">
    <w:abstractNumId w:val="31"/>
  </w:num>
  <w:num w:numId="40" w16cid:durableId="84351729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mauchi takashi">
    <w15:presenceInfo w15:providerId="AD" w15:userId="S::yamauchi.takashi098@mail.kyutech.jp::c1365ed2-0c3f-4b74-812e-0329158d9103"/>
  </w15:person>
  <w15:person w15:author="Yudai Etsunaga">
    <w15:presenceInfo w15:providerId="AD" w15:userId="S::etsunaga.yudai294@mail.kyutech.jp::2433c0a4-b129-479f-be53-914eef1308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trackRevisions/>
  <w:defaultTabStop w:val="720"/>
  <w:doNotShadeFormData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B5A"/>
    <w:rsid w:val="00005464"/>
    <w:rsid w:val="00005713"/>
    <w:rsid w:val="000058CD"/>
    <w:rsid w:val="0001194F"/>
    <w:rsid w:val="00011FFE"/>
    <w:rsid w:val="0001726F"/>
    <w:rsid w:val="00021CE0"/>
    <w:rsid w:val="00032CAE"/>
    <w:rsid w:val="00036817"/>
    <w:rsid w:val="000428E2"/>
    <w:rsid w:val="00045029"/>
    <w:rsid w:val="00046958"/>
    <w:rsid w:val="00047421"/>
    <w:rsid w:val="00047E97"/>
    <w:rsid w:val="000503E3"/>
    <w:rsid w:val="0005077F"/>
    <w:rsid w:val="00055F29"/>
    <w:rsid w:val="00057B1C"/>
    <w:rsid w:val="00060068"/>
    <w:rsid w:val="000624D0"/>
    <w:rsid w:val="0006296D"/>
    <w:rsid w:val="00064D1A"/>
    <w:rsid w:val="00065079"/>
    <w:rsid w:val="00066B12"/>
    <w:rsid w:val="00066D7D"/>
    <w:rsid w:val="00066E6C"/>
    <w:rsid w:val="000711A4"/>
    <w:rsid w:val="00071567"/>
    <w:rsid w:val="00074A4D"/>
    <w:rsid w:val="00074DCD"/>
    <w:rsid w:val="00076BF3"/>
    <w:rsid w:val="000778DD"/>
    <w:rsid w:val="00096302"/>
    <w:rsid w:val="000A0733"/>
    <w:rsid w:val="000A7374"/>
    <w:rsid w:val="000B0271"/>
    <w:rsid w:val="000B04CF"/>
    <w:rsid w:val="000B370C"/>
    <w:rsid w:val="000B4C8D"/>
    <w:rsid w:val="000B56D8"/>
    <w:rsid w:val="000B62C6"/>
    <w:rsid w:val="000C1E13"/>
    <w:rsid w:val="000C4B13"/>
    <w:rsid w:val="000C6024"/>
    <w:rsid w:val="000C7991"/>
    <w:rsid w:val="000D6DB3"/>
    <w:rsid w:val="000D6E18"/>
    <w:rsid w:val="000E43B8"/>
    <w:rsid w:val="000E4E34"/>
    <w:rsid w:val="000E721C"/>
    <w:rsid w:val="000F125F"/>
    <w:rsid w:val="000F49BA"/>
    <w:rsid w:val="000F791D"/>
    <w:rsid w:val="00102837"/>
    <w:rsid w:val="00102904"/>
    <w:rsid w:val="00102EB1"/>
    <w:rsid w:val="00107153"/>
    <w:rsid w:val="0010752A"/>
    <w:rsid w:val="0011435D"/>
    <w:rsid w:val="00114A0F"/>
    <w:rsid w:val="00115899"/>
    <w:rsid w:val="00116821"/>
    <w:rsid w:val="00117197"/>
    <w:rsid w:val="0012154A"/>
    <w:rsid w:val="001229E0"/>
    <w:rsid w:val="0012373D"/>
    <w:rsid w:val="00123D86"/>
    <w:rsid w:val="00123F03"/>
    <w:rsid w:val="001245C5"/>
    <w:rsid w:val="00124904"/>
    <w:rsid w:val="00136FED"/>
    <w:rsid w:val="00141356"/>
    <w:rsid w:val="001430F5"/>
    <w:rsid w:val="00143F1B"/>
    <w:rsid w:val="00145708"/>
    <w:rsid w:val="001502BD"/>
    <w:rsid w:val="00150951"/>
    <w:rsid w:val="00151BF7"/>
    <w:rsid w:val="001637A1"/>
    <w:rsid w:val="00165583"/>
    <w:rsid w:val="00165C22"/>
    <w:rsid w:val="00170880"/>
    <w:rsid w:val="001717A4"/>
    <w:rsid w:val="00171E63"/>
    <w:rsid w:val="00181039"/>
    <w:rsid w:val="00183ED7"/>
    <w:rsid w:val="0018592D"/>
    <w:rsid w:val="00185F14"/>
    <w:rsid w:val="00186F06"/>
    <w:rsid w:val="00187611"/>
    <w:rsid w:val="0019083E"/>
    <w:rsid w:val="00191DBF"/>
    <w:rsid w:val="00192EE7"/>
    <w:rsid w:val="00192EEB"/>
    <w:rsid w:val="00197677"/>
    <w:rsid w:val="001A5254"/>
    <w:rsid w:val="001B289C"/>
    <w:rsid w:val="001B5ED8"/>
    <w:rsid w:val="001B60F4"/>
    <w:rsid w:val="001C0891"/>
    <w:rsid w:val="001C20E2"/>
    <w:rsid w:val="001D202D"/>
    <w:rsid w:val="001E1A8D"/>
    <w:rsid w:val="001E1C80"/>
    <w:rsid w:val="001F3F3C"/>
    <w:rsid w:val="002033E5"/>
    <w:rsid w:val="00204EB7"/>
    <w:rsid w:val="00205307"/>
    <w:rsid w:val="002063C1"/>
    <w:rsid w:val="00212CBA"/>
    <w:rsid w:val="00217A1B"/>
    <w:rsid w:val="00217FE8"/>
    <w:rsid w:val="00220716"/>
    <w:rsid w:val="0022226C"/>
    <w:rsid w:val="00226F12"/>
    <w:rsid w:val="00231D4C"/>
    <w:rsid w:val="00233EFC"/>
    <w:rsid w:val="00235B5E"/>
    <w:rsid w:val="00235E42"/>
    <w:rsid w:val="00236047"/>
    <w:rsid w:val="00237620"/>
    <w:rsid w:val="0024060E"/>
    <w:rsid w:val="00243491"/>
    <w:rsid w:val="00244039"/>
    <w:rsid w:val="00250C62"/>
    <w:rsid w:val="002510CE"/>
    <w:rsid w:val="00254CE6"/>
    <w:rsid w:val="0025784D"/>
    <w:rsid w:val="00265D96"/>
    <w:rsid w:val="00270305"/>
    <w:rsid w:val="00281F1F"/>
    <w:rsid w:val="00283C06"/>
    <w:rsid w:val="002852CD"/>
    <w:rsid w:val="002877FF"/>
    <w:rsid w:val="002933F6"/>
    <w:rsid w:val="00293487"/>
    <w:rsid w:val="00295EED"/>
    <w:rsid w:val="002A1122"/>
    <w:rsid w:val="002A1E8A"/>
    <w:rsid w:val="002A648C"/>
    <w:rsid w:val="002B1EFB"/>
    <w:rsid w:val="002B43B3"/>
    <w:rsid w:val="002B571B"/>
    <w:rsid w:val="002B603E"/>
    <w:rsid w:val="002C1444"/>
    <w:rsid w:val="002D0296"/>
    <w:rsid w:val="002D0A7E"/>
    <w:rsid w:val="002D1668"/>
    <w:rsid w:val="002D1D48"/>
    <w:rsid w:val="002D35AF"/>
    <w:rsid w:val="002D422D"/>
    <w:rsid w:val="002D5FC7"/>
    <w:rsid w:val="002D643F"/>
    <w:rsid w:val="002E00F5"/>
    <w:rsid w:val="002E4A12"/>
    <w:rsid w:val="002F258F"/>
    <w:rsid w:val="002F3CAA"/>
    <w:rsid w:val="002F6F70"/>
    <w:rsid w:val="002F7FBB"/>
    <w:rsid w:val="00301866"/>
    <w:rsid w:val="00303CD5"/>
    <w:rsid w:val="0030634D"/>
    <w:rsid w:val="0031288B"/>
    <w:rsid w:val="00313B56"/>
    <w:rsid w:val="00313E0F"/>
    <w:rsid w:val="0031569A"/>
    <w:rsid w:val="00317F54"/>
    <w:rsid w:val="00322134"/>
    <w:rsid w:val="003232E1"/>
    <w:rsid w:val="00323E7B"/>
    <w:rsid w:val="00325744"/>
    <w:rsid w:val="003265CA"/>
    <w:rsid w:val="00346F3F"/>
    <w:rsid w:val="00350FA7"/>
    <w:rsid w:val="00353FE4"/>
    <w:rsid w:val="003558D8"/>
    <w:rsid w:val="0036379A"/>
    <w:rsid w:val="00363DE9"/>
    <w:rsid w:val="0036789A"/>
    <w:rsid w:val="00377DF0"/>
    <w:rsid w:val="00383BDE"/>
    <w:rsid w:val="00386AAA"/>
    <w:rsid w:val="003926EA"/>
    <w:rsid w:val="00392728"/>
    <w:rsid w:val="003A3ECA"/>
    <w:rsid w:val="003A6C42"/>
    <w:rsid w:val="003B172B"/>
    <w:rsid w:val="003B190C"/>
    <w:rsid w:val="003B2F98"/>
    <w:rsid w:val="003B3823"/>
    <w:rsid w:val="003B5496"/>
    <w:rsid w:val="003B667C"/>
    <w:rsid w:val="003B765F"/>
    <w:rsid w:val="003C3956"/>
    <w:rsid w:val="003C4127"/>
    <w:rsid w:val="003C5DA7"/>
    <w:rsid w:val="003D20AC"/>
    <w:rsid w:val="003D6391"/>
    <w:rsid w:val="003D6FAE"/>
    <w:rsid w:val="003D7989"/>
    <w:rsid w:val="003E1922"/>
    <w:rsid w:val="003E1A14"/>
    <w:rsid w:val="003E2086"/>
    <w:rsid w:val="003F00DE"/>
    <w:rsid w:val="003F5882"/>
    <w:rsid w:val="00404135"/>
    <w:rsid w:val="00407810"/>
    <w:rsid w:val="00413393"/>
    <w:rsid w:val="00416A7D"/>
    <w:rsid w:val="00422A48"/>
    <w:rsid w:val="00426B66"/>
    <w:rsid w:val="0043002B"/>
    <w:rsid w:val="004309F0"/>
    <w:rsid w:val="00432B12"/>
    <w:rsid w:val="00433DD6"/>
    <w:rsid w:val="00434B1F"/>
    <w:rsid w:val="004362C7"/>
    <w:rsid w:val="00440BFF"/>
    <w:rsid w:val="00442522"/>
    <w:rsid w:val="00442C43"/>
    <w:rsid w:val="004456F8"/>
    <w:rsid w:val="00447AE1"/>
    <w:rsid w:val="00457A88"/>
    <w:rsid w:val="00461487"/>
    <w:rsid w:val="00464674"/>
    <w:rsid w:val="00465696"/>
    <w:rsid w:val="00472AA5"/>
    <w:rsid w:val="00472BD6"/>
    <w:rsid w:val="00472FF9"/>
    <w:rsid w:val="004755AB"/>
    <w:rsid w:val="00477A9C"/>
    <w:rsid w:val="00482BF3"/>
    <w:rsid w:val="004962B2"/>
    <w:rsid w:val="00497A17"/>
    <w:rsid w:val="004A277F"/>
    <w:rsid w:val="004A28BA"/>
    <w:rsid w:val="004A3E79"/>
    <w:rsid w:val="004A5999"/>
    <w:rsid w:val="004B06D0"/>
    <w:rsid w:val="004B1398"/>
    <w:rsid w:val="004B2BCD"/>
    <w:rsid w:val="004B485E"/>
    <w:rsid w:val="004B4B64"/>
    <w:rsid w:val="004B5297"/>
    <w:rsid w:val="004B5381"/>
    <w:rsid w:val="004B66E9"/>
    <w:rsid w:val="004B6CF6"/>
    <w:rsid w:val="004C0C21"/>
    <w:rsid w:val="004C1599"/>
    <w:rsid w:val="004C4104"/>
    <w:rsid w:val="004C4E1A"/>
    <w:rsid w:val="004C6C64"/>
    <w:rsid w:val="004E297C"/>
    <w:rsid w:val="004E4B17"/>
    <w:rsid w:val="004E56E1"/>
    <w:rsid w:val="004E58CC"/>
    <w:rsid w:val="004E7490"/>
    <w:rsid w:val="004F181E"/>
    <w:rsid w:val="004F3857"/>
    <w:rsid w:val="0050430E"/>
    <w:rsid w:val="005060C7"/>
    <w:rsid w:val="005061F8"/>
    <w:rsid w:val="00510AA3"/>
    <w:rsid w:val="00513157"/>
    <w:rsid w:val="00523841"/>
    <w:rsid w:val="005271E5"/>
    <w:rsid w:val="00531A41"/>
    <w:rsid w:val="00535AB2"/>
    <w:rsid w:val="005379B0"/>
    <w:rsid w:val="005427FA"/>
    <w:rsid w:val="0054753E"/>
    <w:rsid w:val="00547DAE"/>
    <w:rsid w:val="005510DC"/>
    <w:rsid w:val="00553C79"/>
    <w:rsid w:val="00556E4D"/>
    <w:rsid w:val="00557594"/>
    <w:rsid w:val="005575A4"/>
    <w:rsid w:val="005645AD"/>
    <w:rsid w:val="0056594C"/>
    <w:rsid w:val="005670CD"/>
    <w:rsid w:val="0057422C"/>
    <w:rsid w:val="00586D4C"/>
    <w:rsid w:val="00587143"/>
    <w:rsid w:val="00587C27"/>
    <w:rsid w:val="005933B3"/>
    <w:rsid w:val="005951C7"/>
    <w:rsid w:val="005A409C"/>
    <w:rsid w:val="005B4667"/>
    <w:rsid w:val="005C080D"/>
    <w:rsid w:val="005C74F9"/>
    <w:rsid w:val="005D1EB0"/>
    <w:rsid w:val="005D447F"/>
    <w:rsid w:val="005D4C8A"/>
    <w:rsid w:val="005D7D88"/>
    <w:rsid w:val="005E1690"/>
    <w:rsid w:val="005E30E8"/>
    <w:rsid w:val="005E594B"/>
    <w:rsid w:val="005F02FA"/>
    <w:rsid w:val="005F0DE7"/>
    <w:rsid w:val="005F340F"/>
    <w:rsid w:val="0060041C"/>
    <w:rsid w:val="00602419"/>
    <w:rsid w:val="00606D07"/>
    <w:rsid w:val="00611784"/>
    <w:rsid w:val="00612F02"/>
    <w:rsid w:val="006152F7"/>
    <w:rsid w:val="00622591"/>
    <w:rsid w:val="00625572"/>
    <w:rsid w:val="006277E5"/>
    <w:rsid w:val="006337AF"/>
    <w:rsid w:val="00637D7D"/>
    <w:rsid w:val="00644A1B"/>
    <w:rsid w:val="00644EA3"/>
    <w:rsid w:val="00647933"/>
    <w:rsid w:val="006508F1"/>
    <w:rsid w:val="0065233E"/>
    <w:rsid w:val="0065335B"/>
    <w:rsid w:val="00657804"/>
    <w:rsid w:val="00663EE1"/>
    <w:rsid w:val="006651E1"/>
    <w:rsid w:val="0066781B"/>
    <w:rsid w:val="00670C22"/>
    <w:rsid w:val="00673E66"/>
    <w:rsid w:val="006750EC"/>
    <w:rsid w:val="00677091"/>
    <w:rsid w:val="0068355D"/>
    <w:rsid w:val="006966BE"/>
    <w:rsid w:val="006972B8"/>
    <w:rsid w:val="006A5864"/>
    <w:rsid w:val="006B35E9"/>
    <w:rsid w:val="006B3B2F"/>
    <w:rsid w:val="006C0FCB"/>
    <w:rsid w:val="006C13A0"/>
    <w:rsid w:val="006C2BEB"/>
    <w:rsid w:val="006C32E3"/>
    <w:rsid w:val="006C730F"/>
    <w:rsid w:val="006D1A20"/>
    <w:rsid w:val="006D3973"/>
    <w:rsid w:val="006D405E"/>
    <w:rsid w:val="006D4C17"/>
    <w:rsid w:val="006D7247"/>
    <w:rsid w:val="006E5E65"/>
    <w:rsid w:val="006F0482"/>
    <w:rsid w:val="006F61B0"/>
    <w:rsid w:val="00700CFC"/>
    <w:rsid w:val="00702451"/>
    <w:rsid w:val="00704A37"/>
    <w:rsid w:val="007064FC"/>
    <w:rsid w:val="00706F78"/>
    <w:rsid w:val="00712D56"/>
    <w:rsid w:val="0071723F"/>
    <w:rsid w:val="00725637"/>
    <w:rsid w:val="00726565"/>
    <w:rsid w:val="00727F26"/>
    <w:rsid w:val="007409DD"/>
    <w:rsid w:val="0074261C"/>
    <w:rsid w:val="007455E6"/>
    <w:rsid w:val="0075551E"/>
    <w:rsid w:val="0075671C"/>
    <w:rsid w:val="00762280"/>
    <w:rsid w:val="00762C70"/>
    <w:rsid w:val="007635AA"/>
    <w:rsid w:val="007646E5"/>
    <w:rsid w:val="00766745"/>
    <w:rsid w:val="0076760E"/>
    <w:rsid w:val="00771D3E"/>
    <w:rsid w:val="007721F7"/>
    <w:rsid w:val="007753C8"/>
    <w:rsid w:val="00775EB7"/>
    <w:rsid w:val="007777A2"/>
    <w:rsid w:val="0077786A"/>
    <w:rsid w:val="00780448"/>
    <w:rsid w:val="007863E6"/>
    <w:rsid w:val="0079160D"/>
    <w:rsid w:val="007942A0"/>
    <w:rsid w:val="007957C2"/>
    <w:rsid w:val="007A1089"/>
    <w:rsid w:val="007A168F"/>
    <w:rsid w:val="007A3A74"/>
    <w:rsid w:val="007A4135"/>
    <w:rsid w:val="007A6FDB"/>
    <w:rsid w:val="007A77A0"/>
    <w:rsid w:val="007B3EE1"/>
    <w:rsid w:val="007C32FF"/>
    <w:rsid w:val="007C473A"/>
    <w:rsid w:val="007C6139"/>
    <w:rsid w:val="007D2407"/>
    <w:rsid w:val="007D3D3D"/>
    <w:rsid w:val="007D779D"/>
    <w:rsid w:val="007E0321"/>
    <w:rsid w:val="007E23E9"/>
    <w:rsid w:val="007E34D8"/>
    <w:rsid w:val="007E363C"/>
    <w:rsid w:val="007E5E8B"/>
    <w:rsid w:val="007F72BB"/>
    <w:rsid w:val="007F7F6C"/>
    <w:rsid w:val="00802632"/>
    <w:rsid w:val="008032E4"/>
    <w:rsid w:val="00805E0D"/>
    <w:rsid w:val="0081198E"/>
    <w:rsid w:val="00820342"/>
    <w:rsid w:val="00827E22"/>
    <w:rsid w:val="008315E8"/>
    <w:rsid w:val="00832245"/>
    <w:rsid w:val="008322E0"/>
    <w:rsid w:val="0083490D"/>
    <w:rsid w:val="00840CD1"/>
    <w:rsid w:val="00843EEB"/>
    <w:rsid w:val="00844D02"/>
    <w:rsid w:val="008524F5"/>
    <w:rsid w:val="0086088D"/>
    <w:rsid w:val="00862DE5"/>
    <w:rsid w:val="008636B7"/>
    <w:rsid w:val="008679AF"/>
    <w:rsid w:val="008715E6"/>
    <w:rsid w:val="0087305A"/>
    <w:rsid w:val="0088229A"/>
    <w:rsid w:val="00884140"/>
    <w:rsid w:val="00891F20"/>
    <w:rsid w:val="00894696"/>
    <w:rsid w:val="008970B1"/>
    <w:rsid w:val="00897665"/>
    <w:rsid w:val="008979E6"/>
    <w:rsid w:val="008A5705"/>
    <w:rsid w:val="008C1080"/>
    <w:rsid w:val="008C136D"/>
    <w:rsid w:val="008C16B9"/>
    <w:rsid w:val="008C220A"/>
    <w:rsid w:val="008E162D"/>
    <w:rsid w:val="008E2BF3"/>
    <w:rsid w:val="008E7758"/>
    <w:rsid w:val="008F0716"/>
    <w:rsid w:val="008F2AD8"/>
    <w:rsid w:val="008F791E"/>
    <w:rsid w:val="00913C69"/>
    <w:rsid w:val="00916310"/>
    <w:rsid w:val="0092180E"/>
    <w:rsid w:val="00921DBA"/>
    <w:rsid w:val="00923453"/>
    <w:rsid w:val="00925E6E"/>
    <w:rsid w:val="009263A1"/>
    <w:rsid w:val="0092688D"/>
    <w:rsid w:val="00926A3B"/>
    <w:rsid w:val="009342CA"/>
    <w:rsid w:val="00936F66"/>
    <w:rsid w:val="00936F9A"/>
    <w:rsid w:val="00940239"/>
    <w:rsid w:val="00940BA4"/>
    <w:rsid w:val="009426D9"/>
    <w:rsid w:val="00942D08"/>
    <w:rsid w:val="009442F7"/>
    <w:rsid w:val="00944794"/>
    <w:rsid w:val="00945230"/>
    <w:rsid w:val="0095111F"/>
    <w:rsid w:val="00951BB6"/>
    <w:rsid w:val="00952D79"/>
    <w:rsid w:val="0095470E"/>
    <w:rsid w:val="0095509D"/>
    <w:rsid w:val="00964FE4"/>
    <w:rsid w:val="0096551B"/>
    <w:rsid w:val="00965BD4"/>
    <w:rsid w:val="00967431"/>
    <w:rsid w:val="00967E3D"/>
    <w:rsid w:val="00971229"/>
    <w:rsid w:val="0097139B"/>
    <w:rsid w:val="00974FAC"/>
    <w:rsid w:val="00980F5E"/>
    <w:rsid w:val="0099273A"/>
    <w:rsid w:val="009A364E"/>
    <w:rsid w:val="009A3D14"/>
    <w:rsid w:val="009A3DCE"/>
    <w:rsid w:val="009A40C3"/>
    <w:rsid w:val="009A7FA2"/>
    <w:rsid w:val="009B1C24"/>
    <w:rsid w:val="009B2BB8"/>
    <w:rsid w:val="009B42C4"/>
    <w:rsid w:val="009B6786"/>
    <w:rsid w:val="009C3CDB"/>
    <w:rsid w:val="009C5BB8"/>
    <w:rsid w:val="009C5F0A"/>
    <w:rsid w:val="009C7C80"/>
    <w:rsid w:val="009D3B4E"/>
    <w:rsid w:val="009E1D95"/>
    <w:rsid w:val="009E2430"/>
    <w:rsid w:val="009E25C9"/>
    <w:rsid w:val="009E339B"/>
    <w:rsid w:val="009E38F9"/>
    <w:rsid w:val="009E5BA5"/>
    <w:rsid w:val="009F5445"/>
    <w:rsid w:val="009F62B0"/>
    <w:rsid w:val="00A062B3"/>
    <w:rsid w:val="00A06FC6"/>
    <w:rsid w:val="00A20604"/>
    <w:rsid w:val="00A20C73"/>
    <w:rsid w:val="00A213FE"/>
    <w:rsid w:val="00A25E4E"/>
    <w:rsid w:val="00A30AF1"/>
    <w:rsid w:val="00A355EB"/>
    <w:rsid w:val="00A370C9"/>
    <w:rsid w:val="00A37392"/>
    <w:rsid w:val="00A411BC"/>
    <w:rsid w:val="00A41406"/>
    <w:rsid w:val="00A41B26"/>
    <w:rsid w:val="00A43E95"/>
    <w:rsid w:val="00A4454D"/>
    <w:rsid w:val="00A51211"/>
    <w:rsid w:val="00A514A1"/>
    <w:rsid w:val="00A5187A"/>
    <w:rsid w:val="00A55545"/>
    <w:rsid w:val="00A566BE"/>
    <w:rsid w:val="00A6195F"/>
    <w:rsid w:val="00A66F1C"/>
    <w:rsid w:val="00A6761D"/>
    <w:rsid w:val="00A74742"/>
    <w:rsid w:val="00A85247"/>
    <w:rsid w:val="00A86148"/>
    <w:rsid w:val="00A87FD5"/>
    <w:rsid w:val="00A90E2A"/>
    <w:rsid w:val="00A9278F"/>
    <w:rsid w:val="00A9518B"/>
    <w:rsid w:val="00A96C5E"/>
    <w:rsid w:val="00AA41F9"/>
    <w:rsid w:val="00AA457A"/>
    <w:rsid w:val="00AA5703"/>
    <w:rsid w:val="00AB491A"/>
    <w:rsid w:val="00AB6C21"/>
    <w:rsid w:val="00AB72DD"/>
    <w:rsid w:val="00AD6530"/>
    <w:rsid w:val="00AE1446"/>
    <w:rsid w:val="00AE2196"/>
    <w:rsid w:val="00AE2538"/>
    <w:rsid w:val="00AE5090"/>
    <w:rsid w:val="00AE5F19"/>
    <w:rsid w:val="00AE61D4"/>
    <w:rsid w:val="00AF0B5A"/>
    <w:rsid w:val="00AF632C"/>
    <w:rsid w:val="00B0373C"/>
    <w:rsid w:val="00B04F9D"/>
    <w:rsid w:val="00B06436"/>
    <w:rsid w:val="00B0678F"/>
    <w:rsid w:val="00B07602"/>
    <w:rsid w:val="00B0774E"/>
    <w:rsid w:val="00B07CD3"/>
    <w:rsid w:val="00B21EF8"/>
    <w:rsid w:val="00B22ED9"/>
    <w:rsid w:val="00B23176"/>
    <w:rsid w:val="00B233B3"/>
    <w:rsid w:val="00B2368F"/>
    <w:rsid w:val="00B24980"/>
    <w:rsid w:val="00B25DA6"/>
    <w:rsid w:val="00B3017B"/>
    <w:rsid w:val="00B30638"/>
    <w:rsid w:val="00B30D91"/>
    <w:rsid w:val="00B31969"/>
    <w:rsid w:val="00B36471"/>
    <w:rsid w:val="00B40F25"/>
    <w:rsid w:val="00B42980"/>
    <w:rsid w:val="00B45BCA"/>
    <w:rsid w:val="00B463AE"/>
    <w:rsid w:val="00B4776E"/>
    <w:rsid w:val="00B5487A"/>
    <w:rsid w:val="00B62015"/>
    <w:rsid w:val="00B62517"/>
    <w:rsid w:val="00B7639F"/>
    <w:rsid w:val="00B90D3D"/>
    <w:rsid w:val="00B93194"/>
    <w:rsid w:val="00B93348"/>
    <w:rsid w:val="00BA04F6"/>
    <w:rsid w:val="00BA0633"/>
    <w:rsid w:val="00BA3EF8"/>
    <w:rsid w:val="00BA5EF1"/>
    <w:rsid w:val="00BA680A"/>
    <w:rsid w:val="00BB3EC9"/>
    <w:rsid w:val="00BB59B3"/>
    <w:rsid w:val="00BB7398"/>
    <w:rsid w:val="00BC2CA1"/>
    <w:rsid w:val="00BC537E"/>
    <w:rsid w:val="00BC7DF3"/>
    <w:rsid w:val="00BD26AA"/>
    <w:rsid w:val="00BD376F"/>
    <w:rsid w:val="00BD4584"/>
    <w:rsid w:val="00BD52CF"/>
    <w:rsid w:val="00BE0408"/>
    <w:rsid w:val="00BE25D7"/>
    <w:rsid w:val="00BE323D"/>
    <w:rsid w:val="00BF035E"/>
    <w:rsid w:val="00BF12EF"/>
    <w:rsid w:val="00BF7460"/>
    <w:rsid w:val="00BF7611"/>
    <w:rsid w:val="00C00BDE"/>
    <w:rsid w:val="00C03BA6"/>
    <w:rsid w:val="00C042B9"/>
    <w:rsid w:val="00C06118"/>
    <w:rsid w:val="00C07398"/>
    <w:rsid w:val="00C103FD"/>
    <w:rsid w:val="00C10807"/>
    <w:rsid w:val="00C20E2A"/>
    <w:rsid w:val="00C23E3D"/>
    <w:rsid w:val="00C2557F"/>
    <w:rsid w:val="00C337CB"/>
    <w:rsid w:val="00C340D2"/>
    <w:rsid w:val="00C42857"/>
    <w:rsid w:val="00C42A4E"/>
    <w:rsid w:val="00C46699"/>
    <w:rsid w:val="00C5547C"/>
    <w:rsid w:val="00C60C75"/>
    <w:rsid w:val="00C6293C"/>
    <w:rsid w:val="00C64799"/>
    <w:rsid w:val="00C65C38"/>
    <w:rsid w:val="00C731E9"/>
    <w:rsid w:val="00C7623F"/>
    <w:rsid w:val="00C951D1"/>
    <w:rsid w:val="00CA0963"/>
    <w:rsid w:val="00CA0C28"/>
    <w:rsid w:val="00CA18F2"/>
    <w:rsid w:val="00CA49EC"/>
    <w:rsid w:val="00CA5FFC"/>
    <w:rsid w:val="00CA6B6C"/>
    <w:rsid w:val="00CB16AA"/>
    <w:rsid w:val="00CB2BD3"/>
    <w:rsid w:val="00CB310D"/>
    <w:rsid w:val="00CB4064"/>
    <w:rsid w:val="00CB4E4E"/>
    <w:rsid w:val="00CB6AE6"/>
    <w:rsid w:val="00CC1879"/>
    <w:rsid w:val="00CC4CB3"/>
    <w:rsid w:val="00CC58BF"/>
    <w:rsid w:val="00CD1028"/>
    <w:rsid w:val="00CD1657"/>
    <w:rsid w:val="00CD501C"/>
    <w:rsid w:val="00CD667B"/>
    <w:rsid w:val="00CE1635"/>
    <w:rsid w:val="00CE17DF"/>
    <w:rsid w:val="00CE1AFE"/>
    <w:rsid w:val="00CF19A4"/>
    <w:rsid w:val="00CF5BEF"/>
    <w:rsid w:val="00CF7103"/>
    <w:rsid w:val="00D03B35"/>
    <w:rsid w:val="00D05EAA"/>
    <w:rsid w:val="00D069B1"/>
    <w:rsid w:val="00D06C3B"/>
    <w:rsid w:val="00D0714B"/>
    <w:rsid w:val="00D11BC3"/>
    <w:rsid w:val="00D1327E"/>
    <w:rsid w:val="00D17757"/>
    <w:rsid w:val="00D2276F"/>
    <w:rsid w:val="00D23C31"/>
    <w:rsid w:val="00D25A3E"/>
    <w:rsid w:val="00D268EB"/>
    <w:rsid w:val="00D30A72"/>
    <w:rsid w:val="00D35B21"/>
    <w:rsid w:val="00D40AB3"/>
    <w:rsid w:val="00D418CD"/>
    <w:rsid w:val="00D42CC8"/>
    <w:rsid w:val="00D44B79"/>
    <w:rsid w:val="00D44E6B"/>
    <w:rsid w:val="00D47B63"/>
    <w:rsid w:val="00D50742"/>
    <w:rsid w:val="00D50E2A"/>
    <w:rsid w:val="00D56893"/>
    <w:rsid w:val="00D609E0"/>
    <w:rsid w:val="00D71ACD"/>
    <w:rsid w:val="00D729AC"/>
    <w:rsid w:val="00D735B5"/>
    <w:rsid w:val="00D738D6"/>
    <w:rsid w:val="00D74BA7"/>
    <w:rsid w:val="00D75A04"/>
    <w:rsid w:val="00D771C7"/>
    <w:rsid w:val="00D82EAF"/>
    <w:rsid w:val="00D83CD6"/>
    <w:rsid w:val="00D92021"/>
    <w:rsid w:val="00D93512"/>
    <w:rsid w:val="00D96140"/>
    <w:rsid w:val="00D96771"/>
    <w:rsid w:val="00D96DC4"/>
    <w:rsid w:val="00DA0459"/>
    <w:rsid w:val="00DA0536"/>
    <w:rsid w:val="00DA25F7"/>
    <w:rsid w:val="00DB23B5"/>
    <w:rsid w:val="00DB252F"/>
    <w:rsid w:val="00DB7BCC"/>
    <w:rsid w:val="00DC34B8"/>
    <w:rsid w:val="00DC4085"/>
    <w:rsid w:val="00DC42C7"/>
    <w:rsid w:val="00DC5225"/>
    <w:rsid w:val="00DD2325"/>
    <w:rsid w:val="00DD4A9F"/>
    <w:rsid w:val="00DD4E6F"/>
    <w:rsid w:val="00DD6E1C"/>
    <w:rsid w:val="00DE12D1"/>
    <w:rsid w:val="00DE1769"/>
    <w:rsid w:val="00DE7018"/>
    <w:rsid w:val="00DF29E1"/>
    <w:rsid w:val="00DF5767"/>
    <w:rsid w:val="00E02813"/>
    <w:rsid w:val="00E030CB"/>
    <w:rsid w:val="00E057A5"/>
    <w:rsid w:val="00E0697E"/>
    <w:rsid w:val="00E06A20"/>
    <w:rsid w:val="00E10F59"/>
    <w:rsid w:val="00E215C2"/>
    <w:rsid w:val="00E233B4"/>
    <w:rsid w:val="00E26D06"/>
    <w:rsid w:val="00E35CA0"/>
    <w:rsid w:val="00E41C5E"/>
    <w:rsid w:val="00E46554"/>
    <w:rsid w:val="00E46B34"/>
    <w:rsid w:val="00E50173"/>
    <w:rsid w:val="00E54ABC"/>
    <w:rsid w:val="00E556BD"/>
    <w:rsid w:val="00E55D57"/>
    <w:rsid w:val="00E65651"/>
    <w:rsid w:val="00E66EF5"/>
    <w:rsid w:val="00E70C29"/>
    <w:rsid w:val="00E74A5B"/>
    <w:rsid w:val="00E754D3"/>
    <w:rsid w:val="00E77840"/>
    <w:rsid w:val="00E84068"/>
    <w:rsid w:val="00E91AF4"/>
    <w:rsid w:val="00EA1038"/>
    <w:rsid w:val="00EA30F1"/>
    <w:rsid w:val="00EA3FEF"/>
    <w:rsid w:val="00EA4DB9"/>
    <w:rsid w:val="00EA7DBC"/>
    <w:rsid w:val="00EB2E77"/>
    <w:rsid w:val="00EB59CD"/>
    <w:rsid w:val="00EB5BA6"/>
    <w:rsid w:val="00EB71CE"/>
    <w:rsid w:val="00EC0319"/>
    <w:rsid w:val="00EC1D9C"/>
    <w:rsid w:val="00EC29B7"/>
    <w:rsid w:val="00EC5A44"/>
    <w:rsid w:val="00EC69BB"/>
    <w:rsid w:val="00ED189A"/>
    <w:rsid w:val="00ED1999"/>
    <w:rsid w:val="00ED648A"/>
    <w:rsid w:val="00EE15A1"/>
    <w:rsid w:val="00EE56FC"/>
    <w:rsid w:val="00EE68A8"/>
    <w:rsid w:val="00EF2A7E"/>
    <w:rsid w:val="00EF559A"/>
    <w:rsid w:val="00EF5C2B"/>
    <w:rsid w:val="00F00482"/>
    <w:rsid w:val="00F06CF7"/>
    <w:rsid w:val="00F121BA"/>
    <w:rsid w:val="00F12E06"/>
    <w:rsid w:val="00F13849"/>
    <w:rsid w:val="00F1689C"/>
    <w:rsid w:val="00F20FE3"/>
    <w:rsid w:val="00F21B80"/>
    <w:rsid w:val="00F24143"/>
    <w:rsid w:val="00F277FE"/>
    <w:rsid w:val="00F27A91"/>
    <w:rsid w:val="00F3453D"/>
    <w:rsid w:val="00F4164F"/>
    <w:rsid w:val="00F41719"/>
    <w:rsid w:val="00F41EB4"/>
    <w:rsid w:val="00F46D80"/>
    <w:rsid w:val="00F52AFF"/>
    <w:rsid w:val="00F52D78"/>
    <w:rsid w:val="00F53EAF"/>
    <w:rsid w:val="00F57384"/>
    <w:rsid w:val="00F57A54"/>
    <w:rsid w:val="00F71DDA"/>
    <w:rsid w:val="00F77217"/>
    <w:rsid w:val="00F8102C"/>
    <w:rsid w:val="00F878F7"/>
    <w:rsid w:val="00F91906"/>
    <w:rsid w:val="00F91FD2"/>
    <w:rsid w:val="00F9725E"/>
    <w:rsid w:val="00FA3E3E"/>
    <w:rsid w:val="00FA4AA6"/>
    <w:rsid w:val="00FA5AC6"/>
    <w:rsid w:val="00FB3C6E"/>
    <w:rsid w:val="00FB5309"/>
    <w:rsid w:val="00FC12E7"/>
    <w:rsid w:val="00FC3650"/>
    <w:rsid w:val="00FC7C83"/>
    <w:rsid w:val="00FD51C3"/>
    <w:rsid w:val="00FD7370"/>
    <w:rsid w:val="00FE05C1"/>
    <w:rsid w:val="00FE06A9"/>
    <w:rsid w:val="00FE27D4"/>
    <w:rsid w:val="00FE5A03"/>
    <w:rsid w:val="00FF09DB"/>
    <w:rsid w:val="00FF0B71"/>
    <w:rsid w:val="00FF47B1"/>
    <w:rsid w:val="00FF48F7"/>
    <w:rsid w:val="00FF4F3C"/>
    <w:rsid w:val="07866C57"/>
    <w:rsid w:val="0FCE8F75"/>
    <w:rsid w:val="21182406"/>
    <w:rsid w:val="3BAC1625"/>
    <w:rsid w:val="3D525816"/>
    <w:rsid w:val="4D00B779"/>
    <w:rsid w:val="57E6EFAD"/>
    <w:rsid w:val="659F6D79"/>
    <w:rsid w:val="74CD6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FA7582B"/>
  <w15:docId w15:val="{E718396C-B896-43C2-8633-12B51A973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EastAsia" w:hAnsi="Century" w:cs="Century"/>
        <w:sz w:val="21"/>
        <w:szCs w:val="21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72FF9"/>
    <w:rPr>
      <w:rFonts w:ascii="Times New Roman" w:hAnsi="Times New Roman"/>
    </w:rPr>
  </w:style>
  <w:style w:type="paragraph" w:styleId="1">
    <w:name w:val="heading 1"/>
    <w:basedOn w:val="a"/>
    <w:next w:val="a"/>
    <w:autoRedefine/>
    <w:qFormat/>
    <w:rsid w:val="00BB59B3"/>
    <w:pPr>
      <w:keepNext/>
      <w:numPr>
        <w:ilvl w:val="1"/>
        <w:numId w:val="29"/>
      </w:numPr>
      <w:outlineLvl w:val="0"/>
      <w:pPrChange w:id="0" w:author="yamauchi takashi" w:date="2024-03-27T18:54:00Z">
        <w:pPr>
          <w:keepNext/>
          <w:widowControl w:val="0"/>
          <w:jc w:val="both"/>
          <w:outlineLvl w:val="0"/>
        </w:pPr>
      </w:pPrChange>
    </w:pPr>
    <w:rPr>
      <w:rFonts w:eastAsia="Arial" w:cs="Arial"/>
      <w:b/>
      <w:szCs w:val="24"/>
      <w:rPrChange w:id="0" w:author="yamauchi takashi" w:date="2024-03-27T18:54:00Z">
        <w:rPr>
          <w:rFonts w:eastAsia="Arial" w:cs="Arial"/>
          <w:b/>
          <w:sz w:val="21"/>
          <w:szCs w:val="24"/>
          <w:lang w:val="en-US" w:eastAsia="ja-JP" w:bidi="ar-SA"/>
        </w:rPr>
      </w:rPrChange>
    </w:rPr>
  </w:style>
  <w:style w:type="paragraph" w:styleId="2">
    <w:name w:val="heading 2"/>
    <w:basedOn w:val="a"/>
    <w:next w:val="a"/>
    <w:autoRedefine/>
    <w:rsid w:val="00B07602"/>
    <w:pPr>
      <w:keepNext/>
      <w:keepLines/>
      <w:numPr>
        <w:numId w:val="35"/>
      </w:numPr>
      <w:spacing w:before="360" w:after="80"/>
      <w:outlineLvl w:val="1"/>
    </w:pPr>
    <w:rPr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121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7">
    <w:name w:val="List Paragraph"/>
    <w:basedOn w:val="a"/>
    <w:uiPriority w:val="34"/>
    <w:qFormat/>
    <w:rsid w:val="005E1690"/>
    <w:pPr>
      <w:ind w:leftChars="400" w:left="840"/>
    </w:pPr>
  </w:style>
  <w:style w:type="paragraph" w:styleId="af8">
    <w:name w:val="header"/>
    <w:basedOn w:val="a"/>
    <w:link w:val="af9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9">
    <w:name w:val="ヘッダー (文字)"/>
    <w:basedOn w:val="a0"/>
    <w:link w:val="af8"/>
    <w:uiPriority w:val="99"/>
    <w:rsid w:val="0005077F"/>
  </w:style>
  <w:style w:type="paragraph" w:styleId="afa">
    <w:name w:val="footer"/>
    <w:basedOn w:val="a"/>
    <w:link w:val="afb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b">
    <w:name w:val="フッター (文字)"/>
    <w:basedOn w:val="a0"/>
    <w:link w:val="afa"/>
    <w:uiPriority w:val="99"/>
    <w:rsid w:val="0005077F"/>
  </w:style>
  <w:style w:type="table" w:styleId="afc">
    <w:name w:val="Table Grid"/>
    <w:basedOn w:val="a1"/>
    <w:uiPriority w:val="39"/>
    <w:rsid w:val="0012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Balloon Text"/>
    <w:basedOn w:val="a"/>
    <w:link w:val="afe"/>
    <w:uiPriority w:val="99"/>
    <w:semiHidden/>
    <w:unhideWhenUsed/>
    <w:rsid w:val="00114A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e">
    <w:name w:val="吹き出し (文字)"/>
    <w:basedOn w:val="a0"/>
    <w:link w:val="afd"/>
    <w:uiPriority w:val="99"/>
    <w:semiHidden/>
    <w:rsid w:val="00114A0F"/>
    <w:rPr>
      <w:rFonts w:asciiTheme="majorHAnsi" w:eastAsiaTheme="majorEastAsia" w:hAnsiTheme="majorHAnsi" w:cstheme="majorBidi"/>
      <w:sz w:val="18"/>
      <w:szCs w:val="18"/>
    </w:rPr>
  </w:style>
  <w:style w:type="paragraph" w:styleId="aff">
    <w:name w:val="Revision"/>
    <w:hidden/>
    <w:uiPriority w:val="99"/>
    <w:semiHidden/>
    <w:rsid w:val="000F791D"/>
    <w:pPr>
      <w:widowControl/>
      <w:jc w:val="left"/>
    </w:pPr>
  </w:style>
  <w:style w:type="character" w:styleId="aff0">
    <w:name w:val="annotation reference"/>
    <w:basedOn w:val="a0"/>
    <w:uiPriority w:val="99"/>
    <w:semiHidden/>
    <w:unhideWhenUsed/>
    <w:rsid w:val="008A5705"/>
    <w:rPr>
      <w:sz w:val="18"/>
      <w:szCs w:val="18"/>
    </w:rPr>
  </w:style>
  <w:style w:type="paragraph" w:styleId="aff1">
    <w:name w:val="annotation text"/>
    <w:basedOn w:val="a"/>
    <w:link w:val="aff2"/>
    <w:uiPriority w:val="99"/>
    <w:semiHidden/>
    <w:unhideWhenUsed/>
    <w:rsid w:val="008A5705"/>
    <w:pPr>
      <w:jc w:val="left"/>
    </w:pPr>
  </w:style>
  <w:style w:type="character" w:customStyle="1" w:styleId="aff2">
    <w:name w:val="コメント文字列 (文字)"/>
    <w:basedOn w:val="a0"/>
    <w:link w:val="aff1"/>
    <w:uiPriority w:val="99"/>
    <w:semiHidden/>
    <w:rsid w:val="008A5705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8A5705"/>
    <w:rPr>
      <w:b/>
      <w:bCs/>
    </w:rPr>
  </w:style>
  <w:style w:type="character" w:customStyle="1" w:styleId="aff4">
    <w:name w:val="コメント内容 (文字)"/>
    <w:basedOn w:val="aff2"/>
    <w:link w:val="aff3"/>
    <w:uiPriority w:val="99"/>
    <w:semiHidden/>
    <w:rsid w:val="008A5705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303CD5"/>
    <w:pPr>
      <w:spacing w:before="120"/>
      <w:ind w:left="210"/>
      <w:jc w:val="left"/>
    </w:pPr>
    <w:rPr>
      <w:rFonts w:asciiTheme="minorHAnsi" w:hAnsiTheme="minorHAnsi" w:cs="Times New Roman"/>
      <w:b/>
      <w:bCs/>
      <w:sz w:val="22"/>
      <w:szCs w:val="26"/>
    </w:rPr>
  </w:style>
  <w:style w:type="character" w:styleId="aff5">
    <w:name w:val="Hyperlink"/>
    <w:basedOn w:val="a0"/>
    <w:uiPriority w:val="99"/>
    <w:unhideWhenUsed/>
    <w:rsid w:val="004C4E1A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B62517"/>
    <w:pPr>
      <w:tabs>
        <w:tab w:val="left" w:pos="630"/>
        <w:tab w:val="right" w:leader="dot" w:pos="8494"/>
      </w:tabs>
      <w:spacing w:before="120"/>
      <w:jc w:val="left"/>
    </w:pPr>
    <w:rPr>
      <w:rFonts w:asciiTheme="minorHAnsi" w:hAnsiTheme="minorHAnsi" w:cs="Times New Roman"/>
      <w:b/>
      <w:bCs/>
      <w:i/>
      <w:iCs/>
      <w:sz w:val="24"/>
      <w:szCs w:val="28"/>
    </w:rPr>
  </w:style>
  <w:style w:type="character" w:customStyle="1" w:styleId="jlqj4b">
    <w:name w:val="jlqj4b"/>
    <w:basedOn w:val="a0"/>
    <w:rsid w:val="004362C7"/>
  </w:style>
  <w:style w:type="character" w:customStyle="1" w:styleId="70">
    <w:name w:val="見出し 7 (文字)"/>
    <w:basedOn w:val="a0"/>
    <w:link w:val="7"/>
    <w:uiPriority w:val="9"/>
    <w:semiHidden/>
    <w:rsid w:val="00A5121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f6">
    <w:name w:val="caption"/>
    <w:basedOn w:val="a"/>
    <w:next w:val="a"/>
    <w:uiPriority w:val="35"/>
    <w:unhideWhenUsed/>
    <w:qFormat/>
    <w:rsid w:val="00C20E2A"/>
    <w:pPr>
      <w:spacing w:after="200"/>
    </w:pPr>
    <w:rPr>
      <w:i/>
      <w:iCs/>
      <w:color w:val="1F497D" w:themeColor="text2"/>
      <w:sz w:val="18"/>
      <w:szCs w:val="18"/>
    </w:rPr>
  </w:style>
  <w:style w:type="paragraph" w:styleId="aff7">
    <w:name w:val="TOC Heading"/>
    <w:basedOn w:val="1"/>
    <w:next w:val="a"/>
    <w:uiPriority w:val="39"/>
    <w:unhideWhenUsed/>
    <w:qFormat/>
    <w:rsid w:val="00602419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en-US"/>
    </w:rPr>
  </w:style>
  <w:style w:type="paragraph" w:styleId="30">
    <w:name w:val="toc 3"/>
    <w:basedOn w:val="a"/>
    <w:next w:val="a"/>
    <w:autoRedefine/>
    <w:uiPriority w:val="39"/>
    <w:semiHidden/>
    <w:unhideWhenUsed/>
    <w:rsid w:val="00602419"/>
    <w:pPr>
      <w:ind w:left="420"/>
      <w:jc w:val="left"/>
    </w:pPr>
    <w:rPr>
      <w:rFonts w:asciiTheme="minorHAnsi" w:hAnsiTheme="minorHAnsi" w:cs="Times New Roman"/>
      <w:sz w:val="20"/>
      <w:szCs w:val="24"/>
    </w:rPr>
  </w:style>
  <w:style w:type="paragraph" w:styleId="40">
    <w:name w:val="toc 4"/>
    <w:basedOn w:val="a"/>
    <w:next w:val="a"/>
    <w:autoRedefine/>
    <w:uiPriority w:val="39"/>
    <w:semiHidden/>
    <w:unhideWhenUsed/>
    <w:rsid w:val="00602419"/>
    <w:pPr>
      <w:ind w:left="630"/>
      <w:jc w:val="left"/>
    </w:pPr>
    <w:rPr>
      <w:rFonts w:asciiTheme="minorHAnsi" w:hAnsiTheme="minorHAnsi" w:cs="Times New Roman"/>
      <w:sz w:val="20"/>
      <w:szCs w:val="24"/>
    </w:rPr>
  </w:style>
  <w:style w:type="paragraph" w:styleId="50">
    <w:name w:val="toc 5"/>
    <w:basedOn w:val="a"/>
    <w:next w:val="a"/>
    <w:autoRedefine/>
    <w:uiPriority w:val="39"/>
    <w:semiHidden/>
    <w:unhideWhenUsed/>
    <w:rsid w:val="00602419"/>
    <w:pPr>
      <w:ind w:left="840"/>
      <w:jc w:val="left"/>
    </w:pPr>
    <w:rPr>
      <w:rFonts w:asciiTheme="minorHAnsi" w:hAnsiTheme="minorHAnsi" w:cs="Times New Roman"/>
      <w:sz w:val="20"/>
      <w:szCs w:val="24"/>
    </w:rPr>
  </w:style>
  <w:style w:type="paragraph" w:styleId="60">
    <w:name w:val="toc 6"/>
    <w:basedOn w:val="a"/>
    <w:next w:val="a"/>
    <w:autoRedefine/>
    <w:uiPriority w:val="39"/>
    <w:semiHidden/>
    <w:unhideWhenUsed/>
    <w:rsid w:val="00602419"/>
    <w:pPr>
      <w:ind w:left="1050"/>
      <w:jc w:val="left"/>
    </w:pPr>
    <w:rPr>
      <w:rFonts w:asciiTheme="minorHAnsi" w:hAnsiTheme="minorHAnsi" w:cs="Times New Roman"/>
      <w:sz w:val="20"/>
      <w:szCs w:val="24"/>
    </w:rPr>
  </w:style>
  <w:style w:type="paragraph" w:styleId="71">
    <w:name w:val="toc 7"/>
    <w:basedOn w:val="a"/>
    <w:next w:val="a"/>
    <w:autoRedefine/>
    <w:uiPriority w:val="39"/>
    <w:semiHidden/>
    <w:unhideWhenUsed/>
    <w:rsid w:val="00602419"/>
    <w:pPr>
      <w:ind w:left="1260"/>
      <w:jc w:val="left"/>
    </w:pPr>
    <w:rPr>
      <w:rFonts w:asciiTheme="minorHAnsi" w:hAnsiTheme="minorHAnsi" w:cs="Times New Roman"/>
      <w:sz w:val="20"/>
      <w:szCs w:val="24"/>
    </w:rPr>
  </w:style>
  <w:style w:type="paragraph" w:styleId="8">
    <w:name w:val="toc 8"/>
    <w:basedOn w:val="a"/>
    <w:next w:val="a"/>
    <w:autoRedefine/>
    <w:uiPriority w:val="39"/>
    <w:semiHidden/>
    <w:unhideWhenUsed/>
    <w:rsid w:val="00602419"/>
    <w:pPr>
      <w:ind w:left="1470"/>
      <w:jc w:val="left"/>
    </w:pPr>
    <w:rPr>
      <w:rFonts w:asciiTheme="minorHAnsi" w:hAnsiTheme="minorHAnsi" w:cs="Times New Roman"/>
      <w:sz w:val="20"/>
      <w:szCs w:val="24"/>
    </w:rPr>
  </w:style>
  <w:style w:type="paragraph" w:styleId="9">
    <w:name w:val="toc 9"/>
    <w:basedOn w:val="a"/>
    <w:next w:val="a"/>
    <w:autoRedefine/>
    <w:uiPriority w:val="39"/>
    <w:semiHidden/>
    <w:unhideWhenUsed/>
    <w:rsid w:val="00602419"/>
    <w:pPr>
      <w:ind w:left="1680"/>
      <w:jc w:val="left"/>
    </w:pPr>
    <w:rPr>
      <w:rFonts w:asciiTheme="minorHAnsi" w:hAnsiTheme="minorHAnsi" w:cs="Times New Roman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19b414c3d9da9451ede3c10639b9d807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1249fea17e49e03d1deddd1e94109679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DF90A75-559A-4794-AE44-19A097E0E1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514929-FF0A-4A42-A5C4-984C5775A6C8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3.xml><?xml version="1.0" encoding="utf-8"?>
<ds:datastoreItem xmlns:ds="http://schemas.openxmlformats.org/officeDocument/2006/customXml" ds:itemID="{6E931B4E-0EB4-6A43-8DF2-A12A7A63EF4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8A5E6AE-709A-4E00-AB93-11E8EF03695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13</Pages>
  <Words>2274</Words>
  <Characters>12963</Characters>
  <Application>Microsoft Office Word</Application>
  <DocSecurity>0</DocSecurity>
  <Lines>108</Lines>
  <Paragraphs>30</Paragraphs>
  <ScaleCrop>false</ScaleCrop>
  <Company/>
  <LinksUpToDate>false</LinksUpToDate>
  <CharactersWithSpaces>15207</CharactersWithSpaces>
  <SharedDoc>false</SharedDoc>
  <HLinks>
    <vt:vector size="84" baseType="variant">
      <vt:variant>
        <vt:i4>1179711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_Toc162381415</vt:lpwstr>
      </vt:variant>
      <vt:variant>
        <vt:i4>1179711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_Toc162381414</vt:lpwstr>
      </vt:variant>
      <vt:variant>
        <vt:i4>1179711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_Toc162381413</vt:lpwstr>
      </vt:variant>
      <vt:variant>
        <vt:i4>1179711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_Toc162381412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_Toc162381411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_Toc162381410</vt:lpwstr>
      </vt:variant>
      <vt:variant>
        <vt:i4>1245247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_Toc162381409</vt:lpwstr>
      </vt:variant>
      <vt:variant>
        <vt:i4>1245247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_Toc162381408</vt:lpwstr>
      </vt:variant>
      <vt:variant>
        <vt:i4>1245247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_Toc162381407</vt:lpwstr>
      </vt:variant>
      <vt:variant>
        <vt:i4>1245247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_Toc162381406</vt:lpwstr>
      </vt:variant>
      <vt:variant>
        <vt:i4>1245247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_Toc162381405</vt:lpwstr>
      </vt:variant>
      <vt:variant>
        <vt:i4>1245247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_Toc162381404</vt:lpwstr>
      </vt:variant>
      <vt:variant>
        <vt:i4>1245247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_Toc162381403</vt:lpwstr>
      </vt:variant>
      <vt:variant>
        <vt:i4>1245247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_Toc162381402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Takashi Oshiro</dc:creator>
  <cp:keywords/>
  <cp:lastModifiedBy>Yudai Etsunaga</cp:lastModifiedBy>
  <cp:revision>350</cp:revision>
  <cp:lastPrinted>2018-08-26T16:48:00Z</cp:lastPrinted>
  <dcterms:created xsi:type="dcterms:W3CDTF">2022-02-23T10:23:00Z</dcterms:created>
  <dcterms:modified xsi:type="dcterms:W3CDTF">2024-04-01T06:07:00Z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  <property fmtid="{D5CDD505-2E9C-101B-9397-08002B2CF9AE}" pid="3" name="MediaServiceImageTags">
    <vt:lpwstr/>
  </property>
</Properties>
</file>
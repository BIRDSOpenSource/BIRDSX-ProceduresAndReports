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715567D" w14:textId="3A984A1B" w:rsidR="0010498B" w:rsidRPr="00B775F1" w:rsidRDefault="0010498B" w:rsidP="00F23E74">
      <w:pPr>
        <w:widowControl w:val="0"/>
        <w:tabs>
          <w:tab w:val="clear" w:pos="360"/>
        </w:tabs>
        <w:spacing w:line="240" w:lineRule="auto"/>
        <w:ind w:firstLine="144"/>
        <w:jc w:val="center"/>
        <w:rPr>
          <w:rFonts w:eastAsia="ＭＳ 明朝"/>
          <w:kern w:val="2"/>
          <w:sz w:val="40"/>
          <w:szCs w:val="40"/>
          <w:lang w:val="en-US" w:eastAsia="ja-JP"/>
        </w:rPr>
      </w:pPr>
      <w:r w:rsidRPr="00B775F1">
        <w:rPr>
          <w:rFonts w:eastAsia="ＭＳ 明朝"/>
          <w:kern w:val="2"/>
          <w:sz w:val="40"/>
          <w:szCs w:val="40"/>
          <w:lang w:val="en-US" w:eastAsia="ja-JP"/>
        </w:rPr>
        <w:t>Kyushu Institute of Technology</w:t>
      </w:r>
    </w:p>
    <w:p w14:paraId="78A3ADDB" w14:textId="77777777" w:rsidR="0010498B" w:rsidRPr="00B775F1" w:rsidRDefault="0010498B" w:rsidP="0010498B">
      <w:pPr>
        <w:widowControl w:val="0"/>
        <w:tabs>
          <w:tab w:val="clear" w:pos="360"/>
        </w:tabs>
        <w:spacing w:line="240" w:lineRule="auto"/>
        <w:ind w:firstLine="144"/>
        <w:jc w:val="center"/>
        <w:rPr>
          <w:rFonts w:eastAsia="ＭＳ 明朝"/>
          <w:kern w:val="2"/>
          <w:sz w:val="22"/>
          <w:szCs w:val="22"/>
          <w:lang w:val="en-US" w:eastAsia="ja-JP"/>
        </w:rPr>
      </w:pPr>
      <w:r w:rsidRPr="00B775F1">
        <w:rPr>
          <w:rFonts w:eastAsia="ＭＳ 明朝"/>
          <w:kern w:val="2"/>
          <w:sz w:val="22"/>
          <w:szCs w:val="22"/>
          <w:lang w:val="en-US" w:eastAsia="ja-JP"/>
        </w:rPr>
        <w:t>Department of Applied Science for Integrated System Engineering</w:t>
      </w:r>
    </w:p>
    <w:p w14:paraId="088A6E54" w14:textId="77777777" w:rsidR="007B164A" w:rsidRPr="00B775F1" w:rsidRDefault="007B164A" w:rsidP="007B164A"/>
    <w:p w14:paraId="41B74157" w14:textId="02EBBB71" w:rsidR="007B164A" w:rsidRPr="00B775F1" w:rsidRDefault="0010498B" w:rsidP="007B164A">
      <w:pPr>
        <w:jc w:val="center"/>
      </w:pPr>
      <w:r w:rsidRPr="00B775F1">
        <w:rPr>
          <w:noProof/>
          <w:lang w:val="en-GB"/>
        </w:rPr>
        <w:drawing>
          <wp:inline distT="0" distB="0" distL="0" distR="0" wp14:anchorId="07CEF7CE" wp14:editId="2A05437F">
            <wp:extent cx="583729" cy="646628"/>
            <wp:effectExtent l="0" t="0" r="6985" b="1270"/>
            <wp:docPr id="13" name="Shape 224" descr="C:\Users\Owner\Pictures\symbol_4.gif"/>
            <wp:cNvGraphicFramePr/>
            <a:graphic xmlns:a="http://schemas.openxmlformats.org/drawingml/2006/main">
              <a:graphicData uri="http://schemas.openxmlformats.org/drawingml/2006/picture">
                <pic:pic xmlns:pic="http://schemas.openxmlformats.org/drawingml/2006/picture">
                  <pic:nvPicPr>
                    <pic:cNvPr id="7" name="Shape 224" descr="C:\Users\Owner\Pictures\symbol_4.gif"/>
                    <pic:cNvPicPr preferRelativeResize="0"/>
                  </pic:nvPicPr>
                  <pic:blipFill rotWithShape="1">
                    <a:blip r:embed="rId11" cstate="screen">
                      <a:alphaModFix/>
                      <a:extLst>
                        <a:ext uri="{28A0092B-C50C-407E-A947-70E740481C1C}">
                          <a14:useLocalDpi xmlns:a14="http://schemas.microsoft.com/office/drawing/2010/main"/>
                        </a:ext>
                      </a:extLst>
                    </a:blip>
                    <a:srcRect/>
                    <a:stretch/>
                  </pic:blipFill>
                  <pic:spPr>
                    <a:xfrm>
                      <a:off x="0" y="0"/>
                      <a:ext cx="583729" cy="646628"/>
                    </a:xfrm>
                    <a:prstGeom prst="rect">
                      <a:avLst/>
                    </a:prstGeom>
                    <a:noFill/>
                    <a:ln>
                      <a:noFill/>
                    </a:ln>
                  </pic:spPr>
                </pic:pic>
              </a:graphicData>
            </a:graphic>
          </wp:inline>
        </w:drawing>
      </w:r>
    </w:p>
    <w:p w14:paraId="7E7567AB" w14:textId="79170B52" w:rsidR="0010498B" w:rsidRPr="00B775F1" w:rsidRDefault="0010498B" w:rsidP="007B164A">
      <w:pPr>
        <w:jc w:val="center"/>
      </w:pPr>
    </w:p>
    <w:p w14:paraId="041A40E7" w14:textId="1690C908" w:rsidR="0010498B" w:rsidRPr="00B775F1" w:rsidRDefault="00A6151C" w:rsidP="007B164A">
      <w:pPr>
        <w:jc w:val="center"/>
      </w:pPr>
      <w:r>
        <w:rPr>
          <w:noProof/>
        </w:rPr>
        <w:drawing>
          <wp:inline distT="0" distB="0" distL="0" distR="0" wp14:anchorId="4B7CE769" wp14:editId="43330F06">
            <wp:extent cx="1536700" cy="1557815"/>
            <wp:effectExtent l="0" t="0" r="6350" b="4445"/>
            <wp:docPr id="123130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09315" name="Picture 12313093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50946" cy="1572256"/>
                    </a:xfrm>
                    <a:prstGeom prst="rect">
                      <a:avLst/>
                    </a:prstGeom>
                  </pic:spPr>
                </pic:pic>
              </a:graphicData>
            </a:graphic>
          </wp:inline>
        </w:drawing>
      </w:r>
    </w:p>
    <w:p w14:paraId="2E52829E" w14:textId="77777777" w:rsidR="007B164A" w:rsidRPr="00B775F1" w:rsidRDefault="007B164A" w:rsidP="007B164A"/>
    <w:p w14:paraId="2E69C356" w14:textId="77777777" w:rsidR="007B164A" w:rsidRPr="00B775F1" w:rsidRDefault="007B164A" w:rsidP="007B164A"/>
    <w:p w14:paraId="17E4B1C6" w14:textId="34CA332D" w:rsidR="00437D60" w:rsidRDefault="00437D60" w:rsidP="00437D60">
      <w:pPr>
        <w:pBdr>
          <w:top w:val="nil"/>
          <w:left w:val="nil"/>
          <w:bottom w:val="nil"/>
          <w:right w:val="nil"/>
          <w:between w:val="nil"/>
        </w:pBdr>
        <w:jc w:val="center"/>
        <w:rPr>
          <w:rFonts w:eastAsia="Times New Roman"/>
          <w:b/>
          <w:noProof/>
          <w:color w:val="000000"/>
          <w:sz w:val="52"/>
        </w:rPr>
      </w:pPr>
      <w:r>
        <w:rPr>
          <w:rFonts w:eastAsia="Times New Roman"/>
          <w:b/>
          <w:noProof/>
          <w:color w:val="000000"/>
          <w:sz w:val="52"/>
        </w:rPr>
        <w:t xml:space="preserve">BIRDS-X </w:t>
      </w:r>
      <w:r w:rsidR="00BC6658">
        <w:rPr>
          <w:rFonts w:eastAsia="Times New Roman" w:hint="eastAsia"/>
          <w:b/>
          <w:noProof/>
          <w:color w:val="000000"/>
          <w:sz w:val="52"/>
          <w:lang w:eastAsia="ja-JP"/>
        </w:rPr>
        <w:t>Project</w:t>
      </w:r>
    </w:p>
    <w:p w14:paraId="1E48E95A" w14:textId="3A219126" w:rsidR="00FF0378" w:rsidRPr="00FF0378" w:rsidRDefault="00FF0378" w:rsidP="00437D60">
      <w:pPr>
        <w:pBdr>
          <w:top w:val="nil"/>
          <w:left w:val="nil"/>
          <w:bottom w:val="nil"/>
          <w:right w:val="nil"/>
          <w:between w:val="nil"/>
        </w:pBdr>
        <w:jc w:val="center"/>
        <w:rPr>
          <w:b/>
          <w:color w:val="000000"/>
          <w:sz w:val="52"/>
          <w:lang w:eastAsia="ja-JP"/>
        </w:rPr>
      </w:pPr>
      <w:r w:rsidRPr="00FF0378">
        <w:rPr>
          <w:b/>
          <w:color w:val="000000"/>
          <w:sz w:val="52"/>
          <w:lang w:eastAsia="ja-JP"/>
        </w:rPr>
        <w:t>DRAGONFLY</w:t>
      </w:r>
    </w:p>
    <w:p w14:paraId="2A778F36" w14:textId="56C3280F" w:rsidR="007B164A" w:rsidRPr="00B775F1" w:rsidRDefault="007B164A" w:rsidP="00437D60">
      <w:pPr>
        <w:pBdr>
          <w:top w:val="nil"/>
          <w:left w:val="nil"/>
          <w:bottom w:val="nil"/>
          <w:right w:val="nil"/>
          <w:between w:val="nil"/>
        </w:pBdr>
        <w:rPr>
          <w:rFonts w:eastAsia="Times New Roman"/>
          <w:b/>
          <w:color w:val="000000"/>
          <w:sz w:val="52"/>
        </w:rPr>
      </w:pPr>
    </w:p>
    <w:p w14:paraId="47BDE3B5" w14:textId="77777777" w:rsidR="007B164A" w:rsidRPr="00B775F1" w:rsidRDefault="007B164A" w:rsidP="007B164A">
      <w:pPr>
        <w:pBdr>
          <w:top w:val="nil"/>
          <w:left w:val="nil"/>
          <w:bottom w:val="nil"/>
          <w:right w:val="nil"/>
          <w:between w:val="nil"/>
        </w:pBdr>
        <w:jc w:val="center"/>
        <w:rPr>
          <w:rFonts w:eastAsia="Times New Roman"/>
          <w:b/>
          <w:color w:val="000000"/>
        </w:rPr>
      </w:pPr>
    </w:p>
    <w:p w14:paraId="5AD56F78" w14:textId="77777777" w:rsidR="007B164A" w:rsidRPr="00B775F1" w:rsidRDefault="007B164A" w:rsidP="007B164A">
      <w:pPr>
        <w:jc w:val="center"/>
        <w:rPr>
          <w:b/>
          <w:sz w:val="40"/>
          <w:szCs w:val="36"/>
        </w:rPr>
      </w:pPr>
    </w:p>
    <w:p w14:paraId="49222AD5" w14:textId="77777777" w:rsidR="007B164A" w:rsidRPr="00B775F1" w:rsidRDefault="007B164A" w:rsidP="007B164A"/>
    <w:p w14:paraId="788FEFCD" w14:textId="5855627D" w:rsidR="007B164A" w:rsidRDefault="007B164A" w:rsidP="0010498B">
      <w:pPr>
        <w:jc w:val="center"/>
        <w:rPr>
          <w:b/>
          <w:sz w:val="40"/>
          <w:szCs w:val="36"/>
        </w:rPr>
      </w:pPr>
      <w:r w:rsidRPr="00B775F1">
        <w:rPr>
          <w:b/>
          <w:sz w:val="40"/>
          <w:szCs w:val="36"/>
        </w:rPr>
        <w:t>Inhibit Function Test Report</w:t>
      </w:r>
    </w:p>
    <w:p w14:paraId="500AFFC2" w14:textId="77777777" w:rsidR="00E51E7B" w:rsidRDefault="00E51E7B" w:rsidP="0010498B">
      <w:pPr>
        <w:jc w:val="center"/>
        <w:rPr>
          <w:b/>
          <w:sz w:val="40"/>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1755"/>
        <w:gridCol w:w="2597"/>
        <w:gridCol w:w="2642"/>
      </w:tblGrid>
      <w:tr w:rsidR="00E51E7B" w:rsidRPr="00B775F1" w14:paraId="11AF0BE2" w14:textId="77777777" w:rsidTr="26B0972B">
        <w:tc>
          <w:tcPr>
            <w:tcW w:w="1121" w:type="pct"/>
            <w:vAlign w:val="center"/>
          </w:tcPr>
          <w:p w14:paraId="6500AE73" w14:textId="77777777" w:rsidR="00E51E7B" w:rsidRPr="00B775F1" w:rsidRDefault="00E51E7B">
            <w:pPr>
              <w:jc w:val="center"/>
              <w:rPr>
                <w:b/>
                <w:sz w:val="22"/>
                <w:szCs w:val="20"/>
              </w:rPr>
            </w:pPr>
            <w:r w:rsidRPr="00B775F1">
              <w:rPr>
                <w:b/>
                <w:sz w:val="22"/>
                <w:szCs w:val="20"/>
              </w:rPr>
              <w:t>Date</w:t>
            </w:r>
          </w:p>
        </w:tc>
        <w:tc>
          <w:tcPr>
            <w:tcW w:w="973" w:type="pct"/>
            <w:vAlign w:val="center"/>
          </w:tcPr>
          <w:p w14:paraId="66317161" w14:textId="77777777" w:rsidR="00E51E7B" w:rsidRPr="00B775F1" w:rsidRDefault="00E51E7B">
            <w:pPr>
              <w:jc w:val="center"/>
              <w:rPr>
                <w:b/>
                <w:sz w:val="22"/>
                <w:szCs w:val="20"/>
              </w:rPr>
            </w:pPr>
            <w:r w:rsidRPr="00B775F1">
              <w:rPr>
                <w:b/>
                <w:sz w:val="22"/>
                <w:szCs w:val="20"/>
              </w:rPr>
              <w:t>Revision Number</w:t>
            </w:r>
          </w:p>
        </w:tc>
        <w:tc>
          <w:tcPr>
            <w:tcW w:w="1440" w:type="pct"/>
            <w:vAlign w:val="center"/>
          </w:tcPr>
          <w:p w14:paraId="11D77CE5" w14:textId="77777777" w:rsidR="00E51E7B" w:rsidRPr="00B775F1" w:rsidRDefault="00E51E7B">
            <w:pPr>
              <w:jc w:val="center"/>
              <w:rPr>
                <w:b/>
                <w:sz w:val="22"/>
                <w:szCs w:val="20"/>
              </w:rPr>
            </w:pPr>
            <w:r w:rsidRPr="00B775F1">
              <w:rPr>
                <w:b/>
                <w:sz w:val="22"/>
                <w:szCs w:val="20"/>
              </w:rPr>
              <w:t>Writer</w:t>
            </w:r>
          </w:p>
        </w:tc>
        <w:tc>
          <w:tcPr>
            <w:tcW w:w="1465" w:type="pct"/>
            <w:vAlign w:val="center"/>
          </w:tcPr>
          <w:p w14:paraId="12DF0AD3" w14:textId="77777777" w:rsidR="00E51E7B" w:rsidRPr="00B775F1" w:rsidRDefault="00E51E7B">
            <w:pPr>
              <w:jc w:val="center"/>
              <w:rPr>
                <w:b/>
                <w:sz w:val="22"/>
                <w:szCs w:val="20"/>
              </w:rPr>
            </w:pPr>
            <w:r w:rsidRPr="00B775F1">
              <w:rPr>
                <w:b/>
                <w:sz w:val="22"/>
                <w:szCs w:val="20"/>
              </w:rPr>
              <w:t>Annotations</w:t>
            </w:r>
          </w:p>
        </w:tc>
      </w:tr>
      <w:tr w:rsidR="00E51E7B" w:rsidRPr="00B775F1" w14:paraId="2DAB0CE6" w14:textId="77777777" w:rsidTr="26B0972B">
        <w:tc>
          <w:tcPr>
            <w:tcW w:w="1121" w:type="pct"/>
            <w:vAlign w:val="center"/>
          </w:tcPr>
          <w:p w14:paraId="03679EAB" w14:textId="0F12DA53" w:rsidR="00E51E7B" w:rsidRPr="00B775F1" w:rsidRDefault="00E51E7B">
            <w:pPr>
              <w:jc w:val="center"/>
            </w:pPr>
            <w:r w:rsidRPr="00B775F1">
              <w:t>202</w:t>
            </w:r>
            <w:r>
              <w:t>4</w:t>
            </w:r>
            <w:r w:rsidRPr="00B775F1">
              <w:t>/</w:t>
            </w:r>
            <w:r>
              <w:t>03/04</w:t>
            </w:r>
          </w:p>
        </w:tc>
        <w:tc>
          <w:tcPr>
            <w:tcW w:w="973" w:type="pct"/>
            <w:vAlign w:val="center"/>
          </w:tcPr>
          <w:p w14:paraId="393EB720" w14:textId="77777777" w:rsidR="00E51E7B" w:rsidRPr="00B775F1" w:rsidRDefault="00E51E7B">
            <w:pPr>
              <w:jc w:val="center"/>
            </w:pPr>
            <w:r>
              <w:rPr>
                <w:rFonts w:hint="eastAsia"/>
              </w:rPr>
              <w:t>1.0</w:t>
            </w:r>
          </w:p>
        </w:tc>
        <w:tc>
          <w:tcPr>
            <w:tcW w:w="1440" w:type="pct"/>
            <w:vAlign w:val="center"/>
          </w:tcPr>
          <w:p w14:paraId="36041886" w14:textId="071E02F9" w:rsidR="00E51E7B" w:rsidRPr="00B775F1" w:rsidRDefault="00E51E7B" w:rsidP="00912910">
            <w:pPr>
              <w:jc w:val="center"/>
            </w:pPr>
            <w:r>
              <w:t>Zamba Leonel</w:t>
            </w:r>
          </w:p>
        </w:tc>
        <w:tc>
          <w:tcPr>
            <w:tcW w:w="1465" w:type="pct"/>
            <w:vAlign w:val="center"/>
          </w:tcPr>
          <w:p w14:paraId="562D949C" w14:textId="77777777" w:rsidR="00E51E7B" w:rsidRPr="00B775F1" w:rsidRDefault="00E51E7B">
            <w:pPr>
              <w:jc w:val="center"/>
            </w:pPr>
            <w:r w:rsidRPr="00B775F1">
              <w:t>Initial release</w:t>
            </w:r>
          </w:p>
        </w:tc>
      </w:tr>
      <w:tr w:rsidR="00401575" w:rsidRPr="00B775F1" w14:paraId="71EE376D" w14:textId="77777777" w:rsidTr="26B0972B">
        <w:trPr>
          <w:ins w:id="0" w:author="Yudai Etsunaga" w:date="2024-08-26T10:46:00Z"/>
        </w:trPr>
        <w:tc>
          <w:tcPr>
            <w:tcW w:w="1121" w:type="pct"/>
            <w:vAlign w:val="center"/>
          </w:tcPr>
          <w:p w14:paraId="1D3821CF" w14:textId="4550C4A0" w:rsidR="00401575" w:rsidRPr="00B775F1" w:rsidRDefault="00401575">
            <w:pPr>
              <w:jc w:val="center"/>
              <w:rPr>
                <w:ins w:id="1" w:author="Yudai Etsunaga" w:date="2024-08-26T10:46:00Z"/>
              </w:rPr>
            </w:pPr>
            <w:ins w:id="2" w:author="Yudai Etsunaga" w:date="2024-08-26T10:46:00Z">
              <w:r>
                <w:t>2024</w:t>
              </w:r>
            </w:ins>
            <w:ins w:id="3" w:author="Yudai Etsunaga" w:date="2024-08-26T10:47:00Z">
              <w:r>
                <w:t>/08/23</w:t>
              </w:r>
            </w:ins>
          </w:p>
        </w:tc>
        <w:tc>
          <w:tcPr>
            <w:tcW w:w="973" w:type="pct"/>
            <w:vAlign w:val="center"/>
          </w:tcPr>
          <w:p w14:paraId="0D75D00E" w14:textId="3ACC89D3" w:rsidR="00401575" w:rsidRDefault="00401575">
            <w:pPr>
              <w:jc w:val="center"/>
              <w:rPr>
                <w:ins w:id="4" w:author="Yudai Etsunaga" w:date="2024-08-26T10:46:00Z"/>
              </w:rPr>
            </w:pPr>
            <w:ins w:id="5" w:author="Yudai Etsunaga" w:date="2024-08-26T10:47:00Z">
              <w:r>
                <w:t>2.0</w:t>
              </w:r>
            </w:ins>
          </w:p>
        </w:tc>
        <w:tc>
          <w:tcPr>
            <w:tcW w:w="1440" w:type="pct"/>
            <w:vAlign w:val="center"/>
          </w:tcPr>
          <w:p w14:paraId="7BBB51FE" w14:textId="1AF4159E" w:rsidR="00401575" w:rsidRDefault="00401575" w:rsidP="26B0972B">
            <w:pPr>
              <w:jc w:val="center"/>
              <w:rPr>
                <w:ins w:id="6" w:author="Yudai Etsunaga" w:date="2024-08-26T10:46:00Z"/>
                <w:lang w:val="en-US"/>
              </w:rPr>
            </w:pPr>
            <w:ins w:id="7" w:author="Yudai Etsunaga" w:date="2024-08-26T10:47:00Z">
              <w:r w:rsidRPr="26B0972B">
                <w:rPr>
                  <w:lang w:val="en-US"/>
                </w:rPr>
                <w:t>Yudai Etsunaga</w:t>
              </w:r>
            </w:ins>
          </w:p>
        </w:tc>
        <w:tc>
          <w:tcPr>
            <w:tcW w:w="1465" w:type="pct"/>
            <w:vAlign w:val="center"/>
          </w:tcPr>
          <w:p w14:paraId="5C458438" w14:textId="5B7D3984" w:rsidR="00401575" w:rsidRPr="00B775F1" w:rsidRDefault="00CE3195">
            <w:pPr>
              <w:jc w:val="center"/>
              <w:rPr>
                <w:ins w:id="8" w:author="Yudai Etsunaga" w:date="2024-08-26T10:46:00Z"/>
              </w:rPr>
            </w:pPr>
            <w:ins w:id="9" w:author="Yudai Etsunaga" w:date="2024-08-26T10:47:00Z">
              <w:r>
                <w:t>6.1-6.4 Fixes</w:t>
              </w:r>
            </w:ins>
          </w:p>
        </w:tc>
      </w:tr>
      <w:tr w:rsidR="00724A3C" w:rsidRPr="00B775F1" w14:paraId="7BDD92B1" w14:textId="77777777" w:rsidTr="26B0972B">
        <w:tc>
          <w:tcPr>
            <w:tcW w:w="1121" w:type="pct"/>
            <w:vAlign w:val="center"/>
          </w:tcPr>
          <w:p w14:paraId="6818BF7F" w14:textId="332E816F" w:rsidR="00724A3C" w:rsidRDefault="00724A3C">
            <w:pPr>
              <w:jc w:val="center"/>
            </w:pPr>
            <w:ins w:id="10" w:author="Yudai Etsunaga" w:date="2024-08-29T22:10:00Z" w16du:dateUtc="2024-08-29T13:10:00Z">
              <w:r>
                <w:t>2024/08/29</w:t>
              </w:r>
            </w:ins>
          </w:p>
        </w:tc>
        <w:tc>
          <w:tcPr>
            <w:tcW w:w="973" w:type="pct"/>
            <w:vAlign w:val="center"/>
          </w:tcPr>
          <w:p w14:paraId="18775025" w14:textId="68DBEF48" w:rsidR="00724A3C" w:rsidRDefault="00724A3C">
            <w:pPr>
              <w:jc w:val="center"/>
            </w:pPr>
            <w:ins w:id="11" w:author="Yudai Etsunaga" w:date="2024-08-29T22:10:00Z" w16du:dateUtc="2024-08-29T13:10:00Z">
              <w:r>
                <w:t>3.0</w:t>
              </w:r>
            </w:ins>
          </w:p>
        </w:tc>
        <w:tc>
          <w:tcPr>
            <w:tcW w:w="1440" w:type="pct"/>
            <w:vAlign w:val="center"/>
          </w:tcPr>
          <w:p w14:paraId="344A4939" w14:textId="6FC6A18B" w:rsidR="00724A3C" w:rsidRPr="26B0972B" w:rsidRDefault="00273AA0" w:rsidP="26B0972B">
            <w:pPr>
              <w:jc w:val="center"/>
              <w:rPr>
                <w:lang w:val="en-US"/>
              </w:rPr>
            </w:pPr>
            <w:ins w:id="12" w:author="Yudai Etsunaga" w:date="2024-09-02T15:52:00Z" w16du:dateUtc="2024-09-02T06:52:00Z">
              <w:r>
                <w:rPr>
                  <w:lang w:val="en-US"/>
                </w:rPr>
                <w:t>Sirash</w:t>
              </w:r>
            </w:ins>
          </w:p>
        </w:tc>
        <w:tc>
          <w:tcPr>
            <w:tcW w:w="1465" w:type="pct"/>
            <w:vAlign w:val="center"/>
          </w:tcPr>
          <w:p w14:paraId="20E7E8E0" w14:textId="14404313" w:rsidR="00724A3C" w:rsidRDefault="007104C9">
            <w:pPr>
              <w:jc w:val="center"/>
            </w:pPr>
            <w:ins w:id="13" w:author="Yudai Etsunaga" w:date="2024-08-29T22:10:00Z" w16du:dateUtc="2024-08-29T13:10:00Z">
              <w:r>
                <w:t>6.1-6.2 Fixes</w:t>
              </w:r>
            </w:ins>
          </w:p>
        </w:tc>
      </w:tr>
      <w:tr w:rsidR="00E56C9D" w:rsidRPr="00B775F1" w14:paraId="242EF6BA" w14:textId="77777777" w:rsidTr="26B0972B">
        <w:trPr>
          <w:ins w:id="14" w:author="Yudai Etsunaga" w:date="2024-09-06T12:52:00Z"/>
        </w:trPr>
        <w:tc>
          <w:tcPr>
            <w:tcW w:w="1121" w:type="pct"/>
            <w:vAlign w:val="center"/>
          </w:tcPr>
          <w:p w14:paraId="71764A46" w14:textId="66442A17" w:rsidR="00E56C9D" w:rsidRDefault="00E56C9D">
            <w:pPr>
              <w:jc w:val="center"/>
              <w:rPr>
                <w:ins w:id="15" w:author="Yudai Etsunaga" w:date="2024-09-06T12:52:00Z" w16du:dateUtc="2024-09-06T03:52:00Z"/>
              </w:rPr>
            </w:pPr>
            <w:ins w:id="16" w:author="Yudai Etsunaga" w:date="2024-09-06T12:52:00Z" w16du:dateUtc="2024-09-06T03:52:00Z">
              <w:r>
                <w:t>2024/09/0</w:t>
              </w:r>
            </w:ins>
            <w:ins w:id="17" w:author="Yudai Etsunaga" w:date="2024-09-09T22:52:00Z" w16du:dateUtc="2024-09-09T13:52:00Z">
              <w:r w:rsidR="001A5298">
                <w:t>9</w:t>
              </w:r>
            </w:ins>
          </w:p>
        </w:tc>
        <w:tc>
          <w:tcPr>
            <w:tcW w:w="973" w:type="pct"/>
            <w:vAlign w:val="center"/>
          </w:tcPr>
          <w:p w14:paraId="620C5E82" w14:textId="2DE80402" w:rsidR="00E56C9D" w:rsidRDefault="00E56C9D">
            <w:pPr>
              <w:jc w:val="center"/>
              <w:rPr>
                <w:ins w:id="18" w:author="Yudai Etsunaga" w:date="2024-09-06T12:52:00Z" w16du:dateUtc="2024-09-06T03:52:00Z"/>
              </w:rPr>
            </w:pPr>
            <w:ins w:id="19" w:author="Yudai Etsunaga" w:date="2024-09-06T12:52:00Z" w16du:dateUtc="2024-09-06T03:52:00Z">
              <w:r>
                <w:t>4.0</w:t>
              </w:r>
            </w:ins>
          </w:p>
        </w:tc>
        <w:tc>
          <w:tcPr>
            <w:tcW w:w="1440" w:type="pct"/>
            <w:vAlign w:val="center"/>
          </w:tcPr>
          <w:p w14:paraId="0F927D77" w14:textId="34E0878D" w:rsidR="00E56C9D" w:rsidRDefault="00E56C9D" w:rsidP="26B0972B">
            <w:pPr>
              <w:jc w:val="center"/>
              <w:rPr>
                <w:ins w:id="20" w:author="Yudai Etsunaga" w:date="2024-09-06T12:52:00Z" w16du:dateUtc="2024-09-06T03:52:00Z"/>
                <w:lang w:val="en-US"/>
              </w:rPr>
            </w:pPr>
            <w:ins w:id="21" w:author="Yudai Etsunaga" w:date="2024-09-06T12:52:00Z" w16du:dateUtc="2024-09-06T03:52:00Z">
              <w:r>
                <w:rPr>
                  <w:lang w:val="en-US"/>
                </w:rPr>
                <w:t>Sirash</w:t>
              </w:r>
            </w:ins>
          </w:p>
        </w:tc>
        <w:tc>
          <w:tcPr>
            <w:tcW w:w="1465" w:type="pct"/>
            <w:vAlign w:val="center"/>
          </w:tcPr>
          <w:p w14:paraId="01E408B7" w14:textId="33C1A7CD" w:rsidR="00E56C9D" w:rsidRDefault="006B306C">
            <w:pPr>
              <w:jc w:val="center"/>
              <w:rPr>
                <w:ins w:id="22" w:author="Yudai Etsunaga" w:date="2024-09-06T12:52:00Z" w16du:dateUtc="2024-09-06T03:52:00Z"/>
              </w:rPr>
            </w:pPr>
            <w:ins w:id="23" w:author="Yudai Etsunaga" w:date="2024-09-06T12:52:00Z" w16du:dateUtc="2024-09-06T03:52:00Z">
              <w:r>
                <w:t>DC/DC Test fixes</w:t>
              </w:r>
            </w:ins>
          </w:p>
        </w:tc>
      </w:tr>
    </w:tbl>
    <w:p w14:paraId="696F1189" w14:textId="77777777" w:rsidR="00E51E7B" w:rsidRPr="00B775F1" w:rsidRDefault="00E51E7B" w:rsidP="0010498B">
      <w:pPr>
        <w:jc w:val="center"/>
      </w:pPr>
    </w:p>
    <w:p w14:paraId="44EF8EE6" w14:textId="1EF9003B" w:rsidR="007B164A" w:rsidRPr="00B775F1" w:rsidRDefault="007B164A" w:rsidP="007B164A"/>
    <w:p w14:paraId="518A9A92" w14:textId="4D58A349" w:rsidR="007B164A" w:rsidRPr="00B775F1" w:rsidRDefault="007B164A" w:rsidP="007B164A"/>
    <w:p w14:paraId="0635C94A" w14:textId="5877BD73" w:rsidR="007B164A" w:rsidRPr="00B775F1" w:rsidRDefault="007B164A" w:rsidP="007B164A"/>
    <w:p w14:paraId="04ABCD02" w14:textId="4DE46C3D" w:rsidR="007B164A" w:rsidRPr="00B775F1" w:rsidRDefault="007B164A" w:rsidP="007B164A"/>
    <w:p w14:paraId="4F1947EF" w14:textId="77777777" w:rsidR="007B164A" w:rsidRPr="00602E19" w:rsidRDefault="007B164A" w:rsidP="007B164A">
      <w:pPr>
        <w:rPr>
          <w:lang w:val="en-US" w:eastAsia="ja-JP"/>
        </w:rPr>
      </w:pPr>
    </w:p>
    <w:p w14:paraId="3549D81C" w14:textId="77777777" w:rsidR="007B164A" w:rsidRPr="00B775F1" w:rsidRDefault="007B164A" w:rsidP="007B164A"/>
    <w:p w14:paraId="2F4DBB21" w14:textId="1322336D" w:rsidR="009C1AEA" w:rsidRPr="00B775F1" w:rsidRDefault="007B164A" w:rsidP="4E57F18B">
      <w:pPr>
        <w:jc w:val="center"/>
      </w:pPr>
      <w:r w:rsidRPr="3301AAD0">
        <w:rPr>
          <w:b/>
          <w:bCs/>
        </w:rPr>
        <w:br w:type="page"/>
      </w:r>
      <w:r w:rsidR="00247902" w:rsidRPr="3301AAD0">
        <w:rPr>
          <w:b/>
          <w:bCs/>
        </w:rPr>
        <w:lastRenderedPageBreak/>
        <w:t>Table of Contents</w:t>
      </w:r>
    </w:p>
    <w:p w14:paraId="783D649E" w14:textId="77777777" w:rsidR="003435DA" w:rsidRPr="00B775F1" w:rsidRDefault="003435DA" w:rsidP="003435DA">
      <w:pPr>
        <w:jc w:val="center"/>
      </w:pPr>
    </w:p>
    <w:p w14:paraId="0B041799" w14:textId="206F4BBF" w:rsidR="00274F11" w:rsidRDefault="003435DA">
      <w:pPr>
        <w:pStyle w:val="11"/>
        <w:rPr>
          <w:rFonts w:asciiTheme="minorHAnsi" w:hAnsiTheme="minorHAnsi" w:cstheme="minorBidi"/>
          <w:noProof/>
          <w:kern w:val="2"/>
          <w:sz w:val="24"/>
          <w:szCs w:val="24"/>
          <w:lang w:val="en-US" w:eastAsia="ja-JP"/>
          <w14:ligatures w14:val="standardContextual"/>
        </w:rPr>
      </w:pPr>
      <w:r w:rsidRPr="00B775F1">
        <w:rPr>
          <w:color w:val="000000" w:themeColor="text1"/>
        </w:rPr>
        <w:fldChar w:fldCharType="begin"/>
      </w:r>
      <w:r w:rsidRPr="00B775F1">
        <w:rPr>
          <w:color w:val="000000" w:themeColor="text1"/>
        </w:rPr>
        <w:instrText xml:space="preserve"> TOC \o "1-3" \h \z \u </w:instrText>
      </w:r>
      <w:r w:rsidRPr="00B775F1">
        <w:rPr>
          <w:color w:val="000000" w:themeColor="text1"/>
        </w:rPr>
        <w:fldChar w:fldCharType="separate"/>
      </w:r>
      <w:hyperlink w:anchor="_Toc161952890" w:history="1">
        <w:r w:rsidR="00274F11" w:rsidRPr="00F41F4A">
          <w:rPr>
            <w:rStyle w:val="ab"/>
            <w:noProof/>
          </w:rPr>
          <w:t>1</w:t>
        </w:r>
        <w:r w:rsidR="00274F11">
          <w:rPr>
            <w:rFonts w:asciiTheme="minorHAnsi" w:hAnsiTheme="minorHAnsi" w:cstheme="minorBidi"/>
            <w:noProof/>
            <w:kern w:val="2"/>
            <w:sz w:val="24"/>
            <w:szCs w:val="24"/>
            <w:lang w:val="en-US" w:eastAsia="ja-JP"/>
            <w14:ligatures w14:val="standardContextual"/>
          </w:rPr>
          <w:tab/>
        </w:r>
        <w:r w:rsidR="00274F11" w:rsidRPr="00F41F4A">
          <w:rPr>
            <w:rStyle w:val="ab"/>
            <w:noProof/>
          </w:rPr>
          <w:t>Purpose</w:t>
        </w:r>
        <w:r w:rsidR="00274F11">
          <w:rPr>
            <w:noProof/>
            <w:webHidden/>
          </w:rPr>
          <w:tab/>
        </w:r>
        <w:r w:rsidR="00274F11">
          <w:rPr>
            <w:noProof/>
            <w:webHidden/>
          </w:rPr>
          <w:fldChar w:fldCharType="begin"/>
        </w:r>
        <w:r w:rsidR="00274F11">
          <w:rPr>
            <w:noProof/>
            <w:webHidden/>
          </w:rPr>
          <w:instrText xml:space="preserve"> PAGEREF _Toc161952890 \h </w:instrText>
        </w:r>
        <w:r w:rsidR="00274F11">
          <w:rPr>
            <w:noProof/>
            <w:webHidden/>
          </w:rPr>
        </w:r>
        <w:r w:rsidR="00274F11">
          <w:rPr>
            <w:noProof/>
            <w:webHidden/>
          </w:rPr>
          <w:fldChar w:fldCharType="separate"/>
        </w:r>
        <w:r w:rsidR="00274F11">
          <w:rPr>
            <w:noProof/>
            <w:webHidden/>
          </w:rPr>
          <w:t>3</w:t>
        </w:r>
        <w:r w:rsidR="00274F11">
          <w:rPr>
            <w:noProof/>
            <w:webHidden/>
          </w:rPr>
          <w:fldChar w:fldCharType="end"/>
        </w:r>
      </w:hyperlink>
    </w:p>
    <w:p w14:paraId="3709ED26" w14:textId="0564EC0C" w:rsidR="00274F11" w:rsidRDefault="00C903EB">
      <w:pPr>
        <w:pStyle w:val="11"/>
        <w:rPr>
          <w:rFonts w:asciiTheme="minorHAnsi" w:hAnsiTheme="minorHAnsi" w:cstheme="minorBidi"/>
          <w:noProof/>
          <w:kern w:val="2"/>
          <w:sz w:val="24"/>
          <w:szCs w:val="24"/>
          <w:lang w:val="en-US" w:eastAsia="ja-JP"/>
          <w14:ligatures w14:val="standardContextual"/>
        </w:rPr>
      </w:pPr>
      <w:hyperlink w:anchor="_Toc161952891" w:history="1">
        <w:r w:rsidR="00274F11" w:rsidRPr="00F41F4A">
          <w:rPr>
            <w:rStyle w:val="ab"/>
            <w:noProof/>
          </w:rPr>
          <w:t>2</w:t>
        </w:r>
        <w:r w:rsidR="00274F11">
          <w:rPr>
            <w:rFonts w:asciiTheme="minorHAnsi" w:hAnsiTheme="minorHAnsi" w:cstheme="minorBidi"/>
            <w:noProof/>
            <w:kern w:val="2"/>
            <w:sz w:val="24"/>
            <w:szCs w:val="24"/>
            <w:lang w:val="en-US" w:eastAsia="ja-JP"/>
            <w14:ligatures w14:val="standardContextual"/>
          </w:rPr>
          <w:tab/>
        </w:r>
        <w:r w:rsidR="00274F11" w:rsidRPr="00F41F4A">
          <w:rPr>
            <w:rStyle w:val="ab"/>
            <w:noProof/>
          </w:rPr>
          <w:t>Test Objectives</w:t>
        </w:r>
        <w:r w:rsidR="00274F11">
          <w:rPr>
            <w:noProof/>
            <w:webHidden/>
          </w:rPr>
          <w:tab/>
        </w:r>
        <w:r w:rsidR="00274F11">
          <w:rPr>
            <w:noProof/>
            <w:webHidden/>
          </w:rPr>
          <w:fldChar w:fldCharType="begin"/>
        </w:r>
        <w:r w:rsidR="00274F11">
          <w:rPr>
            <w:noProof/>
            <w:webHidden/>
          </w:rPr>
          <w:instrText xml:space="preserve"> PAGEREF _Toc161952891 \h </w:instrText>
        </w:r>
        <w:r w:rsidR="00274F11">
          <w:rPr>
            <w:noProof/>
            <w:webHidden/>
          </w:rPr>
        </w:r>
        <w:r w:rsidR="00274F11">
          <w:rPr>
            <w:noProof/>
            <w:webHidden/>
          </w:rPr>
          <w:fldChar w:fldCharType="separate"/>
        </w:r>
        <w:r w:rsidR="00274F11">
          <w:rPr>
            <w:noProof/>
            <w:webHidden/>
          </w:rPr>
          <w:t>3</w:t>
        </w:r>
        <w:r w:rsidR="00274F11">
          <w:rPr>
            <w:noProof/>
            <w:webHidden/>
          </w:rPr>
          <w:fldChar w:fldCharType="end"/>
        </w:r>
      </w:hyperlink>
    </w:p>
    <w:p w14:paraId="12DB96DC" w14:textId="01C1470F" w:rsidR="00274F11" w:rsidRDefault="00C903EB">
      <w:pPr>
        <w:pStyle w:val="11"/>
        <w:rPr>
          <w:rFonts w:asciiTheme="minorHAnsi" w:hAnsiTheme="minorHAnsi" w:cstheme="minorBidi"/>
          <w:noProof/>
          <w:kern w:val="2"/>
          <w:sz w:val="24"/>
          <w:szCs w:val="24"/>
          <w:lang w:val="en-US" w:eastAsia="ja-JP"/>
          <w14:ligatures w14:val="standardContextual"/>
        </w:rPr>
      </w:pPr>
      <w:hyperlink w:anchor="_Toc161952892" w:history="1">
        <w:r w:rsidR="00274F11" w:rsidRPr="00F41F4A">
          <w:rPr>
            <w:rStyle w:val="ab"/>
            <w:noProof/>
          </w:rPr>
          <w:t>3</w:t>
        </w:r>
        <w:r w:rsidR="00274F11">
          <w:rPr>
            <w:rFonts w:asciiTheme="minorHAnsi" w:hAnsiTheme="minorHAnsi" w:cstheme="minorBidi"/>
            <w:noProof/>
            <w:kern w:val="2"/>
            <w:sz w:val="24"/>
            <w:szCs w:val="24"/>
            <w:lang w:val="en-US" w:eastAsia="ja-JP"/>
            <w14:ligatures w14:val="standardContextual"/>
          </w:rPr>
          <w:tab/>
        </w:r>
        <w:r w:rsidR="00274F11" w:rsidRPr="00F41F4A">
          <w:rPr>
            <w:rStyle w:val="ab"/>
            <w:noProof/>
          </w:rPr>
          <w:t>Test Content</w:t>
        </w:r>
        <w:r w:rsidR="00274F11">
          <w:rPr>
            <w:noProof/>
            <w:webHidden/>
          </w:rPr>
          <w:tab/>
        </w:r>
        <w:r w:rsidR="00274F11">
          <w:rPr>
            <w:noProof/>
            <w:webHidden/>
          </w:rPr>
          <w:fldChar w:fldCharType="begin"/>
        </w:r>
        <w:r w:rsidR="00274F11">
          <w:rPr>
            <w:noProof/>
            <w:webHidden/>
          </w:rPr>
          <w:instrText xml:space="preserve"> PAGEREF _Toc161952892 \h </w:instrText>
        </w:r>
        <w:r w:rsidR="00274F11">
          <w:rPr>
            <w:noProof/>
            <w:webHidden/>
          </w:rPr>
        </w:r>
        <w:r w:rsidR="00274F11">
          <w:rPr>
            <w:noProof/>
            <w:webHidden/>
          </w:rPr>
          <w:fldChar w:fldCharType="separate"/>
        </w:r>
        <w:r w:rsidR="00274F11">
          <w:rPr>
            <w:noProof/>
            <w:webHidden/>
          </w:rPr>
          <w:t>3</w:t>
        </w:r>
        <w:r w:rsidR="00274F11">
          <w:rPr>
            <w:noProof/>
            <w:webHidden/>
          </w:rPr>
          <w:fldChar w:fldCharType="end"/>
        </w:r>
      </w:hyperlink>
    </w:p>
    <w:p w14:paraId="0D37376A" w14:textId="461B64B1" w:rsidR="00274F11" w:rsidRDefault="00C903EB">
      <w:pPr>
        <w:pStyle w:val="22"/>
        <w:tabs>
          <w:tab w:val="right" w:leader="dot" w:pos="9016"/>
        </w:tabs>
        <w:rPr>
          <w:rFonts w:asciiTheme="minorHAnsi" w:hAnsiTheme="minorHAnsi" w:cstheme="minorBidi"/>
          <w:noProof/>
          <w:kern w:val="2"/>
          <w:sz w:val="24"/>
          <w:szCs w:val="24"/>
          <w:lang w:val="en-US" w:eastAsia="ja-JP"/>
          <w14:ligatures w14:val="standardContextual"/>
        </w:rPr>
      </w:pPr>
      <w:hyperlink w:anchor="_Toc161952893" w:history="1">
        <w:r w:rsidR="00274F11" w:rsidRPr="00F41F4A">
          <w:rPr>
            <w:rStyle w:val="ab"/>
            <w:noProof/>
          </w:rPr>
          <w:t>3.1 Evaluation Method</w:t>
        </w:r>
        <w:r w:rsidR="00274F11">
          <w:rPr>
            <w:noProof/>
            <w:webHidden/>
          </w:rPr>
          <w:tab/>
        </w:r>
        <w:r w:rsidR="00274F11">
          <w:rPr>
            <w:noProof/>
            <w:webHidden/>
          </w:rPr>
          <w:fldChar w:fldCharType="begin"/>
        </w:r>
        <w:r w:rsidR="00274F11">
          <w:rPr>
            <w:noProof/>
            <w:webHidden/>
          </w:rPr>
          <w:instrText xml:space="preserve"> PAGEREF _Toc161952893 \h </w:instrText>
        </w:r>
        <w:r w:rsidR="00274F11">
          <w:rPr>
            <w:noProof/>
            <w:webHidden/>
          </w:rPr>
        </w:r>
        <w:r w:rsidR="00274F11">
          <w:rPr>
            <w:noProof/>
            <w:webHidden/>
          </w:rPr>
          <w:fldChar w:fldCharType="separate"/>
        </w:r>
        <w:r w:rsidR="00274F11">
          <w:rPr>
            <w:noProof/>
            <w:webHidden/>
          </w:rPr>
          <w:t>3</w:t>
        </w:r>
        <w:r w:rsidR="00274F11">
          <w:rPr>
            <w:noProof/>
            <w:webHidden/>
          </w:rPr>
          <w:fldChar w:fldCharType="end"/>
        </w:r>
      </w:hyperlink>
    </w:p>
    <w:p w14:paraId="1A55878C" w14:textId="29C67B01" w:rsidR="00274F11" w:rsidRDefault="00C903EB">
      <w:pPr>
        <w:pStyle w:val="22"/>
        <w:tabs>
          <w:tab w:val="right" w:leader="dot" w:pos="9016"/>
        </w:tabs>
        <w:rPr>
          <w:rFonts w:asciiTheme="minorHAnsi" w:hAnsiTheme="minorHAnsi" w:cstheme="minorBidi"/>
          <w:noProof/>
          <w:kern w:val="2"/>
          <w:sz w:val="24"/>
          <w:szCs w:val="24"/>
          <w:lang w:val="en-US" w:eastAsia="ja-JP"/>
          <w14:ligatures w14:val="standardContextual"/>
        </w:rPr>
      </w:pPr>
      <w:hyperlink w:anchor="_Toc161952894" w:history="1">
        <w:r w:rsidR="00274F11" w:rsidRPr="00F41F4A">
          <w:rPr>
            <w:rStyle w:val="ab"/>
            <w:noProof/>
          </w:rPr>
          <w:t>3.2 Success Criteria</w:t>
        </w:r>
        <w:r w:rsidR="00274F11">
          <w:rPr>
            <w:noProof/>
            <w:webHidden/>
          </w:rPr>
          <w:tab/>
        </w:r>
        <w:r w:rsidR="00274F11">
          <w:rPr>
            <w:noProof/>
            <w:webHidden/>
          </w:rPr>
          <w:fldChar w:fldCharType="begin"/>
        </w:r>
        <w:r w:rsidR="00274F11">
          <w:rPr>
            <w:noProof/>
            <w:webHidden/>
          </w:rPr>
          <w:instrText xml:space="preserve"> PAGEREF _Toc161952894 \h </w:instrText>
        </w:r>
        <w:r w:rsidR="00274F11">
          <w:rPr>
            <w:noProof/>
            <w:webHidden/>
          </w:rPr>
        </w:r>
        <w:r w:rsidR="00274F11">
          <w:rPr>
            <w:noProof/>
            <w:webHidden/>
          </w:rPr>
          <w:fldChar w:fldCharType="separate"/>
        </w:r>
        <w:r w:rsidR="00274F11">
          <w:rPr>
            <w:noProof/>
            <w:webHidden/>
          </w:rPr>
          <w:t>3</w:t>
        </w:r>
        <w:r w:rsidR="00274F11">
          <w:rPr>
            <w:noProof/>
            <w:webHidden/>
          </w:rPr>
          <w:fldChar w:fldCharType="end"/>
        </w:r>
      </w:hyperlink>
    </w:p>
    <w:p w14:paraId="5E3DB583" w14:textId="5A262CF2" w:rsidR="00274F11" w:rsidRDefault="00C903EB">
      <w:pPr>
        <w:pStyle w:val="11"/>
        <w:rPr>
          <w:rFonts w:asciiTheme="minorHAnsi" w:hAnsiTheme="minorHAnsi" w:cstheme="minorBidi"/>
          <w:noProof/>
          <w:kern w:val="2"/>
          <w:sz w:val="24"/>
          <w:szCs w:val="24"/>
          <w:lang w:val="en-US" w:eastAsia="ja-JP"/>
          <w14:ligatures w14:val="standardContextual"/>
        </w:rPr>
      </w:pPr>
      <w:hyperlink w:anchor="_Toc161952895" w:history="1">
        <w:r w:rsidR="00274F11" w:rsidRPr="00F41F4A">
          <w:rPr>
            <w:rStyle w:val="ab"/>
            <w:noProof/>
          </w:rPr>
          <w:t>4</w:t>
        </w:r>
        <w:r w:rsidR="00274F11">
          <w:rPr>
            <w:rFonts w:asciiTheme="minorHAnsi" w:hAnsiTheme="minorHAnsi" w:cstheme="minorBidi"/>
            <w:noProof/>
            <w:kern w:val="2"/>
            <w:sz w:val="24"/>
            <w:szCs w:val="24"/>
            <w:lang w:val="en-US" w:eastAsia="ja-JP"/>
            <w14:ligatures w14:val="standardContextual"/>
          </w:rPr>
          <w:tab/>
        </w:r>
        <w:r w:rsidR="00274F11" w:rsidRPr="00F41F4A">
          <w:rPr>
            <w:rStyle w:val="ab"/>
            <w:noProof/>
          </w:rPr>
          <w:t>Test Condition</w:t>
        </w:r>
        <w:r w:rsidR="00274F11">
          <w:rPr>
            <w:noProof/>
            <w:webHidden/>
          </w:rPr>
          <w:tab/>
        </w:r>
        <w:r w:rsidR="00274F11">
          <w:rPr>
            <w:noProof/>
            <w:webHidden/>
          </w:rPr>
          <w:fldChar w:fldCharType="begin"/>
        </w:r>
        <w:r w:rsidR="00274F11">
          <w:rPr>
            <w:noProof/>
            <w:webHidden/>
          </w:rPr>
          <w:instrText xml:space="preserve"> PAGEREF _Toc161952895 \h </w:instrText>
        </w:r>
        <w:r w:rsidR="00274F11">
          <w:rPr>
            <w:noProof/>
            <w:webHidden/>
          </w:rPr>
        </w:r>
        <w:r w:rsidR="00274F11">
          <w:rPr>
            <w:noProof/>
            <w:webHidden/>
          </w:rPr>
          <w:fldChar w:fldCharType="separate"/>
        </w:r>
        <w:r w:rsidR="00274F11">
          <w:rPr>
            <w:noProof/>
            <w:webHidden/>
          </w:rPr>
          <w:t>3</w:t>
        </w:r>
        <w:r w:rsidR="00274F11">
          <w:rPr>
            <w:noProof/>
            <w:webHidden/>
          </w:rPr>
          <w:fldChar w:fldCharType="end"/>
        </w:r>
      </w:hyperlink>
    </w:p>
    <w:p w14:paraId="00695084" w14:textId="4CBE7C84" w:rsidR="00274F11" w:rsidRDefault="00C903EB">
      <w:pPr>
        <w:pStyle w:val="11"/>
        <w:rPr>
          <w:rFonts w:asciiTheme="minorHAnsi" w:hAnsiTheme="minorHAnsi" w:cstheme="minorBidi"/>
          <w:noProof/>
          <w:kern w:val="2"/>
          <w:sz w:val="24"/>
          <w:szCs w:val="24"/>
          <w:lang w:val="en-US" w:eastAsia="ja-JP"/>
          <w14:ligatures w14:val="standardContextual"/>
        </w:rPr>
      </w:pPr>
      <w:hyperlink w:anchor="_Toc161952896" w:history="1">
        <w:r w:rsidR="00274F11" w:rsidRPr="00F41F4A">
          <w:rPr>
            <w:rStyle w:val="ab"/>
            <w:noProof/>
          </w:rPr>
          <w:t>5</w:t>
        </w:r>
        <w:r w:rsidR="00274F11">
          <w:rPr>
            <w:rFonts w:asciiTheme="minorHAnsi" w:hAnsiTheme="minorHAnsi" w:cstheme="minorBidi"/>
            <w:noProof/>
            <w:kern w:val="2"/>
            <w:sz w:val="24"/>
            <w:szCs w:val="24"/>
            <w:lang w:val="en-US" w:eastAsia="ja-JP"/>
            <w14:ligatures w14:val="standardContextual"/>
          </w:rPr>
          <w:tab/>
        </w:r>
        <w:r w:rsidR="00274F11" w:rsidRPr="00F41F4A">
          <w:rPr>
            <w:rStyle w:val="ab"/>
            <w:noProof/>
          </w:rPr>
          <w:t>Test Results</w:t>
        </w:r>
        <w:r w:rsidR="00274F11">
          <w:rPr>
            <w:noProof/>
            <w:webHidden/>
          </w:rPr>
          <w:tab/>
        </w:r>
        <w:r w:rsidR="00274F11">
          <w:rPr>
            <w:noProof/>
            <w:webHidden/>
          </w:rPr>
          <w:fldChar w:fldCharType="begin"/>
        </w:r>
        <w:r w:rsidR="00274F11">
          <w:rPr>
            <w:noProof/>
            <w:webHidden/>
          </w:rPr>
          <w:instrText xml:space="preserve"> PAGEREF _Toc161952896 \h </w:instrText>
        </w:r>
        <w:r w:rsidR="00274F11">
          <w:rPr>
            <w:noProof/>
            <w:webHidden/>
          </w:rPr>
        </w:r>
        <w:r w:rsidR="00274F11">
          <w:rPr>
            <w:noProof/>
            <w:webHidden/>
          </w:rPr>
          <w:fldChar w:fldCharType="separate"/>
        </w:r>
        <w:r w:rsidR="00274F11">
          <w:rPr>
            <w:noProof/>
            <w:webHidden/>
          </w:rPr>
          <w:t>7</w:t>
        </w:r>
        <w:r w:rsidR="00274F11">
          <w:rPr>
            <w:noProof/>
            <w:webHidden/>
          </w:rPr>
          <w:fldChar w:fldCharType="end"/>
        </w:r>
      </w:hyperlink>
    </w:p>
    <w:p w14:paraId="634276F9" w14:textId="2F2B8DAE" w:rsidR="00274F11" w:rsidRDefault="00C903EB">
      <w:pPr>
        <w:pStyle w:val="11"/>
        <w:rPr>
          <w:rFonts w:asciiTheme="minorHAnsi" w:hAnsiTheme="minorHAnsi" w:cstheme="minorBidi"/>
          <w:noProof/>
          <w:kern w:val="2"/>
          <w:sz w:val="24"/>
          <w:szCs w:val="24"/>
          <w:lang w:val="en-US" w:eastAsia="ja-JP"/>
          <w14:ligatures w14:val="standardContextual"/>
        </w:rPr>
      </w:pPr>
      <w:hyperlink w:anchor="_Toc161952897" w:history="1">
        <w:r w:rsidR="00274F11" w:rsidRPr="00F41F4A">
          <w:rPr>
            <w:rStyle w:val="ab"/>
            <w:noProof/>
          </w:rPr>
          <w:t>6</w:t>
        </w:r>
        <w:r w:rsidR="00274F11">
          <w:rPr>
            <w:rFonts w:asciiTheme="minorHAnsi" w:hAnsiTheme="minorHAnsi" w:cstheme="minorBidi"/>
            <w:noProof/>
            <w:kern w:val="2"/>
            <w:sz w:val="24"/>
            <w:szCs w:val="24"/>
            <w:lang w:val="en-US" w:eastAsia="ja-JP"/>
            <w14:ligatures w14:val="standardContextual"/>
          </w:rPr>
          <w:tab/>
        </w:r>
        <w:r w:rsidR="00274F11" w:rsidRPr="00F41F4A">
          <w:rPr>
            <w:rStyle w:val="ab"/>
            <w:noProof/>
          </w:rPr>
          <w:t>Other Qualification Tests</w:t>
        </w:r>
        <w:r w:rsidR="00274F11">
          <w:rPr>
            <w:noProof/>
            <w:webHidden/>
          </w:rPr>
          <w:tab/>
        </w:r>
        <w:r w:rsidR="00274F11">
          <w:rPr>
            <w:noProof/>
            <w:webHidden/>
          </w:rPr>
          <w:fldChar w:fldCharType="begin"/>
        </w:r>
        <w:r w:rsidR="00274F11">
          <w:rPr>
            <w:noProof/>
            <w:webHidden/>
          </w:rPr>
          <w:instrText xml:space="preserve"> PAGEREF _Toc161952897 \h </w:instrText>
        </w:r>
        <w:r w:rsidR="00274F11">
          <w:rPr>
            <w:noProof/>
            <w:webHidden/>
          </w:rPr>
        </w:r>
        <w:r w:rsidR="00274F11">
          <w:rPr>
            <w:noProof/>
            <w:webHidden/>
          </w:rPr>
          <w:fldChar w:fldCharType="separate"/>
        </w:r>
        <w:r w:rsidR="00274F11">
          <w:rPr>
            <w:noProof/>
            <w:webHidden/>
          </w:rPr>
          <w:t>11</w:t>
        </w:r>
        <w:r w:rsidR="00274F11">
          <w:rPr>
            <w:noProof/>
            <w:webHidden/>
          </w:rPr>
          <w:fldChar w:fldCharType="end"/>
        </w:r>
      </w:hyperlink>
    </w:p>
    <w:p w14:paraId="07DB0FF2" w14:textId="32F0E80D" w:rsidR="00274F11" w:rsidRDefault="00C903EB">
      <w:pPr>
        <w:pStyle w:val="22"/>
        <w:tabs>
          <w:tab w:val="right" w:leader="dot" w:pos="9016"/>
        </w:tabs>
        <w:rPr>
          <w:noProof/>
        </w:rPr>
      </w:pPr>
      <w:hyperlink w:anchor="_Toc161952898" w:history="1">
        <w:bookmarkStart w:id="24" w:name="_Hlk175569371"/>
        <w:r w:rsidR="00274F11" w:rsidRPr="00F41F4A">
          <w:rPr>
            <w:rStyle w:val="ab"/>
            <w:noProof/>
          </w:rPr>
          <w:t>6.1 DC/DC Converter Test (for overcharge)</w:t>
        </w:r>
        <w:r w:rsidR="00274F11">
          <w:rPr>
            <w:noProof/>
            <w:webHidden/>
          </w:rPr>
          <w:tab/>
        </w:r>
        <w:r w:rsidR="00274F11">
          <w:rPr>
            <w:noProof/>
            <w:webHidden/>
          </w:rPr>
          <w:fldChar w:fldCharType="begin"/>
        </w:r>
        <w:r w:rsidR="00274F11">
          <w:rPr>
            <w:noProof/>
            <w:webHidden/>
          </w:rPr>
          <w:instrText xml:space="preserve"> PAGEREF _Toc161952898 \h </w:instrText>
        </w:r>
        <w:r w:rsidR="00274F11">
          <w:rPr>
            <w:noProof/>
            <w:webHidden/>
          </w:rPr>
        </w:r>
        <w:r w:rsidR="00274F11">
          <w:rPr>
            <w:noProof/>
            <w:webHidden/>
          </w:rPr>
          <w:fldChar w:fldCharType="separate"/>
        </w:r>
        <w:r w:rsidR="00274F11">
          <w:rPr>
            <w:noProof/>
            <w:webHidden/>
          </w:rPr>
          <w:t>11</w:t>
        </w:r>
        <w:r w:rsidR="00274F11">
          <w:rPr>
            <w:noProof/>
            <w:webHidden/>
          </w:rPr>
          <w:fldChar w:fldCharType="end"/>
        </w:r>
        <w:bookmarkEnd w:id="24"/>
      </w:hyperlink>
    </w:p>
    <w:p w14:paraId="15A68A25" w14:textId="2BA3B9B7" w:rsidR="008647F5" w:rsidRDefault="008647F5" w:rsidP="008647F5">
      <w:pPr>
        <w:pStyle w:val="22"/>
        <w:tabs>
          <w:tab w:val="right" w:leader="dot" w:pos="9016"/>
        </w:tabs>
        <w:rPr>
          <w:noProof/>
        </w:rPr>
      </w:pPr>
      <w:r>
        <w:fldChar w:fldCharType="begin"/>
      </w:r>
      <w:r>
        <w:instrText xml:space="preserve"> HYPERLINK \l "_Toc161952899" </w:instrText>
      </w:r>
      <w:r>
        <w:fldChar w:fldCharType="separate"/>
      </w:r>
      <w:r w:rsidRPr="008647F5">
        <w:rPr>
          <w:rStyle w:val="ab"/>
          <w:noProof/>
        </w:rPr>
        <w:t>6.</w:t>
      </w:r>
      <w:ins w:id="25" w:author="Mishima Gota" w:date="2024-08-26T12:56:00Z">
        <w:r w:rsidRPr="008647F5">
          <w:rPr>
            <w:rStyle w:val="ab"/>
            <w:noProof/>
          </w:rPr>
          <w:t>2</w:t>
        </w:r>
      </w:ins>
      <w:r w:rsidRPr="008647F5">
        <w:rPr>
          <w:rStyle w:val="ab"/>
          <w:noProof/>
        </w:rPr>
        <w:t xml:space="preserve"> DC/DC Converter Test (Over Discharge and external short)</w:t>
      </w:r>
      <w:r w:rsidRPr="008647F5">
        <w:rPr>
          <w:rStyle w:val="ab"/>
          <w:noProof/>
          <w:webHidden/>
        </w:rPr>
        <w:tab/>
      </w:r>
      <w:r w:rsidRPr="008647F5">
        <w:rPr>
          <w:rStyle w:val="ab"/>
          <w:noProof/>
          <w:webHidden/>
        </w:rPr>
        <w:fldChar w:fldCharType="begin"/>
      </w:r>
      <w:r w:rsidRPr="008647F5">
        <w:rPr>
          <w:rStyle w:val="ab"/>
          <w:noProof/>
          <w:webHidden/>
        </w:rPr>
        <w:instrText xml:space="preserve"> PAGEREF _Toc161952899 \h </w:instrText>
      </w:r>
      <w:r w:rsidRPr="008647F5">
        <w:rPr>
          <w:rStyle w:val="ab"/>
          <w:noProof/>
          <w:webHidden/>
        </w:rPr>
      </w:r>
      <w:r w:rsidRPr="008647F5">
        <w:rPr>
          <w:rStyle w:val="ab"/>
          <w:noProof/>
          <w:webHidden/>
        </w:rPr>
        <w:fldChar w:fldCharType="separate"/>
      </w:r>
      <w:r w:rsidRPr="008647F5">
        <w:rPr>
          <w:rStyle w:val="ab"/>
          <w:noProof/>
          <w:webHidden/>
        </w:rPr>
        <w:t>1</w:t>
      </w:r>
      <w:r>
        <w:rPr>
          <w:rStyle w:val="ab"/>
          <w:noProof/>
          <w:webHidden/>
        </w:rPr>
        <w:t>3</w:t>
      </w:r>
      <w:r w:rsidRPr="008647F5">
        <w:rPr>
          <w:rStyle w:val="ab"/>
          <w:noProof/>
          <w:webHidden/>
        </w:rPr>
        <w:fldChar w:fldCharType="end"/>
      </w:r>
      <w:r>
        <w:rPr>
          <w:noProof/>
        </w:rPr>
        <w:fldChar w:fldCharType="end"/>
      </w:r>
    </w:p>
    <w:p w14:paraId="79FF5E79" w14:textId="344F3C3D" w:rsidR="00274F11" w:rsidRDefault="00C903EB">
      <w:pPr>
        <w:pStyle w:val="22"/>
        <w:tabs>
          <w:tab w:val="right" w:leader="dot" w:pos="9016"/>
        </w:tabs>
        <w:rPr>
          <w:noProof/>
        </w:rPr>
      </w:pPr>
      <w:hyperlink w:anchor="_Toc161952899" w:history="1">
        <w:r w:rsidR="00274F11" w:rsidRPr="00F41F4A">
          <w:rPr>
            <w:rStyle w:val="ab"/>
            <w:noProof/>
          </w:rPr>
          <w:t>6.3 Diode Test</w:t>
        </w:r>
        <w:r w:rsidR="00274F11">
          <w:rPr>
            <w:noProof/>
            <w:webHidden/>
          </w:rPr>
          <w:tab/>
        </w:r>
        <w:r w:rsidR="00274F11">
          <w:rPr>
            <w:noProof/>
            <w:webHidden/>
          </w:rPr>
          <w:fldChar w:fldCharType="begin"/>
        </w:r>
        <w:r w:rsidR="00274F11">
          <w:rPr>
            <w:noProof/>
            <w:webHidden/>
          </w:rPr>
          <w:instrText xml:space="preserve"> PAGEREF _Toc161952899 \h </w:instrText>
        </w:r>
        <w:r w:rsidR="00274F11">
          <w:rPr>
            <w:noProof/>
            <w:webHidden/>
          </w:rPr>
        </w:r>
        <w:r w:rsidR="00274F11">
          <w:rPr>
            <w:noProof/>
            <w:webHidden/>
          </w:rPr>
          <w:fldChar w:fldCharType="separate"/>
        </w:r>
        <w:r w:rsidR="00274F11">
          <w:rPr>
            <w:noProof/>
            <w:webHidden/>
          </w:rPr>
          <w:t>1</w:t>
        </w:r>
        <w:r w:rsidR="008647F5">
          <w:rPr>
            <w:noProof/>
            <w:webHidden/>
          </w:rPr>
          <w:t>5</w:t>
        </w:r>
        <w:r w:rsidR="00274F11">
          <w:rPr>
            <w:noProof/>
            <w:webHidden/>
          </w:rPr>
          <w:fldChar w:fldCharType="end"/>
        </w:r>
      </w:hyperlink>
    </w:p>
    <w:bookmarkStart w:id="26" w:name="_Hlk175569403"/>
    <w:p w14:paraId="6861EC4F" w14:textId="04DD11A0" w:rsidR="008647F5" w:rsidRDefault="008647F5" w:rsidP="008647F5">
      <w:pPr>
        <w:pStyle w:val="22"/>
        <w:tabs>
          <w:tab w:val="right" w:leader="dot" w:pos="9016"/>
        </w:tabs>
        <w:rPr>
          <w:noProof/>
        </w:rPr>
      </w:pPr>
      <w:r>
        <w:fldChar w:fldCharType="begin"/>
      </w:r>
      <w:r>
        <w:instrText xml:space="preserve"> HYPERLINK \l "_Toc161952899" </w:instrText>
      </w:r>
      <w:r>
        <w:fldChar w:fldCharType="separate"/>
      </w:r>
      <w:r w:rsidRPr="00F41F4A">
        <w:rPr>
          <w:rStyle w:val="ab"/>
          <w:noProof/>
        </w:rPr>
        <w:t>6.</w:t>
      </w:r>
      <w:ins w:id="27" w:author="Mishima Gota" w:date="2024-08-26T12:54:00Z">
        <w:r>
          <w:rPr>
            <w:rStyle w:val="ab"/>
            <w:noProof/>
          </w:rPr>
          <w:t>4</w:t>
        </w:r>
      </w:ins>
      <w:r w:rsidRPr="00F41F4A">
        <w:rPr>
          <w:rStyle w:val="ab"/>
          <w:noProof/>
        </w:rPr>
        <w:t xml:space="preserve"> </w:t>
      </w:r>
      <w:r w:rsidRPr="008647F5">
        <w:rPr>
          <w:rStyle w:val="ab"/>
          <w:noProof/>
        </w:rPr>
        <w:t>MOSFET Test</w:t>
      </w:r>
      <w:r>
        <w:rPr>
          <w:noProof/>
          <w:webHidden/>
        </w:rPr>
        <w:tab/>
      </w:r>
      <w:r>
        <w:rPr>
          <w:noProof/>
          <w:webHidden/>
        </w:rPr>
        <w:fldChar w:fldCharType="begin"/>
      </w:r>
      <w:r>
        <w:rPr>
          <w:noProof/>
          <w:webHidden/>
        </w:rPr>
        <w:instrText xml:space="preserve"> PAGEREF _Toc161952899 \h </w:instrText>
      </w:r>
      <w:r>
        <w:rPr>
          <w:noProof/>
          <w:webHidden/>
        </w:rPr>
      </w:r>
      <w:r>
        <w:rPr>
          <w:noProof/>
          <w:webHidden/>
        </w:rPr>
        <w:fldChar w:fldCharType="separate"/>
      </w:r>
      <w:r>
        <w:rPr>
          <w:noProof/>
          <w:webHidden/>
        </w:rPr>
        <w:t>17</w:t>
      </w:r>
      <w:r>
        <w:rPr>
          <w:noProof/>
          <w:webHidden/>
        </w:rPr>
        <w:fldChar w:fldCharType="end"/>
      </w:r>
      <w:r>
        <w:rPr>
          <w:noProof/>
        </w:rPr>
        <w:fldChar w:fldCharType="end"/>
      </w:r>
    </w:p>
    <w:bookmarkEnd w:id="26"/>
    <w:p w14:paraId="54D84490" w14:textId="20524B76" w:rsidR="00274F11" w:rsidRDefault="00766AA5">
      <w:pPr>
        <w:pStyle w:val="22"/>
        <w:tabs>
          <w:tab w:val="right" w:leader="dot" w:pos="9016"/>
        </w:tabs>
        <w:rPr>
          <w:rFonts w:asciiTheme="minorHAnsi" w:hAnsiTheme="minorHAnsi" w:cstheme="minorBidi"/>
          <w:noProof/>
          <w:kern w:val="2"/>
          <w:sz w:val="24"/>
          <w:szCs w:val="24"/>
          <w:lang w:val="en-US" w:eastAsia="ja-JP"/>
          <w14:ligatures w14:val="standardContextual"/>
        </w:rPr>
      </w:pPr>
      <w:r>
        <w:fldChar w:fldCharType="begin"/>
      </w:r>
      <w:r>
        <w:instrText xml:space="preserve"> HYPERLINK \l "_Toc161952900" </w:instrText>
      </w:r>
      <w:r>
        <w:fldChar w:fldCharType="separate"/>
      </w:r>
      <w:r w:rsidR="00274F11" w:rsidRPr="00F41F4A">
        <w:rPr>
          <w:rStyle w:val="ab"/>
          <w:noProof/>
        </w:rPr>
        <w:t>6.</w:t>
      </w:r>
      <w:r w:rsidR="00274F11" w:rsidRPr="00F41F4A">
        <w:rPr>
          <w:rStyle w:val="ab"/>
          <w:noProof/>
          <w:lang w:val="en-US"/>
        </w:rPr>
        <w:t>5</w:t>
      </w:r>
      <w:r w:rsidR="00274F11" w:rsidRPr="00F41F4A">
        <w:rPr>
          <w:rStyle w:val="ab"/>
          <w:noProof/>
        </w:rPr>
        <w:t xml:space="preserve"> Insulation Process</w:t>
      </w:r>
      <w:r w:rsidR="00274F11">
        <w:rPr>
          <w:noProof/>
          <w:webHidden/>
        </w:rPr>
        <w:tab/>
      </w:r>
      <w:r w:rsidR="00274F11">
        <w:rPr>
          <w:noProof/>
          <w:webHidden/>
        </w:rPr>
        <w:fldChar w:fldCharType="begin"/>
      </w:r>
      <w:r w:rsidR="00274F11">
        <w:rPr>
          <w:noProof/>
          <w:webHidden/>
        </w:rPr>
        <w:instrText xml:space="preserve"> PAGEREF _Toc161952900 \h </w:instrText>
      </w:r>
      <w:r w:rsidR="00274F11">
        <w:rPr>
          <w:noProof/>
          <w:webHidden/>
        </w:rPr>
      </w:r>
      <w:r w:rsidR="00274F11">
        <w:rPr>
          <w:noProof/>
          <w:webHidden/>
        </w:rPr>
        <w:fldChar w:fldCharType="separate"/>
      </w:r>
      <w:r w:rsidR="00274F11">
        <w:rPr>
          <w:noProof/>
          <w:webHidden/>
        </w:rPr>
        <w:t>1</w:t>
      </w:r>
      <w:r w:rsidR="008647F5">
        <w:rPr>
          <w:noProof/>
          <w:webHidden/>
        </w:rPr>
        <w:t>8</w:t>
      </w:r>
      <w:r w:rsidR="00274F11">
        <w:rPr>
          <w:noProof/>
          <w:webHidden/>
        </w:rPr>
        <w:fldChar w:fldCharType="end"/>
      </w:r>
      <w:r>
        <w:rPr>
          <w:noProof/>
        </w:rPr>
        <w:fldChar w:fldCharType="end"/>
      </w:r>
    </w:p>
    <w:p w14:paraId="07CB24DA" w14:textId="3E8F002E" w:rsidR="00274F11" w:rsidRDefault="00C903EB">
      <w:pPr>
        <w:pStyle w:val="11"/>
        <w:rPr>
          <w:rFonts w:asciiTheme="minorHAnsi" w:hAnsiTheme="minorHAnsi" w:cstheme="minorBidi"/>
          <w:noProof/>
          <w:kern w:val="2"/>
          <w:sz w:val="24"/>
          <w:szCs w:val="24"/>
          <w:lang w:val="en-US" w:eastAsia="ja-JP"/>
          <w14:ligatures w14:val="standardContextual"/>
        </w:rPr>
      </w:pPr>
      <w:hyperlink w:anchor="_Toc161952901" w:history="1">
        <w:r w:rsidR="00274F11" w:rsidRPr="00F41F4A">
          <w:rPr>
            <w:rStyle w:val="ab"/>
            <w:noProof/>
          </w:rPr>
          <w:t xml:space="preserve">7 </w:t>
        </w:r>
        <w:r w:rsidR="00274F11">
          <w:rPr>
            <w:rFonts w:asciiTheme="minorHAnsi" w:hAnsiTheme="minorHAnsi" w:cstheme="minorBidi"/>
            <w:noProof/>
            <w:kern w:val="2"/>
            <w:sz w:val="24"/>
            <w:szCs w:val="24"/>
            <w:lang w:val="en-US" w:eastAsia="ja-JP"/>
            <w14:ligatures w14:val="standardContextual"/>
          </w:rPr>
          <w:tab/>
        </w:r>
        <w:r w:rsidR="00274F11" w:rsidRPr="00F41F4A">
          <w:rPr>
            <w:rStyle w:val="ab"/>
            <w:noProof/>
          </w:rPr>
          <w:t>Conclusion</w:t>
        </w:r>
        <w:r w:rsidR="00274F11">
          <w:rPr>
            <w:noProof/>
            <w:webHidden/>
          </w:rPr>
          <w:tab/>
        </w:r>
        <w:r w:rsidR="00274F11">
          <w:rPr>
            <w:noProof/>
            <w:webHidden/>
          </w:rPr>
          <w:fldChar w:fldCharType="begin"/>
        </w:r>
        <w:r w:rsidR="00274F11">
          <w:rPr>
            <w:noProof/>
            <w:webHidden/>
          </w:rPr>
          <w:instrText xml:space="preserve"> PAGEREF _Toc161952901 \h </w:instrText>
        </w:r>
        <w:r w:rsidR="00274F11">
          <w:rPr>
            <w:noProof/>
            <w:webHidden/>
          </w:rPr>
        </w:r>
        <w:r w:rsidR="00274F11">
          <w:rPr>
            <w:noProof/>
            <w:webHidden/>
          </w:rPr>
          <w:fldChar w:fldCharType="separate"/>
        </w:r>
        <w:r w:rsidR="00274F11">
          <w:rPr>
            <w:noProof/>
            <w:webHidden/>
          </w:rPr>
          <w:t>19</w:t>
        </w:r>
        <w:r w:rsidR="00274F11">
          <w:rPr>
            <w:noProof/>
            <w:webHidden/>
          </w:rPr>
          <w:fldChar w:fldCharType="end"/>
        </w:r>
      </w:hyperlink>
    </w:p>
    <w:p w14:paraId="5410A76C" w14:textId="17517F30" w:rsidR="009C1AEA" w:rsidRPr="00B775F1" w:rsidRDefault="003435DA">
      <w:pPr>
        <w:rPr>
          <w:color w:val="000000" w:themeColor="text1"/>
        </w:rPr>
      </w:pPr>
      <w:r w:rsidRPr="00B775F1">
        <w:rPr>
          <w:color w:val="000000" w:themeColor="text1"/>
        </w:rPr>
        <w:fldChar w:fldCharType="end"/>
      </w:r>
    </w:p>
    <w:p w14:paraId="5327B98A" w14:textId="77777777" w:rsidR="009C1AEA" w:rsidRPr="00B775F1" w:rsidRDefault="009C1AEA">
      <w:pPr>
        <w:rPr>
          <w:color w:val="000000" w:themeColor="text1"/>
        </w:rPr>
      </w:pPr>
    </w:p>
    <w:p w14:paraId="3605C178" w14:textId="77777777" w:rsidR="009C1AEA" w:rsidRPr="00B775F1" w:rsidRDefault="009C1AEA">
      <w:pPr>
        <w:rPr>
          <w:color w:val="000000" w:themeColor="text1"/>
        </w:rPr>
      </w:pPr>
    </w:p>
    <w:p w14:paraId="15DBE65F" w14:textId="77777777" w:rsidR="009C1AEA" w:rsidRPr="00B775F1" w:rsidRDefault="009C1AEA">
      <w:pPr>
        <w:rPr>
          <w:color w:val="000000" w:themeColor="text1"/>
        </w:rPr>
      </w:pPr>
    </w:p>
    <w:p w14:paraId="302192D2" w14:textId="77777777" w:rsidR="009C1AEA" w:rsidRPr="00B775F1" w:rsidRDefault="009C1AEA">
      <w:pPr>
        <w:rPr>
          <w:color w:val="000000" w:themeColor="text1"/>
        </w:rPr>
      </w:pPr>
    </w:p>
    <w:p w14:paraId="130A40A2" w14:textId="77777777" w:rsidR="009C1AEA" w:rsidRPr="00B775F1" w:rsidRDefault="009C1AEA">
      <w:pPr>
        <w:rPr>
          <w:color w:val="000000" w:themeColor="text1"/>
        </w:rPr>
      </w:pPr>
    </w:p>
    <w:p w14:paraId="0B5E3F20" w14:textId="77777777" w:rsidR="009C1AEA" w:rsidRPr="00B775F1" w:rsidRDefault="009C1AEA">
      <w:pPr>
        <w:rPr>
          <w:color w:val="000000" w:themeColor="text1"/>
        </w:rPr>
      </w:pPr>
    </w:p>
    <w:p w14:paraId="39A871E9" w14:textId="77777777" w:rsidR="009C1AEA" w:rsidRPr="00B775F1" w:rsidRDefault="009C1AEA">
      <w:pPr>
        <w:rPr>
          <w:color w:val="000000" w:themeColor="text1"/>
        </w:rPr>
      </w:pPr>
    </w:p>
    <w:p w14:paraId="0E26D5D5" w14:textId="77777777" w:rsidR="009C1AEA" w:rsidRPr="00B775F1" w:rsidRDefault="009C1AEA">
      <w:pPr>
        <w:rPr>
          <w:color w:val="000000" w:themeColor="text1"/>
        </w:rPr>
      </w:pPr>
    </w:p>
    <w:p w14:paraId="02E60C39" w14:textId="77777777" w:rsidR="009C1AEA" w:rsidRPr="00B775F1" w:rsidRDefault="009C1AEA">
      <w:pPr>
        <w:rPr>
          <w:color w:val="000000" w:themeColor="text1"/>
        </w:rPr>
      </w:pPr>
    </w:p>
    <w:p w14:paraId="4E6F90E4" w14:textId="77777777" w:rsidR="009C1AEA" w:rsidRPr="00B775F1" w:rsidRDefault="009C1AEA">
      <w:pPr>
        <w:rPr>
          <w:color w:val="000000" w:themeColor="text1"/>
        </w:rPr>
      </w:pPr>
    </w:p>
    <w:p w14:paraId="29165EC9" w14:textId="77777777" w:rsidR="009C1AEA" w:rsidRPr="00B775F1" w:rsidRDefault="009C1AEA">
      <w:pPr>
        <w:rPr>
          <w:color w:val="000000" w:themeColor="text1"/>
        </w:rPr>
      </w:pPr>
    </w:p>
    <w:p w14:paraId="5A3F1B56" w14:textId="77777777" w:rsidR="009C1AEA" w:rsidRPr="00B775F1" w:rsidRDefault="009C1AEA">
      <w:pPr>
        <w:rPr>
          <w:color w:val="000000" w:themeColor="text1"/>
        </w:rPr>
      </w:pPr>
    </w:p>
    <w:p w14:paraId="420895AC" w14:textId="26997D0A" w:rsidR="009C1AEA" w:rsidRPr="00B775F1" w:rsidRDefault="009C1AEA">
      <w:pPr>
        <w:rPr>
          <w:color w:val="000000" w:themeColor="text1"/>
        </w:rPr>
      </w:pPr>
    </w:p>
    <w:p w14:paraId="5E62C2BF" w14:textId="77777777" w:rsidR="009C1AEA" w:rsidRPr="00B775F1" w:rsidRDefault="009C1AEA">
      <w:pPr>
        <w:rPr>
          <w:color w:val="000000" w:themeColor="text1"/>
        </w:rPr>
      </w:pPr>
    </w:p>
    <w:p w14:paraId="0DD5FC5F" w14:textId="77777777" w:rsidR="009C1AEA" w:rsidRPr="00B775F1" w:rsidRDefault="009C1AEA">
      <w:pPr>
        <w:rPr>
          <w:color w:val="000000" w:themeColor="text1"/>
        </w:rPr>
      </w:pPr>
    </w:p>
    <w:p w14:paraId="653F79F6" w14:textId="77777777" w:rsidR="009C1AEA" w:rsidRPr="00B775F1" w:rsidRDefault="009C1AEA">
      <w:pPr>
        <w:rPr>
          <w:color w:val="000000" w:themeColor="text1"/>
        </w:rPr>
      </w:pPr>
    </w:p>
    <w:p w14:paraId="4F36CE13" w14:textId="77777777" w:rsidR="009C1AEA" w:rsidRPr="00B775F1" w:rsidRDefault="009C1AEA">
      <w:pPr>
        <w:rPr>
          <w:color w:val="000000" w:themeColor="text1"/>
        </w:rPr>
      </w:pPr>
    </w:p>
    <w:p w14:paraId="048C8479" w14:textId="77777777" w:rsidR="009C1AEA" w:rsidRPr="00B775F1" w:rsidRDefault="009C1AEA">
      <w:pPr>
        <w:rPr>
          <w:color w:val="000000" w:themeColor="text1"/>
        </w:rPr>
      </w:pPr>
    </w:p>
    <w:p w14:paraId="1DC2DA12" w14:textId="77777777" w:rsidR="009C1AEA" w:rsidRPr="00B775F1" w:rsidRDefault="009C1AEA">
      <w:pPr>
        <w:rPr>
          <w:color w:val="000000" w:themeColor="text1"/>
        </w:rPr>
      </w:pPr>
    </w:p>
    <w:p w14:paraId="57349C49" w14:textId="77777777" w:rsidR="009C1AEA" w:rsidRPr="00B775F1" w:rsidRDefault="009C1AEA">
      <w:pPr>
        <w:rPr>
          <w:color w:val="000000" w:themeColor="text1"/>
        </w:rPr>
      </w:pPr>
    </w:p>
    <w:p w14:paraId="185C7BC2" w14:textId="77777777" w:rsidR="009C1AEA" w:rsidRPr="00B775F1" w:rsidRDefault="009C1AEA">
      <w:pPr>
        <w:rPr>
          <w:color w:val="000000" w:themeColor="text1"/>
        </w:rPr>
      </w:pPr>
    </w:p>
    <w:p w14:paraId="2F046FC9" w14:textId="77777777" w:rsidR="009C1AEA" w:rsidRPr="00B775F1" w:rsidRDefault="009C1AEA">
      <w:pPr>
        <w:rPr>
          <w:color w:val="000000" w:themeColor="text1"/>
        </w:rPr>
      </w:pPr>
    </w:p>
    <w:p w14:paraId="58412F3C" w14:textId="77777777" w:rsidR="009C1AEA" w:rsidRPr="00B775F1" w:rsidRDefault="009C1AEA">
      <w:pPr>
        <w:rPr>
          <w:color w:val="000000" w:themeColor="text1"/>
        </w:rPr>
      </w:pPr>
    </w:p>
    <w:p w14:paraId="57BDF9FF" w14:textId="77777777" w:rsidR="009C1AEA" w:rsidRPr="00B775F1" w:rsidRDefault="009C1AEA">
      <w:pPr>
        <w:rPr>
          <w:color w:val="000000" w:themeColor="text1"/>
        </w:rPr>
      </w:pPr>
    </w:p>
    <w:p w14:paraId="2E2C8660" w14:textId="77777777" w:rsidR="009C1AEA" w:rsidRPr="00B775F1" w:rsidRDefault="009C1AEA">
      <w:pPr>
        <w:rPr>
          <w:color w:val="000000" w:themeColor="text1"/>
        </w:rPr>
      </w:pPr>
    </w:p>
    <w:p w14:paraId="682E5599" w14:textId="77777777" w:rsidR="009C1AEA" w:rsidRPr="00B775F1" w:rsidRDefault="009C1AEA">
      <w:pPr>
        <w:spacing w:line="240" w:lineRule="auto"/>
        <w:rPr>
          <w:color w:val="000000" w:themeColor="text1"/>
          <w:sz w:val="24"/>
          <w:szCs w:val="24"/>
        </w:rPr>
      </w:pPr>
      <w:bookmarkStart w:id="28" w:name="_izradlqcnxg3" w:colFirst="0" w:colLast="0"/>
      <w:bookmarkEnd w:id="28"/>
    </w:p>
    <w:p w14:paraId="6E281F09" w14:textId="77777777" w:rsidR="003435DA" w:rsidRPr="00B775F1" w:rsidRDefault="003435DA">
      <w:pPr>
        <w:rPr>
          <w:b/>
          <w:color w:val="000000" w:themeColor="text1"/>
          <w:sz w:val="24"/>
          <w:szCs w:val="24"/>
        </w:rPr>
      </w:pPr>
      <w:bookmarkStart w:id="29" w:name="_wwb8hsd4znap" w:colFirst="0" w:colLast="0"/>
      <w:bookmarkEnd w:id="29"/>
      <w:r w:rsidRPr="00B775F1">
        <w:rPr>
          <w:color w:val="000000" w:themeColor="text1"/>
        </w:rPr>
        <w:br w:type="page"/>
      </w:r>
    </w:p>
    <w:p w14:paraId="33468338" w14:textId="485F76EE" w:rsidR="009C1AEA" w:rsidRPr="00B775F1" w:rsidRDefault="00247902" w:rsidP="00321AFB">
      <w:pPr>
        <w:pStyle w:val="1"/>
        <w:spacing w:after="240"/>
        <w:rPr>
          <w:color w:val="000000" w:themeColor="text1"/>
        </w:rPr>
      </w:pPr>
      <w:bookmarkStart w:id="30" w:name="_Toc161952890"/>
      <w:r w:rsidRPr="00B775F1">
        <w:rPr>
          <w:color w:val="000000" w:themeColor="text1"/>
        </w:rPr>
        <w:lastRenderedPageBreak/>
        <w:t>1</w:t>
      </w:r>
      <w:r w:rsidRPr="00B775F1">
        <w:rPr>
          <w:color w:val="000000" w:themeColor="text1"/>
        </w:rPr>
        <w:tab/>
        <w:t>Purpose</w:t>
      </w:r>
      <w:bookmarkEnd w:id="30"/>
    </w:p>
    <w:p w14:paraId="22D4AEA2" w14:textId="1E73A569" w:rsidR="009C1AEA" w:rsidRPr="00B775F1" w:rsidRDefault="00E51E7B" w:rsidP="00321AFB">
      <w:pPr>
        <w:spacing w:after="240"/>
        <w:rPr>
          <w:color w:val="000000" w:themeColor="text1"/>
        </w:rPr>
      </w:pPr>
      <w:r>
        <w:rPr>
          <w:color w:val="000000" w:themeColor="text1"/>
        </w:rPr>
        <w:tab/>
      </w:r>
      <w:r w:rsidR="00247902" w:rsidRPr="00B775F1">
        <w:rPr>
          <w:color w:val="000000" w:themeColor="text1"/>
        </w:rPr>
        <w:t xml:space="preserve">The purpose of this document is to show that </w:t>
      </w:r>
      <w:r w:rsidR="009A71C5">
        <w:rPr>
          <w:color w:val="000000"/>
        </w:rPr>
        <w:t>project</w:t>
      </w:r>
      <w:r w:rsidR="002169B6" w:rsidRPr="002169B6">
        <w:rPr>
          <w:color w:val="000000"/>
        </w:rPr>
        <w:t xml:space="preserve"> </w:t>
      </w:r>
      <w:r w:rsidR="002169B6" w:rsidRPr="00B775F1">
        <w:rPr>
          <w:color w:val="000000"/>
        </w:rPr>
        <w:t>BIRDS</w:t>
      </w:r>
      <w:r w:rsidR="00E62E0C" w:rsidRPr="00B775F1">
        <w:rPr>
          <w:color w:val="000000"/>
        </w:rPr>
        <w:t>-</w:t>
      </w:r>
      <w:r w:rsidR="00E62E0C">
        <w:rPr>
          <w:color w:val="000000"/>
        </w:rPr>
        <w:t>X</w:t>
      </w:r>
      <w:r w:rsidR="00A71AA4">
        <w:rPr>
          <w:color w:val="000000"/>
        </w:rPr>
        <w:t xml:space="preserve">, </w:t>
      </w:r>
      <w:r w:rsidR="00DC5685">
        <w:rPr>
          <w:color w:val="000000"/>
        </w:rPr>
        <w:t xml:space="preserve">DRAGONFLY </w:t>
      </w:r>
      <w:r w:rsidR="000532E4" w:rsidRPr="00B775F1">
        <w:rPr>
          <w:color w:val="000000"/>
        </w:rPr>
        <w:t>satellite</w:t>
      </w:r>
      <w:r w:rsidR="00A71AA4">
        <w:rPr>
          <w:color w:val="000000" w:themeColor="text1"/>
        </w:rPr>
        <w:t xml:space="preserve"> </w:t>
      </w:r>
      <w:r w:rsidR="00DC5685" w:rsidRPr="00B775F1">
        <w:rPr>
          <w:color w:val="000000" w:themeColor="text1"/>
        </w:rPr>
        <w:t>has</w:t>
      </w:r>
      <w:r w:rsidR="00247902" w:rsidRPr="00B775F1">
        <w:rPr>
          <w:color w:val="000000" w:themeColor="text1"/>
        </w:rPr>
        <w:t xml:space="preserve"> Inhibit functions</w:t>
      </w:r>
      <w:r w:rsidR="00F810B9" w:rsidRPr="00B775F1">
        <w:rPr>
          <w:color w:val="000000" w:themeColor="text1"/>
        </w:rPr>
        <w:t xml:space="preserve"> after environment test</w:t>
      </w:r>
      <w:r w:rsidR="00247902" w:rsidRPr="00B775F1">
        <w:rPr>
          <w:color w:val="000000" w:themeColor="text1"/>
        </w:rPr>
        <w:t>. Other qualification tests for launching requirements are also included in this document for verification purposes.</w:t>
      </w:r>
    </w:p>
    <w:p w14:paraId="2780B0E0" w14:textId="4FC04015" w:rsidR="009C1AEA" w:rsidRPr="00B775F1" w:rsidRDefault="00247902" w:rsidP="00321AFB">
      <w:pPr>
        <w:pStyle w:val="1"/>
        <w:spacing w:after="240"/>
        <w:rPr>
          <w:color w:val="000000" w:themeColor="text1"/>
        </w:rPr>
      </w:pPr>
      <w:bookmarkStart w:id="31" w:name="_3hxiit4hu6b8" w:colFirst="0" w:colLast="0"/>
      <w:bookmarkStart w:id="32" w:name="_Toc161952891"/>
      <w:bookmarkEnd w:id="31"/>
      <w:r w:rsidRPr="00B775F1">
        <w:rPr>
          <w:color w:val="000000" w:themeColor="text1"/>
        </w:rPr>
        <w:t>2</w:t>
      </w:r>
      <w:r w:rsidRPr="00B775F1">
        <w:rPr>
          <w:color w:val="000000" w:themeColor="text1"/>
        </w:rPr>
        <w:tab/>
        <w:t>Test Objectives</w:t>
      </w:r>
      <w:bookmarkEnd w:id="32"/>
    </w:p>
    <w:p w14:paraId="30F70AE2" w14:textId="2512F03E" w:rsidR="009C1AEA" w:rsidRPr="00B775F1" w:rsidRDefault="00247902" w:rsidP="63FB574E">
      <w:pPr>
        <w:spacing w:after="240"/>
        <w:rPr>
          <w:color w:val="000000" w:themeColor="text1"/>
          <w:lang w:val="en-US"/>
        </w:rPr>
      </w:pPr>
      <w:r w:rsidRPr="00B775F1">
        <w:rPr>
          <w:color w:val="000000" w:themeColor="text1"/>
        </w:rPr>
        <w:tab/>
      </w:r>
      <w:r w:rsidRPr="63FB574E">
        <w:rPr>
          <w:color w:val="000000" w:themeColor="text1"/>
          <w:lang w:val="en-US"/>
        </w:rPr>
        <w:t>The Inhibit Function Test is performed to ensure that the satellite is secured from possible hazards caused by over</w:t>
      </w:r>
      <w:r w:rsidR="001D15EA" w:rsidRPr="63FB574E">
        <w:rPr>
          <w:color w:val="000000" w:themeColor="text1"/>
          <w:lang w:val="en-US"/>
        </w:rPr>
        <w:t>-</w:t>
      </w:r>
      <w:r w:rsidRPr="63FB574E">
        <w:rPr>
          <w:color w:val="000000" w:themeColor="text1"/>
          <w:lang w:val="en-US"/>
        </w:rPr>
        <w:t>charging and over-discharging of the satellite’s batteries while stored inside the J</w:t>
      </w:r>
      <w:r w:rsidR="001D15EA" w:rsidRPr="63FB574E">
        <w:rPr>
          <w:color w:val="000000" w:themeColor="text1"/>
          <w:lang w:val="en-US"/>
        </w:rPr>
        <w:t>-</w:t>
      </w:r>
      <w:r w:rsidRPr="63FB574E">
        <w:rPr>
          <w:color w:val="000000" w:themeColor="text1"/>
          <w:lang w:val="en-US"/>
        </w:rPr>
        <w:t xml:space="preserve">SSOD before and during launch. Moreover, other qualification tests are performed and presented here in this document to show that the satellite has sufficient protection from hazards including internal short circuit </w:t>
      </w:r>
      <w:r w:rsidR="00274F11" w:rsidRPr="63FB574E">
        <w:rPr>
          <w:color w:val="000000" w:themeColor="text1"/>
          <w:lang w:val="en-US"/>
        </w:rPr>
        <w:t>to</w:t>
      </w:r>
      <w:r w:rsidRPr="63FB574E">
        <w:rPr>
          <w:color w:val="000000" w:themeColor="text1"/>
          <w:lang w:val="en-US"/>
        </w:rPr>
        <w:t xml:space="preserve"> satisfy JAXA launching requirements.</w:t>
      </w:r>
    </w:p>
    <w:p w14:paraId="3319D654" w14:textId="78510F25" w:rsidR="009C1AEA" w:rsidRPr="00B775F1" w:rsidRDefault="00247902" w:rsidP="00321AFB">
      <w:pPr>
        <w:pStyle w:val="1"/>
        <w:spacing w:after="240"/>
        <w:rPr>
          <w:color w:val="000000" w:themeColor="text1"/>
        </w:rPr>
      </w:pPr>
      <w:bookmarkStart w:id="33" w:name="_2xcjxuukutoc" w:colFirst="0" w:colLast="0"/>
      <w:bookmarkStart w:id="34" w:name="_Toc161952892"/>
      <w:bookmarkEnd w:id="33"/>
      <w:r w:rsidRPr="00B775F1">
        <w:rPr>
          <w:color w:val="000000" w:themeColor="text1"/>
        </w:rPr>
        <w:t>3</w:t>
      </w:r>
      <w:r w:rsidRPr="00B775F1">
        <w:rPr>
          <w:color w:val="000000" w:themeColor="text1"/>
        </w:rPr>
        <w:tab/>
        <w:t>Test Content</w:t>
      </w:r>
      <w:bookmarkEnd w:id="34"/>
    </w:p>
    <w:p w14:paraId="166768EC" w14:textId="7266D515" w:rsidR="009C1AEA" w:rsidRPr="00B775F1" w:rsidRDefault="00247902" w:rsidP="63FB574E">
      <w:pPr>
        <w:spacing w:after="240"/>
        <w:rPr>
          <w:color w:val="000000" w:themeColor="text1"/>
          <w:lang w:val="en-US"/>
        </w:rPr>
      </w:pPr>
      <w:r w:rsidRPr="00B775F1">
        <w:rPr>
          <w:color w:val="000000" w:themeColor="text1"/>
        </w:rPr>
        <w:tab/>
      </w:r>
      <w:bookmarkStart w:id="35" w:name="_Hlk61431455"/>
      <w:r w:rsidR="003649F0" w:rsidRPr="63FB574E">
        <w:rPr>
          <w:color w:val="000000" w:themeColor="text1"/>
          <w:lang w:val="en-US"/>
        </w:rPr>
        <w:t>The inhibit</w:t>
      </w:r>
      <w:r w:rsidRPr="63FB574E">
        <w:rPr>
          <w:color w:val="000000" w:themeColor="text1"/>
          <w:lang w:val="en-US"/>
        </w:rPr>
        <w:t xml:space="preserve"> test is conducted with</w:t>
      </w:r>
      <w:r w:rsidR="005A24E5" w:rsidRPr="63FB574E">
        <w:rPr>
          <w:color w:val="000000" w:themeColor="text1"/>
          <w:lang w:val="en-US"/>
        </w:rPr>
        <w:t xml:space="preserve"> Flight Model </w:t>
      </w:r>
      <w:r w:rsidR="003649F0" w:rsidRPr="63FB574E">
        <w:rPr>
          <w:color w:val="000000" w:themeColor="text1"/>
          <w:lang w:val="en-US"/>
        </w:rPr>
        <w:t xml:space="preserve">(FM) </w:t>
      </w:r>
      <w:r w:rsidR="005A24E5" w:rsidRPr="63FB574E">
        <w:rPr>
          <w:color w:val="000000" w:themeColor="text1"/>
          <w:lang w:val="en-US"/>
        </w:rPr>
        <w:t xml:space="preserve">of </w:t>
      </w:r>
      <w:r w:rsidR="002B6F54">
        <w:rPr>
          <w:color w:val="000000" w:themeColor="text1"/>
          <w:lang w:val="en-US"/>
        </w:rPr>
        <w:t>DRAGONFLY</w:t>
      </w:r>
      <w:r w:rsidRPr="63FB574E">
        <w:rPr>
          <w:color w:val="000000" w:themeColor="text1"/>
          <w:lang w:val="en-US"/>
        </w:rPr>
        <w:t xml:space="preserve">. A total of </w:t>
      </w:r>
      <w:r w:rsidR="00D53CE9" w:rsidRPr="63FB574E">
        <w:rPr>
          <w:color w:val="000000" w:themeColor="text1"/>
          <w:lang w:val="en-US"/>
        </w:rPr>
        <w:t>four</w:t>
      </w:r>
      <w:r w:rsidRPr="63FB574E">
        <w:rPr>
          <w:color w:val="000000" w:themeColor="text1"/>
          <w:lang w:val="en-US"/>
        </w:rPr>
        <w:t xml:space="preserve"> (</w:t>
      </w:r>
      <w:r w:rsidR="001D15EA" w:rsidRPr="63FB574E">
        <w:rPr>
          <w:color w:val="000000" w:themeColor="text1"/>
          <w:lang w:val="en-US"/>
        </w:rPr>
        <w:t>4</w:t>
      </w:r>
      <w:r w:rsidRPr="63FB574E">
        <w:rPr>
          <w:color w:val="000000" w:themeColor="text1"/>
          <w:lang w:val="en-US"/>
        </w:rPr>
        <w:t>) inhibits</w:t>
      </w:r>
      <w:r w:rsidR="001D15EA" w:rsidRPr="63FB574E">
        <w:rPr>
          <w:color w:val="000000" w:themeColor="text1"/>
          <w:lang w:val="en-US"/>
        </w:rPr>
        <w:t xml:space="preserve"> (SepSW1, SepSW2, SepSW3 and SepSW4)</w:t>
      </w:r>
      <w:r w:rsidRPr="63FB574E">
        <w:rPr>
          <w:color w:val="000000" w:themeColor="text1"/>
          <w:lang w:val="en-US"/>
        </w:rPr>
        <w:t xml:space="preserve"> </w:t>
      </w:r>
      <w:r w:rsidR="001D15EA" w:rsidRPr="63FB574E">
        <w:rPr>
          <w:color w:val="000000" w:themeColor="text1"/>
          <w:lang w:val="en-US"/>
        </w:rPr>
        <w:t>operated by</w:t>
      </w:r>
      <w:r w:rsidRPr="63FB574E">
        <w:rPr>
          <w:color w:val="000000" w:themeColor="text1"/>
          <w:lang w:val="en-US"/>
        </w:rPr>
        <w:t xml:space="preserve"> three (3) deployment switches (DepSW1, DepSW</w:t>
      </w:r>
      <w:r w:rsidR="5AB5043D" w:rsidRPr="63FB574E">
        <w:rPr>
          <w:color w:val="000000" w:themeColor="text1"/>
          <w:lang w:val="en-US"/>
        </w:rPr>
        <w:t>2</w:t>
      </w:r>
      <w:r w:rsidRPr="63FB574E">
        <w:rPr>
          <w:color w:val="000000" w:themeColor="text1"/>
          <w:lang w:val="en-US"/>
        </w:rPr>
        <w:t xml:space="preserve"> and DepSW</w:t>
      </w:r>
      <w:r w:rsidR="1688F397" w:rsidRPr="63FB574E">
        <w:rPr>
          <w:color w:val="000000" w:themeColor="text1"/>
          <w:lang w:val="en-US"/>
        </w:rPr>
        <w:t>3</w:t>
      </w:r>
      <w:r w:rsidRPr="63FB574E">
        <w:rPr>
          <w:color w:val="000000" w:themeColor="text1"/>
          <w:lang w:val="en-US"/>
        </w:rPr>
        <w:t xml:space="preserve">) are in the satellite. The satellite will be turned on when all </w:t>
      </w:r>
      <w:proofErr w:type="spellStart"/>
      <w:r w:rsidRPr="63FB574E">
        <w:rPr>
          <w:color w:val="000000" w:themeColor="text1"/>
          <w:lang w:val="en-US"/>
        </w:rPr>
        <w:t>DepSW</w:t>
      </w:r>
      <w:r w:rsidR="00273C3B" w:rsidRPr="63FB574E">
        <w:rPr>
          <w:color w:val="000000" w:themeColor="text1"/>
          <w:lang w:val="en-US"/>
        </w:rPr>
        <w:t>s</w:t>
      </w:r>
      <w:proofErr w:type="spellEnd"/>
      <w:r w:rsidRPr="63FB574E">
        <w:rPr>
          <w:color w:val="000000" w:themeColor="text1"/>
          <w:lang w:val="en-US"/>
        </w:rPr>
        <w:t xml:space="preserve"> are released. On the other hand, the satellite will turn off when</w:t>
      </w:r>
      <w:r w:rsidR="003649F0" w:rsidRPr="63FB574E">
        <w:rPr>
          <w:color w:val="000000" w:themeColor="text1"/>
          <w:lang w:val="en-US"/>
        </w:rPr>
        <w:t xml:space="preserve"> any</w:t>
      </w:r>
      <w:r w:rsidRPr="63FB574E">
        <w:rPr>
          <w:color w:val="000000" w:themeColor="text1"/>
          <w:lang w:val="en-US"/>
        </w:rPr>
        <w:t xml:space="preserve"> one or all </w:t>
      </w:r>
      <w:r w:rsidR="00273C3B" w:rsidRPr="63FB574E">
        <w:rPr>
          <w:color w:val="000000" w:themeColor="text1"/>
          <w:lang w:val="en-US"/>
        </w:rPr>
        <w:t xml:space="preserve">deployment </w:t>
      </w:r>
      <w:r w:rsidRPr="63FB574E">
        <w:rPr>
          <w:color w:val="000000" w:themeColor="text1"/>
          <w:lang w:val="en-US"/>
        </w:rPr>
        <w:t xml:space="preserve">switches are pressed. </w:t>
      </w:r>
      <w:bookmarkStart w:id="36" w:name="_jo32c8xqbfkk" w:colFirst="0" w:colLast="0"/>
      <w:bookmarkEnd w:id="36"/>
    </w:p>
    <w:p w14:paraId="27D2A9B8" w14:textId="5D872780" w:rsidR="009C1AEA" w:rsidRPr="00B775F1" w:rsidRDefault="00247902" w:rsidP="00321AFB">
      <w:pPr>
        <w:pStyle w:val="2"/>
        <w:spacing w:after="240"/>
        <w:rPr>
          <w:color w:val="000000" w:themeColor="text1"/>
        </w:rPr>
      </w:pPr>
      <w:bookmarkStart w:id="37" w:name="_tgp6gc7sbhr0" w:colFirst="0" w:colLast="0"/>
      <w:bookmarkEnd w:id="37"/>
      <w:r w:rsidRPr="00B775F1">
        <w:rPr>
          <w:color w:val="000000" w:themeColor="text1"/>
        </w:rPr>
        <w:tab/>
      </w:r>
      <w:bookmarkStart w:id="38" w:name="_Toc161952893"/>
      <w:r w:rsidRPr="00B775F1">
        <w:rPr>
          <w:color w:val="000000" w:themeColor="text1"/>
        </w:rPr>
        <w:t>3.1 Evaluation Method</w:t>
      </w:r>
      <w:bookmarkEnd w:id="38"/>
    </w:p>
    <w:p w14:paraId="57C5C74E" w14:textId="06183E10" w:rsidR="009C1AEA" w:rsidRPr="00B775F1" w:rsidRDefault="00247902">
      <w:pPr>
        <w:ind w:left="360"/>
        <w:rPr>
          <w:color w:val="000000" w:themeColor="text1"/>
        </w:rPr>
      </w:pPr>
      <w:r w:rsidRPr="00B775F1">
        <w:rPr>
          <w:color w:val="000000" w:themeColor="text1"/>
        </w:rPr>
        <w:tab/>
        <w:t xml:space="preserve">The tests for the satellites are conducted with </w:t>
      </w:r>
      <w:r w:rsidR="00673850" w:rsidRPr="00B775F1">
        <w:rPr>
          <w:color w:val="000000" w:themeColor="text1"/>
        </w:rPr>
        <w:t xml:space="preserve">4 </w:t>
      </w:r>
      <w:r w:rsidRPr="00B775F1">
        <w:rPr>
          <w:color w:val="000000" w:themeColor="text1"/>
        </w:rPr>
        <w:t>patterns. Evaluation method is whether the satellite is turned ON or OFF with 4 patterns. Evaluation pattern is shown in Table 3.1.</w:t>
      </w:r>
    </w:p>
    <w:p w14:paraId="597BDA28" w14:textId="77777777" w:rsidR="009C1AEA" w:rsidRPr="00B775F1" w:rsidRDefault="009C1AEA">
      <w:pPr>
        <w:widowControl w:val="0"/>
        <w:spacing w:line="240" w:lineRule="auto"/>
        <w:rPr>
          <w:color w:val="000000" w:themeColor="text1"/>
        </w:rPr>
      </w:pPr>
    </w:p>
    <w:p w14:paraId="7F6D1861" w14:textId="77777777" w:rsidR="009C1AEA" w:rsidRPr="00B775F1" w:rsidRDefault="00247902">
      <w:pPr>
        <w:widowControl w:val="0"/>
        <w:spacing w:line="240" w:lineRule="auto"/>
        <w:jc w:val="center"/>
        <w:rPr>
          <w:b/>
          <w:color w:val="000000" w:themeColor="text1"/>
          <w:u w:val="single"/>
        </w:rPr>
      </w:pPr>
      <w:r w:rsidRPr="00B775F1">
        <w:rPr>
          <w:b/>
          <w:color w:val="000000" w:themeColor="text1"/>
          <w:u w:val="single"/>
        </w:rPr>
        <w:t>Table 3.1 Test pattern</w:t>
      </w:r>
    </w:p>
    <w:tbl>
      <w:tblPr>
        <w:tblW w:w="46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1"/>
        <w:gridCol w:w="863"/>
        <w:gridCol w:w="863"/>
        <w:gridCol w:w="863"/>
        <w:gridCol w:w="863"/>
      </w:tblGrid>
      <w:tr w:rsidR="00F83A01" w:rsidRPr="00B775F1" w14:paraId="65B555C4" w14:textId="77777777" w:rsidTr="381251B2">
        <w:trPr>
          <w:jc w:val="center"/>
        </w:trPr>
        <w:tc>
          <w:tcPr>
            <w:tcW w:w="1241" w:type="dxa"/>
            <w:tcMar>
              <w:top w:w="28" w:type="dxa"/>
              <w:left w:w="28" w:type="dxa"/>
              <w:bottom w:w="28" w:type="dxa"/>
              <w:right w:w="28" w:type="dxa"/>
            </w:tcMar>
          </w:tcPr>
          <w:p w14:paraId="174D3801" w14:textId="77777777" w:rsidR="00AD44CD" w:rsidRPr="00B775F1" w:rsidRDefault="00AD44CD">
            <w:pPr>
              <w:widowControl w:val="0"/>
              <w:spacing w:line="240" w:lineRule="auto"/>
              <w:rPr>
                <w:color w:val="000000" w:themeColor="text1"/>
              </w:rPr>
            </w:pPr>
            <w:r w:rsidRPr="00B775F1">
              <w:rPr>
                <w:color w:val="000000" w:themeColor="text1"/>
              </w:rPr>
              <w:t>Pattern</w:t>
            </w:r>
          </w:p>
        </w:tc>
        <w:tc>
          <w:tcPr>
            <w:tcW w:w="863" w:type="dxa"/>
            <w:tcMar>
              <w:top w:w="28" w:type="dxa"/>
              <w:left w:w="28" w:type="dxa"/>
              <w:bottom w:w="28" w:type="dxa"/>
              <w:right w:w="28" w:type="dxa"/>
            </w:tcMar>
            <w:vAlign w:val="center"/>
          </w:tcPr>
          <w:p w14:paraId="086A2E19" w14:textId="77777777" w:rsidR="00AD44CD" w:rsidRPr="00B775F1" w:rsidRDefault="00AD44CD">
            <w:pPr>
              <w:widowControl w:val="0"/>
              <w:spacing w:line="240" w:lineRule="auto"/>
              <w:jc w:val="center"/>
              <w:rPr>
                <w:color w:val="000000" w:themeColor="text1"/>
              </w:rPr>
            </w:pPr>
            <w:r w:rsidRPr="00B775F1">
              <w:rPr>
                <w:color w:val="000000" w:themeColor="text1"/>
              </w:rPr>
              <w:t>1</w:t>
            </w:r>
          </w:p>
        </w:tc>
        <w:tc>
          <w:tcPr>
            <w:tcW w:w="863" w:type="dxa"/>
            <w:tcMar>
              <w:top w:w="28" w:type="dxa"/>
              <w:left w:w="28" w:type="dxa"/>
              <w:bottom w:w="28" w:type="dxa"/>
              <w:right w:w="28" w:type="dxa"/>
            </w:tcMar>
            <w:vAlign w:val="center"/>
          </w:tcPr>
          <w:p w14:paraId="6C771D3E" w14:textId="77777777" w:rsidR="00AD44CD" w:rsidRPr="00B775F1" w:rsidRDefault="00AD44CD">
            <w:pPr>
              <w:widowControl w:val="0"/>
              <w:spacing w:line="240" w:lineRule="auto"/>
              <w:jc w:val="center"/>
              <w:rPr>
                <w:color w:val="000000" w:themeColor="text1"/>
              </w:rPr>
            </w:pPr>
            <w:r w:rsidRPr="00B775F1">
              <w:rPr>
                <w:color w:val="000000" w:themeColor="text1"/>
              </w:rPr>
              <w:t>2</w:t>
            </w:r>
          </w:p>
        </w:tc>
        <w:tc>
          <w:tcPr>
            <w:tcW w:w="863" w:type="dxa"/>
            <w:tcMar>
              <w:top w:w="28" w:type="dxa"/>
              <w:left w:w="28" w:type="dxa"/>
              <w:bottom w:w="28" w:type="dxa"/>
              <w:right w:w="28" w:type="dxa"/>
            </w:tcMar>
            <w:vAlign w:val="center"/>
          </w:tcPr>
          <w:p w14:paraId="30A9BB27" w14:textId="77777777" w:rsidR="00AD44CD" w:rsidRPr="00B775F1" w:rsidRDefault="00AD44CD">
            <w:pPr>
              <w:widowControl w:val="0"/>
              <w:spacing w:line="240" w:lineRule="auto"/>
              <w:jc w:val="center"/>
              <w:rPr>
                <w:color w:val="000000" w:themeColor="text1"/>
              </w:rPr>
            </w:pPr>
            <w:r w:rsidRPr="00B775F1">
              <w:rPr>
                <w:color w:val="000000" w:themeColor="text1"/>
              </w:rPr>
              <w:t>3</w:t>
            </w:r>
          </w:p>
        </w:tc>
        <w:tc>
          <w:tcPr>
            <w:tcW w:w="863" w:type="dxa"/>
            <w:tcMar>
              <w:top w:w="28" w:type="dxa"/>
              <w:left w:w="28" w:type="dxa"/>
              <w:bottom w:w="28" w:type="dxa"/>
              <w:right w:w="28" w:type="dxa"/>
            </w:tcMar>
          </w:tcPr>
          <w:p w14:paraId="7A7D82BC" w14:textId="77777777" w:rsidR="00AD44CD" w:rsidRPr="00B775F1" w:rsidRDefault="00AD44CD">
            <w:pPr>
              <w:widowControl w:val="0"/>
              <w:spacing w:line="240" w:lineRule="auto"/>
              <w:jc w:val="center"/>
              <w:rPr>
                <w:color w:val="000000" w:themeColor="text1"/>
              </w:rPr>
            </w:pPr>
            <w:r w:rsidRPr="00B775F1">
              <w:rPr>
                <w:color w:val="000000" w:themeColor="text1"/>
              </w:rPr>
              <w:t>4</w:t>
            </w:r>
          </w:p>
        </w:tc>
      </w:tr>
      <w:tr w:rsidR="00F83A01" w:rsidRPr="00B775F1" w14:paraId="61A05BBC" w14:textId="77777777" w:rsidTr="381251B2">
        <w:trPr>
          <w:jc w:val="center"/>
        </w:trPr>
        <w:tc>
          <w:tcPr>
            <w:tcW w:w="1241" w:type="dxa"/>
            <w:tcMar>
              <w:top w:w="28" w:type="dxa"/>
              <w:left w:w="28" w:type="dxa"/>
              <w:bottom w:w="28" w:type="dxa"/>
              <w:right w:w="28" w:type="dxa"/>
            </w:tcMar>
          </w:tcPr>
          <w:p w14:paraId="7D46D2AD" w14:textId="65E46BC3" w:rsidR="00AD44CD" w:rsidRPr="00B775F1" w:rsidRDefault="00AD44CD" w:rsidP="00AD44CD">
            <w:pPr>
              <w:widowControl w:val="0"/>
              <w:spacing w:line="240" w:lineRule="auto"/>
              <w:rPr>
                <w:color w:val="000000" w:themeColor="text1"/>
              </w:rPr>
            </w:pPr>
            <w:r w:rsidRPr="381251B2">
              <w:rPr>
                <w:color w:val="000000" w:themeColor="text1"/>
              </w:rPr>
              <w:t>DepSW1</w:t>
            </w:r>
          </w:p>
        </w:tc>
        <w:tc>
          <w:tcPr>
            <w:tcW w:w="863" w:type="dxa"/>
            <w:tcMar>
              <w:top w:w="28" w:type="dxa"/>
              <w:left w:w="28" w:type="dxa"/>
              <w:bottom w:w="28" w:type="dxa"/>
              <w:right w:w="28" w:type="dxa"/>
            </w:tcMar>
            <w:vAlign w:val="center"/>
          </w:tcPr>
          <w:p w14:paraId="210D2392" w14:textId="3AF88895" w:rsidR="00AD44CD" w:rsidRPr="00B775F1" w:rsidRDefault="00AD44CD" w:rsidP="00AD44CD">
            <w:pPr>
              <w:widowControl w:val="0"/>
              <w:spacing w:line="240" w:lineRule="auto"/>
              <w:jc w:val="center"/>
              <w:rPr>
                <w:color w:val="000000" w:themeColor="text1"/>
              </w:rPr>
            </w:pPr>
            <w:r w:rsidRPr="00B775F1">
              <w:rPr>
                <w:rFonts w:ascii="Cambria Math" w:eastAsia="Arial Unicode MS" w:hAnsi="Cambria Math" w:cs="Cambria Math" w:hint="eastAsia"/>
                <w:color w:val="000000" w:themeColor="text1"/>
              </w:rPr>
              <w:t>◯</w:t>
            </w:r>
          </w:p>
        </w:tc>
        <w:tc>
          <w:tcPr>
            <w:tcW w:w="863" w:type="dxa"/>
            <w:tcMar>
              <w:top w:w="28" w:type="dxa"/>
              <w:left w:w="28" w:type="dxa"/>
              <w:bottom w:w="28" w:type="dxa"/>
              <w:right w:w="28" w:type="dxa"/>
            </w:tcMar>
            <w:vAlign w:val="center"/>
          </w:tcPr>
          <w:p w14:paraId="101A6119" w14:textId="6B9C8136" w:rsidR="00AD44CD" w:rsidRPr="00B775F1" w:rsidRDefault="00AD44CD" w:rsidP="00AD44CD">
            <w:pPr>
              <w:widowControl w:val="0"/>
              <w:spacing w:line="240" w:lineRule="auto"/>
              <w:jc w:val="center"/>
              <w:rPr>
                <w:color w:val="000000" w:themeColor="text1"/>
              </w:rPr>
            </w:pPr>
            <w:r w:rsidRPr="00B775F1">
              <w:rPr>
                <w:color w:val="000000" w:themeColor="text1"/>
              </w:rPr>
              <w:t>×</w:t>
            </w:r>
          </w:p>
        </w:tc>
        <w:tc>
          <w:tcPr>
            <w:tcW w:w="863" w:type="dxa"/>
            <w:tcMar>
              <w:top w:w="28" w:type="dxa"/>
              <w:left w:w="28" w:type="dxa"/>
              <w:bottom w:w="28" w:type="dxa"/>
              <w:right w:w="28" w:type="dxa"/>
            </w:tcMar>
            <w:vAlign w:val="center"/>
          </w:tcPr>
          <w:p w14:paraId="5F0BB361" w14:textId="6E15E096" w:rsidR="00AD44CD" w:rsidRPr="00B775F1" w:rsidRDefault="00AD44CD" w:rsidP="00AD44CD">
            <w:pPr>
              <w:widowControl w:val="0"/>
              <w:spacing w:line="240" w:lineRule="auto"/>
              <w:jc w:val="center"/>
              <w:rPr>
                <w:color w:val="000000" w:themeColor="text1"/>
              </w:rPr>
            </w:pPr>
            <w:r w:rsidRPr="00B775F1">
              <w:rPr>
                <w:color w:val="000000" w:themeColor="text1"/>
              </w:rPr>
              <w:t>×</w:t>
            </w:r>
          </w:p>
        </w:tc>
        <w:tc>
          <w:tcPr>
            <w:tcW w:w="863" w:type="dxa"/>
            <w:tcMar>
              <w:top w:w="28" w:type="dxa"/>
              <w:left w:w="28" w:type="dxa"/>
              <w:bottom w:w="28" w:type="dxa"/>
              <w:right w:w="28" w:type="dxa"/>
            </w:tcMar>
            <w:vAlign w:val="center"/>
          </w:tcPr>
          <w:p w14:paraId="5EED6C06" w14:textId="5855D0F4" w:rsidR="00AD44CD" w:rsidRPr="00B775F1" w:rsidRDefault="00AD44CD" w:rsidP="00AD44CD">
            <w:pPr>
              <w:widowControl w:val="0"/>
              <w:spacing w:line="240" w:lineRule="auto"/>
              <w:jc w:val="center"/>
              <w:rPr>
                <w:color w:val="000000" w:themeColor="text1"/>
              </w:rPr>
            </w:pPr>
            <w:r w:rsidRPr="00B775F1">
              <w:rPr>
                <w:color w:val="000000" w:themeColor="text1"/>
              </w:rPr>
              <w:t>×</w:t>
            </w:r>
          </w:p>
        </w:tc>
      </w:tr>
      <w:tr w:rsidR="00F83A01" w:rsidRPr="00B775F1" w14:paraId="3535C4CE" w14:textId="77777777" w:rsidTr="381251B2">
        <w:trPr>
          <w:jc w:val="center"/>
        </w:trPr>
        <w:tc>
          <w:tcPr>
            <w:tcW w:w="1241" w:type="dxa"/>
            <w:tcMar>
              <w:top w:w="28" w:type="dxa"/>
              <w:left w:w="28" w:type="dxa"/>
              <w:bottom w:w="28" w:type="dxa"/>
              <w:right w:w="28" w:type="dxa"/>
            </w:tcMar>
          </w:tcPr>
          <w:p w14:paraId="5FEC1343" w14:textId="5B2C766E" w:rsidR="00AD44CD" w:rsidRPr="00B775F1" w:rsidRDefault="00AD44CD" w:rsidP="00AD44CD">
            <w:pPr>
              <w:widowControl w:val="0"/>
              <w:spacing w:line="240" w:lineRule="auto"/>
              <w:rPr>
                <w:color w:val="000000" w:themeColor="text1"/>
              </w:rPr>
            </w:pPr>
            <w:r w:rsidRPr="381251B2">
              <w:rPr>
                <w:color w:val="000000" w:themeColor="text1"/>
              </w:rPr>
              <w:t>DepSW</w:t>
            </w:r>
            <w:r w:rsidR="1C6B57D9" w:rsidRPr="381251B2">
              <w:rPr>
                <w:color w:val="000000" w:themeColor="text1"/>
              </w:rPr>
              <w:t>2</w:t>
            </w:r>
          </w:p>
        </w:tc>
        <w:tc>
          <w:tcPr>
            <w:tcW w:w="863" w:type="dxa"/>
            <w:tcMar>
              <w:top w:w="28" w:type="dxa"/>
              <w:left w:w="28" w:type="dxa"/>
              <w:bottom w:w="28" w:type="dxa"/>
              <w:right w:w="28" w:type="dxa"/>
            </w:tcMar>
            <w:vAlign w:val="center"/>
          </w:tcPr>
          <w:p w14:paraId="7EABD49E" w14:textId="38C1C6B8" w:rsidR="00AD44CD" w:rsidRPr="00B775F1" w:rsidRDefault="00AD44CD" w:rsidP="00AD44CD">
            <w:pPr>
              <w:widowControl w:val="0"/>
              <w:spacing w:line="240" w:lineRule="auto"/>
              <w:jc w:val="center"/>
              <w:rPr>
                <w:color w:val="000000" w:themeColor="text1"/>
              </w:rPr>
            </w:pPr>
            <w:r w:rsidRPr="00B775F1">
              <w:rPr>
                <w:color w:val="000000" w:themeColor="text1"/>
              </w:rPr>
              <w:t>×</w:t>
            </w:r>
          </w:p>
        </w:tc>
        <w:tc>
          <w:tcPr>
            <w:tcW w:w="863" w:type="dxa"/>
            <w:tcMar>
              <w:top w:w="28" w:type="dxa"/>
              <w:left w:w="28" w:type="dxa"/>
              <w:bottom w:w="28" w:type="dxa"/>
              <w:right w:w="28" w:type="dxa"/>
            </w:tcMar>
            <w:vAlign w:val="center"/>
          </w:tcPr>
          <w:p w14:paraId="2108A517" w14:textId="7CF1409B" w:rsidR="00AD44CD" w:rsidRPr="00B775F1" w:rsidRDefault="00AD44CD" w:rsidP="00AD44CD">
            <w:pPr>
              <w:widowControl w:val="0"/>
              <w:spacing w:line="240" w:lineRule="auto"/>
              <w:jc w:val="center"/>
              <w:rPr>
                <w:color w:val="000000" w:themeColor="text1"/>
              </w:rPr>
            </w:pPr>
            <w:r w:rsidRPr="00B775F1">
              <w:rPr>
                <w:rFonts w:ascii="Cambria Math" w:eastAsia="Arial Unicode MS" w:hAnsi="Cambria Math" w:cs="Cambria Math" w:hint="eastAsia"/>
                <w:color w:val="000000" w:themeColor="text1"/>
              </w:rPr>
              <w:t>◯</w:t>
            </w:r>
          </w:p>
        </w:tc>
        <w:tc>
          <w:tcPr>
            <w:tcW w:w="863" w:type="dxa"/>
            <w:tcMar>
              <w:top w:w="28" w:type="dxa"/>
              <w:left w:w="28" w:type="dxa"/>
              <w:bottom w:w="28" w:type="dxa"/>
              <w:right w:w="28" w:type="dxa"/>
            </w:tcMar>
            <w:vAlign w:val="center"/>
          </w:tcPr>
          <w:p w14:paraId="63B22836" w14:textId="4E486A40" w:rsidR="00AD44CD" w:rsidRPr="00B775F1" w:rsidRDefault="00AD44CD" w:rsidP="00AD44CD">
            <w:pPr>
              <w:widowControl w:val="0"/>
              <w:spacing w:line="240" w:lineRule="auto"/>
              <w:jc w:val="center"/>
              <w:rPr>
                <w:color w:val="000000" w:themeColor="text1"/>
              </w:rPr>
            </w:pPr>
            <w:r w:rsidRPr="00B775F1">
              <w:rPr>
                <w:color w:val="000000" w:themeColor="text1"/>
              </w:rPr>
              <w:t>×</w:t>
            </w:r>
          </w:p>
        </w:tc>
        <w:tc>
          <w:tcPr>
            <w:tcW w:w="863" w:type="dxa"/>
            <w:tcMar>
              <w:top w:w="28" w:type="dxa"/>
              <w:left w:w="28" w:type="dxa"/>
              <w:bottom w:w="28" w:type="dxa"/>
              <w:right w:w="28" w:type="dxa"/>
            </w:tcMar>
            <w:vAlign w:val="center"/>
          </w:tcPr>
          <w:p w14:paraId="44BD9D0C" w14:textId="4B21017A" w:rsidR="00AD44CD" w:rsidRPr="00B775F1" w:rsidRDefault="00AD44CD" w:rsidP="00AD44CD">
            <w:pPr>
              <w:widowControl w:val="0"/>
              <w:spacing w:line="240" w:lineRule="auto"/>
              <w:jc w:val="center"/>
              <w:rPr>
                <w:color w:val="000000" w:themeColor="text1"/>
              </w:rPr>
            </w:pPr>
            <w:r w:rsidRPr="00B775F1">
              <w:rPr>
                <w:color w:val="000000" w:themeColor="text1"/>
              </w:rPr>
              <w:t>×</w:t>
            </w:r>
          </w:p>
        </w:tc>
      </w:tr>
      <w:tr w:rsidR="00F83A01" w:rsidRPr="00B775F1" w14:paraId="319D2F5D" w14:textId="77777777" w:rsidTr="381251B2">
        <w:trPr>
          <w:jc w:val="center"/>
        </w:trPr>
        <w:tc>
          <w:tcPr>
            <w:tcW w:w="1241" w:type="dxa"/>
            <w:tcMar>
              <w:top w:w="28" w:type="dxa"/>
              <w:left w:w="28" w:type="dxa"/>
              <w:bottom w:w="28" w:type="dxa"/>
              <w:right w:w="28" w:type="dxa"/>
            </w:tcMar>
          </w:tcPr>
          <w:p w14:paraId="6ACBD332" w14:textId="10562722" w:rsidR="00AD44CD" w:rsidRPr="00B775F1" w:rsidRDefault="00AD44CD" w:rsidP="00AD44CD">
            <w:pPr>
              <w:widowControl w:val="0"/>
              <w:spacing w:line="240" w:lineRule="auto"/>
              <w:rPr>
                <w:color w:val="000000" w:themeColor="text1"/>
              </w:rPr>
            </w:pPr>
            <w:r w:rsidRPr="381251B2">
              <w:rPr>
                <w:color w:val="000000" w:themeColor="text1"/>
              </w:rPr>
              <w:t>DepSW</w:t>
            </w:r>
            <w:r w:rsidR="6130FB4A" w:rsidRPr="381251B2">
              <w:rPr>
                <w:color w:val="000000" w:themeColor="text1"/>
              </w:rPr>
              <w:t>3</w:t>
            </w:r>
          </w:p>
        </w:tc>
        <w:tc>
          <w:tcPr>
            <w:tcW w:w="863" w:type="dxa"/>
            <w:tcMar>
              <w:top w:w="28" w:type="dxa"/>
              <w:left w:w="28" w:type="dxa"/>
              <w:bottom w:w="28" w:type="dxa"/>
              <w:right w:w="28" w:type="dxa"/>
            </w:tcMar>
            <w:vAlign w:val="center"/>
          </w:tcPr>
          <w:p w14:paraId="2872267E" w14:textId="2C23CFF1" w:rsidR="00AD44CD" w:rsidRPr="00B775F1" w:rsidRDefault="00AD44CD" w:rsidP="00AD44CD">
            <w:pPr>
              <w:widowControl w:val="0"/>
              <w:spacing w:line="240" w:lineRule="auto"/>
              <w:jc w:val="center"/>
              <w:rPr>
                <w:color w:val="000000" w:themeColor="text1"/>
              </w:rPr>
            </w:pPr>
            <w:r w:rsidRPr="00B775F1">
              <w:rPr>
                <w:color w:val="000000" w:themeColor="text1"/>
              </w:rPr>
              <w:t>×</w:t>
            </w:r>
          </w:p>
        </w:tc>
        <w:tc>
          <w:tcPr>
            <w:tcW w:w="863" w:type="dxa"/>
            <w:tcMar>
              <w:top w:w="28" w:type="dxa"/>
              <w:left w:w="28" w:type="dxa"/>
              <w:bottom w:w="28" w:type="dxa"/>
              <w:right w:w="28" w:type="dxa"/>
            </w:tcMar>
            <w:vAlign w:val="center"/>
          </w:tcPr>
          <w:p w14:paraId="3E3B7708" w14:textId="74ED19FA" w:rsidR="00AD44CD" w:rsidRPr="00B775F1" w:rsidRDefault="00AD44CD" w:rsidP="00AD44CD">
            <w:pPr>
              <w:widowControl w:val="0"/>
              <w:spacing w:line="240" w:lineRule="auto"/>
              <w:jc w:val="center"/>
              <w:rPr>
                <w:color w:val="000000" w:themeColor="text1"/>
              </w:rPr>
            </w:pPr>
            <w:r w:rsidRPr="00B775F1">
              <w:rPr>
                <w:color w:val="000000" w:themeColor="text1"/>
              </w:rPr>
              <w:t>×</w:t>
            </w:r>
          </w:p>
        </w:tc>
        <w:tc>
          <w:tcPr>
            <w:tcW w:w="863" w:type="dxa"/>
            <w:tcMar>
              <w:top w:w="28" w:type="dxa"/>
              <w:left w:w="28" w:type="dxa"/>
              <w:bottom w:w="28" w:type="dxa"/>
              <w:right w:w="28" w:type="dxa"/>
            </w:tcMar>
            <w:vAlign w:val="center"/>
          </w:tcPr>
          <w:p w14:paraId="0A523DC9" w14:textId="470A8C52" w:rsidR="00AD44CD" w:rsidRPr="00B775F1" w:rsidRDefault="00AD44CD" w:rsidP="00AD44CD">
            <w:pPr>
              <w:widowControl w:val="0"/>
              <w:spacing w:line="240" w:lineRule="auto"/>
              <w:jc w:val="center"/>
              <w:rPr>
                <w:color w:val="000000" w:themeColor="text1"/>
              </w:rPr>
            </w:pPr>
            <w:r w:rsidRPr="00B775F1">
              <w:rPr>
                <w:rFonts w:ascii="Cambria Math" w:eastAsia="Arial Unicode MS" w:hAnsi="Cambria Math" w:cs="Cambria Math" w:hint="eastAsia"/>
                <w:color w:val="000000" w:themeColor="text1"/>
              </w:rPr>
              <w:t>◯</w:t>
            </w:r>
          </w:p>
        </w:tc>
        <w:tc>
          <w:tcPr>
            <w:tcW w:w="863" w:type="dxa"/>
            <w:tcMar>
              <w:top w:w="28" w:type="dxa"/>
              <w:left w:w="28" w:type="dxa"/>
              <w:bottom w:w="28" w:type="dxa"/>
              <w:right w:w="28" w:type="dxa"/>
            </w:tcMar>
            <w:vAlign w:val="center"/>
          </w:tcPr>
          <w:p w14:paraId="1018ED43" w14:textId="7AB61368" w:rsidR="00AD44CD" w:rsidRPr="00B775F1" w:rsidRDefault="00AD44CD" w:rsidP="00AD44CD">
            <w:pPr>
              <w:widowControl w:val="0"/>
              <w:spacing w:line="240" w:lineRule="auto"/>
              <w:jc w:val="center"/>
              <w:rPr>
                <w:color w:val="000000" w:themeColor="text1"/>
              </w:rPr>
            </w:pPr>
            <w:r w:rsidRPr="00B775F1">
              <w:rPr>
                <w:color w:val="000000" w:themeColor="text1"/>
              </w:rPr>
              <w:t>×</w:t>
            </w:r>
          </w:p>
        </w:tc>
      </w:tr>
      <w:tr w:rsidR="00F83A01" w:rsidRPr="00B775F1" w14:paraId="0124EEEF" w14:textId="77777777" w:rsidTr="381251B2">
        <w:trPr>
          <w:jc w:val="center"/>
        </w:trPr>
        <w:tc>
          <w:tcPr>
            <w:tcW w:w="1241" w:type="dxa"/>
            <w:tcMar>
              <w:top w:w="28" w:type="dxa"/>
              <w:left w:w="28" w:type="dxa"/>
              <w:bottom w:w="28" w:type="dxa"/>
              <w:right w:w="28" w:type="dxa"/>
            </w:tcMar>
          </w:tcPr>
          <w:p w14:paraId="762ED68D" w14:textId="77777777" w:rsidR="00AD44CD" w:rsidRPr="00B775F1" w:rsidRDefault="00AD44CD" w:rsidP="00AD44CD">
            <w:pPr>
              <w:widowControl w:val="0"/>
              <w:spacing w:line="240" w:lineRule="auto"/>
              <w:rPr>
                <w:color w:val="000000" w:themeColor="text1"/>
              </w:rPr>
            </w:pPr>
            <w:r w:rsidRPr="00B775F1">
              <w:rPr>
                <w:color w:val="000000" w:themeColor="text1"/>
              </w:rPr>
              <w:t>Satellite state</w:t>
            </w:r>
          </w:p>
        </w:tc>
        <w:tc>
          <w:tcPr>
            <w:tcW w:w="863" w:type="dxa"/>
            <w:tcMar>
              <w:top w:w="28" w:type="dxa"/>
              <w:left w:w="28" w:type="dxa"/>
              <w:bottom w:w="28" w:type="dxa"/>
              <w:right w:w="28" w:type="dxa"/>
            </w:tcMar>
            <w:vAlign w:val="center"/>
          </w:tcPr>
          <w:p w14:paraId="7DE9E245" w14:textId="77777777" w:rsidR="00AD44CD" w:rsidRPr="00B775F1" w:rsidRDefault="00AD44CD" w:rsidP="00AD44CD">
            <w:pPr>
              <w:widowControl w:val="0"/>
              <w:spacing w:line="240" w:lineRule="auto"/>
              <w:jc w:val="center"/>
              <w:rPr>
                <w:color w:val="000000" w:themeColor="text1"/>
              </w:rPr>
            </w:pPr>
            <w:r w:rsidRPr="00B775F1">
              <w:rPr>
                <w:color w:val="000000" w:themeColor="text1"/>
              </w:rPr>
              <w:t>OFF</w:t>
            </w:r>
          </w:p>
        </w:tc>
        <w:tc>
          <w:tcPr>
            <w:tcW w:w="863" w:type="dxa"/>
            <w:tcMar>
              <w:top w:w="28" w:type="dxa"/>
              <w:left w:w="28" w:type="dxa"/>
              <w:bottom w:w="28" w:type="dxa"/>
              <w:right w:w="28" w:type="dxa"/>
            </w:tcMar>
            <w:vAlign w:val="center"/>
          </w:tcPr>
          <w:p w14:paraId="109A656F" w14:textId="77777777" w:rsidR="00AD44CD" w:rsidRPr="00B775F1" w:rsidRDefault="00AD44CD" w:rsidP="00AD44CD">
            <w:pPr>
              <w:widowControl w:val="0"/>
              <w:spacing w:line="240" w:lineRule="auto"/>
              <w:jc w:val="center"/>
              <w:rPr>
                <w:color w:val="000000" w:themeColor="text1"/>
              </w:rPr>
            </w:pPr>
            <w:r w:rsidRPr="00B775F1">
              <w:rPr>
                <w:color w:val="000000" w:themeColor="text1"/>
              </w:rPr>
              <w:t>OFF</w:t>
            </w:r>
          </w:p>
        </w:tc>
        <w:tc>
          <w:tcPr>
            <w:tcW w:w="863" w:type="dxa"/>
            <w:tcMar>
              <w:top w:w="28" w:type="dxa"/>
              <w:left w:w="28" w:type="dxa"/>
              <w:bottom w:w="28" w:type="dxa"/>
              <w:right w:w="28" w:type="dxa"/>
            </w:tcMar>
            <w:vAlign w:val="center"/>
          </w:tcPr>
          <w:p w14:paraId="0E320A40" w14:textId="77777777" w:rsidR="00AD44CD" w:rsidRPr="00B775F1" w:rsidRDefault="00AD44CD" w:rsidP="00AD44CD">
            <w:pPr>
              <w:widowControl w:val="0"/>
              <w:spacing w:line="240" w:lineRule="auto"/>
              <w:jc w:val="center"/>
              <w:rPr>
                <w:rFonts w:eastAsia="Quattrocento Sans"/>
                <w:color w:val="000000" w:themeColor="text1"/>
              </w:rPr>
            </w:pPr>
            <w:r w:rsidRPr="00B775F1">
              <w:rPr>
                <w:rFonts w:eastAsia="Quattrocento Sans"/>
                <w:color w:val="000000" w:themeColor="text1"/>
              </w:rPr>
              <w:t>OFF</w:t>
            </w:r>
          </w:p>
        </w:tc>
        <w:tc>
          <w:tcPr>
            <w:tcW w:w="863" w:type="dxa"/>
            <w:tcMar>
              <w:top w:w="28" w:type="dxa"/>
              <w:left w:w="28" w:type="dxa"/>
              <w:bottom w:w="28" w:type="dxa"/>
              <w:right w:w="28" w:type="dxa"/>
            </w:tcMar>
            <w:vAlign w:val="center"/>
          </w:tcPr>
          <w:p w14:paraId="30BFF232" w14:textId="473F49DB" w:rsidR="00AD44CD" w:rsidRPr="00B775F1" w:rsidRDefault="00AD44CD" w:rsidP="00AD44CD">
            <w:pPr>
              <w:widowControl w:val="0"/>
              <w:spacing w:line="240" w:lineRule="auto"/>
              <w:jc w:val="center"/>
              <w:rPr>
                <w:color w:val="000000" w:themeColor="text1"/>
              </w:rPr>
            </w:pPr>
            <w:r w:rsidRPr="00B775F1">
              <w:rPr>
                <w:color w:val="000000" w:themeColor="text1"/>
              </w:rPr>
              <w:t>ON</w:t>
            </w:r>
          </w:p>
        </w:tc>
      </w:tr>
    </w:tbl>
    <w:p w14:paraId="00EF0A0A" w14:textId="77777777" w:rsidR="009C1AEA" w:rsidRPr="00B775F1" w:rsidRDefault="00247902">
      <w:pPr>
        <w:widowControl w:val="0"/>
        <w:spacing w:line="240" w:lineRule="auto"/>
        <w:ind w:left="2160"/>
        <w:rPr>
          <w:color w:val="000000" w:themeColor="text1"/>
        </w:rPr>
      </w:pPr>
      <w:r w:rsidRPr="00B775F1">
        <w:rPr>
          <w:color w:val="000000" w:themeColor="text1"/>
        </w:rPr>
        <w:t>Legend:</w:t>
      </w:r>
    </w:p>
    <w:p w14:paraId="6D60D27C" w14:textId="6B82C52A" w:rsidR="009C1AEA" w:rsidRPr="00B775F1" w:rsidRDefault="00247902">
      <w:pPr>
        <w:widowControl w:val="0"/>
        <w:tabs>
          <w:tab w:val="left" w:pos="2970"/>
        </w:tabs>
        <w:spacing w:line="240" w:lineRule="auto"/>
        <w:ind w:left="2880"/>
        <w:rPr>
          <w:color w:val="000000" w:themeColor="text1"/>
        </w:rPr>
      </w:pPr>
      <w:r w:rsidRPr="00B775F1">
        <w:rPr>
          <w:rFonts w:eastAsia="Gungsuh"/>
          <w:color w:val="000000" w:themeColor="text1"/>
        </w:rPr>
        <w:tab/>
      </w:r>
      <w:r w:rsidRPr="00B775F1">
        <w:rPr>
          <w:rFonts w:ascii="Cambria Math" w:eastAsia="Gungsuh" w:hAnsi="Cambria Math" w:cs="Cambria Math" w:hint="eastAsia"/>
          <w:color w:val="000000" w:themeColor="text1"/>
        </w:rPr>
        <w:t>◯</w:t>
      </w:r>
      <w:r w:rsidRPr="00B775F1">
        <w:rPr>
          <w:rFonts w:eastAsia="Gungsuh" w:hint="eastAsia"/>
          <w:color w:val="000000" w:themeColor="text1"/>
        </w:rPr>
        <w:t>：</w:t>
      </w:r>
      <w:r w:rsidRPr="00B775F1">
        <w:rPr>
          <w:rFonts w:eastAsia="Gungsuh"/>
          <w:color w:val="000000" w:themeColor="text1"/>
        </w:rPr>
        <w:t>pressed</w:t>
      </w:r>
    </w:p>
    <w:p w14:paraId="3677D4DF" w14:textId="01C2BAC5" w:rsidR="009C1AEA" w:rsidRPr="00B775F1" w:rsidRDefault="00247902">
      <w:pPr>
        <w:widowControl w:val="0"/>
        <w:tabs>
          <w:tab w:val="left" w:pos="2970"/>
        </w:tabs>
        <w:spacing w:line="240" w:lineRule="auto"/>
        <w:ind w:left="2880"/>
        <w:rPr>
          <w:color w:val="000000" w:themeColor="text1"/>
        </w:rPr>
      </w:pPr>
      <w:r w:rsidRPr="00B775F1">
        <w:rPr>
          <w:rFonts w:eastAsia="Gungsuh"/>
          <w:color w:val="000000" w:themeColor="text1"/>
        </w:rPr>
        <w:tab/>
      </w:r>
      <w:r w:rsidR="00470404" w:rsidRPr="00B775F1">
        <w:rPr>
          <w:rFonts w:eastAsia="Gungsuh"/>
          <w:color w:val="000000" w:themeColor="text1"/>
        </w:rPr>
        <w:t xml:space="preserve"> </w:t>
      </w:r>
      <w:r w:rsidRPr="00B775F1">
        <w:rPr>
          <w:rFonts w:eastAsia="Gungsuh"/>
          <w:color w:val="000000" w:themeColor="text1"/>
        </w:rPr>
        <w:t xml:space="preserve">× </w:t>
      </w:r>
      <w:r w:rsidRPr="00B775F1">
        <w:rPr>
          <w:rFonts w:eastAsia="Gungsuh" w:hint="eastAsia"/>
          <w:color w:val="000000" w:themeColor="text1"/>
        </w:rPr>
        <w:t>：</w:t>
      </w:r>
      <w:r w:rsidRPr="00B775F1">
        <w:rPr>
          <w:rFonts w:eastAsia="Gungsuh"/>
          <w:color w:val="000000" w:themeColor="text1"/>
        </w:rPr>
        <w:t>released</w:t>
      </w:r>
    </w:p>
    <w:bookmarkEnd w:id="35"/>
    <w:p w14:paraId="2E2E36DF" w14:textId="77777777" w:rsidR="009C1AEA" w:rsidRPr="00B775F1" w:rsidRDefault="009C1AEA">
      <w:pPr>
        <w:widowControl w:val="0"/>
        <w:spacing w:line="240" w:lineRule="auto"/>
        <w:rPr>
          <w:color w:val="000000" w:themeColor="text1"/>
        </w:rPr>
      </w:pPr>
    </w:p>
    <w:p w14:paraId="7E976C46" w14:textId="53CB0A3A" w:rsidR="009C1AEA" w:rsidRPr="00B775F1" w:rsidRDefault="00247902" w:rsidP="00321AFB">
      <w:pPr>
        <w:pStyle w:val="2"/>
        <w:widowControl w:val="0"/>
        <w:tabs>
          <w:tab w:val="left" w:pos="720"/>
        </w:tabs>
        <w:spacing w:after="240" w:line="240" w:lineRule="auto"/>
        <w:ind w:left="360"/>
        <w:rPr>
          <w:color w:val="000000" w:themeColor="text1"/>
        </w:rPr>
      </w:pPr>
      <w:bookmarkStart w:id="39" w:name="_xsoar2xwa0z3" w:colFirst="0" w:colLast="0"/>
      <w:bookmarkStart w:id="40" w:name="_Toc161952894"/>
      <w:bookmarkEnd w:id="39"/>
      <w:r w:rsidRPr="00B775F1">
        <w:rPr>
          <w:color w:val="000000" w:themeColor="text1"/>
        </w:rPr>
        <w:t>3.2 Success Criteria</w:t>
      </w:r>
      <w:bookmarkEnd w:id="40"/>
    </w:p>
    <w:p w14:paraId="34E3961E" w14:textId="6C63FE28" w:rsidR="009C1AEA" w:rsidRPr="00B775F1" w:rsidRDefault="00247902" w:rsidP="63FB574E">
      <w:pPr>
        <w:widowControl w:val="0"/>
        <w:tabs>
          <w:tab w:val="left" w:pos="720"/>
        </w:tabs>
        <w:spacing w:after="240" w:line="240" w:lineRule="auto"/>
        <w:ind w:left="360"/>
        <w:rPr>
          <w:color w:val="000000" w:themeColor="text1"/>
          <w:lang w:val="en-US"/>
        </w:rPr>
      </w:pPr>
      <w:r w:rsidRPr="00B775F1">
        <w:rPr>
          <w:color w:val="000000" w:themeColor="text1"/>
        </w:rPr>
        <w:tab/>
      </w:r>
      <w:r w:rsidRPr="63FB574E">
        <w:rPr>
          <w:color w:val="000000" w:themeColor="text1"/>
          <w:lang w:val="en-US"/>
        </w:rPr>
        <w:t xml:space="preserve">Main purpose of this test is to check if each switch independently functions to inhibit or not. Each switch should be checked to see if the satellite remains in an </w:t>
      </w:r>
      <w:proofErr w:type="gramStart"/>
      <w:r w:rsidRPr="63FB574E">
        <w:rPr>
          <w:color w:val="000000" w:themeColor="text1"/>
          <w:lang w:val="en-US"/>
        </w:rPr>
        <w:t>OFF-state</w:t>
      </w:r>
      <w:proofErr w:type="gramEnd"/>
      <w:r w:rsidRPr="63FB574E">
        <w:rPr>
          <w:color w:val="000000" w:themeColor="text1"/>
          <w:lang w:val="en-US"/>
        </w:rPr>
        <w:t xml:space="preserve"> when </w:t>
      </w:r>
      <w:r w:rsidR="00F922ED" w:rsidRPr="63FB574E">
        <w:rPr>
          <w:color w:val="000000" w:themeColor="text1"/>
          <w:lang w:val="en-US"/>
        </w:rPr>
        <w:t xml:space="preserve">any </w:t>
      </w:r>
      <w:r w:rsidRPr="63FB574E">
        <w:rPr>
          <w:color w:val="000000" w:themeColor="text1"/>
          <w:lang w:val="en-US"/>
        </w:rPr>
        <w:t xml:space="preserve">one switch is individually pushed while the other switches are in a released </w:t>
      </w:r>
      <w:r w:rsidR="004662BF" w:rsidRPr="63FB574E">
        <w:rPr>
          <w:color w:val="000000" w:themeColor="text1"/>
          <w:lang w:val="en-US"/>
        </w:rPr>
        <w:t>state</w:t>
      </w:r>
      <w:r w:rsidRPr="63FB574E">
        <w:rPr>
          <w:color w:val="000000" w:themeColor="text1"/>
          <w:lang w:val="en-US"/>
        </w:rPr>
        <w:t xml:space="preserve">. To satisfy the </w:t>
      </w:r>
      <w:r w:rsidR="00F818CD" w:rsidRPr="63FB574E">
        <w:rPr>
          <w:color w:val="000000" w:themeColor="text1"/>
          <w:lang w:val="en-US"/>
        </w:rPr>
        <w:t>launch</w:t>
      </w:r>
      <w:r w:rsidRPr="63FB574E">
        <w:rPr>
          <w:color w:val="000000" w:themeColor="text1"/>
          <w:lang w:val="en-US"/>
        </w:rPr>
        <w:t xml:space="preserve"> requirements, all inhibits should </w:t>
      </w:r>
      <w:r w:rsidR="00F818CD" w:rsidRPr="63FB574E">
        <w:rPr>
          <w:color w:val="000000" w:themeColor="text1"/>
          <w:lang w:val="en-US"/>
        </w:rPr>
        <w:t>function properly</w:t>
      </w:r>
      <w:r w:rsidRPr="63FB574E">
        <w:rPr>
          <w:color w:val="000000" w:themeColor="text1"/>
          <w:lang w:val="en-US"/>
        </w:rPr>
        <w:t>.</w:t>
      </w:r>
    </w:p>
    <w:p w14:paraId="77572076" w14:textId="4E92BC5B" w:rsidR="009C1AEA" w:rsidRPr="00B775F1" w:rsidRDefault="00247902" w:rsidP="00321AFB">
      <w:pPr>
        <w:pStyle w:val="1"/>
        <w:spacing w:after="240"/>
        <w:rPr>
          <w:color w:val="000000" w:themeColor="text1"/>
        </w:rPr>
      </w:pPr>
      <w:bookmarkStart w:id="41" w:name="_wx7uo7uu8emt" w:colFirst="0" w:colLast="0"/>
      <w:bookmarkStart w:id="42" w:name="_Toc161952895"/>
      <w:bookmarkEnd w:id="41"/>
      <w:r w:rsidRPr="00B775F1">
        <w:rPr>
          <w:color w:val="000000" w:themeColor="text1"/>
        </w:rPr>
        <w:t>4</w:t>
      </w:r>
      <w:r w:rsidRPr="00B775F1">
        <w:rPr>
          <w:color w:val="000000" w:themeColor="text1"/>
        </w:rPr>
        <w:tab/>
        <w:t>Test Condition</w:t>
      </w:r>
      <w:bookmarkEnd w:id="42"/>
    </w:p>
    <w:p w14:paraId="6269AF5C" w14:textId="62C257EF" w:rsidR="70324E3C" w:rsidRPr="00867A9A" w:rsidRDefault="00BA2CD5" w:rsidP="00867A9A">
      <w:pPr>
        <w:widowControl w:val="0"/>
        <w:spacing w:after="240" w:line="240" w:lineRule="auto"/>
        <w:ind w:firstLine="210"/>
        <w:rPr>
          <w:color w:val="000000" w:themeColor="text1"/>
          <w:lang w:val="en-US"/>
        </w:rPr>
      </w:pPr>
      <w:r w:rsidRPr="63FB574E">
        <w:rPr>
          <w:color w:val="000000" w:themeColor="text1"/>
          <w:lang w:val="en-US"/>
        </w:rPr>
        <w:t xml:space="preserve">When the satellite is in OFF-state and the H8 debugger is connected between the satellite and the monitor, there should be no output in the serial display. </w:t>
      </w:r>
      <w:r w:rsidR="004C093E" w:rsidRPr="63FB574E">
        <w:rPr>
          <w:color w:val="000000" w:themeColor="text1"/>
          <w:lang w:val="en-US"/>
        </w:rPr>
        <w:t>T</w:t>
      </w:r>
      <w:r w:rsidRPr="63FB574E">
        <w:rPr>
          <w:color w:val="000000" w:themeColor="text1"/>
          <w:lang w:val="en-US"/>
        </w:rPr>
        <w:t xml:space="preserve">he satellite is </w:t>
      </w:r>
      <w:r w:rsidR="004C093E" w:rsidRPr="63FB574E">
        <w:rPr>
          <w:color w:val="000000" w:themeColor="text1"/>
          <w:lang w:val="en-US"/>
        </w:rPr>
        <w:t xml:space="preserve">in </w:t>
      </w:r>
      <w:proofErr w:type="gramStart"/>
      <w:r w:rsidR="004C093E" w:rsidRPr="63FB574E">
        <w:rPr>
          <w:color w:val="000000" w:themeColor="text1"/>
          <w:lang w:val="en-US"/>
        </w:rPr>
        <w:t>OFF-state</w:t>
      </w:r>
      <w:proofErr w:type="gramEnd"/>
      <w:r w:rsidR="004C093E" w:rsidRPr="63FB574E">
        <w:rPr>
          <w:color w:val="000000" w:themeColor="text1"/>
          <w:lang w:val="en-US"/>
        </w:rPr>
        <w:t xml:space="preserve"> </w:t>
      </w:r>
      <w:r w:rsidRPr="63FB574E">
        <w:rPr>
          <w:color w:val="000000" w:themeColor="text1"/>
          <w:lang w:val="en-US"/>
        </w:rPr>
        <w:t xml:space="preserve">when one of the Inhibits </w:t>
      </w:r>
      <w:r w:rsidR="004C093E" w:rsidRPr="63FB574E">
        <w:rPr>
          <w:color w:val="000000" w:themeColor="text1"/>
          <w:lang w:val="en-US"/>
        </w:rPr>
        <w:t>is</w:t>
      </w:r>
      <w:r w:rsidRPr="63FB574E">
        <w:rPr>
          <w:color w:val="000000" w:themeColor="text1"/>
          <w:lang w:val="en-US"/>
        </w:rPr>
        <w:t xml:space="preserve"> pressed</w:t>
      </w:r>
      <w:r w:rsidR="00963FCF" w:rsidRPr="63FB574E">
        <w:rPr>
          <w:color w:val="000000" w:themeColor="text1"/>
          <w:lang w:val="en-US"/>
        </w:rPr>
        <w:t xml:space="preserve">, </w:t>
      </w:r>
      <w:r w:rsidR="00963FCF" w:rsidRPr="63FB574E">
        <w:rPr>
          <w:color w:val="000000" w:themeColor="text1"/>
          <w:lang w:val="en-US"/>
        </w:rPr>
        <w:lastRenderedPageBreak/>
        <w:t>the</w:t>
      </w:r>
      <w:r w:rsidR="008F1B48" w:rsidRPr="63FB574E">
        <w:rPr>
          <w:color w:val="000000" w:themeColor="text1"/>
          <w:lang w:val="en-US"/>
        </w:rPr>
        <w:t xml:space="preserve">re </w:t>
      </w:r>
      <w:r w:rsidR="00A82A39" w:rsidRPr="63FB574E">
        <w:rPr>
          <w:color w:val="000000" w:themeColor="text1"/>
          <w:lang w:val="en-US"/>
        </w:rPr>
        <w:t xml:space="preserve">should be no </w:t>
      </w:r>
      <w:r w:rsidR="0078132D" w:rsidRPr="63FB574E">
        <w:rPr>
          <w:color w:val="000000" w:themeColor="text1"/>
          <w:lang w:val="en-US"/>
        </w:rPr>
        <w:t>serial data</w:t>
      </w:r>
      <w:r w:rsidR="00CC5580" w:rsidRPr="63FB574E">
        <w:rPr>
          <w:color w:val="000000" w:themeColor="text1"/>
          <w:lang w:val="en-US"/>
        </w:rPr>
        <w:t xml:space="preserve"> displayed</w:t>
      </w:r>
      <w:r w:rsidR="0078132D" w:rsidRPr="63FB574E">
        <w:rPr>
          <w:color w:val="000000" w:themeColor="text1"/>
          <w:lang w:val="en-US"/>
        </w:rPr>
        <w:t xml:space="preserve"> on the PC serial monitor.</w:t>
      </w:r>
      <w:r w:rsidRPr="63FB574E">
        <w:rPr>
          <w:color w:val="000000" w:themeColor="text1"/>
          <w:lang w:val="en-US"/>
        </w:rPr>
        <w:t xml:space="preserve"> </w:t>
      </w:r>
      <w:r w:rsidR="002828E0" w:rsidRPr="63FB574E">
        <w:rPr>
          <w:color w:val="000000" w:themeColor="text1"/>
          <w:lang w:val="en-US"/>
        </w:rPr>
        <w:t>The</w:t>
      </w:r>
      <w:r w:rsidRPr="63FB574E">
        <w:rPr>
          <w:color w:val="000000" w:themeColor="text1"/>
          <w:lang w:val="en-US"/>
        </w:rPr>
        <w:t xml:space="preserve"> satellite is in ON-state when </w:t>
      </w:r>
      <w:r w:rsidR="00C4347F">
        <w:rPr>
          <w:noProof/>
        </w:rPr>
        <w:drawing>
          <wp:anchor distT="0" distB="0" distL="114300" distR="114300" simplePos="0" relativeHeight="251658256" behindDoc="0" locked="0" layoutInCell="1" allowOverlap="1" wp14:anchorId="0FDB0B9D" wp14:editId="62E8E989">
            <wp:simplePos x="0" y="0"/>
            <wp:positionH relativeFrom="margin">
              <wp:posOffset>115378</wp:posOffset>
            </wp:positionH>
            <wp:positionV relativeFrom="paragraph">
              <wp:posOffset>353135</wp:posOffset>
            </wp:positionV>
            <wp:extent cx="5455285" cy="4437380"/>
            <wp:effectExtent l="0" t="0" r="0" b="1270"/>
            <wp:wrapTopAndBottom/>
            <wp:docPr id="54397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5285" cy="4437380"/>
                    </a:xfrm>
                    <a:prstGeom prst="rect">
                      <a:avLst/>
                    </a:prstGeom>
                    <a:noFill/>
                  </pic:spPr>
                </pic:pic>
              </a:graphicData>
            </a:graphic>
            <wp14:sizeRelH relativeFrom="margin">
              <wp14:pctWidth>0</wp14:pctWidth>
            </wp14:sizeRelH>
            <wp14:sizeRelV relativeFrom="margin">
              <wp14:pctHeight>0</wp14:pctHeight>
            </wp14:sizeRelV>
          </wp:anchor>
        </w:drawing>
      </w:r>
      <w:r w:rsidRPr="63FB574E">
        <w:rPr>
          <w:color w:val="000000" w:themeColor="text1"/>
          <w:lang w:val="en-US"/>
        </w:rPr>
        <w:t>all inhibits are released, as such, the satellite should display information on the PC.</w:t>
      </w:r>
    </w:p>
    <w:p w14:paraId="3FB49B58" w14:textId="62DEA9EC" w:rsidR="551F40F6" w:rsidRPr="00866B18" w:rsidRDefault="670EC2DF" w:rsidP="00866B18">
      <w:pPr>
        <w:spacing w:after="240"/>
        <w:ind w:left="-20" w:right="-20"/>
        <w:jc w:val="center"/>
      </w:pPr>
      <w:r w:rsidRPr="0A2E2B61">
        <w:rPr>
          <w:rFonts w:eastAsia="Times New Roman"/>
          <w:b/>
          <w:color w:val="000000" w:themeColor="text1"/>
          <w:u w:val="single"/>
          <w:lang w:val="en-US"/>
        </w:rPr>
        <w:t>Figure 4.1 EPS Inhibit block diagram</w:t>
      </w:r>
    </w:p>
    <w:p w14:paraId="47C99F70" w14:textId="2D736E6E" w:rsidR="00115288" w:rsidRPr="00523C33" w:rsidRDefault="00871891" w:rsidP="63FB574E">
      <w:pPr>
        <w:widowControl w:val="0"/>
        <w:spacing w:line="240" w:lineRule="auto"/>
        <w:ind w:firstLine="210"/>
        <w:rPr>
          <w:color w:val="000000" w:themeColor="text1"/>
          <w:lang w:val="en-US"/>
        </w:rPr>
      </w:pPr>
      <w:r w:rsidRPr="63FB574E">
        <w:rPr>
          <w:color w:val="000000" w:themeColor="text1"/>
          <w:lang w:val="en-US"/>
        </w:rPr>
        <w:t>Figure</w:t>
      </w:r>
      <w:r w:rsidR="001F2358" w:rsidRPr="63FB574E">
        <w:rPr>
          <w:color w:val="000000" w:themeColor="text1"/>
          <w:lang w:val="en-US"/>
        </w:rPr>
        <w:t xml:space="preserve"> 4.</w:t>
      </w:r>
      <w:r w:rsidR="00D320C8" w:rsidRPr="63FB574E">
        <w:rPr>
          <w:color w:val="000000" w:themeColor="text1"/>
          <w:lang w:val="en-US"/>
        </w:rPr>
        <w:t>1</w:t>
      </w:r>
      <w:r w:rsidR="00EE29D6" w:rsidRPr="63FB574E">
        <w:rPr>
          <w:color w:val="000000" w:themeColor="text1"/>
          <w:lang w:val="en-US"/>
        </w:rPr>
        <w:t xml:space="preserve"> shows</w:t>
      </w:r>
      <w:r w:rsidR="001F2358" w:rsidRPr="63FB574E">
        <w:rPr>
          <w:color w:val="000000" w:themeColor="text1"/>
          <w:lang w:val="en-US"/>
        </w:rPr>
        <w:t xml:space="preserve"> the EPS configuration and placement of the inhibit switches and the protection circuits of the </w:t>
      </w:r>
      <w:r w:rsidR="00BB6ECD" w:rsidRPr="63FB574E">
        <w:rPr>
          <w:color w:val="000000" w:themeColor="text1"/>
          <w:lang w:val="en-US"/>
        </w:rPr>
        <w:t>DRAGONFL</w:t>
      </w:r>
      <w:r w:rsidR="003307E9">
        <w:rPr>
          <w:color w:val="000000" w:themeColor="text1"/>
          <w:lang w:val="en-US"/>
        </w:rPr>
        <w:t>Y</w:t>
      </w:r>
      <w:r w:rsidR="001F2358" w:rsidRPr="63FB574E">
        <w:rPr>
          <w:color w:val="000000" w:themeColor="text1"/>
          <w:lang w:val="en-US"/>
        </w:rPr>
        <w:t>. Sections 1a, 2a, and 3a are for overcharge protection while sections 1b, 2b, 3b (load side)</w:t>
      </w:r>
      <w:r w:rsidR="00840BC9" w:rsidRPr="63FB574E">
        <w:rPr>
          <w:color w:val="000000" w:themeColor="text1"/>
          <w:lang w:val="en-US"/>
        </w:rPr>
        <w:t>,</w:t>
      </w:r>
      <w:r w:rsidR="001F2358" w:rsidRPr="63FB574E">
        <w:rPr>
          <w:color w:val="000000" w:themeColor="text1"/>
          <w:lang w:val="en-US"/>
        </w:rPr>
        <w:t xml:space="preserve"> </w:t>
      </w:r>
      <w:r w:rsidR="00840BC9" w:rsidRPr="63FB574E">
        <w:rPr>
          <w:color w:val="000000" w:themeColor="text1"/>
          <w:lang w:val="en-US"/>
        </w:rPr>
        <w:t xml:space="preserve">1b, </w:t>
      </w:r>
      <w:r w:rsidR="001F2358" w:rsidRPr="63FB574E">
        <w:rPr>
          <w:color w:val="000000" w:themeColor="text1"/>
          <w:lang w:val="en-US"/>
        </w:rPr>
        <w:t>4b, 5b, (solar cell side)</w:t>
      </w:r>
      <w:r w:rsidR="00840BC9" w:rsidRPr="63FB574E">
        <w:rPr>
          <w:color w:val="000000" w:themeColor="text1"/>
          <w:lang w:val="en-US"/>
        </w:rPr>
        <w:t xml:space="preserve"> and 1b, 6b, 7b</w:t>
      </w:r>
      <w:r w:rsidR="008B4A85" w:rsidRPr="63FB574E">
        <w:rPr>
          <w:color w:val="000000" w:themeColor="text1"/>
          <w:lang w:val="en-US"/>
        </w:rPr>
        <w:t xml:space="preserve"> </w:t>
      </w:r>
      <w:r w:rsidR="00840BC9" w:rsidRPr="63FB574E">
        <w:rPr>
          <w:color w:val="000000" w:themeColor="text1"/>
          <w:lang w:val="en-US"/>
        </w:rPr>
        <w:t xml:space="preserve">(external power </w:t>
      </w:r>
      <w:r w:rsidR="00426824" w:rsidRPr="63FB574E">
        <w:rPr>
          <w:color w:val="000000" w:themeColor="text1"/>
          <w:lang w:val="en-US"/>
        </w:rPr>
        <w:t>f</w:t>
      </w:r>
      <w:r w:rsidR="00840BC9" w:rsidRPr="63FB574E">
        <w:rPr>
          <w:color w:val="000000" w:themeColor="text1"/>
          <w:lang w:val="en-US"/>
        </w:rPr>
        <w:t>ully side)</w:t>
      </w:r>
      <w:r w:rsidR="001F2358" w:rsidRPr="63FB574E">
        <w:rPr>
          <w:color w:val="000000" w:themeColor="text1"/>
          <w:lang w:val="en-US"/>
        </w:rPr>
        <w:t xml:space="preserve"> are for over-discharge protection of the satellites. In addition, 1c, 2c, 3c sections</w:t>
      </w:r>
      <w:r w:rsidR="00840BC9" w:rsidRPr="63FB574E">
        <w:rPr>
          <w:color w:val="000000" w:themeColor="text1"/>
          <w:lang w:val="en-US"/>
        </w:rPr>
        <w:t xml:space="preserve"> (load side), 1c, 2c, 4c (solar cell side) and 1c,</w:t>
      </w:r>
      <w:r w:rsidR="008B4A85" w:rsidRPr="63FB574E">
        <w:rPr>
          <w:color w:val="000000" w:themeColor="text1"/>
          <w:lang w:val="en-US"/>
        </w:rPr>
        <w:t xml:space="preserve"> 2c, 5c (external power sully side)</w:t>
      </w:r>
      <w:r w:rsidR="001F2358" w:rsidRPr="63FB574E">
        <w:rPr>
          <w:color w:val="000000" w:themeColor="text1"/>
          <w:lang w:val="en-US"/>
        </w:rPr>
        <w:t xml:space="preserve"> are for short circuit protection</w:t>
      </w:r>
      <w:r w:rsidR="005A6CF4" w:rsidRPr="63FB574E">
        <w:rPr>
          <w:color w:val="000000" w:themeColor="text1"/>
          <w:lang w:val="en-US"/>
        </w:rPr>
        <w:t>.</w:t>
      </w:r>
    </w:p>
    <w:p w14:paraId="1A9BAC75" w14:textId="2D6A000C" w:rsidR="001F2358" w:rsidRDefault="00115288" w:rsidP="00523C33">
      <w:pPr>
        <w:widowControl w:val="0"/>
        <w:spacing w:after="240" w:line="240" w:lineRule="auto"/>
        <w:rPr>
          <w:color w:val="000000" w:themeColor="text1"/>
          <w:lang w:val="en-US" w:eastAsia="ja-JP"/>
        </w:rPr>
      </w:pPr>
      <w:r>
        <w:rPr>
          <w:color w:val="000000" w:themeColor="text1"/>
          <w:lang w:val="en-US" w:eastAsia="ja-JP"/>
        </w:rPr>
        <w:tab/>
      </w:r>
      <w:r w:rsidR="001F2358" w:rsidRPr="00B775F1">
        <w:rPr>
          <w:color w:val="000000" w:themeColor="text1"/>
          <w:lang w:val="en-US" w:eastAsia="ja-JP"/>
        </w:rPr>
        <w:t>SepSW1 and SepSW</w:t>
      </w:r>
      <w:r w:rsidR="00C67F8F">
        <w:rPr>
          <w:color w:val="000000" w:themeColor="text1"/>
          <w:lang w:val="en-US" w:eastAsia="ja-JP"/>
        </w:rPr>
        <w:t>3</w:t>
      </w:r>
      <w:r w:rsidR="001F2358" w:rsidRPr="00B775F1">
        <w:rPr>
          <w:color w:val="000000" w:themeColor="text1"/>
          <w:lang w:val="en-US" w:eastAsia="ja-JP"/>
        </w:rPr>
        <w:t xml:space="preserve"> are operated by DepSW1, SepSW</w:t>
      </w:r>
      <w:r w:rsidR="00C67F8F">
        <w:rPr>
          <w:color w:val="000000" w:themeColor="text1"/>
          <w:lang w:val="en-US" w:eastAsia="ja-JP"/>
        </w:rPr>
        <w:t>4</w:t>
      </w:r>
      <w:r w:rsidR="001F2358" w:rsidRPr="00B775F1">
        <w:rPr>
          <w:color w:val="000000" w:themeColor="text1"/>
          <w:lang w:val="en-US" w:eastAsia="ja-JP"/>
        </w:rPr>
        <w:t xml:space="preserve"> is operated by DepSW</w:t>
      </w:r>
      <w:r w:rsidR="00273C3B">
        <w:rPr>
          <w:color w:val="000000" w:themeColor="text1"/>
          <w:lang w:val="en-US" w:eastAsia="ja-JP"/>
        </w:rPr>
        <w:t>3</w:t>
      </w:r>
      <w:r w:rsidR="001F2358" w:rsidRPr="00B775F1">
        <w:rPr>
          <w:color w:val="000000" w:themeColor="text1"/>
          <w:lang w:val="en-US" w:eastAsia="ja-JP"/>
        </w:rPr>
        <w:t>, and SepSW</w:t>
      </w:r>
      <w:r w:rsidR="008D3991">
        <w:rPr>
          <w:color w:val="000000" w:themeColor="text1"/>
          <w:lang w:val="en-US" w:eastAsia="ja-JP"/>
        </w:rPr>
        <w:t>2</w:t>
      </w:r>
      <w:r w:rsidR="001F2358" w:rsidRPr="00B775F1">
        <w:rPr>
          <w:color w:val="000000" w:themeColor="text1"/>
          <w:lang w:val="en-US" w:eastAsia="ja-JP"/>
        </w:rPr>
        <w:t xml:space="preserve"> is operated by DepSW</w:t>
      </w:r>
      <w:r w:rsidR="69D9894F" w:rsidRPr="00B775F1">
        <w:rPr>
          <w:color w:val="000000" w:themeColor="text1"/>
          <w:lang w:val="en-US" w:eastAsia="ja-JP"/>
        </w:rPr>
        <w:t>2</w:t>
      </w:r>
      <w:r w:rsidR="001F2358" w:rsidRPr="00B775F1">
        <w:rPr>
          <w:color w:val="000000" w:themeColor="text1"/>
          <w:lang w:val="en-US" w:eastAsia="ja-JP"/>
        </w:rPr>
        <w:t>.</w:t>
      </w:r>
      <w:r w:rsidR="001F2358" w:rsidRPr="381251B2">
        <w:rPr>
          <w:color w:val="000000" w:themeColor="text1"/>
          <w:lang w:val="en-US" w:eastAsia="ja-JP"/>
        </w:rPr>
        <w:t xml:space="preserve"> </w:t>
      </w:r>
      <w:r w:rsidR="001F2358" w:rsidRPr="00B775F1">
        <w:rPr>
          <w:color w:val="000000" w:themeColor="text1"/>
          <w:lang w:val="en-US" w:eastAsia="ja-JP"/>
        </w:rPr>
        <w:t>Inhibits (SepSW2, SepSW3 and SepSW4) from the battery to the load side are verified by the following method.</w:t>
      </w:r>
    </w:p>
    <w:p w14:paraId="3B07BF90" w14:textId="4E23144C" w:rsidR="009941A1" w:rsidRPr="00032924" w:rsidRDefault="009941A1" w:rsidP="00032924">
      <w:pPr>
        <w:pStyle w:val="2"/>
        <w:numPr>
          <w:ilvl w:val="1"/>
          <w:numId w:val="10"/>
        </w:numPr>
      </w:pPr>
      <w:proofErr w:type="spellStart"/>
      <w:r w:rsidRPr="00032924">
        <w:rPr>
          <w:bCs/>
          <w:color w:val="000000" w:themeColor="text1"/>
          <w:lang w:val="en-US" w:eastAsia="ja-JP"/>
        </w:rPr>
        <w:t>DepSWs</w:t>
      </w:r>
      <w:proofErr w:type="spellEnd"/>
      <w:r w:rsidRPr="00032924">
        <w:rPr>
          <w:bCs/>
          <w:color w:val="000000" w:themeColor="text1"/>
          <w:lang w:val="en-US" w:eastAsia="ja-JP"/>
        </w:rPr>
        <w:t xml:space="preserve"> Test </w:t>
      </w:r>
      <w:r w:rsidR="00032924" w:rsidRPr="00032924">
        <w:rPr>
          <w:bCs/>
          <w:color w:val="000000" w:themeColor="text1"/>
          <w:lang w:val="en-US" w:eastAsia="ja-JP"/>
        </w:rPr>
        <w:t>Method</w:t>
      </w:r>
    </w:p>
    <w:p w14:paraId="6C6F5D69" w14:textId="295395FC" w:rsidR="00275CEE" w:rsidRPr="00B775F1" w:rsidRDefault="00234798" w:rsidP="00032924">
      <w:pPr>
        <w:widowControl w:val="0"/>
        <w:spacing w:line="240" w:lineRule="auto"/>
        <w:ind w:left="360"/>
        <w:rPr>
          <w:color w:val="000000" w:themeColor="text1"/>
        </w:rPr>
      </w:pPr>
      <w:r>
        <w:rPr>
          <w:color w:val="000000" w:themeColor="text1"/>
        </w:rPr>
        <w:tab/>
      </w:r>
      <w:r w:rsidR="00247902" w:rsidRPr="00B775F1">
        <w:rPr>
          <w:color w:val="000000" w:themeColor="text1"/>
        </w:rPr>
        <w:t xml:space="preserve">When the satellite is in OFF-state and the H8 debugger is connected between the satellite and the monitor, there should be no output in the serial display. OFF-state of the satellite is when one of the Inhibits </w:t>
      </w:r>
      <w:r w:rsidR="00FB445A" w:rsidRPr="00B775F1">
        <w:rPr>
          <w:color w:val="000000" w:themeColor="text1"/>
        </w:rPr>
        <w:t>is</w:t>
      </w:r>
      <w:r w:rsidR="00247902" w:rsidRPr="00B775F1">
        <w:rPr>
          <w:color w:val="000000" w:themeColor="text1"/>
        </w:rPr>
        <w:t xml:space="preserve"> pressed. </w:t>
      </w:r>
      <w:r w:rsidR="00827C66">
        <w:rPr>
          <w:color w:val="000000" w:themeColor="text1"/>
        </w:rPr>
        <w:t>T</w:t>
      </w:r>
      <w:r w:rsidR="003E54A6" w:rsidRPr="00B775F1">
        <w:rPr>
          <w:color w:val="000000" w:themeColor="text1"/>
        </w:rPr>
        <w:t>he satellite is in ON-state when all inhibits are released, as such, the satellite should display information on the PC.</w:t>
      </w:r>
      <w:r w:rsidR="00D320C8" w:rsidRPr="00B775F1">
        <w:rPr>
          <w:color w:val="000000" w:themeColor="text1"/>
        </w:rPr>
        <w:t xml:space="preserve"> Test configuration is shown in Figure 4.</w:t>
      </w:r>
      <w:r w:rsidR="008B1A3A">
        <w:rPr>
          <w:color w:val="000000" w:themeColor="text1"/>
        </w:rPr>
        <w:t>1-1</w:t>
      </w:r>
      <w:r w:rsidR="00D320C8" w:rsidRPr="00B775F1">
        <w:rPr>
          <w:color w:val="000000" w:themeColor="text1"/>
        </w:rPr>
        <w:t>.</w:t>
      </w:r>
    </w:p>
    <w:p w14:paraId="66C7A505" w14:textId="04C74E8E" w:rsidR="009C1AEA" w:rsidRPr="00B775F1" w:rsidRDefault="00247902" w:rsidP="00032924">
      <w:pPr>
        <w:widowControl w:val="0"/>
        <w:spacing w:line="240" w:lineRule="auto"/>
        <w:ind w:left="360"/>
        <w:rPr>
          <w:color w:val="000000" w:themeColor="text1"/>
        </w:rPr>
      </w:pPr>
      <w:r w:rsidRPr="00B775F1">
        <w:rPr>
          <w:color w:val="000000" w:themeColor="text1"/>
        </w:rPr>
        <w:tab/>
        <w:t>The following were performed during the test:</w:t>
      </w:r>
    </w:p>
    <w:p w14:paraId="2AE1ACB7" w14:textId="2272AED1" w:rsidR="009C1AEA" w:rsidRPr="00B775F1" w:rsidRDefault="00FB445A">
      <w:pPr>
        <w:widowControl w:val="0"/>
        <w:numPr>
          <w:ilvl w:val="0"/>
          <w:numId w:val="2"/>
        </w:numPr>
        <w:spacing w:line="240" w:lineRule="auto"/>
        <w:rPr>
          <w:color w:val="000000" w:themeColor="text1"/>
        </w:rPr>
      </w:pPr>
      <w:r>
        <w:rPr>
          <w:color w:val="000000" w:themeColor="text1"/>
        </w:rPr>
        <w:t>To</w:t>
      </w:r>
      <w:r w:rsidR="00247902" w:rsidRPr="381251B2">
        <w:rPr>
          <w:color w:val="000000" w:themeColor="text1"/>
        </w:rPr>
        <w:t xml:space="preserve"> check the DepSW1, pressing it </w:t>
      </w:r>
      <w:r w:rsidR="007C64D0">
        <w:rPr>
          <w:color w:val="000000" w:themeColor="text1"/>
        </w:rPr>
        <w:t>shall</w:t>
      </w:r>
      <w:r w:rsidR="00247902" w:rsidRPr="381251B2">
        <w:rPr>
          <w:color w:val="000000" w:themeColor="text1"/>
        </w:rPr>
        <w:t xml:space="preserve"> keep the satellite OFF. </w:t>
      </w:r>
      <w:r w:rsidR="009A6D12">
        <w:rPr>
          <w:color w:val="000000" w:themeColor="text1"/>
        </w:rPr>
        <w:t>T</w:t>
      </w:r>
      <w:r w:rsidR="009A6D12" w:rsidRPr="381251B2">
        <w:rPr>
          <w:color w:val="000000" w:themeColor="text1"/>
        </w:rPr>
        <w:t xml:space="preserve">here </w:t>
      </w:r>
      <w:r w:rsidR="009A6D12">
        <w:rPr>
          <w:color w:val="000000" w:themeColor="text1"/>
        </w:rPr>
        <w:t>shall be</w:t>
      </w:r>
      <w:r w:rsidR="009A6D12" w:rsidRPr="381251B2">
        <w:rPr>
          <w:color w:val="000000" w:themeColor="text1"/>
        </w:rPr>
        <w:t xml:space="preserve"> no </w:t>
      </w:r>
      <w:r w:rsidR="009A6D12">
        <w:rPr>
          <w:color w:val="000000" w:themeColor="text1"/>
        </w:rPr>
        <w:t>display in serial monitor</w:t>
      </w:r>
      <w:r w:rsidR="009A6D12" w:rsidRPr="381251B2">
        <w:rPr>
          <w:color w:val="000000" w:themeColor="text1"/>
        </w:rPr>
        <w:t xml:space="preserve">, </w:t>
      </w:r>
      <w:r w:rsidR="009A6D12">
        <w:rPr>
          <w:color w:val="000000" w:themeColor="text1"/>
        </w:rPr>
        <w:t>which proves</w:t>
      </w:r>
      <w:r w:rsidR="009A6D12" w:rsidRPr="381251B2">
        <w:rPr>
          <w:color w:val="000000" w:themeColor="text1"/>
        </w:rPr>
        <w:t xml:space="preserve"> </w:t>
      </w:r>
      <w:r w:rsidR="00247902" w:rsidRPr="381251B2">
        <w:rPr>
          <w:color w:val="000000" w:themeColor="text1"/>
        </w:rPr>
        <w:t>DepSW1 is functional. (Pattern #</w:t>
      </w:r>
      <w:r w:rsidR="00AD44CD" w:rsidRPr="381251B2">
        <w:rPr>
          <w:color w:val="000000" w:themeColor="text1"/>
        </w:rPr>
        <w:t>1</w:t>
      </w:r>
      <w:r w:rsidR="00247902" w:rsidRPr="381251B2">
        <w:rPr>
          <w:color w:val="000000" w:themeColor="text1"/>
        </w:rPr>
        <w:t>)</w:t>
      </w:r>
    </w:p>
    <w:p w14:paraId="2EABBAD4" w14:textId="0F85FFFC" w:rsidR="009C1AEA" w:rsidRPr="00B775F1" w:rsidRDefault="00247902">
      <w:pPr>
        <w:widowControl w:val="0"/>
        <w:numPr>
          <w:ilvl w:val="0"/>
          <w:numId w:val="2"/>
        </w:numPr>
        <w:spacing w:line="240" w:lineRule="auto"/>
        <w:rPr>
          <w:color w:val="000000" w:themeColor="text1"/>
          <w:lang w:val="en-US"/>
        </w:rPr>
      </w:pPr>
      <w:r w:rsidRPr="6F718956">
        <w:rPr>
          <w:color w:val="000000" w:themeColor="text1"/>
          <w:lang w:val="en-US"/>
        </w:rPr>
        <w:t xml:space="preserve">Press </w:t>
      </w:r>
      <w:r w:rsidR="00DB5C4A" w:rsidRPr="6F718956">
        <w:rPr>
          <w:color w:val="000000" w:themeColor="text1"/>
          <w:lang w:val="en-US"/>
        </w:rPr>
        <w:t>DepSW2</w:t>
      </w:r>
      <w:r w:rsidRPr="6F718956">
        <w:rPr>
          <w:color w:val="000000" w:themeColor="text1"/>
          <w:lang w:val="en-US"/>
        </w:rPr>
        <w:t xml:space="preserve"> prior releasing the DepSW1.</w:t>
      </w:r>
      <w:r w:rsidR="00F61238" w:rsidRPr="6F718956">
        <w:rPr>
          <w:color w:val="000000" w:themeColor="text1"/>
          <w:lang w:val="en-US"/>
        </w:rPr>
        <w:t xml:space="preserve"> T</w:t>
      </w:r>
      <w:r w:rsidRPr="6F718956">
        <w:rPr>
          <w:color w:val="000000" w:themeColor="text1"/>
          <w:lang w:val="en-US"/>
        </w:rPr>
        <w:t xml:space="preserve">here </w:t>
      </w:r>
      <w:r w:rsidR="00F61238" w:rsidRPr="6F718956">
        <w:rPr>
          <w:color w:val="000000" w:themeColor="text1"/>
          <w:lang w:val="en-US"/>
        </w:rPr>
        <w:t>shall be</w:t>
      </w:r>
      <w:r w:rsidRPr="6F718956">
        <w:rPr>
          <w:color w:val="000000" w:themeColor="text1"/>
          <w:lang w:val="en-US"/>
        </w:rPr>
        <w:t xml:space="preserve"> no </w:t>
      </w:r>
      <w:r w:rsidR="004E79D4" w:rsidRPr="6F718956">
        <w:rPr>
          <w:color w:val="000000" w:themeColor="text1"/>
          <w:lang w:val="en-US"/>
        </w:rPr>
        <w:t xml:space="preserve">display in serial </w:t>
      </w:r>
      <w:r w:rsidR="009A6D12" w:rsidRPr="6F718956">
        <w:rPr>
          <w:color w:val="000000" w:themeColor="text1"/>
          <w:lang w:val="en-US"/>
        </w:rPr>
        <w:t>monitor</w:t>
      </w:r>
      <w:r w:rsidRPr="6F718956">
        <w:rPr>
          <w:color w:val="000000" w:themeColor="text1"/>
          <w:lang w:val="en-US"/>
        </w:rPr>
        <w:t xml:space="preserve">, </w:t>
      </w:r>
      <w:r w:rsidR="009A6D12" w:rsidRPr="6F718956">
        <w:rPr>
          <w:color w:val="000000" w:themeColor="text1"/>
          <w:lang w:val="en-US"/>
        </w:rPr>
        <w:t>which proves</w:t>
      </w:r>
      <w:r w:rsidRPr="6F718956">
        <w:rPr>
          <w:color w:val="000000" w:themeColor="text1"/>
          <w:lang w:val="en-US"/>
        </w:rPr>
        <w:t xml:space="preserve"> DepSW</w:t>
      </w:r>
      <w:r w:rsidR="0BAF0FA3" w:rsidRPr="6F718956">
        <w:rPr>
          <w:color w:val="000000" w:themeColor="text1"/>
          <w:lang w:val="en-US"/>
        </w:rPr>
        <w:t>2</w:t>
      </w:r>
      <w:r w:rsidRPr="6F718956">
        <w:rPr>
          <w:color w:val="000000" w:themeColor="text1"/>
          <w:lang w:val="en-US"/>
        </w:rPr>
        <w:t xml:space="preserve"> is functional. (Pattern #</w:t>
      </w:r>
      <w:r w:rsidR="00AD44CD" w:rsidRPr="6F718956">
        <w:rPr>
          <w:color w:val="000000" w:themeColor="text1"/>
          <w:lang w:val="en-US"/>
        </w:rPr>
        <w:t>2</w:t>
      </w:r>
      <w:r w:rsidRPr="6F718956">
        <w:rPr>
          <w:color w:val="000000" w:themeColor="text1"/>
          <w:lang w:val="en-US"/>
        </w:rPr>
        <w:t>)</w:t>
      </w:r>
    </w:p>
    <w:p w14:paraId="0D2B2266" w14:textId="0D141E37" w:rsidR="009C1AEA" w:rsidRPr="00B775F1" w:rsidRDefault="00247902">
      <w:pPr>
        <w:widowControl w:val="0"/>
        <w:numPr>
          <w:ilvl w:val="0"/>
          <w:numId w:val="2"/>
        </w:numPr>
        <w:spacing w:line="240" w:lineRule="auto"/>
        <w:rPr>
          <w:color w:val="000000" w:themeColor="text1"/>
        </w:rPr>
      </w:pPr>
      <w:r w:rsidRPr="381251B2">
        <w:rPr>
          <w:color w:val="000000" w:themeColor="text1"/>
        </w:rPr>
        <w:t xml:space="preserve">Press </w:t>
      </w:r>
      <w:r w:rsidRPr="7545E5C0">
        <w:rPr>
          <w:color w:val="000000" w:themeColor="text1"/>
        </w:rPr>
        <w:t>DepSW</w:t>
      </w:r>
      <w:r w:rsidR="235B301E" w:rsidRPr="7545E5C0">
        <w:rPr>
          <w:color w:val="000000" w:themeColor="text1"/>
        </w:rPr>
        <w:t>3</w:t>
      </w:r>
      <w:r w:rsidRPr="381251B2">
        <w:rPr>
          <w:color w:val="000000" w:themeColor="text1"/>
        </w:rPr>
        <w:t xml:space="preserve"> prior releasing the </w:t>
      </w:r>
      <w:r w:rsidRPr="7545E5C0">
        <w:rPr>
          <w:color w:val="000000" w:themeColor="text1"/>
        </w:rPr>
        <w:t>DepSW</w:t>
      </w:r>
      <w:r w:rsidR="01761457" w:rsidRPr="7545E5C0">
        <w:rPr>
          <w:color w:val="000000" w:themeColor="text1"/>
        </w:rPr>
        <w:t>2</w:t>
      </w:r>
      <w:r w:rsidRPr="7545E5C0">
        <w:rPr>
          <w:color w:val="000000" w:themeColor="text1"/>
        </w:rPr>
        <w:t>.</w:t>
      </w:r>
      <w:r w:rsidRPr="381251B2">
        <w:rPr>
          <w:color w:val="000000" w:themeColor="text1"/>
        </w:rPr>
        <w:t xml:space="preserve"> </w:t>
      </w:r>
      <w:r w:rsidR="009A6D12">
        <w:rPr>
          <w:color w:val="000000" w:themeColor="text1"/>
        </w:rPr>
        <w:t>T</w:t>
      </w:r>
      <w:r w:rsidR="009A6D12" w:rsidRPr="381251B2">
        <w:rPr>
          <w:color w:val="000000" w:themeColor="text1"/>
        </w:rPr>
        <w:t xml:space="preserve">here </w:t>
      </w:r>
      <w:r w:rsidR="009A6D12">
        <w:rPr>
          <w:color w:val="000000" w:themeColor="text1"/>
        </w:rPr>
        <w:t>shall be</w:t>
      </w:r>
      <w:r w:rsidR="009A6D12" w:rsidRPr="381251B2">
        <w:rPr>
          <w:color w:val="000000" w:themeColor="text1"/>
        </w:rPr>
        <w:t xml:space="preserve"> no </w:t>
      </w:r>
      <w:r w:rsidR="009A6D12">
        <w:rPr>
          <w:color w:val="000000" w:themeColor="text1"/>
        </w:rPr>
        <w:t>display in serial monitor</w:t>
      </w:r>
      <w:r w:rsidR="009A6D12" w:rsidRPr="381251B2">
        <w:rPr>
          <w:color w:val="000000" w:themeColor="text1"/>
        </w:rPr>
        <w:t xml:space="preserve">, </w:t>
      </w:r>
      <w:r w:rsidR="009A6D12">
        <w:rPr>
          <w:color w:val="000000" w:themeColor="text1"/>
        </w:rPr>
        <w:t>which proves</w:t>
      </w:r>
      <w:r w:rsidR="009A6D12" w:rsidRPr="381251B2">
        <w:rPr>
          <w:color w:val="000000" w:themeColor="text1"/>
        </w:rPr>
        <w:t xml:space="preserve"> </w:t>
      </w:r>
      <w:r w:rsidR="00673850" w:rsidRPr="381251B2">
        <w:rPr>
          <w:color w:val="000000" w:themeColor="text1"/>
        </w:rPr>
        <w:t>DepSW</w:t>
      </w:r>
      <w:r w:rsidR="00522E91">
        <w:rPr>
          <w:color w:val="000000" w:themeColor="text1"/>
        </w:rPr>
        <w:t>3</w:t>
      </w:r>
      <w:r w:rsidR="00673850" w:rsidRPr="381251B2">
        <w:rPr>
          <w:color w:val="000000" w:themeColor="text1"/>
        </w:rPr>
        <w:t xml:space="preserve"> </w:t>
      </w:r>
      <w:r w:rsidRPr="381251B2">
        <w:rPr>
          <w:color w:val="000000" w:themeColor="text1"/>
        </w:rPr>
        <w:t>is functional. (Pattern #</w:t>
      </w:r>
      <w:r w:rsidR="00AD44CD" w:rsidRPr="381251B2">
        <w:rPr>
          <w:color w:val="000000" w:themeColor="text1"/>
        </w:rPr>
        <w:t>3</w:t>
      </w:r>
      <w:r w:rsidRPr="381251B2">
        <w:rPr>
          <w:color w:val="000000" w:themeColor="text1"/>
        </w:rPr>
        <w:t>)</w:t>
      </w:r>
    </w:p>
    <w:p w14:paraId="09DC9D96" w14:textId="77777777" w:rsidR="00867A9A" w:rsidRDefault="00247902" w:rsidP="00867A9A">
      <w:pPr>
        <w:widowControl w:val="0"/>
        <w:numPr>
          <w:ilvl w:val="0"/>
          <w:numId w:val="2"/>
        </w:numPr>
        <w:spacing w:line="240" w:lineRule="auto"/>
        <w:rPr>
          <w:color w:val="000000" w:themeColor="text1"/>
        </w:rPr>
      </w:pPr>
      <w:r w:rsidRPr="00B775F1">
        <w:rPr>
          <w:color w:val="000000" w:themeColor="text1"/>
        </w:rPr>
        <w:t xml:space="preserve">Release all switches. The satellite </w:t>
      </w:r>
      <w:r w:rsidR="009A6D12">
        <w:rPr>
          <w:color w:val="000000" w:themeColor="text1"/>
        </w:rPr>
        <w:t>shall</w:t>
      </w:r>
      <w:r w:rsidRPr="00B775F1">
        <w:rPr>
          <w:color w:val="000000" w:themeColor="text1"/>
        </w:rPr>
        <w:t xml:space="preserve"> turn ON </w:t>
      </w:r>
      <w:r w:rsidR="009A6D12">
        <w:rPr>
          <w:color w:val="000000" w:themeColor="text1"/>
        </w:rPr>
        <w:t>and</w:t>
      </w:r>
      <w:r w:rsidRPr="00B775F1">
        <w:rPr>
          <w:color w:val="000000" w:themeColor="text1"/>
        </w:rPr>
        <w:t xml:space="preserve"> the </w:t>
      </w:r>
      <w:r w:rsidR="009A6D12">
        <w:rPr>
          <w:color w:val="000000" w:themeColor="text1"/>
        </w:rPr>
        <w:t xml:space="preserve">serial </w:t>
      </w:r>
      <w:r w:rsidRPr="00B775F1">
        <w:rPr>
          <w:color w:val="000000" w:themeColor="text1"/>
        </w:rPr>
        <w:t xml:space="preserve">monitor </w:t>
      </w:r>
      <w:r w:rsidR="009A6D12">
        <w:rPr>
          <w:color w:val="000000" w:themeColor="text1"/>
        </w:rPr>
        <w:t>shall</w:t>
      </w:r>
      <w:r w:rsidRPr="00B775F1">
        <w:rPr>
          <w:color w:val="000000" w:themeColor="text1"/>
        </w:rPr>
        <w:t xml:space="preserve"> display the serial output from the OBC. (Pattern #</w:t>
      </w:r>
      <w:r w:rsidR="00AD44CD" w:rsidRPr="00B775F1">
        <w:rPr>
          <w:color w:val="000000" w:themeColor="text1"/>
        </w:rPr>
        <w:t>4</w:t>
      </w:r>
      <w:r w:rsidRPr="00B775F1">
        <w:rPr>
          <w:color w:val="000000" w:themeColor="text1"/>
        </w:rPr>
        <w:t>)</w:t>
      </w:r>
    </w:p>
    <w:p w14:paraId="19663455" w14:textId="386ECFEF" w:rsidR="003E54A6" w:rsidRPr="00867A9A" w:rsidRDefault="00446753" w:rsidP="00867A9A">
      <w:pPr>
        <w:widowControl w:val="0"/>
        <w:spacing w:after="240" w:line="240" w:lineRule="auto"/>
        <w:jc w:val="center"/>
        <w:rPr>
          <w:color w:val="000000" w:themeColor="text1"/>
        </w:rPr>
      </w:pPr>
      <w:r>
        <w:rPr>
          <w:noProof/>
        </w:rPr>
        <w:lastRenderedPageBreak/>
        <w:drawing>
          <wp:anchor distT="0" distB="0" distL="114300" distR="114300" simplePos="0" relativeHeight="251658245" behindDoc="0" locked="0" layoutInCell="1" allowOverlap="1" wp14:anchorId="40BEA295" wp14:editId="45AA3546">
            <wp:simplePos x="0" y="0"/>
            <wp:positionH relativeFrom="margin">
              <wp:align>center</wp:align>
            </wp:positionH>
            <wp:positionV relativeFrom="paragraph">
              <wp:posOffset>48</wp:posOffset>
            </wp:positionV>
            <wp:extent cx="4133850" cy="2298700"/>
            <wp:effectExtent l="0" t="0" r="0" b="6350"/>
            <wp:wrapTopAndBottom/>
            <wp:docPr id="991460016" name="Picture 99146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133850" cy="2298700"/>
                    </a:xfrm>
                    <a:prstGeom prst="rect">
                      <a:avLst/>
                    </a:prstGeom>
                  </pic:spPr>
                </pic:pic>
              </a:graphicData>
            </a:graphic>
            <wp14:sizeRelH relativeFrom="margin">
              <wp14:pctWidth>0</wp14:pctWidth>
            </wp14:sizeRelH>
            <wp14:sizeRelV relativeFrom="margin">
              <wp14:pctHeight>0</wp14:pctHeight>
            </wp14:sizeRelV>
          </wp:anchor>
        </w:drawing>
      </w:r>
      <w:r w:rsidR="003E54A6" w:rsidRPr="00FB58E8">
        <w:rPr>
          <w:b/>
          <w:bCs/>
          <w:color w:val="000000" w:themeColor="text1"/>
          <w:u w:val="single"/>
        </w:rPr>
        <w:t>Figure 4.</w:t>
      </w:r>
      <w:r w:rsidR="004B3C33">
        <w:rPr>
          <w:b/>
          <w:bCs/>
          <w:color w:val="000000" w:themeColor="text1"/>
          <w:u w:val="single"/>
        </w:rPr>
        <w:t>1-1</w:t>
      </w:r>
      <w:r w:rsidR="003E54A6" w:rsidRPr="00FB58E8">
        <w:rPr>
          <w:b/>
          <w:bCs/>
          <w:color w:val="000000" w:themeColor="text1"/>
          <w:u w:val="single"/>
        </w:rPr>
        <w:t xml:space="preserve"> </w:t>
      </w:r>
      <w:r w:rsidR="001F767C">
        <w:rPr>
          <w:b/>
          <w:bCs/>
          <w:color w:val="000000" w:themeColor="text1"/>
          <w:u w:val="single"/>
        </w:rPr>
        <w:t>D</w:t>
      </w:r>
      <w:r w:rsidR="00F50255" w:rsidRPr="00FB58E8">
        <w:rPr>
          <w:b/>
          <w:bCs/>
          <w:color w:val="000000" w:themeColor="text1"/>
          <w:u w:val="single"/>
        </w:rPr>
        <w:t>epSW</w:t>
      </w:r>
      <w:r w:rsidR="001F767C">
        <w:rPr>
          <w:b/>
          <w:bCs/>
          <w:color w:val="000000" w:themeColor="text1"/>
          <w:u w:val="single"/>
        </w:rPr>
        <w:t>1</w:t>
      </w:r>
      <w:r w:rsidR="00F50255" w:rsidRPr="00FB58E8">
        <w:rPr>
          <w:b/>
          <w:bCs/>
          <w:color w:val="000000" w:themeColor="text1"/>
          <w:u w:val="single"/>
        </w:rPr>
        <w:t xml:space="preserve">, </w:t>
      </w:r>
      <w:r w:rsidR="001F767C">
        <w:rPr>
          <w:b/>
          <w:bCs/>
          <w:color w:val="000000" w:themeColor="text1"/>
          <w:u w:val="single"/>
        </w:rPr>
        <w:t>D</w:t>
      </w:r>
      <w:r w:rsidR="00F50255" w:rsidRPr="00FB58E8">
        <w:rPr>
          <w:b/>
          <w:bCs/>
          <w:color w:val="000000" w:themeColor="text1"/>
          <w:u w:val="single"/>
        </w:rPr>
        <w:t>epSW</w:t>
      </w:r>
      <w:r w:rsidR="001F767C">
        <w:rPr>
          <w:b/>
          <w:bCs/>
          <w:color w:val="000000" w:themeColor="text1"/>
          <w:u w:val="single"/>
        </w:rPr>
        <w:t>2</w:t>
      </w:r>
      <w:r w:rsidR="00F50255" w:rsidRPr="00FB58E8">
        <w:rPr>
          <w:b/>
          <w:bCs/>
          <w:color w:val="000000" w:themeColor="text1"/>
          <w:u w:val="single"/>
        </w:rPr>
        <w:t xml:space="preserve"> and </w:t>
      </w:r>
      <w:r w:rsidR="001F767C">
        <w:rPr>
          <w:b/>
          <w:bCs/>
          <w:color w:val="000000" w:themeColor="text1"/>
          <w:u w:val="single"/>
        </w:rPr>
        <w:t>D</w:t>
      </w:r>
      <w:r w:rsidR="00F50255" w:rsidRPr="00FB58E8">
        <w:rPr>
          <w:b/>
          <w:bCs/>
          <w:color w:val="000000" w:themeColor="text1"/>
          <w:u w:val="single"/>
        </w:rPr>
        <w:t>epSW</w:t>
      </w:r>
      <w:r w:rsidR="001F767C">
        <w:rPr>
          <w:b/>
          <w:bCs/>
          <w:color w:val="000000" w:themeColor="text1"/>
          <w:u w:val="single"/>
        </w:rPr>
        <w:t>3</w:t>
      </w:r>
      <w:r w:rsidR="00F50255" w:rsidRPr="00FB58E8">
        <w:rPr>
          <w:b/>
          <w:bCs/>
          <w:color w:val="000000" w:themeColor="text1"/>
          <w:u w:val="single"/>
        </w:rPr>
        <w:t xml:space="preserve"> </w:t>
      </w:r>
      <w:r w:rsidR="003E54A6" w:rsidRPr="00FB58E8">
        <w:rPr>
          <w:b/>
          <w:bCs/>
          <w:color w:val="000000" w:themeColor="text1"/>
          <w:u w:val="single"/>
        </w:rPr>
        <w:t xml:space="preserve">Test </w:t>
      </w:r>
      <w:r w:rsidR="00F50255" w:rsidRPr="00B775F1">
        <w:rPr>
          <w:b/>
          <w:bCs/>
          <w:color w:val="000000" w:themeColor="text1"/>
          <w:u w:val="single"/>
        </w:rPr>
        <w:t>configuration</w:t>
      </w:r>
    </w:p>
    <w:p w14:paraId="75A8491F" w14:textId="1DC78720" w:rsidR="00A24C33" w:rsidRPr="00B775F1" w:rsidRDefault="009941A1" w:rsidP="00032924">
      <w:pPr>
        <w:pStyle w:val="2"/>
        <w:numPr>
          <w:ilvl w:val="1"/>
          <w:numId w:val="10"/>
        </w:numPr>
      </w:pPr>
      <w:r w:rsidRPr="00FB58E8">
        <w:rPr>
          <w:bCs/>
          <w:color w:val="000000" w:themeColor="text1"/>
          <w:u w:val="single"/>
          <w:lang w:val="en-US" w:eastAsia="ja-JP"/>
        </w:rPr>
        <w:t xml:space="preserve">SepSW1 Test </w:t>
      </w:r>
      <w:r w:rsidR="00FC441C">
        <w:rPr>
          <w:bCs/>
          <w:color w:val="000000" w:themeColor="text1"/>
          <w:u w:val="single"/>
          <w:lang w:val="en-US" w:eastAsia="ja-JP"/>
        </w:rPr>
        <w:t>Method</w:t>
      </w:r>
    </w:p>
    <w:p w14:paraId="7EEAA315" w14:textId="62893C26" w:rsidR="0053101C" w:rsidRDefault="00234798" w:rsidP="0053101C">
      <w:pPr>
        <w:widowControl w:val="0"/>
        <w:spacing w:line="240" w:lineRule="auto"/>
        <w:rPr>
          <w:color w:val="000000" w:themeColor="text1"/>
        </w:rPr>
      </w:pPr>
      <w:r>
        <w:rPr>
          <w:color w:val="000000" w:themeColor="text1"/>
        </w:rPr>
        <w:tab/>
      </w:r>
      <w:r w:rsidR="00D320C8" w:rsidRPr="00B775F1">
        <w:rPr>
          <w:color w:val="000000" w:themeColor="text1"/>
        </w:rPr>
        <w:t xml:space="preserve">SepSW1 is verified by the following test. </w:t>
      </w:r>
      <w:r w:rsidR="0053101C" w:rsidRPr="00FB58E8">
        <w:rPr>
          <w:color w:val="000000" w:themeColor="text1"/>
          <w:lang w:val="en-US" w:eastAsia="ja-JP"/>
        </w:rPr>
        <w:t>As shown in Figure 4.</w:t>
      </w:r>
      <w:r w:rsidR="00F002A5">
        <w:rPr>
          <w:color w:val="000000" w:themeColor="text1"/>
          <w:lang w:val="en-US" w:eastAsia="ja-JP"/>
        </w:rPr>
        <w:t>2</w:t>
      </w:r>
      <w:r w:rsidR="008B1A3A">
        <w:rPr>
          <w:color w:val="000000" w:themeColor="text1"/>
          <w:lang w:val="en-US" w:eastAsia="ja-JP"/>
        </w:rPr>
        <w:t>-1</w:t>
      </w:r>
      <w:r w:rsidR="0053101C" w:rsidRPr="00FB58E8">
        <w:rPr>
          <w:color w:val="000000" w:themeColor="text1"/>
          <w:lang w:val="en-US" w:eastAsia="ja-JP"/>
        </w:rPr>
        <w:t>, SepSW1 is on the battery charging line</w:t>
      </w:r>
      <w:r w:rsidR="00847816" w:rsidRPr="00FB58E8">
        <w:rPr>
          <w:color w:val="000000" w:themeColor="text1"/>
          <w:lang w:val="en-US" w:eastAsia="ja-JP"/>
        </w:rPr>
        <w:t xml:space="preserve"> from solar panels</w:t>
      </w:r>
      <w:r w:rsidR="0053101C" w:rsidRPr="00FB58E8">
        <w:rPr>
          <w:color w:val="000000" w:themeColor="text1"/>
          <w:lang w:val="en-US" w:eastAsia="ja-JP"/>
        </w:rPr>
        <w:t xml:space="preserve">, preventing battery charging from </w:t>
      </w:r>
      <w:r w:rsidR="00847816" w:rsidRPr="00FB58E8">
        <w:rPr>
          <w:color w:val="000000" w:themeColor="text1"/>
          <w:lang w:val="en-US" w:eastAsia="ja-JP"/>
        </w:rPr>
        <w:t>solar panel side</w:t>
      </w:r>
      <w:r w:rsidR="0053101C" w:rsidRPr="00FB58E8">
        <w:rPr>
          <w:color w:val="000000" w:themeColor="text1"/>
          <w:lang w:val="en-US" w:eastAsia="ja-JP"/>
        </w:rPr>
        <w:t xml:space="preserve">. </w:t>
      </w:r>
      <w:r w:rsidR="007A57BA" w:rsidRPr="00B775F1">
        <w:rPr>
          <w:color w:val="000000" w:themeColor="text1"/>
          <w:lang w:val="en-US" w:eastAsia="ja-JP"/>
        </w:rPr>
        <w:t>Place the satellite in front of a solar simulator with DepSW</w:t>
      </w:r>
      <w:r w:rsidR="00FC441C">
        <w:rPr>
          <w:color w:val="000000" w:themeColor="text1"/>
          <w:lang w:val="en-US" w:eastAsia="ja-JP"/>
        </w:rPr>
        <w:t>2</w:t>
      </w:r>
      <w:r w:rsidR="007A57BA" w:rsidRPr="00B775F1">
        <w:rPr>
          <w:color w:val="000000" w:themeColor="text1"/>
          <w:lang w:val="en-US" w:eastAsia="ja-JP"/>
        </w:rPr>
        <w:t xml:space="preserve"> and DepSW</w:t>
      </w:r>
      <w:r w:rsidR="00FC441C">
        <w:rPr>
          <w:color w:val="000000" w:themeColor="text1"/>
          <w:lang w:val="en-US" w:eastAsia="ja-JP"/>
        </w:rPr>
        <w:t>3</w:t>
      </w:r>
      <w:r w:rsidR="007A57BA" w:rsidRPr="00B775F1">
        <w:rPr>
          <w:color w:val="000000" w:themeColor="text1"/>
          <w:lang w:val="en-US" w:eastAsia="ja-JP"/>
        </w:rPr>
        <w:t xml:space="preserve"> released. When the satellite is exposed to the light of the solar simulator, the Inhibit (SepSW1) prevents the battery from charging when DepSW1 is pressed. On the other hand, after DepSW1 is released, charging of the battery will start. </w:t>
      </w:r>
      <w:r w:rsidR="0053101C" w:rsidRPr="00FB58E8">
        <w:rPr>
          <w:color w:val="000000" w:themeColor="text1"/>
          <w:lang w:val="en-US" w:eastAsia="ja-JP"/>
        </w:rPr>
        <w:t xml:space="preserve">Therefore, the </w:t>
      </w:r>
      <w:r w:rsidR="008E72B1">
        <w:rPr>
          <w:color w:val="000000" w:themeColor="text1"/>
          <w:lang w:val="en-US" w:eastAsia="ja-JP"/>
        </w:rPr>
        <w:t>functionality</w:t>
      </w:r>
      <w:r w:rsidR="0053101C" w:rsidRPr="00FB58E8">
        <w:rPr>
          <w:color w:val="000000" w:themeColor="text1"/>
          <w:lang w:val="en-US" w:eastAsia="ja-JP"/>
        </w:rPr>
        <w:t xml:space="preserve"> of SepSW1 can be confirmed by checking the </w:t>
      </w:r>
      <w:r w:rsidR="00E4288A" w:rsidRPr="00B775F1">
        <w:rPr>
          <w:color w:val="000000" w:themeColor="text1"/>
          <w:lang w:val="en-US" w:eastAsia="ja-JP"/>
        </w:rPr>
        <w:t>source</w:t>
      </w:r>
      <w:r w:rsidR="00E4288A" w:rsidRPr="00FB58E8">
        <w:rPr>
          <w:color w:val="000000" w:themeColor="text1"/>
          <w:lang w:val="en-US" w:eastAsia="ja-JP"/>
        </w:rPr>
        <w:t xml:space="preserve"> </w:t>
      </w:r>
      <w:r w:rsidR="0007384D" w:rsidRPr="00FB58E8">
        <w:rPr>
          <w:color w:val="000000" w:themeColor="text1"/>
          <w:lang w:val="en-US" w:eastAsia="ja-JP"/>
        </w:rPr>
        <w:t>voltage to the battery from the solar panels</w:t>
      </w:r>
      <w:r w:rsidR="0053101C" w:rsidRPr="00FB58E8">
        <w:rPr>
          <w:color w:val="000000" w:themeColor="text1"/>
          <w:lang w:val="en-US" w:eastAsia="ja-JP"/>
        </w:rPr>
        <w:t>.</w:t>
      </w:r>
      <w:r w:rsidR="00EE2155" w:rsidRPr="00B775F1">
        <w:rPr>
          <w:color w:val="000000" w:themeColor="text1"/>
          <w:lang w:val="en-US" w:eastAsia="ja-JP"/>
        </w:rPr>
        <w:t xml:space="preserve"> </w:t>
      </w:r>
      <w:r w:rsidR="00EE2155" w:rsidRPr="00B775F1">
        <w:rPr>
          <w:color w:val="000000" w:themeColor="text1"/>
        </w:rPr>
        <w:t xml:space="preserve">Test configuration </w:t>
      </w:r>
      <w:r w:rsidR="00CA1DFA">
        <w:rPr>
          <w:color w:val="000000" w:themeColor="text1"/>
        </w:rPr>
        <w:t>an</w:t>
      </w:r>
      <w:r w:rsidR="002D6F4C">
        <w:rPr>
          <w:color w:val="000000" w:themeColor="text1"/>
        </w:rPr>
        <w:t>d the measurement points are</w:t>
      </w:r>
      <w:r w:rsidR="00EE2155" w:rsidRPr="00B775F1">
        <w:rPr>
          <w:color w:val="000000" w:themeColor="text1"/>
        </w:rPr>
        <w:t xml:space="preserve"> shown in Figure 4.</w:t>
      </w:r>
      <w:r w:rsidR="004B3C33">
        <w:rPr>
          <w:color w:val="000000" w:themeColor="text1"/>
        </w:rPr>
        <w:t>2-1</w:t>
      </w:r>
      <w:r w:rsidR="002D6F4C">
        <w:rPr>
          <w:color w:val="000000" w:themeColor="text1"/>
        </w:rPr>
        <w:t xml:space="preserve"> and Figure 4.</w:t>
      </w:r>
      <w:r w:rsidR="00F002A5">
        <w:rPr>
          <w:color w:val="000000" w:themeColor="text1"/>
        </w:rPr>
        <w:t>2-2</w:t>
      </w:r>
      <w:r w:rsidR="00EE2155" w:rsidRPr="00B775F1">
        <w:rPr>
          <w:color w:val="000000" w:themeColor="text1"/>
        </w:rPr>
        <w:t>.</w:t>
      </w:r>
    </w:p>
    <w:p w14:paraId="6E2E53AD" w14:textId="08F45F66" w:rsidR="00710ECA" w:rsidRPr="00B775F1" w:rsidRDefault="00FD6428" w:rsidP="0053101C">
      <w:pPr>
        <w:widowControl w:val="0"/>
        <w:spacing w:line="240" w:lineRule="auto"/>
        <w:rPr>
          <w:color w:val="000000" w:themeColor="text1"/>
          <w:lang w:val="en-US" w:eastAsia="ja-JP"/>
        </w:rPr>
      </w:pPr>
      <w:r w:rsidRPr="00586DDE">
        <w:rPr>
          <w:b/>
          <w:bCs/>
          <w:noProof/>
          <w:color w:val="000000" w:themeColor="text1"/>
          <w:u w:val="single"/>
          <w:lang w:val="en-US" w:eastAsia="ja-JP"/>
        </w:rPr>
        <w:drawing>
          <wp:anchor distT="0" distB="0" distL="114300" distR="114300" simplePos="0" relativeHeight="251658242" behindDoc="0" locked="0" layoutInCell="1" allowOverlap="1" wp14:anchorId="7E2AA7EF" wp14:editId="041FCCB9">
            <wp:simplePos x="0" y="0"/>
            <wp:positionH relativeFrom="margin">
              <wp:align>center</wp:align>
            </wp:positionH>
            <wp:positionV relativeFrom="paragraph">
              <wp:posOffset>207806</wp:posOffset>
            </wp:positionV>
            <wp:extent cx="4456430" cy="2515235"/>
            <wp:effectExtent l="0" t="0" r="1270" b="0"/>
            <wp:wrapTopAndBottom/>
            <wp:docPr id="1604375958" name="Picture 1" descr="A person working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5958" name="Picture 1" descr="A person working on a mach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56430" cy="2515235"/>
                    </a:xfrm>
                    <a:prstGeom prst="rect">
                      <a:avLst/>
                    </a:prstGeom>
                  </pic:spPr>
                </pic:pic>
              </a:graphicData>
            </a:graphic>
            <wp14:sizeRelH relativeFrom="margin">
              <wp14:pctWidth>0</wp14:pctWidth>
            </wp14:sizeRelH>
            <wp14:sizeRelV relativeFrom="margin">
              <wp14:pctHeight>0</wp14:pctHeight>
            </wp14:sizeRelV>
          </wp:anchor>
        </w:drawing>
      </w:r>
    </w:p>
    <w:p w14:paraId="4C4935EC" w14:textId="79F00B74" w:rsidR="00586DDE" w:rsidRDefault="00586DDE" w:rsidP="00FB58E8">
      <w:pPr>
        <w:widowControl w:val="0"/>
        <w:spacing w:line="240" w:lineRule="auto"/>
        <w:jc w:val="center"/>
        <w:rPr>
          <w:b/>
          <w:bCs/>
          <w:color w:val="000000" w:themeColor="text1"/>
          <w:u w:val="single"/>
          <w:lang w:val="en-US" w:eastAsia="ja-JP"/>
        </w:rPr>
      </w:pPr>
    </w:p>
    <w:p w14:paraId="5540AC0F" w14:textId="0144B3C7" w:rsidR="003E4D06" w:rsidRDefault="0019759C" w:rsidP="000B38E3">
      <w:pPr>
        <w:widowControl w:val="0"/>
        <w:spacing w:line="240" w:lineRule="auto"/>
        <w:jc w:val="center"/>
        <w:rPr>
          <w:b/>
          <w:bCs/>
          <w:color w:val="000000" w:themeColor="text1"/>
          <w:u w:val="single"/>
          <w:lang w:val="en-US" w:eastAsia="ja-JP"/>
        </w:rPr>
      </w:pPr>
      <w:r w:rsidRPr="00FB58E8">
        <w:rPr>
          <w:b/>
          <w:bCs/>
          <w:color w:val="000000" w:themeColor="text1"/>
          <w:u w:val="single"/>
          <w:lang w:val="en-US" w:eastAsia="ja-JP"/>
        </w:rPr>
        <w:t>Figure</w:t>
      </w:r>
      <w:r w:rsidR="00F50255" w:rsidRPr="00FB58E8">
        <w:rPr>
          <w:b/>
          <w:bCs/>
          <w:color w:val="000000" w:themeColor="text1"/>
          <w:u w:val="single"/>
          <w:lang w:val="en-US" w:eastAsia="ja-JP"/>
        </w:rPr>
        <w:t xml:space="preserve"> 4.</w:t>
      </w:r>
      <w:r w:rsidR="004B3C33">
        <w:rPr>
          <w:b/>
          <w:bCs/>
          <w:color w:val="000000" w:themeColor="text1"/>
          <w:u w:val="single"/>
          <w:lang w:val="en-US" w:eastAsia="ja-JP"/>
        </w:rPr>
        <w:t>2-1</w:t>
      </w:r>
      <w:r w:rsidR="00F50255" w:rsidRPr="00FB58E8">
        <w:rPr>
          <w:b/>
          <w:bCs/>
          <w:color w:val="000000" w:themeColor="text1"/>
          <w:u w:val="single"/>
          <w:lang w:val="en-US" w:eastAsia="ja-JP"/>
        </w:rPr>
        <w:t xml:space="preserve"> SepSW1 Test configuration</w:t>
      </w:r>
    </w:p>
    <w:p w14:paraId="7BFAE2D7" w14:textId="77777777" w:rsidR="000B38E3" w:rsidRDefault="000B38E3" w:rsidP="000B38E3">
      <w:pPr>
        <w:widowControl w:val="0"/>
        <w:spacing w:line="240" w:lineRule="auto"/>
        <w:jc w:val="center"/>
        <w:rPr>
          <w:b/>
          <w:bCs/>
          <w:color w:val="000000" w:themeColor="text1"/>
          <w:u w:val="single"/>
          <w:lang w:val="en-US" w:eastAsia="ja-JP"/>
        </w:rPr>
      </w:pPr>
    </w:p>
    <w:p w14:paraId="5F2FD7EE" w14:textId="77777777" w:rsidR="000B38E3" w:rsidRDefault="000B38E3" w:rsidP="000B38E3">
      <w:pPr>
        <w:widowControl w:val="0"/>
        <w:spacing w:line="240" w:lineRule="auto"/>
        <w:jc w:val="center"/>
        <w:rPr>
          <w:b/>
          <w:bCs/>
          <w:color w:val="000000" w:themeColor="text1"/>
          <w:u w:val="single"/>
          <w:lang w:val="en-US" w:eastAsia="ja-JP"/>
        </w:rPr>
      </w:pPr>
    </w:p>
    <w:p w14:paraId="2A19166D" w14:textId="77777777" w:rsidR="000B38E3" w:rsidRDefault="000B38E3" w:rsidP="000B38E3">
      <w:pPr>
        <w:widowControl w:val="0"/>
        <w:spacing w:line="240" w:lineRule="auto"/>
        <w:jc w:val="center"/>
        <w:rPr>
          <w:b/>
          <w:bCs/>
          <w:color w:val="000000" w:themeColor="text1"/>
          <w:u w:val="single"/>
          <w:lang w:val="en-US" w:eastAsia="ja-JP"/>
        </w:rPr>
      </w:pPr>
    </w:p>
    <w:p w14:paraId="4437EF2A" w14:textId="77777777" w:rsidR="000B38E3" w:rsidRDefault="000B38E3" w:rsidP="000B38E3">
      <w:pPr>
        <w:widowControl w:val="0"/>
        <w:spacing w:line="240" w:lineRule="auto"/>
        <w:jc w:val="center"/>
        <w:rPr>
          <w:b/>
          <w:bCs/>
          <w:color w:val="000000" w:themeColor="text1"/>
          <w:u w:val="single"/>
          <w:lang w:val="en-US" w:eastAsia="ja-JP"/>
        </w:rPr>
      </w:pPr>
    </w:p>
    <w:p w14:paraId="755C4331" w14:textId="77777777" w:rsidR="000B38E3" w:rsidRDefault="000B38E3" w:rsidP="000B38E3">
      <w:pPr>
        <w:widowControl w:val="0"/>
        <w:spacing w:line="240" w:lineRule="auto"/>
        <w:jc w:val="center"/>
        <w:rPr>
          <w:b/>
          <w:bCs/>
          <w:color w:val="000000" w:themeColor="text1"/>
          <w:u w:val="single"/>
          <w:lang w:val="en-US" w:eastAsia="ja-JP"/>
        </w:rPr>
      </w:pPr>
    </w:p>
    <w:p w14:paraId="32C814CF" w14:textId="77777777" w:rsidR="000B38E3" w:rsidRDefault="000B38E3" w:rsidP="000B38E3">
      <w:pPr>
        <w:widowControl w:val="0"/>
        <w:spacing w:line="240" w:lineRule="auto"/>
        <w:jc w:val="center"/>
        <w:rPr>
          <w:b/>
          <w:bCs/>
          <w:color w:val="000000" w:themeColor="text1"/>
          <w:u w:val="single"/>
          <w:lang w:val="en-US" w:eastAsia="ja-JP"/>
        </w:rPr>
      </w:pPr>
    </w:p>
    <w:p w14:paraId="7D281CFE" w14:textId="77777777" w:rsidR="000B38E3" w:rsidRDefault="000B38E3" w:rsidP="000B38E3">
      <w:pPr>
        <w:widowControl w:val="0"/>
        <w:spacing w:line="240" w:lineRule="auto"/>
        <w:jc w:val="center"/>
        <w:rPr>
          <w:b/>
          <w:bCs/>
          <w:color w:val="000000" w:themeColor="text1"/>
          <w:u w:val="single"/>
          <w:lang w:val="en-US" w:eastAsia="ja-JP"/>
        </w:rPr>
      </w:pPr>
    </w:p>
    <w:p w14:paraId="57389A6D" w14:textId="77777777" w:rsidR="000B38E3" w:rsidRDefault="000B38E3" w:rsidP="000B38E3">
      <w:pPr>
        <w:widowControl w:val="0"/>
        <w:spacing w:line="240" w:lineRule="auto"/>
        <w:jc w:val="center"/>
        <w:rPr>
          <w:b/>
          <w:bCs/>
          <w:color w:val="000000" w:themeColor="text1"/>
          <w:u w:val="single"/>
          <w:lang w:val="en-US" w:eastAsia="ja-JP"/>
        </w:rPr>
      </w:pPr>
    </w:p>
    <w:p w14:paraId="77B7561F" w14:textId="77777777" w:rsidR="000B38E3" w:rsidRDefault="000B38E3" w:rsidP="000B38E3">
      <w:pPr>
        <w:widowControl w:val="0"/>
        <w:spacing w:line="240" w:lineRule="auto"/>
        <w:jc w:val="center"/>
        <w:rPr>
          <w:b/>
          <w:bCs/>
          <w:color w:val="000000" w:themeColor="text1"/>
          <w:u w:val="single"/>
          <w:lang w:val="en-US" w:eastAsia="ja-JP"/>
        </w:rPr>
      </w:pPr>
    </w:p>
    <w:p w14:paraId="0EE6E70D" w14:textId="77777777" w:rsidR="000B38E3" w:rsidRDefault="000B38E3" w:rsidP="000B38E3">
      <w:pPr>
        <w:widowControl w:val="0"/>
        <w:spacing w:line="240" w:lineRule="auto"/>
        <w:jc w:val="center"/>
        <w:rPr>
          <w:b/>
          <w:bCs/>
          <w:color w:val="000000" w:themeColor="text1"/>
          <w:u w:val="single"/>
          <w:lang w:val="en-US" w:eastAsia="ja-JP"/>
        </w:rPr>
      </w:pPr>
    </w:p>
    <w:p w14:paraId="4B7FC392" w14:textId="2B819BF0" w:rsidR="000B38E3" w:rsidRDefault="005D7A8C" w:rsidP="005D7A8C">
      <w:pPr>
        <w:widowControl w:val="0"/>
        <w:spacing w:line="240" w:lineRule="auto"/>
        <w:rPr>
          <w:b/>
          <w:bCs/>
          <w:color w:val="000000" w:themeColor="text1"/>
          <w:u w:val="single"/>
          <w:lang w:val="en-US" w:eastAsia="ja-JP"/>
        </w:rPr>
      </w:pPr>
      <w:r w:rsidRPr="005D7A8C">
        <w:rPr>
          <w:noProof/>
        </w:rPr>
        <w:t xml:space="preserve"> </w:t>
      </w:r>
      <w:r w:rsidRPr="005D7A8C">
        <w:rPr>
          <w:noProof/>
          <w:color w:val="000000" w:themeColor="text1"/>
          <w:lang w:val="en-US" w:eastAsia="ja-JP"/>
        </w:rPr>
        <w:lastRenderedPageBreak/>
        <w:drawing>
          <wp:inline distT="0" distB="0" distL="0" distR="0" wp14:anchorId="70B6992A" wp14:editId="26AF3B45">
            <wp:extent cx="5731510" cy="2406015"/>
            <wp:effectExtent l="0" t="0" r="2540" b="0"/>
            <wp:docPr id="136560580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05801" name="Picture 1" descr="A diagram of a circuit&#10;&#10;Description automatically generated"/>
                    <pic:cNvPicPr/>
                  </pic:nvPicPr>
                  <pic:blipFill>
                    <a:blip r:embed="rId16"/>
                    <a:stretch>
                      <a:fillRect/>
                    </a:stretch>
                  </pic:blipFill>
                  <pic:spPr>
                    <a:xfrm>
                      <a:off x="0" y="0"/>
                      <a:ext cx="5731510" cy="2406015"/>
                    </a:xfrm>
                    <a:prstGeom prst="rect">
                      <a:avLst/>
                    </a:prstGeom>
                  </pic:spPr>
                </pic:pic>
              </a:graphicData>
            </a:graphic>
          </wp:inline>
        </w:drawing>
      </w:r>
    </w:p>
    <w:p w14:paraId="0EBC868C" w14:textId="36412B18" w:rsidR="000B38E3" w:rsidRDefault="000B38E3" w:rsidP="003D1F79">
      <w:pPr>
        <w:widowControl w:val="0"/>
        <w:spacing w:line="240" w:lineRule="auto"/>
        <w:rPr>
          <w:b/>
          <w:bCs/>
          <w:color w:val="000000" w:themeColor="text1"/>
          <w:u w:val="single"/>
          <w:lang w:val="en-US" w:eastAsia="ja-JP"/>
        </w:rPr>
      </w:pPr>
    </w:p>
    <w:p w14:paraId="1E319C8D" w14:textId="67E1C25B" w:rsidR="005D7A8C" w:rsidRDefault="003E4D06" w:rsidP="005D7A8C">
      <w:pPr>
        <w:widowControl w:val="0"/>
        <w:spacing w:after="240" w:line="240" w:lineRule="auto"/>
        <w:jc w:val="center"/>
        <w:rPr>
          <w:b/>
          <w:bCs/>
          <w:color w:val="000000" w:themeColor="text1"/>
          <w:u w:val="single"/>
          <w:lang w:val="en-US" w:eastAsia="ja-JP"/>
        </w:rPr>
      </w:pPr>
      <w:r>
        <w:rPr>
          <w:rFonts w:hint="eastAsia"/>
          <w:b/>
          <w:bCs/>
          <w:color w:val="000000" w:themeColor="text1"/>
          <w:u w:val="single"/>
          <w:lang w:val="en-US" w:eastAsia="ja-JP"/>
        </w:rPr>
        <w:t>F</w:t>
      </w:r>
      <w:r>
        <w:rPr>
          <w:b/>
          <w:bCs/>
          <w:color w:val="000000" w:themeColor="text1"/>
          <w:u w:val="single"/>
          <w:lang w:val="en-US" w:eastAsia="ja-JP"/>
        </w:rPr>
        <w:t>igure 4.</w:t>
      </w:r>
      <w:r w:rsidR="00F002A5">
        <w:rPr>
          <w:b/>
          <w:bCs/>
          <w:color w:val="000000" w:themeColor="text1"/>
          <w:u w:val="single"/>
          <w:lang w:val="en-US" w:eastAsia="ja-JP"/>
        </w:rPr>
        <w:t>2-2</w:t>
      </w:r>
      <w:r>
        <w:rPr>
          <w:b/>
          <w:bCs/>
          <w:color w:val="000000" w:themeColor="text1"/>
          <w:u w:val="single"/>
          <w:lang w:val="en-US" w:eastAsia="ja-JP"/>
        </w:rPr>
        <w:t xml:space="preserve"> Measurement points</w:t>
      </w:r>
    </w:p>
    <w:p w14:paraId="5FB6E470" w14:textId="291285C5" w:rsidR="00F002A5" w:rsidRPr="00206D74" w:rsidRDefault="00F002A5" w:rsidP="00F002A5">
      <w:pPr>
        <w:pStyle w:val="2"/>
        <w:numPr>
          <w:ilvl w:val="1"/>
          <w:numId w:val="10"/>
        </w:numPr>
        <w:rPr>
          <w:lang w:val="en-US" w:eastAsia="ja-JP"/>
        </w:rPr>
      </w:pPr>
      <w:proofErr w:type="spellStart"/>
      <w:r>
        <w:rPr>
          <w:lang w:val="en-US" w:eastAsia="ja-JP"/>
        </w:rPr>
        <w:t>DepSWs</w:t>
      </w:r>
      <w:proofErr w:type="spellEnd"/>
      <w:r>
        <w:rPr>
          <w:lang w:val="en-US" w:eastAsia="ja-JP"/>
        </w:rPr>
        <w:t xml:space="preserve"> Stroke </w:t>
      </w:r>
      <w:r w:rsidR="00774E44">
        <w:rPr>
          <w:lang w:val="en-US" w:eastAsia="ja-JP"/>
        </w:rPr>
        <w:t>Measurement</w:t>
      </w:r>
    </w:p>
    <w:p w14:paraId="177DB1F7" w14:textId="26E9E482" w:rsidR="00D90132" w:rsidRDefault="00206D74" w:rsidP="60518214">
      <w:pPr>
        <w:widowControl w:val="0"/>
        <w:spacing w:line="240" w:lineRule="auto"/>
      </w:pPr>
      <w:r>
        <w:rPr>
          <w:noProof/>
        </w:rPr>
        <w:drawing>
          <wp:anchor distT="0" distB="0" distL="114300" distR="114300" simplePos="0" relativeHeight="251658246" behindDoc="0" locked="0" layoutInCell="1" allowOverlap="1" wp14:anchorId="28D7E973" wp14:editId="64A09346">
            <wp:simplePos x="0" y="0"/>
            <wp:positionH relativeFrom="margin">
              <wp:align>center</wp:align>
            </wp:positionH>
            <wp:positionV relativeFrom="paragraph">
              <wp:posOffset>1096010</wp:posOffset>
            </wp:positionV>
            <wp:extent cx="4231005" cy="2362200"/>
            <wp:effectExtent l="0" t="0" r="0" b="0"/>
            <wp:wrapTopAndBottom/>
            <wp:docPr id="326980704" name="Picture 32698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31005" cy="2362200"/>
                    </a:xfrm>
                    <a:prstGeom prst="rect">
                      <a:avLst/>
                    </a:prstGeom>
                  </pic:spPr>
                </pic:pic>
              </a:graphicData>
            </a:graphic>
            <wp14:sizeRelH relativeFrom="margin">
              <wp14:pctWidth>0</wp14:pctWidth>
            </wp14:sizeRelH>
            <wp14:sizeRelV relativeFrom="margin">
              <wp14:pctHeight>0</wp14:pctHeight>
            </wp14:sizeRelV>
          </wp:anchor>
        </w:drawing>
      </w:r>
      <w:r w:rsidR="00234798">
        <w:rPr>
          <w:color w:val="000000" w:themeColor="text1"/>
          <w:lang w:val="en-US" w:eastAsia="ja-JP"/>
        </w:rPr>
        <w:tab/>
      </w:r>
      <w:r w:rsidR="00FB188B" w:rsidRPr="00FB188B">
        <w:rPr>
          <w:color w:val="000000" w:themeColor="text1"/>
          <w:lang w:val="en-US" w:eastAsia="ja-JP"/>
        </w:rPr>
        <w:t>As a requirement for the stroke of the deployment switch, it should be OFF within 0.75mm from the rail end. Place the satellite on the surface plate and push one deployment switch completely with the height gauge. Other two deployment switches are ON. We inspect if the satellite is turned on when the deployment switch is returned by 0.75 mm or more. If the satellite is turned on, the serial data will be output to the PC connected to the satellite via the debugger. Figure 4.</w:t>
      </w:r>
      <w:r w:rsidR="00774E44">
        <w:rPr>
          <w:color w:val="000000" w:themeColor="text1"/>
          <w:lang w:val="en-US" w:eastAsia="ja-JP"/>
        </w:rPr>
        <w:t>3-1</w:t>
      </w:r>
      <w:r w:rsidR="00FB188B" w:rsidRPr="00FB188B">
        <w:rPr>
          <w:color w:val="000000" w:themeColor="text1"/>
          <w:lang w:val="en-US" w:eastAsia="ja-JP"/>
        </w:rPr>
        <w:t xml:space="preserve"> shows the configuration of the stroke test for the deployment switch.</w:t>
      </w:r>
    </w:p>
    <w:p w14:paraId="2B13DF08" w14:textId="013964B2" w:rsidR="003E4D06" w:rsidRDefault="00D90132" w:rsidP="00BE13CD">
      <w:pPr>
        <w:widowControl w:val="0"/>
        <w:spacing w:before="240" w:after="240" w:line="240" w:lineRule="auto"/>
        <w:jc w:val="center"/>
        <w:rPr>
          <w:b/>
          <w:bCs/>
          <w:color w:val="000000" w:themeColor="text1"/>
          <w:u w:val="single"/>
          <w:lang w:val="en-US" w:eastAsia="ja-JP"/>
        </w:rPr>
      </w:pPr>
      <w:r>
        <w:rPr>
          <w:rFonts w:hint="eastAsia"/>
          <w:b/>
          <w:bCs/>
          <w:color w:val="000000" w:themeColor="text1"/>
          <w:u w:val="single"/>
          <w:lang w:val="en-US" w:eastAsia="ja-JP"/>
        </w:rPr>
        <w:t>F</w:t>
      </w:r>
      <w:r>
        <w:rPr>
          <w:b/>
          <w:bCs/>
          <w:color w:val="000000" w:themeColor="text1"/>
          <w:u w:val="single"/>
          <w:lang w:val="en-US" w:eastAsia="ja-JP"/>
        </w:rPr>
        <w:t>igure 4.</w:t>
      </w:r>
      <w:r w:rsidR="00774E44">
        <w:rPr>
          <w:b/>
          <w:bCs/>
          <w:color w:val="000000" w:themeColor="text1"/>
          <w:u w:val="single"/>
          <w:lang w:val="en-US" w:eastAsia="ja-JP"/>
        </w:rPr>
        <w:t>3-1</w:t>
      </w:r>
      <w:r>
        <w:rPr>
          <w:b/>
          <w:bCs/>
          <w:color w:val="000000" w:themeColor="text1"/>
          <w:u w:val="single"/>
          <w:lang w:val="en-US" w:eastAsia="ja-JP"/>
        </w:rPr>
        <w:t xml:space="preserve"> Configuration of </w:t>
      </w:r>
      <w:r w:rsidR="005274B8">
        <w:rPr>
          <w:b/>
          <w:bCs/>
          <w:color w:val="000000" w:themeColor="text1"/>
          <w:u w:val="single"/>
          <w:lang w:val="en-US" w:eastAsia="ja-JP"/>
        </w:rPr>
        <w:t>the stroke test for deployment switches</w:t>
      </w:r>
    </w:p>
    <w:p w14:paraId="49FA40EF" w14:textId="5FAD5BF0" w:rsidR="0040460D" w:rsidRDefault="0040460D" w:rsidP="00214095">
      <w:pPr>
        <w:widowControl w:val="0"/>
        <w:spacing w:after="240" w:line="240" w:lineRule="auto"/>
        <w:jc w:val="center"/>
        <w:rPr>
          <w:b/>
          <w:bCs/>
          <w:color w:val="000000" w:themeColor="text1"/>
          <w:u w:val="single"/>
          <w:lang w:val="en-US" w:eastAsia="ja-JP"/>
        </w:rPr>
      </w:pPr>
    </w:p>
    <w:p w14:paraId="1FA22B9C" w14:textId="77777777" w:rsidR="00874CF3" w:rsidRDefault="00874CF3" w:rsidP="00214095">
      <w:pPr>
        <w:widowControl w:val="0"/>
        <w:spacing w:after="240" w:line="240" w:lineRule="auto"/>
        <w:jc w:val="center"/>
        <w:rPr>
          <w:b/>
          <w:bCs/>
          <w:color w:val="000000" w:themeColor="text1"/>
          <w:u w:val="single"/>
          <w:lang w:val="en-US" w:eastAsia="ja-JP"/>
        </w:rPr>
      </w:pPr>
    </w:p>
    <w:p w14:paraId="1A638FBD" w14:textId="42BE9ED1" w:rsidR="000B38E3" w:rsidRDefault="000B38E3" w:rsidP="00214095">
      <w:pPr>
        <w:widowControl w:val="0"/>
        <w:spacing w:after="240" w:line="240" w:lineRule="auto"/>
        <w:jc w:val="center"/>
        <w:rPr>
          <w:b/>
          <w:bCs/>
          <w:color w:val="000000" w:themeColor="text1"/>
          <w:u w:val="single"/>
          <w:lang w:val="en-US" w:eastAsia="ja-JP"/>
        </w:rPr>
      </w:pPr>
    </w:p>
    <w:p w14:paraId="7C96E435" w14:textId="77777777" w:rsidR="000B38E3" w:rsidRDefault="000B38E3" w:rsidP="00214095">
      <w:pPr>
        <w:widowControl w:val="0"/>
        <w:spacing w:after="240" w:line="240" w:lineRule="auto"/>
        <w:jc w:val="center"/>
        <w:rPr>
          <w:b/>
          <w:bCs/>
          <w:color w:val="000000" w:themeColor="text1"/>
          <w:u w:val="single"/>
          <w:lang w:val="en-US" w:eastAsia="ja-JP"/>
        </w:rPr>
      </w:pPr>
    </w:p>
    <w:p w14:paraId="05099D64" w14:textId="77777777" w:rsidR="000B38E3" w:rsidRDefault="000B38E3" w:rsidP="00214095">
      <w:pPr>
        <w:widowControl w:val="0"/>
        <w:spacing w:after="240" w:line="240" w:lineRule="auto"/>
        <w:jc w:val="center"/>
        <w:rPr>
          <w:b/>
          <w:bCs/>
          <w:color w:val="000000" w:themeColor="text1"/>
          <w:u w:val="single"/>
          <w:lang w:val="en-US" w:eastAsia="ja-JP"/>
        </w:rPr>
      </w:pPr>
    </w:p>
    <w:p w14:paraId="4B8D1046" w14:textId="5A79B717" w:rsidR="0040460D" w:rsidRPr="00214095" w:rsidRDefault="0040460D" w:rsidP="000B38E3">
      <w:pPr>
        <w:widowControl w:val="0"/>
        <w:spacing w:after="240" w:line="240" w:lineRule="auto"/>
        <w:rPr>
          <w:color w:val="000000" w:themeColor="text1"/>
          <w:lang w:val="en-US" w:eastAsia="ja-JP"/>
        </w:rPr>
      </w:pPr>
    </w:p>
    <w:p w14:paraId="245DABB1" w14:textId="0B89B4E8" w:rsidR="009C1AEA" w:rsidRPr="00B775F1" w:rsidRDefault="00247902" w:rsidP="00214095">
      <w:pPr>
        <w:pStyle w:val="1"/>
        <w:spacing w:after="240"/>
        <w:rPr>
          <w:color w:val="000000" w:themeColor="text1"/>
        </w:rPr>
      </w:pPr>
      <w:bookmarkStart w:id="43" w:name="_6lual3qglq3p" w:colFirst="0" w:colLast="0"/>
      <w:bookmarkStart w:id="44" w:name="_Toc161952896"/>
      <w:bookmarkEnd w:id="43"/>
      <w:r w:rsidRPr="00B775F1">
        <w:rPr>
          <w:color w:val="000000" w:themeColor="text1"/>
        </w:rPr>
        <w:lastRenderedPageBreak/>
        <w:t>5</w:t>
      </w:r>
      <w:r w:rsidRPr="00B775F1">
        <w:rPr>
          <w:color w:val="000000" w:themeColor="text1"/>
        </w:rPr>
        <w:tab/>
        <w:t>Test Results</w:t>
      </w:r>
      <w:bookmarkEnd w:id="44"/>
    </w:p>
    <w:p w14:paraId="363746F8" w14:textId="3E4D5E22" w:rsidR="00874CF3" w:rsidRPr="00774174" w:rsidRDefault="000B38E3" w:rsidP="63FB574E">
      <w:pPr>
        <w:tabs>
          <w:tab w:val="clear" w:pos="360"/>
          <w:tab w:val="left" w:pos="155"/>
        </w:tabs>
        <w:rPr>
          <w:color w:val="000000" w:themeColor="text1"/>
          <w:lang w:val="en-US"/>
        </w:rPr>
      </w:pPr>
      <w:r>
        <w:rPr>
          <w:noProof/>
        </w:rPr>
        <w:drawing>
          <wp:anchor distT="0" distB="0" distL="114300" distR="114300" simplePos="0" relativeHeight="251658251" behindDoc="0" locked="0" layoutInCell="1" allowOverlap="1" wp14:anchorId="02353742" wp14:editId="7F63FC9D">
            <wp:simplePos x="0" y="0"/>
            <wp:positionH relativeFrom="margin">
              <wp:align>center</wp:align>
            </wp:positionH>
            <wp:positionV relativeFrom="page">
              <wp:posOffset>1608709</wp:posOffset>
            </wp:positionV>
            <wp:extent cx="3741420" cy="2080895"/>
            <wp:effectExtent l="0" t="0" r="0" b="0"/>
            <wp:wrapTopAndBottom/>
            <wp:docPr id="746302189" name="Picture 108789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8931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1420" cy="2080895"/>
                    </a:xfrm>
                    <a:prstGeom prst="rect">
                      <a:avLst/>
                    </a:prstGeom>
                  </pic:spPr>
                </pic:pic>
              </a:graphicData>
            </a:graphic>
            <wp14:sizeRelH relativeFrom="margin">
              <wp14:pctWidth>0</wp14:pctWidth>
            </wp14:sizeRelH>
            <wp14:sizeRelV relativeFrom="margin">
              <wp14:pctHeight>0</wp14:pctHeight>
            </wp14:sizeRelV>
          </wp:anchor>
        </w:drawing>
      </w:r>
      <w:r w:rsidR="00234798">
        <w:rPr>
          <w:color w:val="000000" w:themeColor="text1"/>
        </w:rPr>
        <w:tab/>
      </w:r>
      <w:r w:rsidR="00785713" w:rsidRPr="63FB574E">
        <w:rPr>
          <w:color w:val="000000" w:themeColor="text1"/>
          <w:lang w:val="en-US"/>
        </w:rPr>
        <w:t>Figure</w:t>
      </w:r>
      <w:r w:rsidR="00247902" w:rsidRPr="63FB574E">
        <w:rPr>
          <w:color w:val="000000" w:themeColor="text1"/>
          <w:lang w:val="en-US"/>
        </w:rPr>
        <w:t xml:space="preserve"> 5.</w:t>
      </w:r>
      <w:r w:rsidR="00F032A7" w:rsidRPr="63FB574E">
        <w:rPr>
          <w:color w:val="000000" w:themeColor="text1"/>
          <w:lang w:val="en-US"/>
        </w:rPr>
        <w:t>1</w:t>
      </w:r>
      <w:r w:rsidR="00247902" w:rsidRPr="63FB574E">
        <w:rPr>
          <w:color w:val="000000" w:themeColor="text1"/>
          <w:lang w:val="en-US"/>
        </w:rPr>
        <w:t xml:space="preserve"> shows that when DepSW1 was pressed, the serial monitor showed no sign of response. The satellite was in </w:t>
      </w:r>
      <w:proofErr w:type="gramStart"/>
      <w:r w:rsidR="00247902" w:rsidRPr="63FB574E">
        <w:rPr>
          <w:color w:val="000000" w:themeColor="text1"/>
          <w:lang w:val="en-US"/>
        </w:rPr>
        <w:t>OFF-state</w:t>
      </w:r>
      <w:proofErr w:type="gramEnd"/>
      <w:r w:rsidR="00247902" w:rsidRPr="63FB574E">
        <w:rPr>
          <w:color w:val="000000" w:themeColor="text1"/>
          <w:lang w:val="en-US"/>
        </w:rPr>
        <w:t>.</w:t>
      </w:r>
    </w:p>
    <w:p w14:paraId="63AAE524" w14:textId="684BA49E" w:rsidR="003A5491" w:rsidRPr="00774174" w:rsidRDefault="00247902" w:rsidP="00774174">
      <w:pPr>
        <w:widowControl w:val="0"/>
        <w:spacing w:after="240" w:line="240" w:lineRule="auto"/>
        <w:jc w:val="center"/>
        <w:rPr>
          <w:b/>
          <w:bCs/>
          <w:color w:val="000000" w:themeColor="text1"/>
          <w:u w:val="single"/>
        </w:rPr>
      </w:pPr>
      <w:r w:rsidRPr="00FB58E8">
        <w:rPr>
          <w:b/>
          <w:bCs/>
          <w:color w:val="000000" w:themeColor="text1"/>
          <w:u w:val="single"/>
        </w:rPr>
        <w:t>Figure 5.1 Only DepSW1 is pressed (Pattern #</w:t>
      </w:r>
      <w:r w:rsidR="00AD44CD" w:rsidRPr="00FB58E8">
        <w:rPr>
          <w:b/>
          <w:bCs/>
          <w:color w:val="000000" w:themeColor="text1"/>
          <w:u w:val="single"/>
        </w:rPr>
        <w:t>1</w:t>
      </w:r>
      <w:r w:rsidRPr="00FB58E8">
        <w:rPr>
          <w:b/>
          <w:bCs/>
          <w:color w:val="000000" w:themeColor="text1"/>
          <w:u w:val="single"/>
        </w:rPr>
        <w:t>)</w:t>
      </w:r>
      <w:r w:rsidR="007B298E">
        <w:rPr>
          <w:noProof/>
          <w:color w:val="000000" w:themeColor="text1"/>
        </w:rPr>
        <mc:AlternateContent>
          <mc:Choice Requires="wpi">
            <w:drawing>
              <wp:anchor distT="0" distB="0" distL="114300" distR="114300" simplePos="0" relativeHeight="251658252" behindDoc="0" locked="0" layoutInCell="1" allowOverlap="1" wp14:anchorId="73885A70" wp14:editId="111D1747">
                <wp:simplePos x="0" y="0"/>
                <wp:positionH relativeFrom="column">
                  <wp:posOffset>1631489</wp:posOffset>
                </wp:positionH>
                <wp:positionV relativeFrom="paragraph">
                  <wp:posOffset>613972</wp:posOffset>
                </wp:positionV>
                <wp:extent cx="22680" cy="52200"/>
                <wp:effectExtent l="38100" t="38100" r="34925" b="43180"/>
                <wp:wrapNone/>
                <wp:docPr id="1391733616" name="Ink 1"/>
                <wp:cNvGraphicFramePr/>
                <a:graphic xmlns:a="http://schemas.openxmlformats.org/drawingml/2006/main">
                  <a:graphicData uri="http://schemas.microsoft.com/office/word/2010/wordprocessingInk">
                    <w14:contentPart bwMode="auto" r:id="rId19">
                      <w14:nvContentPartPr>
                        <w14:cNvContentPartPr/>
                      </w14:nvContentPartPr>
                      <w14:xfrm>
                        <a:off x="0" y="0"/>
                        <a:ext cx="22680" cy="52200"/>
                      </w14:xfrm>
                    </w14:contentPart>
                  </a:graphicData>
                </a:graphic>
              </wp:anchor>
            </w:drawing>
          </mc:Choice>
          <mc:Fallback>
            <w:pict>
              <v:shapetype w14:anchorId="79D307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27.95pt;margin-top:47.85pt;width:2.8pt;height:5.0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">
                <v:imagedata r:id="rId20" o:title=""/>
              </v:shape>
            </w:pict>
          </mc:Fallback>
        </mc:AlternateContent>
      </w:r>
    </w:p>
    <w:p w14:paraId="3A0AEED3" w14:textId="3580262B" w:rsidR="00E06512" w:rsidRPr="00B775F1" w:rsidRDefault="000B38E3" w:rsidP="000E50E5">
      <w:pPr>
        <w:widowControl w:val="0"/>
        <w:tabs>
          <w:tab w:val="clear" w:pos="360"/>
          <w:tab w:val="left" w:pos="155"/>
        </w:tabs>
        <w:spacing w:line="240" w:lineRule="auto"/>
      </w:pPr>
      <w:r>
        <w:rPr>
          <w:noProof/>
        </w:rPr>
        <w:drawing>
          <wp:anchor distT="0" distB="0" distL="114300" distR="114300" simplePos="0" relativeHeight="251658253" behindDoc="0" locked="0" layoutInCell="1" allowOverlap="1" wp14:anchorId="6C74C9FB" wp14:editId="60F87B44">
            <wp:simplePos x="0" y="0"/>
            <wp:positionH relativeFrom="margin">
              <wp:align>center</wp:align>
            </wp:positionH>
            <wp:positionV relativeFrom="paragraph">
              <wp:posOffset>357302</wp:posOffset>
            </wp:positionV>
            <wp:extent cx="3681730" cy="2040255"/>
            <wp:effectExtent l="0" t="0" r="0" b="0"/>
            <wp:wrapTopAndBottom/>
            <wp:docPr id="1941189161" name="Picture 1941189161" descr="A computer with a computer and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9161" name="Picture 1941189161" descr="A computer with a computer and a devi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1730" cy="2040255"/>
                    </a:xfrm>
                    <a:prstGeom prst="rect">
                      <a:avLst/>
                    </a:prstGeom>
                  </pic:spPr>
                </pic:pic>
              </a:graphicData>
            </a:graphic>
            <wp14:sizeRelH relativeFrom="margin">
              <wp14:pctWidth>0</wp14:pctWidth>
            </wp14:sizeRelH>
            <wp14:sizeRelV relativeFrom="margin">
              <wp14:pctHeight>0</wp14:pctHeight>
            </wp14:sizeRelV>
          </wp:anchor>
        </w:drawing>
      </w:r>
      <w:r w:rsidR="00BE7EA3">
        <w:rPr>
          <w:color w:val="000000" w:themeColor="text1"/>
        </w:rPr>
        <w:tab/>
      </w:r>
      <w:r w:rsidR="00785713" w:rsidRPr="63FB574E">
        <w:rPr>
          <w:color w:val="000000" w:themeColor="text1"/>
          <w:lang w:val="en-US"/>
        </w:rPr>
        <w:t>Figure</w:t>
      </w:r>
      <w:r w:rsidR="00247902" w:rsidRPr="63FB574E">
        <w:rPr>
          <w:color w:val="000000" w:themeColor="text1"/>
          <w:lang w:val="en-US"/>
        </w:rPr>
        <w:t xml:space="preserve"> 5.2 shows that when DepSW</w:t>
      </w:r>
      <w:r w:rsidR="00774174" w:rsidRPr="63FB574E">
        <w:rPr>
          <w:color w:val="000000" w:themeColor="text1"/>
          <w:lang w:val="en-US"/>
        </w:rPr>
        <w:t>2</w:t>
      </w:r>
      <w:r w:rsidR="00247902" w:rsidRPr="63FB574E">
        <w:rPr>
          <w:color w:val="000000" w:themeColor="text1"/>
          <w:lang w:val="en-US"/>
        </w:rPr>
        <w:t xml:space="preserve"> was pressed, the serial monitor showed no sign of response. The satellite was in </w:t>
      </w:r>
      <w:proofErr w:type="gramStart"/>
      <w:r w:rsidR="00247902" w:rsidRPr="63FB574E">
        <w:rPr>
          <w:color w:val="000000" w:themeColor="text1"/>
          <w:lang w:val="en-US"/>
        </w:rPr>
        <w:t>OFF-state</w:t>
      </w:r>
      <w:proofErr w:type="gramEnd"/>
      <w:r w:rsidR="0040460D" w:rsidRPr="63FB574E">
        <w:rPr>
          <w:color w:val="000000" w:themeColor="text1"/>
          <w:lang w:val="en-US"/>
        </w:rPr>
        <w:t>.</w:t>
      </w:r>
    </w:p>
    <w:p w14:paraId="4CA17BDE" w14:textId="1F5403AF" w:rsidR="00572D16" w:rsidRPr="00774174" w:rsidRDefault="00247902" w:rsidP="00774174">
      <w:pPr>
        <w:spacing w:after="240"/>
        <w:jc w:val="center"/>
        <w:rPr>
          <w:b/>
          <w:bCs/>
          <w:color w:val="000000" w:themeColor="text1"/>
          <w:u w:val="single"/>
        </w:rPr>
      </w:pPr>
      <w:r w:rsidRPr="00FB58E8">
        <w:rPr>
          <w:b/>
          <w:bCs/>
          <w:color w:val="000000" w:themeColor="text1"/>
          <w:u w:val="single"/>
        </w:rPr>
        <w:t>Figure 5.2. Only DepSW</w:t>
      </w:r>
      <w:r w:rsidR="00774174">
        <w:rPr>
          <w:b/>
          <w:bCs/>
          <w:color w:val="000000" w:themeColor="text1"/>
          <w:u w:val="single"/>
        </w:rPr>
        <w:t>2</w:t>
      </w:r>
      <w:r w:rsidRPr="00FB58E8">
        <w:rPr>
          <w:b/>
          <w:bCs/>
          <w:color w:val="000000" w:themeColor="text1"/>
          <w:u w:val="single"/>
        </w:rPr>
        <w:t xml:space="preserve"> is pressed (Pattern #</w:t>
      </w:r>
      <w:r w:rsidR="00AD44CD" w:rsidRPr="00FB58E8">
        <w:rPr>
          <w:b/>
          <w:bCs/>
          <w:color w:val="000000" w:themeColor="text1"/>
          <w:u w:val="single"/>
        </w:rPr>
        <w:t>2</w:t>
      </w:r>
      <w:r w:rsidRPr="00FB58E8">
        <w:rPr>
          <w:b/>
          <w:bCs/>
          <w:color w:val="000000" w:themeColor="text1"/>
          <w:u w:val="single"/>
        </w:rPr>
        <w:t>)</w:t>
      </w:r>
    </w:p>
    <w:p w14:paraId="0E1C3E6D" w14:textId="3EB1D026" w:rsidR="00FB43FA" w:rsidRPr="009B1FBF" w:rsidRDefault="00774174" w:rsidP="63FB574E">
      <w:pPr>
        <w:widowControl w:val="0"/>
        <w:tabs>
          <w:tab w:val="left" w:pos="270"/>
        </w:tabs>
        <w:spacing w:line="240" w:lineRule="auto"/>
        <w:rPr>
          <w:noProof/>
          <w:color w:val="000000" w:themeColor="text1"/>
          <w:lang w:val="en-US"/>
        </w:rPr>
      </w:pPr>
      <w:r w:rsidRPr="00BB5B90">
        <w:rPr>
          <w:noProof/>
          <w:color w:val="000000" w:themeColor="text1"/>
        </w:rPr>
        <w:drawing>
          <wp:anchor distT="0" distB="0" distL="114300" distR="114300" simplePos="0" relativeHeight="251658254" behindDoc="0" locked="0" layoutInCell="1" allowOverlap="1" wp14:anchorId="5E8128BD" wp14:editId="673137B1">
            <wp:simplePos x="0" y="0"/>
            <wp:positionH relativeFrom="margin">
              <wp:posOffset>1016635</wp:posOffset>
            </wp:positionH>
            <wp:positionV relativeFrom="paragraph">
              <wp:posOffset>360680</wp:posOffset>
            </wp:positionV>
            <wp:extent cx="3736340" cy="2078355"/>
            <wp:effectExtent l="0" t="0" r="0" b="0"/>
            <wp:wrapTopAndBottom/>
            <wp:docPr id="114082582" name="Picture 1"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2582" name="Picture 1" descr="A computer on a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36340" cy="2078355"/>
                    </a:xfrm>
                    <a:prstGeom prst="rect">
                      <a:avLst/>
                    </a:prstGeom>
                  </pic:spPr>
                </pic:pic>
              </a:graphicData>
            </a:graphic>
            <wp14:sizeRelH relativeFrom="margin">
              <wp14:pctWidth>0</wp14:pctWidth>
            </wp14:sizeRelH>
            <wp14:sizeRelV relativeFrom="margin">
              <wp14:pctHeight>0</wp14:pctHeight>
            </wp14:sizeRelV>
          </wp:anchor>
        </w:drawing>
      </w:r>
      <w:r w:rsidR="00BE7EA3">
        <w:rPr>
          <w:color w:val="000000" w:themeColor="text1"/>
        </w:rPr>
        <w:tab/>
      </w:r>
      <w:r w:rsidR="00785713" w:rsidRPr="63FB574E">
        <w:rPr>
          <w:color w:val="000000" w:themeColor="text1"/>
          <w:lang w:val="en-US"/>
        </w:rPr>
        <w:t>Figure</w:t>
      </w:r>
      <w:r w:rsidR="00247902" w:rsidRPr="63FB574E">
        <w:rPr>
          <w:color w:val="000000" w:themeColor="text1"/>
          <w:lang w:val="en-US"/>
        </w:rPr>
        <w:t xml:space="preserve"> 5.3 shows that when DepSW</w:t>
      </w:r>
      <w:r w:rsidRPr="63FB574E">
        <w:rPr>
          <w:color w:val="000000" w:themeColor="text1"/>
          <w:lang w:val="en-US"/>
        </w:rPr>
        <w:t>3</w:t>
      </w:r>
      <w:r w:rsidR="00247902" w:rsidRPr="63FB574E">
        <w:rPr>
          <w:color w:val="000000" w:themeColor="text1"/>
          <w:lang w:val="en-US"/>
        </w:rPr>
        <w:t xml:space="preserve"> was pressed, the serial monitor showed no sign of response.</w:t>
      </w:r>
      <w:r w:rsidR="001849E0" w:rsidRPr="63FB574E">
        <w:rPr>
          <w:color w:val="000000" w:themeColor="text1"/>
          <w:lang w:val="en-US"/>
        </w:rPr>
        <w:t xml:space="preserve">  </w:t>
      </w:r>
      <w:r w:rsidR="00247902" w:rsidRPr="63FB574E">
        <w:rPr>
          <w:color w:val="000000" w:themeColor="text1"/>
          <w:lang w:val="en-US"/>
        </w:rPr>
        <w:t xml:space="preserve">The satellite was in </w:t>
      </w:r>
      <w:proofErr w:type="gramStart"/>
      <w:r w:rsidR="00247902" w:rsidRPr="63FB574E">
        <w:rPr>
          <w:color w:val="000000" w:themeColor="text1"/>
          <w:lang w:val="en-US"/>
        </w:rPr>
        <w:t>OFF-state</w:t>
      </w:r>
      <w:proofErr w:type="gramEnd"/>
      <w:r w:rsidR="00247902" w:rsidRPr="63FB574E">
        <w:rPr>
          <w:color w:val="000000" w:themeColor="text1"/>
          <w:lang w:val="en-US"/>
        </w:rPr>
        <w:t>.</w:t>
      </w:r>
      <w:r w:rsidR="0032098A" w:rsidRPr="63FB574E">
        <w:rPr>
          <w:noProof/>
          <w:color w:val="000000" w:themeColor="text1"/>
          <w:lang w:val="en-US"/>
        </w:rPr>
        <w:t xml:space="preserve">     </w:t>
      </w:r>
    </w:p>
    <w:p w14:paraId="4579C6FB" w14:textId="3D736299" w:rsidR="00FB43FA" w:rsidRDefault="00FB43FA" w:rsidP="00774174">
      <w:pPr>
        <w:widowControl w:val="0"/>
        <w:spacing w:after="240" w:line="240" w:lineRule="auto"/>
        <w:ind w:firstLine="105"/>
        <w:jc w:val="center"/>
        <w:rPr>
          <w:b/>
          <w:bCs/>
          <w:color w:val="000000" w:themeColor="text1"/>
          <w:u w:val="single"/>
        </w:rPr>
      </w:pPr>
      <w:r w:rsidRPr="00FB58E8">
        <w:rPr>
          <w:b/>
          <w:bCs/>
          <w:color w:val="000000" w:themeColor="text1"/>
          <w:u w:val="single"/>
        </w:rPr>
        <w:t>Figure 5.</w:t>
      </w:r>
      <w:r>
        <w:rPr>
          <w:b/>
          <w:bCs/>
          <w:color w:val="000000" w:themeColor="text1"/>
          <w:u w:val="single"/>
        </w:rPr>
        <w:t>3</w:t>
      </w:r>
      <w:r w:rsidRPr="00FB58E8">
        <w:rPr>
          <w:b/>
          <w:bCs/>
          <w:color w:val="000000" w:themeColor="text1"/>
          <w:u w:val="single"/>
        </w:rPr>
        <w:t xml:space="preserve">. Only </w:t>
      </w:r>
      <w:r w:rsidRPr="74D23F06">
        <w:rPr>
          <w:b/>
          <w:bCs/>
          <w:color w:val="000000" w:themeColor="text1"/>
          <w:u w:val="single"/>
        </w:rPr>
        <w:t>DepSW</w:t>
      </w:r>
      <w:r w:rsidR="000B38E3">
        <w:rPr>
          <w:b/>
          <w:bCs/>
          <w:color w:val="000000" w:themeColor="text1"/>
          <w:u w:val="single"/>
        </w:rPr>
        <w:t>3</w:t>
      </w:r>
      <w:r w:rsidRPr="00FB58E8">
        <w:rPr>
          <w:b/>
          <w:bCs/>
          <w:color w:val="000000" w:themeColor="text1"/>
          <w:u w:val="single"/>
        </w:rPr>
        <w:t xml:space="preserve"> is pressed (Pattern #</w:t>
      </w:r>
      <w:r>
        <w:rPr>
          <w:b/>
          <w:bCs/>
          <w:color w:val="000000" w:themeColor="text1"/>
          <w:u w:val="single"/>
        </w:rPr>
        <w:t>3</w:t>
      </w:r>
      <w:r w:rsidRPr="00FB58E8">
        <w:rPr>
          <w:b/>
          <w:bCs/>
          <w:color w:val="000000" w:themeColor="text1"/>
          <w:u w:val="single"/>
        </w:rPr>
        <w:t>)</w:t>
      </w:r>
    </w:p>
    <w:p w14:paraId="425B5BD7" w14:textId="77777777" w:rsidR="00774174" w:rsidRPr="00B775F1" w:rsidRDefault="00774174" w:rsidP="00774174">
      <w:pPr>
        <w:widowControl w:val="0"/>
        <w:spacing w:after="240" w:line="240" w:lineRule="auto"/>
        <w:ind w:firstLine="105"/>
        <w:jc w:val="center"/>
        <w:rPr>
          <w:b/>
          <w:bCs/>
          <w:color w:val="000000" w:themeColor="text1"/>
          <w:u w:val="single"/>
        </w:rPr>
      </w:pPr>
    </w:p>
    <w:p w14:paraId="34A67F11" w14:textId="024AE568" w:rsidR="00946598" w:rsidRPr="00774174" w:rsidRDefault="00E97CC3" w:rsidP="00774174">
      <w:pPr>
        <w:widowControl w:val="0"/>
        <w:spacing w:line="240" w:lineRule="auto"/>
        <w:rPr>
          <w:color w:val="000000" w:themeColor="text1"/>
        </w:rPr>
      </w:pPr>
      <w:r>
        <w:rPr>
          <w:noProof/>
        </w:rPr>
        <w:lastRenderedPageBreak/>
        <w:drawing>
          <wp:anchor distT="0" distB="0" distL="114300" distR="114300" simplePos="0" relativeHeight="251658247" behindDoc="0" locked="0" layoutInCell="1" allowOverlap="1" wp14:anchorId="65A30F8E" wp14:editId="5EC637E8">
            <wp:simplePos x="0" y="0"/>
            <wp:positionH relativeFrom="margin">
              <wp:align>center</wp:align>
            </wp:positionH>
            <wp:positionV relativeFrom="paragraph">
              <wp:posOffset>642569</wp:posOffset>
            </wp:positionV>
            <wp:extent cx="4572000" cy="2619375"/>
            <wp:effectExtent l="0" t="0" r="0" b="9525"/>
            <wp:wrapTopAndBottom/>
            <wp:docPr id="1515256802" name="Picture 151525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14:sizeRelH relativeFrom="margin">
              <wp14:pctWidth>0</wp14:pctWidth>
            </wp14:sizeRelH>
            <wp14:sizeRelV relativeFrom="margin">
              <wp14:pctHeight>0</wp14:pctHeight>
            </wp14:sizeRelV>
          </wp:anchor>
        </w:drawing>
      </w:r>
      <w:r w:rsidR="00BE7EA3">
        <w:rPr>
          <w:color w:val="000000" w:themeColor="text1"/>
        </w:rPr>
        <w:tab/>
      </w:r>
      <w:r w:rsidR="00785713">
        <w:rPr>
          <w:color w:val="000000" w:themeColor="text1"/>
        </w:rPr>
        <w:t>Figure</w:t>
      </w:r>
      <w:r w:rsidR="00946598" w:rsidRPr="00B775F1">
        <w:rPr>
          <w:color w:val="000000" w:themeColor="text1"/>
        </w:rPr>
        <w:t xml:space="preserve"> 5.4 shows </w:t>
      </w:r>
      <w:r w:rsidRPr="00B775F1">
        <w:rPr>
          <w:color w:val="000000" w:themeColor="text1"/>
        </w:rPr>
        <w:t>pattern</w:t>
      </w:r>
      <w:r w:rsidR="00946598" w:rsidRPr="00B775F1">
        <w:rPr>
          <w:color w:val="000000" w:themeColor="text1"/>
        </w:rPr>
        <w:t xml:space="preserve"> #4 when the satellite is released from the J-SSOD and the deployment switches are no longer pressed, the serial monitor responded and showed that the satellite was functional. The satellite was in ON-state.</w:t>
      </w:r>
      <w:r w:rsidR="00785713">
        <w:rPr>
          <w:color w:val="000000" w:themeColor="text1"/>
        </w:rPr>
        <w:t xml:space="preserve"> </w:t>
      </w:r>
      <w:r w:rsidR="00FF1B73">
        <w:rPr>
          <w:color w:val="000000" w:themeColor="text1"/>
        </w:rPr>
        <w:t>Hence, all inhibits were confirmed functional.</w:t>
      </w:r>
    </w:p>
    <w:p w14:paraId="5210A9AC" w14:textId="4E6E8E03" w:rsidR="00B550C6" w:rsidRPr="001849E0" w:rsidRDefault="00247902" w:rsidP="001849E0">
      <w:pPr>
        <w:widowControl w:val="0"/>
        <w:spacing w:before="240" w:after="240" w:line="240" w:lineRule="auto"/>
        <w:ind w:firstLine="105"/>
        <w:jc w:val="center"/>
        <w:rPr>
          <w:b/>
          <w:bCs/>
          <w:color w:val="000000" w:themeColor="text1"/>
          <w:u w:val="single"/>
        </w:rPr>
      </w:pPr>
      <w:r w:rsidRPr="00FB58E8">
        <w:rPr>
          <w:b/>
          <w:bCs/>
          <w:color w:val="000000" w:themeColor="text1"/>
          <w:u w:val="single"/>
        </w:rPr>
        <w:t>Figure 5.</w:t>
      </w:r>
      <w:r w:rsidR="00FB43FA">
        <w:rPr>
          <w:b/>
          <w:bCs/>
          <w:color w:val="000000" w:themeColor="text1"/>
          <w:u w:val="single"/>
        </w:rPr>
        <w:t>4</w:t>
      </w:r>
      <w:r w:rsidRPr="00FB58E8">
        <w:rPr>
          <w:b/>
          <w:bCs/>
          <w:color w:val="000000" w:themeColor="text1"/>
          <w:u w:val="single"/>
        </w:rPr>
        <w:t>. DepSW1, DepSW2 and DepSW3 are released (Pattern #</w:t>
      </w:r>
      <w:r w:rsidR="00007B76" w:rsidRPr="00FB58E8">
        <w:rPr>
          <w:b/>
          <w:bCs/>
          <w:color w:val="000000" w:themeColor="text1"/>
          <w:u w:val="single"/>
        </w:rPr>
        <w:t>4</w:t>
      </w:r>
      <w:r w:rsidRPr="00FB58E8">
        <w:rPr>
          <w:b/>
          <w:bCs/>
          <w:color w:val="000000" w:themeColor="text1"/>
          <w:u w:val="single"/>
        </w:rPr>
        <w:t>)</w:t>
      </w:r>
    </w:p>
    <w:p w14:paraId="4E4171F2" w14:textId="7A86E030" w:rsidR="009C515A" w:rsidRDefault="001849E0" w:rsidP="00774174">
      <w:pPr>
        <w:widowControl w:val="0"/>
        <w:spacing w:after="240" w:line="240" w:lineRule="auto"/>
        <w:jc w:val="left"/>
        <w:rPr>
          <w:color w:val="000000" w:themeColor="text1"/>
          <w:lang w:val="en-US" w:eastAsia="ja-JP"/>
        </w:rPr>
      </w:pPr>
      <w:r>
        <w:rPr>
          <w:color w:val="000000" w:themeColor="text1"/>
          <w:lang w:val="en-US" w:eastAsia="ja-JP"/>
        </w:rPr>
        <w:tab/>
      </w:r>
      <w:r w:rsidR="003C1CA9" w:rsidRPr="00B775F1">
        <w:rPr>
          <w:color w:val="000000" w:themeColor="text1"/>
          <w:lang w:val="en-US" w:eastAsia="ja-JP"/>
        </w:rPr>
        <w:t xml:space="preserve">The satellite was exposed to the sun simulator. </w:t>
      </w:r>
      <w:r w:rsidR="00946598">
        <w:rPr>
          <w:color w:val="000000" w:themeColor="text1"/>
          <w:lang w:val="en-US" w:eastAsia="ja-JP"/>
        </w:rPr>
        <w:t xml:space="preserve">With </w:t>
      </w:r>
      <w:r w:rsidR="00946598" w:rsidRPr="00B775F1">
        <w:rPr>
          <w:color w:val="000000" w:themeColor="text1"/>
          <w:lang w:val="en-US" w:eastAsia="ja-JP"/>
        </w:rPr>
        <w:t xml:space="preserve">DepSW1 released, </w:t>
      </w:r>
      <w:r w:rsidR="00466C36">
        <w:rPr>
          <w:color w:val="000000" w:themeColor="text1"/>
          <w:lang w:val="en-US" w:eastAsia="ja-JP"/>
        </w:rPr>
        <w:t>Sep</w:t>
      </w:r>
      <w:r w:rsidR="00946598">
        <w:rPr>
          <w:color w:val="000000" w:themeColor="text1"/>
          <w:lang w:val="en-US" w:eastAsia="ja-JP"/>
        </w:rPr>
        <w:t xml:space="preserve">SW1 </w:t>
      </w:r>
      <w:r w:rsidR="00726D0C">
        <w:rPr>
          <w:color w:val="000000" w:themeColor="text1"/>
          <w:lang w:val="en-US" w:eastAsia="ja-JP"/>
        </w:rPr>
        <w:t>is</w:t>
      </w:r>
      <w:r w:rsidR="00946598">
        <w:rPr>
          <w:color w:val="000000" w:themeColor="text1"/>
          <w:lang w:val="en-US" w:eastAsia="ja-JP"/>
        </w:rPr>
        <w:t xml:space="preserve"> </w:t>
      </w:r>
      <w:proofErr w:type="gramStart"/>
      <w:r w:rsidR="00946598">
        <w:rPr>
          <w:color w:val="000000" w:themeColor="text1"/>
          <w:lang w:val="en-US" w:eastAsia="ja-JP"/>
        </w:rPr>
        <w:t>ON</w:t>
      </w:r>
      <w:proofErr w:type="gramEnd"/>
      <w:r w:rsidR="00946598">
        <w:rPr>
          <w:color w:val="000000" w:themeColor="text1"/>
          <w:lang w:val="en-US" w:eastAsia="ja-JP"/>
        </w:rPr>
        <w:t xml:space="preserve"> and </w:t>
      </w:r>
      <w:r w:rsidR="00946598" w:rsidRPr="00B775F1">
        <w:rPr>
          <w:color w:val="000000" w:themeColor="text1"/>
          <w:lang w:val="en-US" w:eastAsia="ja-JP"/>
        </w:rPr>
        <w:t xml:space="preserve">the source voltage was </w:t>
      </w:r>
      <w:r w:rsidR="00720B9B" w:rsidRPr="00720B9B">
        <w:rPr>
          <w:color w:val="000000" w:themeColor="text1"/>
          <w:lang w:val="en-US" w:eastAsia="ja-JP"/>
        </w:rPr>
        <w:t xml:space="preserve">4.143V </w:t>
      </w:r>
      <w:r w:rsidR="00006B09">
        <w:rPr>
          <w:color w:val="000000" w:themeColor="text1"/>
          <w:lang w:val="en-US" w:eastAsia="ja-JP"/>
        </w:rPr>
        <w:t>as recorded by the voltmeter</w:t>
      </w:r>
      <w:r w:rsidR="00946598" w:rsidRPr="00B775F1">
        <w:rPr>
          <w:color w:val="000000" w:themeColor="text1"/>
          <w:lang w:val="en-US" w:eastAsia="ja-JP"/>
        </w:rPr>
        <w:t xml:space="preserve">. </w:t>
      </w:r>
      <w:r w:rsidR="00006B09">
        <w:rPr>
          <w:color w:val="000000" w:themeColor="text1"/>
          <w:lang w:val="en-US" w:eastAsia="ja-JP"/>
        </w:rPr>
        <w:t>However, when</w:t>
      </w:r>
      <w:r w:rsidR="00006B09" w:rsidRPr="00B775F1">
        <w:rPr>
          <w:color w:val="000000" w:themeColor="text1"/>
          <w:lang w:val="en-US" w:eastAsia="ja-JP"/>
        </w:rPr>
        <w:t xml:space="preserve"> DepSW1 was pressed, </w:t>
      </w:r>
      <w:r w:rsidR="00006B09">
        <w:rPr>
          <w:color w:val="000000" w:themeColor="text1"/>
          <w:lang w:val="en-US" w:eastAsia="ja-JP"/>
        </w:rPr>
        <w:t xml:space="preserve">SepSW1 inhibits, and </w:t>
      </w:r>
      <w:r w:rsidR="00006B09" w:rsidRPr="00B775F1">
        <w:rPr>
          <w:color w:val="000000" w:themeColor="text1"/>
          <w:lang w:val="en-US" w:eastAsia="ja-JP"/>
        </w:rPr>
        <w:t xml:space="preserve">the source voltage </w:t>
      </w:r>
      <w:r w:rsidR="00006B09">
        <w:rPr>
          <w:color w:val="000000" w:themeColor="text1"/>
          <w:lang w:val="en-US" w:eastAsia="ja-JP"/>
        </w:rPr>
        <w:t>starts to drop</w:t>
      </w:r>
      <w:r w:rsidR="00006B09" w:rsidRPr="00B775F1">
        <w:rPr>
          <w:color w:val="000000" w:themeColor="text1"/>
          <w:lang w:val="en-US" w:eastAsia="ja-JP"/>
        </w:rPr>
        <w:t>.</w:t>
      </w:r>
      <w:r w:rsidR="00B550C6">
        <w:br/>
      </w:r>
      <w:r w:rsidR="00946598" w:rsidRPr="00B775F1">
        <w:rPr>
          <w:color w:val="000000" w:themeColor="text1"/>
          <w:lang w:val="en-US" w:eastAsia="ja-JP"/>
        </w:rPr>
        <w:t>Therefore, the ON-OFF of SepSW1 controlled by DepSW1</w:t>
      </w:r>
      <w:r w:rsidR="00EC0F85">
        <w:rPr>
          <w:color w:val="000000" w:themeColor="text1"/>
          <w:lang w:val="en-US" w:eastAsia="ja-JP"/>
        </w:rPr>
        <w:t xml:space="preserve"> is confirmed functional</w:t>
      </w:r>
      <w:r w:rsidR="00946598" w:rsidRPr="00B775F1">
        <w:rPr>
          <w:color w:val="000000" w:themeColor="text1"/>
          <w:lang w:val="en-US" w:eastAsia="ja-JP"/>
        </w:rPr>
        <w:t xml:space="preserve">. </w:t>
      </w:r>
    </w:p>
    <w:p w14:paraId="28F276B7" w14:textId="2B6E07AC" w:rsidR="009C515A" w:rsidRPr="00B775F1" w:rsidRDefault="00C5518B" w:rsidP="00763211">
      <w:pPr>
        <w:widowControl w:val="0"/>
        <w:tabs>
          <w:tab w:val="left" w:pos="0"/>
        </w:tabs>
        <w:spacing w:line="240" w:lineRule="auto"/>
        <w:jc w:val="center"/>
        <w:rPr>
          <w:color w:val="000000" w:themeColor="text1"/>
          <w:lang w:val="en-US" w:eastAsia="ja-JP"/>
        </w:rPr>
      </w:pPr>
      <w:r>
        <w:rPr>
          <w:noProof/>
          <w:color w:val="000000" w:themeColor="text1"/>
          <w:lang w:val="en-US" w:eastAsia="ja-JP"/>
        </w:rPr>
        <w:drawing>
          <wp:inline distT="0" distB="0" distL="0" distR="0" wp14:anchorId="1D8DA1A1" wp14:editId="613F8765">
            <wp:extent cx="2466575" cy="3747414"/>
            <wp:effectExtent l="0" t="0" r="0" b="5715"/>
            <wp:docPr id="134579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2911" cy="3757040"/>
                    </a:xfrm>
                    <a:prstGeom prst="rect">
                      <a:avLst/>
                    </a:prstGeom>
                    <a:noFill/>
                  </pic:spPr>
                </pic:pic>
              </a:graphicData>
            </a:graphic>
          </wp:inline>
        </w:drawing>
      </w:r>
    </w:p>
    <w:p w14:paraId="444BD54B" w14:textId="5545C69E" w:rsidR="001A22A3" w:rsidRPr="00B775F1" w:rsidRDefault="001A22A3" w:rsidP="001A22A3">
      <w:pPr>
        <w:widowControl w:val="0"/>
        <w:tabs>
          <w:tab w:val="left" w:pos="0"/>
        </w:tabs>
        <w:spacing w:line="240" w:lineRule="auto"/>
        <w:jc w:val="center"/>
        <w:rPr>
          <w:b/>
          <w:bCs/>
          <w:color w:val="000000" w:themeColor="text1"/>
          <w:u w:val="single"/>
          <w:lang w:val="en-US" w:eastAsia="ja-JP"/>
        </w:rPr>
      </w:pPr>
      <w:r w:rsidRPr="00FB58E8">
        <w:rPr>
          <w:b/>
          <w:bCs/>
          <w:color w:val="000000" w:themeColor="text1"/>
          <w:u w:val="single"/>
          <w:lang w:val="en-US" w:eastAsia="ja-JP"/>
        </w:rPr>
        <w:t>Figure 5.</w:t>
      </w:r>
      <w:r w:rsidR="00CF7C85">
        <w:rPr>
          <w:b/>
          <w:bCs/>
          <w:color w:val="000000" w:themeColor="text1"/>
          <w:u w:val="single"/>
          <w:lang w:val="en-US" w:eastAsia="ja-JP"/>
        </w:rPr>
        <w:t>5</w:t>
      </w:r>
      <w:r w:rsidR="000B2AA5">
        <w:rPr>
          <w:b/>
          <w:bCs/>
          <w:color w:val="000000" w:themeColor="text1"/>
          <w:u w:val="single"/>
          <w:lang w:val="en-US" w:eastAsia="ja-JP"/>
        </w:rPr>
        <w:t xml:space="preserve"> F</w:t>
      </w:r>
      <w:r w:rsidRPr="00FB58E8">
        <w:rPr>
          <w:b/>
          <w:bCs/>
          <w:color w:val="000000" w:themeColor="text1"/>
          <w:u w:val="single"/>
          <w:lang w:val="en-US" w:eastAsia="ja-JP"/>
        </w:rPr>
        <w:t>unction</w:t>
      </w:r>
      <w:r w:rsidR="000B2AA5">
        <w:rPr>
          <w:b/>
          <w:bCs/>
          <w:color w:val="000000" w:themeColor="text1"/>
          <w:u w:val="single"/>
          <w:lang w:val="en-US" w:eastAsia="ja-JP"/>
        </w:rPr>
        <w:t>ality check</w:t>
      </w:r>
      <w:r w:rsidRPr="00FB58E8">
        <w:rPr>
          <w:b/>
          <w:bCs/>
          <w:color w:val="000000" w:themeColor="text1"/>
          <w:u w:val="single"/>
          <w:lang w:val="en-US" w:eastAsia="ja-JP"/>
        </w:rPr>
        <w:t xml:space="preserve"> of </w:t>
      </w:r>
      <w:r w:rsidR="00B01823" w:rsidRPr="00FB58E8">
        <w:rPr>
          <w:b/>
          <w:bCs/>
          <w:color w:val="000000" w:themeColor="text1"/>
          <w:u w:val="single"/>
          <w:lang w:val="en-US" w:eastAsia="ja-JP"/>
        </w:rPr>
        <w:t>S</w:t>
      </w:r>
      <w:r w:rsidRPr="00FB58E8">
        <w:rPr>
          <w:b/>
          <w:bCs/>
          <w:color w:val="000000" w:themeColor="text1"/>
          <w:u w:val="single"/>
          <w:lang w:val="en-US" w:eastAsia="ja-JP"/>
        </w:rPr>
        <w:t>epSW1.  (Press DepSW1)</w:t>
      </w:r>
    </w:p>
    <w:p w14:paraId="3896B520" w14:textId="0E8E3D30" w:rsidR="003E1AE3" w:rsidRDefault="003E1AE3" w:rsidP="00E34B62">
      <w:pPr>
        <w:widowControl w:val="0"/>
        <w:tabs>
          <w:tab w:val="left" w:pos="0"/>
        </w:tabs>
        <w:spacing w:line="240" w:lineRule="auto"/>
        <w:ind w:firstLineChars="100" w:firstLine="210"/>
        <w:jc w:val="center"/>
        <w:rPr>
          <w:color w:val="000000" w:themeColor="text1"/>
          <w:lang w:val="en-US" w:eastAsia="ja-JP"/>
        </w:rPr>
      </w:pPr>
    </w:p>
    <w:p w14:paraId="0FA1CDB0" w14:textId="77777777" w:rsidR="001443A3" w:rsidRDefault="001443A3" w:rsidP="001443A3">
      <w:pPr>
        <w:widowControl w:val="0"/>
        <w:tabs>
          <w:tab w:val="left" w:pos="0"/>
        </w:tabs>
        <w:spacing w:line="240" w:lineRule="auto"/>
        <w:ind w:firstLineChars="100" w:firstLine="210"/>
        <w:jc w:val="center"/>
        <w:rPr>
          <w:b/>
          <w:bCs/>
          <w:color w:val="000000" w:themeColor="text1"/>
          <w:u w:val="single"/>
          <w:lang w:val="en-US" w:eastAsia="ja-JP"/>
        </w:rPr>
      </w:pPr>
      <w:r w:rsidRPr="001443A3">
        <w:rPr>
          <w:noProof/>
          <w:color w:val="000000" w:themeColor="text1"/>
          <w:lang w:val="en-US" w:eastAsia="ja-JP"/>
        </w:rPr>
        <w:lastRenderedPageBreak/>
        <w:drawing>
          <wp:inline distT="0" distB="0" distL="0" distR="0" wp14:anchorId="6492AA04" wp14:editId="787C2661">
            <wp:extent cx="2825750" cy="4350621"/>
            <wp:effectExtent l="0" t="0" r="0" b="0"/>
            <wp:docPr id="198199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98679" name=""/>
                    <pic:cNvPicPr/>
                  </pic:nvPicPr>
                  <pic:blipFill>
                    <a:blip r:embed="rId25"/>
                    <a:stretch>
                      <a:fillRect/>
                    </a:stretch>
                  </pic:blipFill>
                  <pic:spPr>
                    <a:xfrm>
                      <a:off x="0" y="0"/>
                      <a:ext cx="2846283" cy="4382234"/>
                    </a:xfrm>
                    <a:prstGeom prst="rect">
                      <a:avLst/>
                    </a:prstGeom>
                  </pic:spPr>
                </pic:pic>
              </a:graphicData>
            </a:graphic>
          </wp:inline>
        </w:drawing>
      </w:r>
    </w:p>
    <w:p w14:paraId="07E32582" w14:textId="5F7B2FE2" w:rsidR="00B550C6" w:rsidRPr="00726D0C" w:rsidRDefault="009C27AE" w:rsidP="00726D0C">
      <w:pPr>
        <w:widowControl w:val="0"/>
        <w:tabs>
          <w:tab w:val="left" w:pos="0"/>
        </w:tabs>
        <w:spacing w:before="240" w:after="240" w:line="240" w:lineRule="auto"/>
        <w:ind w:firstLineChars="100" w:firstLine="210"/>
        <w:jc w:val="center"/>
        <w:rPr>
          <w:noProof/>
        </w:rPr>
      </w:pPr>
      <w:r>
        <w:rPr>
          <w:noProof/>
        </w:rPr>
        <mc:AlternateContent>
          <mc:Choice Requires="wps">
            <w:drawing>
              <wp:anchor distT="4294967295" distB="4294967295" distL="114300" distR="114300" simplePos="0" relativeHeight="251658241" behindDoc="0" locked="0" layoutInCell="1" allowOverlap="1" wp14:anchorId="574F6FCF" wp14:editId="0A6CD9EB">
                <wp:simplePos x="0" y="0"/>
                <wp:positionH relativeFrom="column">
                  <wp:posOffset>3956050</wp:posOffset>
                </wp:positionH>
                <wp:positionV relativeFrom="paragraph">
                  <wp:posOffset>6502399</wp:posOffset>
                </wp:positionV>
                <wp:extent cx="323850" cy="0"/>
                <wp:effectExtent l="38100" t="76200" r="19050" b="114300"/>
                <wp:wrapNone/>
                <wp:docPr id="1018257929"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9284174" id="_x0000_t32" coordsize="21600,21600" o:spt="32" o:oned="t" path="m,l21600,21600e" filled="f">
                <v:path arrowok="t" fillok="f" o:connecttype="none"/>
                <o:lock v:ext="edit" shapetype="t"/>
              </v:shapetype>
              <v:shape id="Straight Arrow Connector 4" o:spid="_x0000_s1026" type="#_x0000_t32" style="position:absolute;margin-left:311.5pt;margin-top:512pt;width:25.5pt;height:0;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" strokecolor="red"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658240" behindDoc="0" locked="0" layoutInCell="1" allowOverlap="1" wp14:anchorId="1D0F3319" wp14:editId="54E25893">
                <wp:simplePos x="0" y="0"/>
                <wp:positionH relativeFrom="column">
                  <wp:posOffset>2959100</wp:posOffset>
                </wp:positionH>
                <wp:positionV relativeFrom="paragraph">
                  <wp:posOffset>6343650</wp:posOffset>
                </wp:positionV>
                <wp:extent cx="996950" cy="317500"/>
                <wp:effectExtent l="0" t="0" r="0" b="6350"/>
                <wp:wrapNone/>
                <wp:docPr id="1258271857" name="Rectangle: Rounded Corners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317500"/>
                        </a:xfrm>
                        <a:prstGeom prst="roundRect">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4AED1287" w14:textId="77777777" w:rsidR="003E1AE3" w:rsidRPr="002F4A45" w:rsidRDefault="003E1AE3" w:rsidP="003E1AE3">
                            <w:pPr>
                              <w:jc w:val="center"/>
                              <w:rPr>
                                <w:sz w:val="18"/>
                                <w:szCs w:val="18"/>
                              </w:rPr>
                            </w:pPr>
                            <w:r>
                              <w:rPr>
                                <w:sz w:val="18"/>
                                <w:szCs w:val="18"/>
                              </w:rPr>
                              <w:t>Interface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F3319" id="Rectangle: Rounded Corners 3" o:spid="_x0000_s1026" style="position:absolute;left:0;text-align:left;margin-left:233pt;margin-top:499.5pt;width:78.5pt;height: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" fillcolor="white [3201]" strokecolor="red" strokeweight="2pt">
                <v:path arrowok="t"/>
                <v:textbox>
                  <w:txbxContent>
                    <w:p w14:paraId="4AED1287" w14:textId="77777777" w:rsidR="003E1AE3" w:rsidRPr="002F4A45" w:rsidRDefault="003E1AE3" w:rsidP="003E1AE3">
                      <w:pPr>
                        <w:jc w:val="center"/>
                        <w:rPr>
                          <w:sz w:val="18"/>
                          <w:szCs w:val="18"/>
                        </w:rPr>
                      </w:pPr>
                      <w:r>
                        <w:rPr>
                          <w:sz w:val="18"/>
                          <w:szCs w:val="18"/>
                        </w:rPr>
                        <w:t>Interface Board</w:t>
                      </w:r>
                    </w:p>
                  </w:txbxContent>
                </v:textbox>
              </v:roundrect>
            </w:pict>
          </mc:Fallback>
        </mc:AlternateContent>
      </w:r>
      <w:r w:rsidR="003E1AE3" w:rsidRPr="00FB58E8">
        <w:rPr>
          <w:b/>
          <w:bCs/>
          <w:color w:val="000000" w:themeColor="text1"/>
          <w:u w:val="single"/>
          <w:lang w:val="en-US" w:eastAsia="ja-JP"/>
        </w:rPr>
        <w:t>Figure 5.</w:t>
      </w:r>
      <w:r w:rsidR="00CF7C85">
        <w:rPr>
          <w:b/>
          <w:bCs/>
          <w:color w:val="000000" w:themeColor="text1"/>
          <w:u w:val="single"/>
          <w:lang w:val="en-US" w:eastAsia="ja-JP"/>
        </w:rPr>
        <w:t>6</w:t>
      </w:r>
      <w:r w:rsidR="003E1AE3" w:rsidRPr="00FB58E8">
        <w:rPr>
          <w:b/>
          <w:bCs/>
          <w:color w:val="000000" w:themeColor="text1"/>
          <w:u w:val="single"/>
          <w:lang w:val="en-US" w:eastAsia="ja-JP"/>
        </w:rPr>
        <w:t xml:space="preserve"> </w:t>
      </w:r>
      <w:r w:rsidR="000B2AA5">
        <w:rPr>
          <w:b/>
          <w:bCs/>
          <w:color w:val="000000" w:themeColor="text1"/>
          <w:u w:val="single"/>
          <w:lang w:val="en-US" w:eastAsia="ja-JP"/>
        </w:rPr>
        <w:t>Functionality Check</w:t>
      </w:r>
      <w:r w:rsidR="003E1AE3" w:rsidRPr="00FB58E8">
        <w:rPr>
          <w:b/>
          <w:bCs/>
          <w:color w:val="000000" w:themeColor="text1"/>
          <w:u w:val="single"/>
          <w:lang w:val="en-US" w:eastAsia="ja-JP"/>
        </w:rPr>
        <w:t xml:space="preserve"> of SepSW1.  (Press DepSW1)</w:t>
      </w:r>
      <w:r w:rsidR="005E041D" w:rsidRPr="005E041D">
        <w:rPr>
          <w:noProof/>
        </w:rPr>
        <w:t xml:space="preserve"> </w:t>
      </w:r>
    </w:p>
    <w:p w14:paraId="7EDF2C78" w14:textId="60AF6773" w:rsidR="0DFE059C" w:rsidRPr="00E1530B" w:rsidRDefault="00726D0C" w:rsidP="00E1530B">
      <w:pPr>
        <w:widowControl w:val="0"/>
        <w:spacing w:line="240" w:lineRule="auto"/>
        <w:rPr>
          <w:color w:val="000000" w:themeColor="text1"/>
          <w:lang w:val="en-US" w:eastAsia="ja-JP"/>
        </w:rPr>
      </w:pPr>
      <w:r>
        <w:rPr>
          <w:color w:val="000000" w:themeColor="text1"/>
          <w:lang w:val="en-US" w:eastAsia="ja-JP"/>
        </w:rPr>
        <w:tab/>
      </w:r>
      <w:r w:rsidR="7846B4A1" w:rsidRPr="00C87A03">
        <w:rPr>
          <w:color w:val="000000" w:themeColor="text1"/>
          <w:lang w:val="en-US" w:eastAsia="ja-JP"/>
        </w:rPr>
        <w:t xml:space="preserve">When </w:t>
      </w:r>
      <w:r w:rsidR="7846B4A1">
        <w:rPr>
          <w:color w:val="000000" w:themeColor="text1"/>
          <w:lang w:val="en-US" w:eastAsia="ja-JP"/>
        </w:rPr>
        <w:t>each</w:t>
      </w:r>
      <w:r w:rsidR="7846B4A1" w:rsidRPr="00C87A03">
        <w:rPr>
          <w:color w:val="000000" w:themeColor="text1"/>
          <w:lang w:val="en-US" w:eastAsia="ja-JP"/>
        </w:rPr>
        <w:t xml:space="preserve"> DepSW</w:t>
      </w:r>
      <w:r w:rsidR="006426EC">
        <w:rPr>
          <w:color w:val="000000" w:themeColor="text1"/>
          <w:lang w:val="en-US" w:eastAsia="ja-JP"/>
        </w:rPr>
        <w:t>1</w:t>
      </w:r>
      <w:r w:rsidR="7846B4A1" w:rsidRPr="00C87A03">
        <w:rPr>
          <w:color w:val="000000" w:themeColor="text1"/>
          <w:lang w:val="en-US" w:eastAsia="ja-JP"/>
        </w:rPr>
        <w:t xml:space="preserve"> was returned 0.</w:t>
      </w:r>
      <w:r w:rsidR="7846B4A1">
        <w:rPr>
          <w:color w:val="000000" w:themeColor="text1"/>
          <w:lang w:val="en-US" w:eastAsia="ja-JP"/>
        </w:rPr>
        <w:t>75</w:t>
      </w:r>
      <w:r w:rsidR="7846B4A1" w:rsidRPr="00C87A03">
        <w:rPr>
          <w:color w:val="000000" w:themeColor="text1"/>
          <w:lang w:val="en-US" w:eastAsia="ja-JP"/>
        </w:rPr>
        <w:t xml:space="preserve"> mm from the rail end face, it was confirmed that the satellite was OFF. The results </w:t>
      </w:r>
      <w:proofErr w:type="gramStart"/>
      <w:r w:rsidR="00E1530B">
        <w:rPr>
          <w:color w:val="000000" w:themeColor="text1"/>
          <w:lang w:val="en-US" w:eastAsia="ja-JP"/>
        </w:rPr>
        <w:t>is</w:t>
      </w:r>
      <w:proofErr w:type="gramEnd"/>
      <w:r w:rsidR="7846B4A1" w:rsidRPr="00C87A03">
        <w:rPr>
          <w:color w:val="000000" w:themeColor="text1"/>
          <w:lang w:val="en-US" w:eastAsia="ja-JP"/>
        </w:rPr>
        <w:t xml:space="preserve"> shown in Figure 5.7. DepSW1 is 0.</w:t>
      </w:r>
      <w:r w:rsidR="00B550C6">
        <w:rPr>
          <w:color w:val="000000" w:themeColor="text1"/>
          <w:lang w:val="en-US" w:eastAsia="ja-JP"/>
        </w:rPr>
        <w:t>84</w:t>
      </w:r>
      <w:r w:rsidR="7846B4A1" w:rsidRPr="00C87A03">
        <w:rPr>
          <w:color w:val="000000" w:themeColor="text1"/>
          <w:lang w:val="en-US" w:eastAsia="ja-JP"/>
        </w:rPr>
        <w:t xml:space="preserve">mm from the rail end, </w:t>
      </w:r>
      <w:r w:rsidR="00E1530B" w:rsidRPr="00C87A03">
        <w:rPr>
          <w:color w:val="000000" w:themeColor="text1"/>
          <w:lang w:val="en-US" w:eastAsia="ja-JP"/>
        </w:rPr>
        <w:t>D</w:t>
      </w:r>
      <w:r w:rsidR="00E1530B">
        <w:rPr>
          <w:color w:val="000000" w:themeColor="text1"/>
          <w:lang w:val="en-US" w:eastAsia="ja-JP"/>
        </w:rPr>
        <w:t>e</w:t>
      </w:r>
      <w:r w:rsidR="00E1530B" w:rsidRPr="00C87A03">
        <w:rPr>
          <w:color w:val="000000" w:themeColor="text1"/>
          <w:lang w:val="en-US" w:eastAsia="ja-JP"/>
        </w:rPr>
        <w:t>pSW</w:t>
      </w:r>
      <w:r w:rsidR="00E1530B">
        <w:rPr>
          <w:color w:val="000000" w:themeColor="text1"/>
          <w:lang w:val="en-US" w:eastAsia="ja-JP"/>
        </w:rPr>
        <w:t xml:space="preserve">2 </w:t>
      </w:r>
      <w:r w:rsidR="00E1530B" w:rsidRPr="00C87A03">
        <w:rPr>
          <w:color w:val="000000" w:themeColor="text1"/>
          <w:lang w:val="en-US" w:eastAsia="ja-JP"/>
        </w:rPr>
        <w:t xml:space="preserve">is </w:t>
      </w:r>
      <w:r w:rsidR="00E1530B">
        <w:rPr>
          <w:color w:val="000000" w:themeColor="text1"/>
          <w:lang w:val="en-US" w:eastAsia="ja-JP"/>
        </w:rPr>
        <w:t>0.82</w:t>
      </w:r>
      <w:r w:rsidR="00E1530B" w:rsidRPr="00C87A03">
        <w:rPr>
          <w:color w:val="000000" w:themeColor="text1"/>
          <w:lang w:val="en-US" w:eastAsia="ja-JP"/>
        </w:rPr>
        <w:t xml:space="preserve">mm, and </w:t>
      </w:r>
      <w:r w:rsidR="7846B4A1" w:rsidRPr="00C87A03">
        <w:rPr>
          <w:color w:val="000000" w:themeColor="text1"/>
          <w:lang w:val="en-US" w:eastAsia="ja-JP"/>
        </w:rPr>
        <w:t>DepSW</w:t>
      </w:r>
      <w:r w:rsidR="71B181B0">
        <w:rPr>
          <w:color w:val="000000" w:themeColor="text1"/>
          <w:lang w:val="en-US" w:eastAsia="ja-JP"/>
        </w:rPr>
        <w:t>3</w:t>
      </w:r>
      <w:r w:rsidR="7846B4A1" w:rsidRPr="00C87A03">
        <w:rPr>
          <w:color w:val="000000" w:themeColor="text1"/>
          <w:lang w:val="en-US" w:eastAsia="ja-JP"/>
        </w:rPr>
        <w:t xml:space="preserve"> is </w:t>
      </w:r>
      <w:r w:rsidR="00B550C6">
        <w:rPr>
          <w:color w:val="000000" w:themeColor="text1"/>
          <w:lang w:val="en-US" w:eastAsia="ja-JP"/>
        </w:rPr>
        <w:t>0.90</w:t>
      </w:r>
      <w:r w:rsidR="7846B4A1" w:rsidRPr="00C87A03">
        <w:rPr>
          <w:color w:val="000000" w:themeColor="text1"/>
          <w:lang w:val="en-US" w:eastAsia="ja-JP"/>
        </w:rPr>
        <w:t>mm. No serial signal is output to the PC, and the satellite is OFF.</w:t>
      </w:r>
    </w:p>
    <w:p w14:paraId="74C0C4DE" w14:textId="77777777" w:rsidR="009B7513" w:rsidRDefault="009B7513" w:rsidP="009B7513">
      <w:pPr>
        <w:widowControl w:val="0"/>
        <w:tabs>
          <w:tab w:val="left" w:pos="0"/>
        </w:tabs>
        <w:spacing w:line="240" w:lineRule="auto"/>
        <w:rPr>
          <w:color w:val="000000" w:themeColor="text1"/>
          <w:lang w:val="en-US" w:eastAsia="ja-JP"/>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B7513" w:rsidRPr="00D120F2" w14:paraId="063DAC18" w14:textId="77777777" w:rsidTr="6C6D2F63">
        <w:trPr>
          <w:trHeight w:val="4067"/>
        </w:trPr>
        <w:tc>
          <w:tcPr>
            <w:tcW w:w="9016" w:type="dxa"/>
            <w:shd w:val="clear" w:color="auto" w:fill="auto"/>
          </w:tcPr>
          <w:p w14:paraId="699245F6" w14:textId="10E0FFBE" w:rsidR="009D17A9" w:rsidRDefault="00362C51" w:rsidP="008B7C50">
            <w:pPr>
              <w:widowControl w:val="0"/>
            </w:pPr>
            <w:r>
              <w:rPr>
                <w:noProof/>
              </w:rPr>
              <w:drawing>
                <wp:anchor distT="0" distB="0" distL="114300" distR="114300" simplePos="0" relativeHeight="251658248" behindDoc="0" locked="0" layoutInCell="1" allowOverlap="1" wp14:anchorId="69010136" wp14:editId="2B36661F">
                  <wp:simplePos x="0" y="0"/>
                  <wp:positionH relativeFrom="column">
                    <wp:posOffset>831850</wp:posOffset>
                  </wp:positionH>
                  <wp:positionV relativeFrom="page">
                    <wp:posOffset>149860</wp:posOffset>
                  </wp:positionV>
                  <wp:extent cx="3589020" cy="2526665"/>
                  <wp:effectExtent l="0" t="0" r="0" b="6985"/>
                  <wp:wrapTopAndBottom/>
                  <wp:docPr id="1711128008" name="Picture 171112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1280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9020" cy="2526665"/>
                          </a:xfrm>
                          <a:prstGeom prst="rect">
                            <a:avLst/>
                          </a:prstGeom>
                        </pic:spPr>
                      </pic:pic>
                    </a:graphicData>
                  </a:graphic>
                  <wp14:sizeRelH relativeFrom="margin">
                    <wp14:pctWidth>0</wp14:pctWidth>
                  </wp14:sizeRelH>
                  <wp14:sizeRelV relativeFrom="margin">
                    <wp14:pctHeight>0</wp14:pctHeight>
                  </wp14:sizeRelV>
                </wp:anchor>
              </w:drawing>
            </w:r>
          </w:p>
          <w:p w14:paraId="72216572" w14:textId="334C4ADE" w:rsidR="009B7513" w:rsidRPr="009D17A9" w:rsidRDefault="009B7513" w:rsidP="009D17A9">
            <w:pPr>
              <w:pStyle w:val="ad"/>
              <w:widowControl w:val="0"/>
              <w:numPr>
                <w:ilvl w:val="4"/>
                <w:numId w:val="2"/>
              </w:numPr>
              <w:ind w:leftChars="0" w:left="330"/>
              <w:jc w:val="center"/>
              <w:rPr>
                <w:b/>
                <w:bCs/>
                <w:color w:val="000000" w:themeColor="text1"/>
                <w:u w:val="single"/>
                <w:lang w:val="en-US" w:eastAsia="ja-JP"/>
              </w:rPr>
            </w:pPr>
            <w:r w:rsidRPr="0035323D">
              <w:rPr>
                <w:b/>
                <w:bCs/>
                <w:color w:val="000000" w:themeColor="text1"/>
                <w:u w:val="single"/>
                <w:lang w:val="en-US" w:eastAsia="ja-JP"/>
              </w:rPr>
              <w:t>DepSW1</w:t>
            </w:r>
            <w:r w:rsidR="00362C51">
              <w:rPr>
                <w:b/>
                <w:bCs/>
                <w:color w:val="000000" w:themeColor="text1"/>
                <w:u w:val="single"/>
                <w:lang w:val="en-US" w:eastAsia="ja-JP"/>
              </w:rPr>
              <w:t xml:space="preserve"> </w:t>
            </w:r>
            <w:r w:rsidRPr="0035323D">
              <w:rPr>
                <w:b/>
                <w:bCs/>
                <w:color w:val="000000" w:themeColor="text1"/>
                <w:u w:val="single"/>
                <w:lang w:val="en-US" w:eastAsia="ja-JP"/>
              </w:rPr>
              <w:t xml:space="preserve">is OFF at a height </w:t>
            </w:r>
            <w:r w:rsidRPr="390D7C4F">
              <w:rPr>
                <w:b/>
                <w:bCs/>
                <w:color w:val="000000" w:themeColor="text1"/>
                <w:u w:val="single"/>
                <w:lang w:val="en-US" w:eastAsia="ja-JP"/>
              </w:rPr>
              <w:t>of</w:t>
            </w:r>
            <w:r w:rsidRPr="0035323D">
              <w:rPr>
                <w:b/>
                <w:bCs/>
                <w:color w:val="000000" w:themeColor="text1"/>
                <w:u w:val="single"/>
                <w:lang w:val="en-US" w:eastAsia="ja-JP"/>
              </w:rPr>
              <w:t xml:space="preserve"> 0.84 mm</w:t>
            </w:r>
          </w:p>
        </w:tc>
      </w:tr>
      <w:tr w:rsidR="009B7513" w14:paraId="207E9782" w14:textId="77777777" w:rsidTr="00023368">
        <w:trPr>
          <w:trHeight w:val="4617"/>
        </w:trPr>
        <w:tc>
          <w:tcPr>
            <w:tcW w:w="9016" w:type="dxa"/>
            <w:shd w:val="clear" w:color="auto" w:fill="auto"/>
          </w:tcPr>
          <w:p w14:paraId="0F4B0B0F" w14:textId="47481483" w:rsidR="009D17A9" w:rsidRPr="008B7C50" w:rsidRDefault="00023368" w:rsidP="008B7C50">
            <w:pPr>
              <w:rPr>
                <w:b/>
                <w:bCs/>
                <w:color w:val="000000" w:themeColor="text1"/>
                <w:u w:val="single"/>
                <w:lang w:val="en-US" w:eastAsia="ja-JP"/>
              </w:rPr>
            </w:pPr>
            <w:r>
              <w:rPr>
                <w:noProof/>
              </w:rPr>
              <w:lastRenderedPageBreak/>
              <w:drawing>
                <wp:anchor distT="0" distB="0" distL="114300" distR="114300" simplePos="0" relativeHeight="251658250" behindDoc="0" locked="0" layoutInCell="1" allowOverlap="1" wp14:anchorId="2169FAD5" wp14:editId="12456F72">
                  <wp:simplePos x="0" y="0"/>
                  <wp:positionH relativeFrom="column">
                    <wp:posOffset>872490</wp:posOffset>
                  </wp:positionH>
                  <wp:positionV relativeFrom="paragraph">
                    <wp:posOffset>379</wp:posOffset>
                  </wp:positionV>
                  <wp:extent cx="3548380" cy="2550160"/>
                  <wp:effectExtent l="0" t="0" r="0" b="2540"/>
                  <wp:wrapTopAndBottom/>
                  <wp:docPr id="196999738" name="Picture 19699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8380" cy="2550160"/>
                          </a:xfrm>
                          <a:prstGeom prst="rect">
                            <a:avLst/>
                          </a:prstGeom>
                        </pic:spPr>
                      </pic:pic>
                    </a:graphicData>
                  </a:graphic>
                  <wp14:sizeRelH relativeFrom="margin">
                    <wp14:pctWidth>0</wp14:pctWidth>
                  </wp14:sizeRelH>
                  <wp14:sizeRelV relativeFrom="margin">
                    <wp14:pctHeight>0</wp14:pctHeight>
                  </wp14:sizeRelV>
                </wp:anchor>
              </w:drawing>
            </w:r>
          </w:p>
          <w:p w14:paraId="06FFDAEE" w14:textId="7B714242" w:rsidR="009B7513" w:rsidRPr="00023368" w:rsidRDefault="004A0A47" w:rsidP="00023368">
            <w:pPr>
              <w:pStyle w:val="ad"/>
              <w:numPr>
                <w:ilvl w:val="4"/>
                <w:numId w:val="2"/>
              </w:numPr>
              <w:ind w:leftChars="0" w:left="330"/>
              <w:jc w:val="center"/>
              <w:rPr>
                <w:b/>
                <w:bCs/>
                <w:color w:val="000000" w:themeColor="text1"/>
                <w:u w:val="single"/>
                <w:lang w:val="en-US" w:eastAsia="ja-JP"/>
              </w:rPr>
            </w:pPr>
            <w:r w:rsidRPr="008C2083">
              <w:rPr>
                <w:b/>
                <w:bCs/>
                <w:color w:val="000000" w:themeColor="text1"/>
                <w:u w:val="single"/>
                <w:lang w:val="en-US" w:eastAsia="ja-JP"/>
              </w:rPr>
              <w:t>DepSW</w:t>
            </w:r>
            <w:r w:rsidR="00362C51">
              <w:rPr>
                <w:b/>
                <w:bCs/>
                <w:color w:val="000000" w:themeColor="text1"/>
                <w:u w:val="single"/>
                <w:lang w:val="en-US" w:eastAsia="ja-JP"/>
              </w:rPr>
              <w:t>2</w:t>
            </w:r>
            <w:r w:rsidRPr="008C2083">
              <w:rPr>
                <w:b/>
                <w:bCs/>
                <w:color w:val="000000" w:themeColor="text1"/>
                <w:u w:val="single"/>
                <w:lang w:val="en-US" w:eastAsia="ja-JP"/>
              </w:rPr>
              <w:t xml:space="preserve"> is OFF at a height of 0.</w:t>
            </w:r>
            <w:r w:rsidR="00E1530B">
              <w:rPr>
                <w:b/>
                <w:bCs/>
                <w:color w:val="000000" w:themeColor="text1"/>
                <w:u w:val="single"/>
                <w:lang w:val="en-US" w:eastAsia="ja-JP"/>
              </w:rPr>
              <w:t>82</w:t>
            </w:r>
            <w:r w:rsidRPr="008C2083">
              <w:rPr>
                <w:b/>
                <w:bCs/>
                <w:color w:val="000000" w:themeColor="text1"/>
                <w:u w:val="single"/>
                <w:lang w:val="en-US" w:eastAsia="ja-JP"/>
              </w:rPr>
              <w:t>mm</w:t>
            </w:r>
          </w:p>
        </w:tc>
      </w:tr>
      <w:tr w:rsidR="009B7513" w14:paraId="5F4F8744" w14:textId="77777777" w:rsidTr="008B7C50">
        <w:trPr>
          <w:trHeight w:val="4266"/>
        </w:trPr>
        <w:tc>
          <w:tcPr>
            <w:tcW w:w="9016" w:type="dxa"/>
            <w:shd w:val="clear" w:color="auto" w:fill="auto"/>
          </w:tcPr>
          <w:p w14:paraId="33870ECC" w14:textId="7319C930" w:rsidR="009B7513" w:rsidRPr="008C2083" w:rsidRDefault="00023368" w:rsidP="008B7C50">
            <w:pPr>
              <w:pStyle w:val="ad"/>
              <w:numPr>
                <w:ilvl w:val="4"/>
                <w:numId w:val="2"/>
              </w:numPr>
              <w:spacing w:before="240"/>
              <w:ind w:leftChars="0" w:left="330"/>
              <w:jc w:val="center"/>
              <w:rPr>
                <w:b/>
                <w:bCs/>
                <w:color w:val="000000" w:themeColor="text1"/>
                <w:u w:val="single"/>
                <w:lang w:val="en-US" w:eastAsia="ja-JP"/>
              </w:rPr>
            </w:pPr>
            <w:r>
              <w:rPr>
                <w:noProof/>
              </w:rPr>
              <w:drawing>
                <wp:anchor distT="0" distB="0" distL="114300" distR="114300" simplePos="0" relativeHeight="251658249" behindDoc="0" locked="0" layoutInCell="1" allowOverlap="1" wp14:anchorId="6D91D770" wp14:editId="665AB53E">
                  <wp:simplePos x="0" y="0"/>
                  <wp:positionH relativeFrom="column">
                    <wp:posOffset>873457</wp:posOffset>
                  </wp:positionH>
                  <wp:positionV relativeFrom="paragraph">
                    <wp:posOffset>360</wp:posOffset>
                  </wp:positionV>
                  <wp:extent cx="3547110" cy="2360930"/>
                  <wp:effectExtent l="0" t="0" r="0" b="1270"/>
                  <wp:wrapTopAndBottom/>
                  <wp:docPr id="714290913" name="Picture 71429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547110" cy="2360930"/>
                          </a:xfrm>
                          <a:prstGeom prst="rect">
                            <a:avLst/>
                          </a:prstGeom>
                        </pic:spPr>
                      </pic:pic>
                    </a:graphicData>
                  </a:graphic>
                  <wp14:sizeRelH relativeFrom="margin">
                    <wp14:pctWidth>0</wp14:pctWidth>
                  </wp14:sizeRelH>
                  <wp14:sizeRelV relativeFrom="margin">
                    <wp14:pctHeight>0</wp14:pctHeight>
                  </wp14:sizeRelV>
                </wp:anchor>
              </w:drawing>
            </w:r>
            <w:r w:rsidR="009B7513" w:rsidRPr="008C2083">
              <w:rPr>
                <w:b/>
                <w:bCs/>
                <w:color w:val="000000" w:themeColor="text1"/>
                <w:u w:val="single"/>
                <w:lang w:val="en-US" w:eastAsia="ja-JP"/>
              </w:rPr>
              <w:t>DepSW</w:t>
            </w:r>
            <w:r w:rsidR="00362C51">
              <w:rPr>
                <w:b/>
                <w:bCs/>
                <w:color w:val="000000" w:themeColor="text1"/>
                <w:u w:val="single"/>
                <w:lang w:val="en-US" w:eastAsia="ja-JP"/>
              </w:rPr>
              <w:t>3</w:t>
            </w:r>
            <w:r w:rsidR="009B7513" w:rsidRPr="008C2083">
              <w:rPr>
                <w:b/>
                <w:bCs/>
                <w:color w:val="000000" w:themeColor="text1"/>
                <w:u w:val="single"/>
                <w:lang w:val="en-US" w:eastAsia="ja-JP"/>
              </w:rPr>
              <w:t xml:space="preserve"> is OFF at a height of 0.</w:t>
            </w:r>
            <w:r w:rsidR="00E1530B">
              <w:rPr>
                <w:b/>
                <w:bCs/>
                <w:color w:val="000000" w:themeColor="text1"/>
                <w:u w:val="single"/>
                <w:lang w:val="en-US" w:eastAsia="ja-JP"/>
              </w:rPr>
              <w:t>90</w:t>
            </w:r>
            <w:r w:rsidR="009B7513" w:rsidRPr="008C2083">
              <w:rPr>
                <w:b/>
                <w:bCs/>
                <w:color w:val="000000" w:themeColor="text1"/>
                <w:u w:val="single"/>
                <w:lang w:val="en-US" w:eastAsia="ja-JP"/>
              </w:rPr>
              <w:t xml:space="preserve"> mm</w:t>
            </w:r>
          </w:p>
        </w:tc>
      </w:tr>
      <w:tr w:rsidR="009B7513" w14:paraId="270659E8" w14:textId="77777777" w:rsidTr="6C6D2F63">
        <w:tc>
          <w:tcPr>
            <w:tcW w:w="9016" w:type="dxa"/>
            <w:shd w:val="clear" w:color="auto" w:fill="auto"/>
          </w:tcPr>
          <w:p w14:paraId="09052FC5" w14:textId="71885DB2" w:rsidR="009B7513" w:rsidRDefault="009B7513" w:rsidP="004A0A47">
            <w:pPr>
              <w:widowControl w:val="0"/>
              <w:tabs>
                <w:tab w:val="left" w:pos="0"/>
              </w:tabs>
              <w:jc w:val="center"/>
              <w:rPr>
                <w:b/>
                <w:bCs/>
                <w:color w:val="000000" w:themeColor="text1"/>
                <w:u w:val="single"/>
                <w:lang w:val="en-US" w:eastAsia="ja-JP"/>
              </w:rPr>
            </w:pPr>
            <w:r w:rsidRPr="009B7513">
              <w:rPr>
                <w:b/>
                <w:bCs/>
                <w:color w:val="000000" w:themeColor="text1"/>
                <w:u w:val="single"/>
                <w:lang w:val="en-US" w:eastAsia="ja-JP"/>
              </w:rPr>
              <w:t xml:space="preserve">Figure 5.7 </w:t>
            </w:r>
            <w:r w:rsidR="00E1530B">
              <w:rPr>
                <w:b/>
                <w:bCs/>
                <w:color w:val="000000" w:themeColor="text1"/>
                <w:u w:val="single"/>
                <w:lang w:val="en-US" w:eastAsia="ja-JP"/>
              </w:rPr>
              <w:t>Measuring</w:t>
            </w:r>
            <w:r w:rsidRPr="009B7513">
              <w:rPr>
                <w:b/>
                <w:bCs/>
                <w:color w:val="000000" w:themeColor="text1"/>
                <w:u w:val="single"/>
                <w:lang w:val="en-US" w:eastAsia="ja-JP"/>
              </w:rPr>
              <w:t xml:space="preserve"> the stroke of </w:t>
            </w:r>
            <w:proofErr w:type="spellStart"/>
            <w:r w:rsidRPr="009B7513">
              <w:rPr>
                <w:b/>
                <w:bCs/>
                <w:color w:val="000000" w:themeColor="text1"/>
                <w:u w:val="single"/>
                <w:lang w:val="en-US" w:eastAsia="ja-JP"/>
              </w:rPr>
              <w:t>DepSWs</w:t>
            </w:r>
            <w:proofErr w:type="spellEnd"/>
          </w:p>
        </w:tc>
      </w:tr>
    </w:tbl>
    <w:p w14:paraId="1091A363" w14:textId="77777777" w:rsidR="009B7513" w:rsidRDefault="009B7513" w:rsidP="6C6D2F63">
      <w:pPr>
        <w:widowControl w:val="0"/>
        <w:spacing w:line="240" w:lineRule="auto"/>
        <w:rPr>
          <w:b/>
          <w:bCs/>
          <w:color w:val="000000" w:themeColor="text1"/>
          <w:u w:val="single"/>
          <w:lang w:val="en-US" w:eastAsia="ja-JP"/>
        </w:rPr>
      </w:pPr>
    </w:p>
    <w:p w14:paraId="16607ED7" w14:textId="77777777" w:rsidR="00467E93" w:rsidRDefault="00467E93" w:rsidP="6C6D2F63">
      <w:pPr>
        <w:widowControl w:val="0"/>
        <w:spacing w:line="240" w:lineRule="auto"/>
        <w:rPr>
          <w:b/>
          <w:bCs/>
          <w:color w:val="000000" w:themeColor="text1"/>
          <w:u w:val="single"/>
          <w:lang w:val="en-US" w:eastAsia="ja-JP"/>
        </w:rPr>
      </w:pPr>
    </w:p>
    <w:p w14:paraId="74D4E1AC" w14:textId="77777777" w:rsidR="00467E93" w:rsidRDefault="00467E93" w:rsidP="6C6D2F63">
      <w:pPr>
        <w:widowControl w:val="0"/>
        <w:spacing w:line="240" w:lineRule="auto"/>
        <w:rPr>
          <w:b/>
          <w:bCs/>
          <w:color w:val="000000" w:themeColor="text1"/>
          <w:u w:val="single"/>
          <w:lang w:val="en-US" w:eastAsia="ja-JP"/>
        </w:rPr>
      </w:pPr>
    </w:p>
    <w:p w14:paraId="4C207E2E" w14:textId="77777777" w:rsidR="00467E93" w:rsidRDefault="00467E93" w:rsidP="6C6D2F63">
      <w:pPr>
        <w:widowControl w:val="0"/>
        <w:spacing w:line="240" w:lineRule="auto"/>
        <w:rPr>
          <w:b/>
          <w:bCs/>
          <w:color w:val="000000" w:themeColor="text1"/>
          <w:u w:val="single"/>
          <w:lang w:val="en-US" w:eastAsia="ja-JP"/>
        </w:rPr>
      </w:pPr>
    </w:p>
    <w:p w14:paraId="3B04414E" w14:textId="77777777" w:rsidR="00467E93" w:rsidRDefault="00467E93" w:rsidP="6C6D2F63">
      <w:pPr>
        <w:widowControl w:val="0"/>
        <w:spacing w:line="240" w:lineRule="auto"/>
        <w:rPr>
          <w:b/>
          <w:bCs/>
          <w:color w:val="000000" w:themeColor="text1"/>
          <w:u w:val="single"/>
          <w:lang w:val="en-US" w:eastAsia="ja-JP"/>
        </w:rPr>
      </w:pPr>
    </w:p>
    <w:p w14:paraId="25D1696D" w14:textId="77777777" w:rsidR="00467E93" w:rsidRDefault="00467E93" w:rsidP="6C6D2F63">
      <w:pPr>
        <w:widowControl w:val="0"/>
        <w:spacing w:line="240" w:lineRule="auto"/>
        <w:rPr>
          <w:b/>
          <w:bCs/>
          <w:color w:val="000000" w:themeColor="text1"/>
          <w:u w:val="single"/>
          <w:lang w:val="en-US" w:eastAsia="ja-JP"/>
        </w:rPr>
      </w:pPr>
    </w:p>
    <w:p w14:paraId="1B84B445" w14:textId="77777777" w:rsidR="00467E93" w:rsidRDefault="00467E93" w:rsidP="6C6D2F63">
      <w:pPr>
        <w:widowControl w:val="0"/>
        <w:spacing w:line="240" w:lineRule="auto"/>
        <w:rPr>
          <w:b/>
          <w:bCs/>
          <w:color w:val="000000" w:themeColor="text1"/>
          <w:u w:val="single"/>
          <w:lang w:val="en-US" w:eastAsia="ja-JP"/>
        </w:rPr>
      </w:pPr>
    </w:p>
    <w:p w14:paraId="4B6C4355" w14:textId="77777777" w:rsidR="00467E93" w:rsidRDefault="00467E93" w:rsidP="6C6D2F63">
      <w:pPr>
        <w:widowControl w:val="0"/>
        <w:spacing w:line="240" w:lineRule="auto"/>
        <w:rPr>
          <w:b/>
          <w:bCs/>
          <w:color w:val="000000" w:themeColor="text1"/>
          <w:u w:val="single"/>
          <w:lang w:val="en-US" w:eastAsia="ja-JP"/>
        </w:rPr>
      </w:pPr>
    </w:p>
    <w:p w14:paraId="48864D02" w14:textId="77777777" w:rsidR="00467E93" w:rsidRDefault="00467E93" w:rsidP="6C6D2F63">
      <w:pPr>
        <w:widowControl w:val="0"/>
        <w:spacing w:line="240" w:lineRule="auto"/>
        <w:rPr>
          <w:b/>
          <w:bCs/>
          <w:color w:val="000000" w:themeColor="text1"/>
          <w:u w:val="single"/>
          <w:lang w:val="en-US" w:eastAsia="ja-JP"/>
        </w:rPr>
      </w:pPr>
    </w:p>
    <w:p w14:paraId="66D97AE4" w14:textId="77777777" w:rsidR="00467E93" w:rsidRDefault="00467E93" w:rsidP="6C6D2F63">
      <w:pPr>
        <w:widowControl w:val="0"/>
        <w:spacing w:line="240" w:lineRule="auto"/>
        <w:rPr>
          <w:b/>
          <w:bCs/>
          <w:color w:val="000000" w:themeColor="text1"/>
          <w:u w:val="single"/>
          <w:lang w:val="en-US" w:eastAsia="ja-JP"/>
        </w:rPr>
      </w:pPr>
    </w:p>
    <w:p w14:paraId="5650BD25" w14:textId="77777777" w:rsidR="00467E93" w:rsidRDefault="00467E93" w:rsidP="6C6D2F63">
      <w:pPr>
        <w:widowControl w:val="0"/>
        <w:spacing w:line="240" w:lineRule="auto"/>
        <w:rPr>
          <w:b/>
          <w:bCs/>
          <w:color w:val="000000" w:themeColor="text1"/>
          <w:u w:val="single"/>
          <w:lang w:val="en-US" w:eastAsia="ja-JP"/>
        </w:rPr>
      </w:pPr>
    </w:p>
    <w:p w14:paraId="076A186B" w14:textId="77777777" w:rsidR="00467E93" w:rsidRDefault="00467E93" w:rsidP="6C6D2F63">
      <w:pPr>
        <w:widowControl w:val="0"/>
        <w:spacing w:line="240" w:lineRule="auto"/>
        <w:rPr>
          <w:b/>
          <w:bCs/>
          <w:color w:val="000000" w:themeColor="text1"/>
          <w:u w:val="single"/>
          <w:lang w:val="en-US" w:eastAsia="ja-JP"/>
        </w:rPr>
      </w:pPr>
    </w:p>
    <w:p w14:paraId="4FA5D5A2" w14:textId="77777777" w:rsidR="00467E93" w:rsidRDefault="00467E93" w:rsidP="6C6D2F63">
      <w:pPr>
        <w:widowControl w:val="0"/>
        <w:spacing w:line="240" w:lineRule="auto"/>
        <w:rPr>
          <w:b/>
          <w:bCs/>
          <w:color w:val="000000" w:themeColor="text1"/>
          <w:u w:val="single"/>
          <w:lang w:val="en-US" w:eastAsia="ja-JP"/>
        </w:rPr>
      </w:pPr>
    </w:p>
    <w:p w14:paraId="6035F4CB" w14:textId="77777777" w:rsidR="00467E93" w:rsidRDefault="00467E93" w:rsidP="6C6D2F63">
      <w:pPr>
        <w:widowControl w:val="0"/>
        <w:spacing w:line="240" w:lineRule="auto"/>
        <w:rPr>
          <w:b/>
          <w:bCs/>
          <w:color w:val="000000" w:themeColor="text1"/>
          <w:u w:val="single"/>
          <w:lang w:val="en-US" w:eastAsia="ja-JP"/>
        </w:rPr>
      </w:pPr>
    </w:p>
    <w:p w14:paraId="4EFB278F" w14:textId="77777777" w:rsidR="00467E93" w:rsidRDefault="00467E93" w:rsidP="6C6D2F63">
      <w:pPr>
        <w:widowControl w:val="0"/>
        <w:spacing w:line="240" w:lineRule="auto"/>
        <w:rPr>
          <w:b/>
          <w:bCs/>
          <w:color w:val="000000" w:themeColor="text1"/>
          <w:u w:val="single"/>
          <w:lang w:val="en-US" w:eastAsia="ja-JP"/>
        </w:rPr>
      </w:pPr>
    </w:p>
    <w:p w14:paraId="640BC67D" w14:textId="77777777" w:rsidR="00467E93" w:rsidRDefault="00467E93" w:rsidP="6C6D2F63">
      <w:pPr>
        <w:widowControl w:val="0"/>
        <w:spacing w:line="240" w:lineRule="auto"/>
        <w:rPr>
          <w:b/>
          <w:bCs/>
          <w:color w:val="000000" w:themeColor="text1"/>
          <w:u w:val="single"/>
          <w:lang w:val="en-US" w:eastAsia="ja-JP"/>
        </w:rPr>
      </w:pPr>
    </w:p>
    <w:p w14:paraId="037B33B1" w14:textId="77777777" w:rsidR="00467E93" w:rsidRDefault="00467E93" w:rsidP="6C6D2F63">
      <w:pPr>
        <w:widowControl w:val="0"/>
        <w:spacing w:line="240" w:lineRule="auto"/>
        <w:rPr>
          <w:b/>
          <w:bCs/>
          <w:color w:val="000000" w:themeColor="text1"/>
          <w:u w:val="single"/>
          <w:lang w:val="en-US" w:eastAsia="ja-JP"/>
        </w:rPr>
      </w:pPr>
    </w:p>
    <w:p w14:paraId="1005A539" w14:textId="3403F14A" w:rsidR="009C1AEA" w:rsidRPr="00B775F1" w:rsidRDefault="00247902" w:rsidP="00A12F25">
      <w:pPr>
        <w:pStyle w:val="1"/>
        <w:spacing w:after="240"/>
        <w:rPr>
          <w:color w:val="000000" w:themeColor="text1"/>
        </w:rPr>
      </w:pPr>
      <w:bookmarkStart w:id="45" w:name="_6t0iahpvwwuy" w:colFirst="0" w:colLast="0"/>
      <w:bookmarkStart w:id="46" w:name="_Toc161952897"/>
      <w:bookmarkEnd w:id="45"/>
      <w:r w:rsidRPr="00B775F1">
        <w:rPr>
          <w:color w:val="000000" w:themeColor="text1"/>
        </w:rPr>
        <w:lastRenderedPageBreak/>
        <w:t>6</w:t>
      </w:r>
      <w:r w:rsidRPr="00B775F1">
        <w:rPr>
          <w:color w:val="000000" w:themeColor="text1"/>
        </w:rPr>
        <w:tab/>
        <w:t>Other Qualification Tests</w:t>
      </w:r>
      <w:bookmarkEnd w:id="46"/>
    </w:p>
    <w:p w14:paraId="293FE3FE" w14:textId="5422D429" w:rsidR="0010041B" w:rsidRPr="00B775F1" w:rsidRDefault="0010041B" w:rsidP="00FB58E8">
      <w:pPr>
        <w:ind w:firstLineChars="50" w:firstLine="105"/>
        <w:rPr>
          <w:rFonts w:eastAsia="ＭＳ Ｐゴシック"/>
          <w:lang w:val="en-US" w:eastAsia="ja-JP"/>
        </w:rPr>
      </w:pPr>
      <w:r w:rsidRPr="00B775F1">
        <w:rPr>
          <w:color w:val="000000" w:themeColor="text1"/>
        </w:rPr>
        <w:t>In engineering products, protective devices (DC/DC converter, Diode) are tested at QT random vibration and functionally confirmed after vibration testing. Flight products use the same lot of parts as engineering products. Protective devices for FM are functionally tested before FM vibration test.</w:t>
      </w:r>
      <w:r w:rsidRPr="00B775F1">
        <w:rPr>
          <w:rFonts w:eastAsia="ＭＳ Ｐゴシック"/>
          <w:lang w:eastAsia="ja-JP"/>
        </w:rPr>
        <w:t xml:space="preserve"> The applied QT test level</w:t>
      </w:r>
      <w:r w:rsidR="00E704F6" w:rsidRPr="00B775F1">
        <w:rPr>
          <w:rFonts w:eastAsia="ＭＳ Ｐゴシック"/>
          <w:lang w:eastAsia="ja-JP"/>
        </w:rPr>
        <w:t xml:space="preserve"> for EM</w:t>
      </w:r>
      <w:r w:rsidRPr="00B775F1">
        <w:rPr>
          <w:rFonts w:eastAsia="ＭＳ Ｐゴシック"/>
          <w:lang w:eastAsia="ja-JP"/>
        </w:rPr>
        <w:t xml:space="preserve"> is shown in Table 6-1 and Figure 6</w:t>
      </w:r>
      <w:r w:rsidR="000A4E06">
        <w:rPr>
          <w:rFonts w:eastAsia="ＭＳ Ｐゴシック"/>
          <w:lang w:eastAsia="ja-JP"/>
        </w:rPr>
        <w:t>.</w:t>
      </w:r>
      <w:r w:rsidRPr="00B775F1">
        <w:rPr>
          <w:rFonts w:eastAsia="ＭＳ Ｐゴシック"/>
          <w:lang w:eastAsia="ja-JP"/>
        </w:rPr>
        <w:t>1.</w:t>
      </w:r>
      <w:r w:rsidRPr="00B775F1">
        <w:rPr>
          <w:rFonts w:eastAsia="ＭＳ Ｐゴシック"/>
          <w:lang w:val="en-US" w:eastAsia="ja-JP"/>
        </w:rPr>
        <w:t xml:space="preserve"> </w:t>
      </w:r>
    </w:p>
    <w:p w14:paraId="06FAAAC2" w14:textId="77777777" w:rsidR="00C974E0" w:rsidRPr="00B775F1" w:rsidRDefault="00C974E0" w:rsidP="0010041B">
      <w:pPr>
        <w:rPr>
          <w:rFonts w:eastAsia="ＭＳ Ｐゴシック"/>
          <w:lang w:val="en-US" w:eastAsia="ja-JP"/>
        </w:rPr>
      </w:pPr>
    </w:p>
    <w:p w14:paraId="50394AE8" w14:textId="71ABBD87" w:rsidR="00C974E0" w:rsidRPr="00B775F1" w:rsidRDefault="00C974E0" w:rsidP="63FB574E">
      <w:pPr>
        <w:jc w:val="center"/>
        <w:rPr>
          <w:b/>
          <w:bCs/>
          <w:color w:val="000000" w:themeColor="text1"/>
          <w:u w:val="single"/>
          <w:lang w:val="en-US"/>
        </w:rPr>
      </w:pPr>
      <w:r w:rsidRPr="63FB574E">
        <w:rPr>
          <w:b/>
          <w:bCs/>
          <w:color w:val="000000" w:themeColor="text1"/>
          <w:u w:val="single"/>
          <w:lang w:val="en-US"/>
        </w:rPr>
        <w:t>Table 6-1 EM vibration test condition (</w:t>
      </w:r>
      <w:proofErr w:type="gramStart"/>
      <w:r w:rsidRPr="63FB574E">
        <w:rPr>
          <w:b/>
          <w:bCs/>
          <w:color w:val="000000" w:themeColor="text1"/>
          <w:u w:val="single"/>
          <w:lang w:val="en-US"/>
        </w:rPr>
        <w:t>Ref:JX</w:t>
      </w:r>
      <w:proofErr w:type="gramEnd"/>
      <w:r w:rsidRPr="63FB574E">
        <w:rPr>
          <w:b/>
          <w:bCs/>
          <w:color w:val="000000" w:themeColor="text1"/>
          <w:u w:val="single"/>
          <w:lang w:val="en-US"/>
        </w:rPr>
        <w:t>-ESPC-101132-</w:t>
      </w:r>
      <w:r w:rsidR="08E3E518" w:rsidRPr="63FB574E">
        <w:rPr>
          <w:b/>
          <w:bCs/>
          <w:color w:val="000000" w:themeColor="text1"/>
          <w:u w:val="single"/>
          <w:lang w:val="en-US"/>
        </w:rPr>
        <w:t>E</w:t>
      </w:r>
      <w:r w:rsidRPr="63FB574E">
        <w:rPr>
          <w:b/>
          <w:bCs/>
          <w:color w:val="000000" w:themeColor="text1"/>
          <w:u w:val="single"/>
          <w:lang w:val="en-US"/>
        </w:rPr>
        <w:t>)</w:t>
      </w:r>
    </w:p>
    <w:tbl>
      <w:tblPr>
        <w:tblW w:w="35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5"/>
        <w:gridCol w:w="1622"/>
      </w:tblGrid>
      <w:tr w:rsidR="00C974E0" w:rsidRPr="00B775F1" w14:paraId="0A0A86F9" w14:textId="77777777" w:rsidTr="1DBE74EE">
        <w:trPr>
          <w:trHeight w:val="94"/>
          <w:jc w:val="center"/>
        </w:trPr>
        <w:tc>
          <w:tcPr>
            <w:tcW w:w="3527" w:type="dxa"/>
            <w:gridSpan w:val="2"/>
            <w:shd w:val="clear" w:color="auto" w:fill="95B3D7" w:themeFill="accent1" w:themeFillTint="99"/>
          </w:tcPr>
          <w:p w14:paraId="40FB76D4" w14:textId="77777777" w:rsidR="00C974E0" w:rsidRPr="00B775F1" w:rsidRDefault="00C974E0" w:rsidP="00D90132">
            <w:pPr>
              <w:pStyle w:val="aa"/>
              <w:jc w:val="center"/>
              <w:rPr>
                <w:rFonts w:ascii="Times New Roman" w:hAnsi="Times New Roman" w:cs="Times New Roman"/>
                <w:b/>
                <w:bCs/>
                <w:color w:val="000000" w:themeColor="text1"/>
                <w:sz w:val="24"/>
                <w:szCs w:val="24"/>
              </w:rPr>
            </w:pPr>
            <w:r w:rsidRPr="00B775F1">
              <w:rPr>
                <w:rFonts w:ascii="Times New Roman" w:hAnsi="Times New Roman" w:cs="Times New Roman"/>
                <w:b/>
                <w:bCs/>
                <w:color w:val="000000" w:themeColor="text1"/>
                <w:sz w:val="24"/>
                <w:szCs w:val="24"/>
              </w:rPr>
              <w:t>Envelope (QT)</w:t>
            </w:r>
          </w:p>
        </w:tc>
      </w:tr>
      <w:tr w:rsidR="00C974E0" w:rsidRPr="00B775F1" w14:paraId="23AC0F41" w14:textId="77777777" w:rsidTr="1DBE74EE">
        <w:trPr>
          <w:trHeight w:val="105"/>
          <w:jc w:val="center"/>
        </w:trPr>
        <w:tc>
          <w:tcPr>
            <w:tcW w:w="1905" w:type="dxa"/>
          </w:tcPr>
          <w:p w14:paraId="50E8BDC5" w14:textId="77777777" w:rsidR="00C974E0" w:rsidRPr="00B775F1" w:rsidRDefault="00C974E0" w:rsidP="00D90132">
            <w:pPr>
              <w:pStyle w:val="aa"/>
              <w:rPr>
                <w:rFonts w:ascii="Times New Roman" w:hAnsi="Times New Roman" w:cs="Times New Roman"/>
                <w:b/>
                <w:bCs/>
                <w:color w:val="000000" w:themeColor="text1"/>
                <w:sz w:val="24"/>
                <w:szCs w:val="24"/>
              </w:rPr>
            </w:pPr>
            <w:r w:rsidRPr="00B775F1">
              <w:rPr>
                <w:rFonts w:ascii="Times New Roman" w:hAnsi="Times New Roman" w:cs="Times New Roman"/>
                <w:b/>
                <w:bCs/>
                <w:color w:val="000000" w:themeColor="text1"/>
                <w:sz w:val="24"/>
                <w:szCs w:val="24"/>
              </w:rPr>
              <w:t xml:space="preserve">Freq. (Hz) </w:t>
            </w:r>
          </w:p>
        </w:tc>
        <w:tc>
          <w:tcPr>
            <w:tcW w:w="1622" w:type="dxa"/>
          </w:tcPr>
          <w:p w14:paraId="0BC51B11" w14:textId="77777777" w:rsidR="00C974E0" w:rsidRPr="00B775F1" w:rsidRDefault="00C974E0" w:rsidP="00D90132">
            <w:pPr>
              <w:pStyle w:val="aa"/>
              <w:rPr>
                <w:rFonts w:ascii="Times New Roman" w:hAnsi="Times New Roman" w:cs="Times New Roman"/>
                <w:b/>
                <w:bCs/>
                <w:color w:val="000000" w:themeColor="text1"/>
                <w:sz w:val="24"/>
                <w:szCs w:val="24"/>
              </w:rPr>
            </w:pPr>
            <w:r w:rsidRPr="00B775F1">
              <w:rPr>
                <w:rFonts w:ascii="Times New Roman" w:hAnsi="Times New Roman" w:cs="Times New Roman"/>
                <w:b/>
                <w:bCs/>
                <w:color w:val="000000" w:themeColor="text1"/>
                <w:sz w:val="24"/>
                <w:szCs w:val="24"/>
              </w:rPr>
              <w:t xml:space="preserve">PSD (g2/Hz) </w:t>
            </w:r>
          </w:p>
        </w:tc>
      </w:tr>
      <w:tr w:rsidR="00C974E0" w:rsidRPr="00B775F1" w14:paraId="76037E7B" w14:textId="77777777" w:rsidTr="1DBE74EE">
        <w:trPr>
          <w:trHeight w:val="95"/>
          <w:jc w:val="center"/>
        </w:trPr>
        <w:tc>
          <w:tcPr>
            <w:tcW w:w="1905" w:type="dxa"/>
          </w:tcPr>
          <w:p w14:paraId="1AD1ED4F" w14:textId="77777777" w:rsidR="00C974E0" w:rsidRPr="00B775F1" w:rsidRDefault="00C974E0" w:rsidP="00D90132">
            <w:pPr>
              <w:pStyle w:val="aa"/>
              <w:rPr>
                <w:rFonts w:ascii="Times New Roman" w:hAnsi="Times New Roman" w:cs="Times New Roman"/>
                <w:color w:val="000000" w:themeColor="text1"/>
                <w:sz w:val="24"/>
                <w:szCs w:val="24"/>
              </w:rPr>
            </w:pPr>
            <w:r w:rsidRPr="00B775F1">
              <w:rPr>
                <w:rFonts w:ascii="Times New Roman" w:hAnsi="Times New Roman" w:cs="Times New Roman"/>
                <w:color w:val="000000" w:themeColor="text1"/>
                <w:sz w:val="24"/>
                <w:szCs w:val="24"/>
              </w:rPr>
              <w:t xml:space="preserve">20 </w:t>
            </w:r>
          </w:p>
        </w:tc>
        <w:tc>
          <w:tcPr>
            <w:tcW w:w="1622" w:type="dxa"/>
          </w:tcPr>
          <w:p w14:paraId="0289A820" w14:textId="6F8052E1" w:rsidR="00C974E0" w:rsidRPr="00B775F1" w:rsidRDefault="00C974E0" w:rsidP="00D90132">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0.0</w:t>
            </w:r>
            <w:r w:rsidR="3A5891A0" w:rsidRPr="1DBE74EE">
              <w:rPr>
                <w:rFonts w:ascii="Times New Roman" w:hAnsi="Times New Roman" w:cs="Times New Roman"/>
                <w:color w:val="000000" w:themeColor="text1"/>
                <w:sz w:val="24"/>
                <w:szCs w:val="24"/>
              </w:rPr>
              <w:t>5</w:t>
            </w:r>
            <w:r w:rsidR="18163B30" w:rsidRPr="1DBE74EE">
              <w:rPr>
                <w:rFonts w:ascii="Times New Roman" w:hAnsi="Times New Roman" w:cs="Times New Roman"/>
                <w:color w:val="000000" w:themeColor="text1"/>
                <w:sz w:val="24"/>
                <w:szCs w:val="24"/>
              </w:rPr>
              <w:t>0</w:t>
            </w:r>
          </w:p>
        </w:tc>
      </w:tr>
      <w:tr w:rsidR="1DBE74EE" w14:paraId="1A6A77AC" w14:textId="77777777" w:rsidTr="1DBE74EE">
        <w:trPr>
          <w:trHeight w:val="95"/>
          <w:jc w:val="center"/>
        </w:trPr>
        <w:tc>
          <w:tcPr>
            <w:tcW w:w="1905" w:type="dxa"/>
          </w:tcPr>
          <w:p w14:paraId="4B0BC235" w14:textId="59279F7B" w:rsidR="18163B30" w:rsidRDefault="18163B30" w:rsidP="1DBE74EE">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30</w:t>
            </w:r>
          </w:p>
        </w:tc>
        <w:tc>
          <w:tcPr>
            <w:tcW w:w="1622" w:type="dxa"/>
          </w:tcPr>
          <w:p w14:paraId="7BF971DB" w14:textId="7F5B4FC4" w:rsidR="18163B30" w:rsidRDefault="18163B30" w:rsidP="1DBE74EE">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0.050</w:t>
            </w:r>
          </w:p>
        </w:tc>
      </w:tr>
      <w:tr w:rsidR="1DBE74EE" w14:paraId="06266170" w14:textId="77777777" w:rsidTr="1DBE74EE">
        <w:trPr>
          <w:trHeight w:val="95"/>
          <w:jc w:val="center"/>
        </w:trPr>
        <w:tc>
          <w:tcPr>
            <w:tcW w:w="1905" w:type="dxa"/>
          </w:tcPr>
          <w:p w14:paraId="372756B6" w14:textId="5FFB9142" w:rsidR="18163B30" w:rsidRDefault="18163B30" w:rsidP="1DBE74EE">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40</w:t>
            </w:r>
          </w:p>
        </w:tc>
        <w:tc>
          <w:tcPr>
            <w:tcW w:w="1622" w:type="dxa"/>
          </w:tcPr>
          <w:p w14:paraId="107A916A" w14:textId="37EC1308" w:rsidR="18163B30" w:rsidRDefault="18163B30" w:rsidP="1DBE74EE">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0.030</w:t>
            </w:r>
          </w:p>
        </w:tc>
      </w:tr>
      <w:tr w:rsidR="1DBE74EE" w14:paraId="1A6E1F80" w14:textId="77777777" w:rsidTr="1DBE74EE">
        <w:trPr>
          <w:trHeight w:val="95"/>
          <w:jc w:val="center"/>
        </w:trPr>
        <w:tc>
          <w:tcPr>
            <w:tcW w:w="1905" w:type="dxa"/>
          </w:tcPr>
          <w:p w14:paraId="6ABF5E55" w14:textId="07483444" w:rsidR="18163B30" w:rsidRDefault="18163B30" w:rsidP="1DBE74EE">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41.30</w:t>
            </w:r>
          </w:p>
        </w:tc>
        <w:tc>
          <w:tcPr>
            <w:tcW w:w="1622" w:type="dxa"/>
          </w:tcPr>
          <w:p w14:paraId="2852ADC2" w14:textId="74BBBCA1" w:rsidR="18163B30" w:rsidRDefault="18163B30" w:rsidP="1DBE74EE">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0.030</w:t>
            </w:r>
          </w:p>
        </w:tc>
      </w:tr>
      <w:tr w:rsidR="1DBE74EE" w14:paraId="269BCA5C" w14:textId="77777777" w:rsidTr="1DBE74EE">
        <w:trPr>
          <w:trHeight w:val="95"/>
          <w:jc w:val="center"/>
        </w:trPr>
        <w:tc>
          <w:tcPr>
            <w:tcW w:w="1905" w:type="dxa"/>
          </w:tcPr>
          <w:p w14:paraId="66C70221" w14:textId="0B71D090" w:rsidR="18163B30" w:rsidRDefault="18163B30" w:rsidP="1DBE74EE">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50</w:t>
            </w:r>
          </w:p>
        </w:tc>
        <w:tc>
          <w:tcPr>
            <w:tcW w:w="1622" w:type="dxa"/>
          </w:tcPr>
          <w:p w14:paraId="1FA7BD40" w14:textId="466ABD44" w:rsidR="18163B30" w:rsidRDefault="18163B30" w:rsidP="1DBE74EE">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0.040</w:t>
            </w:r>
          </w:p>
        </w:tc>
      </w:tr>
      <w:tr w:rsidR="00C974E0" w:rsidRPr="00B775F1" w14:paraId="0063A02A" w14:textId="77777777" w:rsidTr="1DBE74EE">
        <w:trPr>
          <w:trHeight w:val="95"/>
          <w:jc w:val="center"/>
        </w:trPr>
        <w:tc>
          <w:tcPr>
            <w:tcW w:w="1905" w:type="dxa"/>
          </w:tcPr>
          <w:p w14:paraId="7F1830FD" w14:textId="037BCE70" w:rsidR="00C974E0" w:rsidRPr="00B775F1" w:rsidRDefault="3211D07E" w:rsidP="00D90132">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120</w:t>
            </w:r>
          </w:p>
        </w:tc>
        <w:tc>
          <w:tcPr>
            <w:tcW w:w="1622" w:type="dxa"/>
          </w:tcPr>
          <w:p w14:paraId="5E1C57DD" w14:textId="636F5962" w:rsidR="00C974E0" w:rsidRPr="00B775F1" w:rsidRDefault="00C974E0" w:rsidP="00D90132">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0.0</w:t>
            </w:r>
            <w:r w:rsidR="2928C366" w:rsidRPr="1DBE74EE">
              <w:rPr>
                <w:rFonts w:ascii="Times New Roman" w:hAnsi="Times New Roman" w:cs="Times New Roman"/>
                <w:color w:val="000000" w:themeColor="text1"/>
                <w:sz w:val="24"/>
                <w:szCs w:val="24"/>
              </w:rPr>
              <w:t>62</w:t>
            </w:r>
          </w:p>
        </w:tc>
      </w:tr>
      <w:tr w:rsidR="00C974E0" w:rsidRPr="00B775F1" w14:paraId="244EACE3" w14:textId="77777777" w:rsidTr="1DBE74EE">
        <w:trPr>
          <w:trHeight w:val="95"/>
          <w:jc w:val="center"/>
        </w:trPr>
        <w:tc>
          <w:tcPr>
            <w:tcW w:w="1905" w:type="dxa"/>
          </w:tcPr>
          <w:p w14:paraId="09042DCC" w14:textId="16AF7516" w:rsidR="00C974E0" w:rsidRPr="00B775F1" w:rsidRDefault="5A3B9CB4" w:rsidP="00D90132">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230</w:t>
            </w:r>
          </w:p>
        </w:tc>
        <w:tc>
          <w:tcPr>
            <w:tcW w:w="1622" w:type="dxa"/>
          </w:tcPr>
          <w:p w14:paraId="005DA9FB" w14:textId="77777777" w:rsidR="00C974E0" w:rsidRPr="00B775F1" w:rsidRDefault="00C974E0" w:rsidP="00D90132">
            <w:pPr>
              <w:pStyle w:val="aa"/>
              <w:rPr>
                <w:rFonts w:ascii="Times New Roman" w:hAnsi="Times New Roman" w:cs="Times New Roman"/>
                <w:color w:val="000000" w:themeColor="text1"/>
                <w:sz w:val="24"/>
                <w:szCs w:val="24"/>
              </w:rPr>
            </w:pPr>
            <w:r w:rsidRPr="00B775F1">
              <w:rPr>
                <w:rFonts w:ascii="Times New Roman" w:hAnsi="Times New Roman" w:cs="Times New Roman"/>
                <w:color w:val="000000" w:themeColor="text1"/>
                <w:sz w:val="24"/>
                <w:szCs w:val="24"/>
              </w:rPr>
              <w:t xml:space="preserve">0.062 </w:t>
            </w:r>
          </w:p>
        </w:tc>
      </w:tr>
      <w:tr w:rsidR="00C974E0" w:rsidRPr="00B775F1" w14:paraId="5FCA717B" w14:textId="77777777" w:rsidTr="1DBE74EE">
        <w:trPr>
          <w:trHeight w:val="95"/>
          <w:jc w:val="center"/>
        </w:trPr>
        <w:tc>
          <w:tcPr>
            <w:tcW w:w="1905" w:type="dxa"/>
          </w:tcPr>
          <w:p w14:paraId="794B3936" w14:textId="332279CB" w:rsidR="00C974E0" w:rsidRPr="00B775F1" w:rsidRDefault="2BB80DB0" w:rsidP="00D90132">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858.30</w:t>
            </w:r>
          </w:p>
        </w:tc>
        <w:tc>
          <w:tcPr>
            <w:tcW w:w="1622" w:type="dxa"/>
          </w:tcPr>
          <w:p w14:paraId="55DECF7A" w14:textId="7D50FD0E" w:rsidR="00C974E0" w:rsidRPr="00B775F1" w:rsidRDefault="00C974E0" w:rsidP="00D90132">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0.0</w:t>
            </w:r>
            <w:r w:rsidR="46215C3B" w:rsidRPr="1DBE74EE">
              <w:rPr>
                <w:rFonts w:ascii="Times New Roman" w:hAnsi="Times New Roman" w:cs="Times New Roman"/>
                <w:color w:val="000000" w:themeColor="text1"/>
                <w:sz w:val="24"/>
                <w:szCs w:val="24"/>
              </w:rPr>
              <w:t>11</w:t>
            </w:r>
          </w:p>
        </w:tc>
      </w:tr>
      <w:tr w:rsidR="00C974E0" w:rsidRPr="00B775F1" w14:paraId="43225A1F" w14:textId="77777777" w:rsidTr="1DBE74EE">
        <w:trPr>
          <w:trHeight w:val="95"/>
          <w:jc w:val="center"/>
        </w:trPr>
        <w:tc>
          <w:tcPr>
            <w:tcW w:w="1905" w:type="dxa"/>
          </w:tcPr>
          <w:p w14:paraId="747066AE" w14:textId="602BB2AD" w:rsidR="00C974E0" w:rsidRPr="00B775F1" w:rsidRDefault="00C974E0" w:rsidP="00D90132">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1</w:t>
            </w:r>
            <w:r w:rsidR="5733E471" w:rsidRPr="1DBE74EE">
              <w:rPr>
                <w:rFonts w:ascii="Times New Roman" w:hAnsi="Times New Roman" w:cs="Times New Roman"/>
                <w:color w:val="000000" w:themeColor="text1"/>
                <w:sz w:val="24"/>
                <w:szCs w:val="24"/>
              </w:rPr>
              <w:t>2</w:t>
            </w:r>
            <w:r w:rsidRPr="1DBE74EE">
              <w:rPr>
                <w:rFonts w:ascii="Times New Roman" w:hAnsi="Times New Roman" w:cs="Times New Roman"/>
                <w:color w:val="000000" w:themeColor="text1"/>
                <w:sz w:val="24"/>
                <w:szCs w:val="24"/>
              </w:rPr>
              <w:t>00</w:t>
            </w:r>
          </w:p>
        </w:tc>
        <w:tc>
          <w:tcPr>
            <w:tcW w:w="1622" w:type="dxa"/>
          </w:tcPr>
          <w:p w14:paraId="172009BD" w14:textId="504FDFE5" w:rsidR="00C974E0" w:rsidRPr="00B775F1" w:rsidRDefault="00C974E0" w:rsidP="00D90132">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0.0</w:t>
            </w:r>
            <w:r w:rsidR="3D8D5627" w:rsidRPr="1DBE74EE">
              <w:rPr>
                <w:rFonts w:ascii="Times New Roman" w:hAnsi="Times New Roman" w:cs="Times New Roman"/>
                <w:color w:val="000000" w:themeColor="text1"/>
                <w:sz w:val="24"/>
                <w:szCs w:val="24"/>
              </w:rPr>
              <w:t>11</w:t>
            </w:r>
          </w:p>
        </w:tc>
      </w:tr>
      <w:tr w:rsidR="00C974E0" w:rsidRPr="00B775F1" w14:paraId="1603B3D7" w14:textId="77777777" w:rsidTr="1DBE74EE">
        <w:trPr>
          <w:trHeight w:val="95"/>
          <w:jc w:val="center"/>
        </w:trPr>
        <w:tc>
          <w:tcPr>
            <w:tcW w:w="1905" w:type="dxa"/>
          </w:tcPr>
          <w:p w14:paraId="17E83586" w14:textId="77777777" w:rsidR="00C974E0" w:rsidRPr="00B775F1" w:rsidRDefault="00C974E0" w:rsidP="00D90132">
            <w:pPr>
              <w:pStyle w:val="aa"/>
              <w:rPr>
                <w:rFonts w:ascii="Times New Roman" w:hAnsi="Times New Roman" w:cs="Times New Roman"/>
                <w:color w:val="000000" w:themeColor="text1"/>
                <w:sz w:val="24"/>
                <w:szCs w:val="24"/>
              </w:rPr>
            </w:pPr>
            <w:r w:rsidRPr="00B775F1">
              <w:rPr>
                <w:rFonts w:ascii="Times New Roman" w:hAnsi="Times New Roman" w:cs="Times New Roman"/>
                <w:color w:val="000000" w:themeColor="text1"/>
                <w:sz w:val="24"/>
                <w:szCs w:val="24"/>
              </w:rPr>
              <w:t xml:space="preserve">2000 </w:t>
            </w:r>
          </w:p>
        </w:tc>
        <w:tc>
          <w:tcPr>
            <w:tcW w:w="1622" w:type="dxa"/>
          </w:tcPr>
          <w:p w14:paraId="425A1C7D" w14:textId="1130C55F" w:rsidR="00C974E0" w:rsidRPr="00B775F1" w:rsidRDefault="00C974E0" w:rsidP="00D90132">
            <w:pPr>
              <w:pStyle w:val="aa"/>
              <w:rPr>
                <w:rFonts w:ascii="Times New Roman" w:hAnsi="Times New Roman" w:cs="Times New Roman"/>
                <w:color w:val="000000" w:themeColor="text1"/>
                <w:sz w:val="24"/>
                <w:szCs w:val="24"/>
              </w:rPr>
            </w:pPr>
            <w:r w:rsidRPr="1DBE74EE">
              <w:rPr>
                <w:rFonts w:ascii="Times New Roman" w:hAnsi="Times New Roman" w:cs="Times New Roman"/>
                <w:color w:val="000000" w:themeColor="text1"/>
                <w:sz w:val="24"/>
                <w:szCs w:val="24"/>
              </w:rPr>
              <w:t>0.00</w:t>
            </w:r>
            <w:r w:rsidR="13D7ACE1" w:rsidRPr="1DBE74EE">
              <w:rPr>
                <w:rFonts w:ascii="Times New Roman" w:hAnsi="Times New Roman" w:cs="Times New Roman"/>
                <w:color w:val="000000" w:themeColor="text1"/>
                <w:sz w:val="24"/>
                <w:szCs w:val="24"/>
              </w:rPr>
              <w:t>5</w:t>
            </w:r>
          </w:p>
        </w:tc>
      </w:tr>
      <w:tr w:rsidR="00C974E0" w:rsidRPr="00B775F1" w14:paraId="2C9DED8E" w14:textId="77777777" w:rsidTr="1DBE74EE">
        <w:trPr>
          <w:trHeight w:val="95"/>
          <w:jc w:val="center"/>
        </w:trPr>
        <w:tc>
          <w:tcPr>
            <w:tcW w:w="1905" w:type="dxa"/>
          </w:tcPr>
          <w:p w14:paraId="2716FD13" w14:textId="77777777" w:rsidR="00C974E0" w:rsidRPr="00B775F1" w:rsidRDefault="00C974E0" w:rsidP="00D90132">
            <w:pPr>
              <w:pStyle w:val="aa"/>
              <w:rPr>
                <w:rFonts w:ascii="Times New Roman" w:hAnsi="Times New Roman" w:cs="Times New Roman"/>
                <w:color w:val="000000" w:themeColor="text1"/>
                <w:sz w:val="24"/>
                <w:szCs w:val="24"/>
              </w:rPr>
            </w:pPr>
            <w:r w:rsidRPr="00B775F1">
              <w:rPr>
                <w:rFonts w:ascii="Times New Roman" w:hAnsi="Times New Roman" w:cs="Times New Roman"/>
                <w:color w:val="000000" w:themeColor="text1"/>
                <w:sz w:val="24"/>
                <w:szCs w:val="24"/>
              </w:rPr>
              <w:t>Overall (</w:t>
            </w:r>
            <w:proofErr w:type="spellStart"/>
            <w:r w:rsidRPr="00B775F1">
              <w:rPr>
                <w:rFonts w:ascii="Times New Roman" w:hAnsi="Times New Roman" w:cs="Times New Roman"/>
                <w:color w:val="000000" w:themeColor="text1"/>
                <w:sz w:val="24"/>
                <w:szCs w:val="24"/>
              </w:rPr>
              <w:t>Grms</w:t>
            </w:r>
            <w:proofErr w:type="spellEnd"/>
            <w:r w:rsidRPr="00B775F1">
              <w:rPr>
                <w:rFonts w:ascii="Times New Roman" w:hAnsi="Times New Roman" w:cs="Times New Roman"/>
                <w:color w:val="000000" w:themeColor="text1"/>
                <w:sz w:val="24"/>
                <w:szCs w:val="24"/>
              </w:rPr>
              <w:t xml:space="preserve">) </w:t>
            </w:r>
          </w:p>
        </w:tc>
        <w:tc>
          <w:tcPr>
            <w:tcW w:w="1622" w:type="dxa"/>
          </w:tcPr>
          <w:p w14:paraId="37F77DB2" w14:textId="7BF109BE" w:rsidR="00C974E0" w:rsidRPr="00B775F1" w:rsidRDefault="39B828E7" w:rsidP="1DBE74EE">
            <w:pPr>
              <w:pStyle w:val="aa"/>
            </w:pPr>
            <w:r w:rsidRPr="1DBE74EE">
              <w:rPr>
                <w:rFonts w:ascii="Times New Roman" w:hAnsi="Times New Roman" w:cs="Times New Roman"/>
                <w:color w:val="000000" w:themeColor="text1"/>
                <w:sz w:val="24"/>
                <w:szCs w:val="24"/>
              </w:rPr>
              <w:t>6.071</w:t>
            </w:r>
          </w:p>
        </w:tc>
      </w:tr>
      <w:tr w:rsidR="00C974E0" w:rsidRPr="00B775F1" w14:paraId="35F28BD9" w14:textId="77777777" w:rsidTr="1DBE74EE">
        <w:trPr>
          <w:trHeight w:val="95"/>
          <w:jc w:val="center"/>
        </w:trPr>
        <w:tc>
          <w:tcPr>
            <w:tcW w:w="1905" w:type="dxa"/>
          </w:tcPr>
          <w:p w14:paraId="41AF3CE6" w14:textId="77777777" w:rsidR="00C974E0" w:rsidRPr="00B775F1" w:rsidRDefault="00C974E0" w:rsidP="00D90132">
            <w:pPr>
              <w:pStyle w:val="aa"/>
              <w:rPr>
                <w:rFonts w:ascii="Times New Roman" w:hAnsi="Times New Roman" w:cs="Times New Roman"/>
                <w:color w:val="000000" w:themeColor="text1"/>
                <w:sz w:val="24"/>
                <w:szCs w:val="24"/>
              </w:rPr>
            </w:pPr>
            <w:r w:rsidRPr="00B775F1">
              <w:rPr>
                <w:rFonts w:ascii="Times New Roman" w:hAnsi="Times New Roman" w:cs="Times New Roman"/>
                <w:color w:val="000000" w:themeColor="text1"/>
                <w:sz w:val="24"/>
                <w:szCs w:val="24"/>
              </w:rPr>
              <w:t xml:space="preserve">Duration (s) </w:t>
            </w:r>
          </w:p>
        </w:tc>
        <w:tc>
          <w:tcPr>
            <w:tcW w:w="1622" w:type="dxa"/>
          </w:tcPr>
          <w:p w14:paraId="7AC01500" w14:textId="77777777" w:rsidR="00C974E0" w:rsidRPr="00B775F1" w:rsidRDefault="00C974E0" w:rsidP="00D90132">
            <w:pPr>
              <w:pStyle w:val="aa"/>
              <w:rPr>
                <w:rFonts w:ascii="Times New Roman" w:hAnsi="Times New Roman" w:cs="Times New Roman"/>
                <w:color w:val="000000" w:themeColor="text1"/>
                <w:sz w:val="24"/>
                <w:szCs w:val="24"/>
              </w:rPr>
            </w:pPr>
            <w:r w:rsidRPr="00B775F1">
              <w:rPr>
                <w:rFonts w:ascii="Times New Roman" w:hAnsi="Times New Roman" w:cs="Times New Roman"/>
                <w:color w:val="000000" w:themeColor="text1"/>
                <w:sz w:val="24"/>
                <w:szCs w:val="24"/>
              </w:rPr>
              <w:t xml:space="preserve">120 </w:t>
            </w:r>
          </w:p>
        </w:tc>
      </w:tr>
    </w:tbl>
    <w:p w14:paraId="47957851" w14:textId="5A98E34E" w:rsidR="00A50F51" w:rsidRPr="00B775F1" w:rsidRDefault="00A50F51" w:rsidP="38DE652A">
      <w:pPr>
        <w:ind w:right="30"/>
        <w:rPr>
          <w:b/>
          <w:bCs/>
          <w:color w:val="000000" w:themeColor="text1"/>
          <w:u w:val="single"/>
        </w:rPr>
      </w:pPr>
    </w:p>
    <w:p w14:paraId="6D25B104" w14:textId="7562B6B6" w:rsidR="00C974E0" w:rsidRPr="00B775F1" w:rsidRDefault="00C974E0" w:rsidP="38DE652A">
      <w:pPr>
        <w:ind w:right="30"/>
      </w:pPr>
    </w:p>
    <w:p w14:paraId="40BB2F13" w14:textId="549D39A4" w:rsidR="38DE652A" w:rsidRDefault="007134C7" w:rsidP="1DBE74EE">
      <w:pPr>
        <w:jc w:val="center"/>
      </w:pPr>
      <w:r>
        <w:rPr>
          <w:noProof/>
        </w:rPr>
        <w:drawing>
          <wp:inline distT="0" distB="0" distL="0" distR="0" wp14:anchorId="0A754CEC" wp14:editId="4103007C">
            <wp:extent cx="3782872" cy="2465195"/>
            <wp:effectExtent l="0" t="0" r="1905" b="0"/>
            <wp:docPr id="388867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6769" name="図 388867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33602" cy="2498255"/>
                    </a:xfrm>
                    <a:prstGeom prst="rect">
                      <a:avLst/>
                    </a:prstGeom>
                  </pic:spPr>
                </pic:pic>
              </a:graphicData>
            </a:graphic>
          </wp:inline>
        </w:drawing>
      </w:r>
    </w:p>
    <w:p w14:paraId="561C2116" w14:textId="4807A853" w:rsidR="00DE502D" w:rsidRDefault="00C974E0" w:rsidP="000E74FF">
      <w:pPr>
        <w:jc w:val="center"/>
        <w:rPr>
          <w:b/>
          <w:bCs/>
          <w:color w:val="000000" w:themeColor="text1"/>
          <w:u w:val="single"/>
        </w:rPr>
      </w:pPr>
      <w:r w:rsidRPr="00FB58E8">
        <w:rPr>
          <w:b/>
          <w:bCs/>
          <w:color w:val="000000" w:themeColor="text1"/>
          <w:u w:val="single"/>
        </w:rPr>
        <w:t>Figure 6</w:t>
      </w:r>
      <w:r w:rsidR="000A4E06">
        <w:rPr>
          <w:b/>
          <w:bCs/>
          <w:color w:val="000000" w:themeColor="text1"/>
          <w:u w:val="single"/>
        </w:rPr>
        <w:t>.</w:t>
      </w:r>
      <w:r w:rsidRPr="00FB58E8">
        <w:rPr>
          <w:b/>
          <w:bCs/>
          <w:color w:val="000000" w:themeColor="text1"/>
          <w:u w:val="single"/>
        </w:rPr>
        <w:t>1 EM vibration test spectrum</w:t>
      </w:r>
      <w:bookmarkStart w:id="47" w:name="_5eypad6qdavj" w:colFirst="0" w:colLast="0"/>
      <w:bookmarkEnd w:id="47"/>
    </w:p>
    <w:p w14:paraId="1D8ECAC1" w14:textId="77777777" w:rsidR="00006B09" w:rsidRPr="000E74FF" w:rsidRDefault="00006B09" w:rsidP="000E74FF">
      <w:pPr>
        <w:jc w:val="center"/>
        <w:rPr>
          <w:b/>
          <w:bCs/>
          <w:color w:val="000000" w:themeColor="text1"/>
          <w:u w:val="single"/>
        </w:rPr>
      </w:pPr>
    </w:p>
    <w:p w14:paraId="5FCD8668" w14:textId="77777777" w:rsidR="00CC3ECA" w:rsidRPr="00B775F1" w:rsidRDefault="00247902" w:rsidP="00CC3ECA">
      <w:pPr>
        <w:pStyle w:val="2"/>
        <w:tabs>
          <w:tab w:val="clear" w:pos="360"/>
        </w:tabs>
        <w:rPr>
          <w:color w:val="000000" w:themeColor="text1"/>
        </w:rPr>
      </w:pPr>
      <w:bookmarkStart w:id="48" w:name="_Toc161952898"/>
      <w:r w:rsidRPr="00B775F1">
        <w:rPr>
          <w:color w:val="000000" w:themeColor="text1"/>
        </w:rPr>
        <w:t xml:space="preserve">6.1 </w:t>
      </w:r>
      <w:r w:rsidR="00CC3ECA" w:rsidRPr="00B775F1">
        <w:rPr>
          <w:color w:val="000000" w:themeColor="text1"/>
        </w:rPr>
        <w:t>DC/DC Converter Test</w:t>
      </w:r>
      <w:r w:rsidR="00CC3ECA">
        <w:rPr>
          <w:color w:val="000000" w:themeColor="text1"/>
        </w:rPr>
        <w:t xml:space="preserve"> (for overcharge)</w:t>
      </w:r>
      <w:bookmarkEnd w:id="48"/>
    </w:p>
    <w:p w14:paraId="709E1106" w14:textId="4A8621F9" w:rsidR="0015030B" w:rsidRPr="000F26A0" w:rsidRDefault="00CC3ECA" w:rsidP="000F26A0">
      <w:pPr>
        <w:pBdr>
          <w:top w:val="nil"/>
          <w:left w:val="nil"/>
          <w:bottom w:val="nil"/>
          <w:right w:val="nil"/>
          <w:between w:val="nil"/>
        </w:pBdr>
        <w:spacing w:after="120" w:line="240" w:lineRule="auto"/>
        <w:ind w:leftChars="-4" w:left="-8" w:firstLineChars="67" w:firstLine="141"/>
        <w:rPr>
          <w:color w:val="000000" w:themeColor="text1"/>
          <w:lang w:val="en-US" w:eastAsia="ja-JP"/>
        </w:rPr>
      </w:pPr>
      <w:r w:rsidRPr="00A46158">
        <w:rPr>
          <w:color w:val="000000" w:themeColor="text1"/>
          <w:lang w:val="en-US" w:eastAsia="ja-JP"/>
        </w:rPr>
        <w:t xml:space="preserve">The output of the solar cell is regulated by one DCDC converter to charge the battery. Connect an external power supply to the </w:t>
      </w:r>
      <w:r w:rsidR="00D657C1">
        <w:rPr>
          <w:color w:val="000000" w:themeColor="text1"/>
          <w:lang w:val="en-US" w:eastAsia="ja-JP"/>
        </w:rPr>
        <w:t>Backplane</w:t>
      </w:r>
      <w:r w:rsidRPr="00A46158">
        <w:rPr>
          <w:color w:val="000000" w:themeColor="text1"/>
          <w:lang w:val="en-US" w:eastAsia="ja-JP"/>
        </w:rPr>
        <w:t xml:space="preserve"> board and simulate the input voltage from the solar cell. Then, measure the DCDC output voltage from the connector that connects to the battery. The battery overcharge voltage is 4.8 </w:t>
      </w:r>
      <w:r w:rsidRPr="00A46158">
        <w:rPr>
          <w:color w:val="000000" w:themeColor="text1"/>
          <w:lang w:val="en-US" w:eastAsia="ja-JP"/>
        </w:rPr>
        <w:lastRenderedPageBreak/>
        <w:t xml:space="preserve">V or higher. When the DC/DC input voltage is supplied </w:t>
      </w:r>
      <w:r w:rsidR="004B4BE4">
        <w:rPr>
          <w:color w:val="000000" w:themeColor="text1"/>
          <w:lang w:val="en-US" w:eastAsia="ja-JP"/>
        </w:rPr>
        <w:t xml:space="preserve">4.8V </w:t>
      </w:r>
      <w:r w:rsidR="00E00A3F">
        <w:rPr>
          <w:color w:val="000000" w:themeColor="text1"/>
          <w:lang w:val="en-US" w:eastAsia="ja-JP"/>
        </w:rPr>
        <w:t>through 5.2V to</w:t>
      </w:r>
      <w:r w:rsidR="004B4BE4">
        <w:rPr>
          <w:color w:val="000000" w:themeColor="text1"/>
          <w:lang w:val="en-US" w:eastAsia="ja-JP"/>
        </w:rPr>
        <w:t xml:space="preserve"> 8</w:t>
      </w:r>
      <w:proofErr w:type="gramStart"/>
      <w:r w:rsidR="004B4BE4">
        <w:rPr>
          <w:color w:val="000000" w:themeColor="text1"/>
          <w:lang w:val="en-US" w:eastAsia="ja-JP"/>
        </w:rPr>
        <w:t>V</w:t>
      </w:r>
      <w:r w:rsidR="007873F8">
        <w:rPr>
          <w:color w:val="000000" w:themeColor="text1"/>
          <w:lang w:val="en-US" w:eastAsia="ja-JP"/>
        </w:rPr>
        <w:t xml:space="preserve"> </w:t>
      </w:r>
      <w:r w:rsidRPr="00A46158">
        <w:rPr>
          <w:color w:val="000000" w:themeColor="text1"/>
          <w:lang w:val="en-US" w:eastAsia="ja-JP"/>
        </w:rPr>
        <w:t>,</w:t>
      </w:r>
      <w:proofErr w:type="gramEnd"/>
      <w:r w:rsidRPr="00A46158">
        <w:rPr>
          <w:color w:val="000000" w:themeColor="text1"/>
          <w:lang w:val="en-US" w:eastAsia="ja-JP"/>
        </w:rPr>
        <w:t xml:space="preserve"> we </w:t>
      </w:r>
      <w:r w:rsidR="00D6750E">
        <w:rPr>
          <w:color w:val="000000" w:themeColor="text1"/>
          <w:lang w:val="en-US" w:eastAsia="ja-JP"/>
        </w:rPr>
        <w:t>confirmed</w:t>
      </w:r>
      <w:r w:rsidR="00363C16" w:rsidRPr="00A46158">
        <w:rPr>
          <w:color w:val="000000" w:themeColor="text1"/>
          <w:lang w:val="en-US" w:eastAsia="ja-JP"/>
        </w:rPr>
        <w:t xml:space="preserve"> </w:t>
      </w:r>
      <w:r w:rsidRPr="00A46158">
        <w:rPr>
          <w:color w:val="000000" w:themeColor="text1"/>
          <w:lang w:val="en-US" w:eastAsia="ja-JP"/>
        </w:rPr>
        <w:t xml:space="preserve">the DC/DC output voltage </w:t>
      </w:r>
      <w:r w:rsidR="00A75254">
        <w:rPr>
          <w:color w:val="000000" w:themeColor="text1"/>
          <w:lang w:val="en-US" w:eastAsia="ja-JP"/>
        </w:rPr>
        <w:t>is</w:t>
      </w:r>
      <w:r w:rsidRPr="00A46158">
        <w:rPr>
          <w:color w:val="000000" w:themeColor="text1"/>
          <w:lang w:val="en-US" w:eastAsia="ja-JP"/>
        </w:rPr>
        <w:t xml:space="preserve"> </w:t>
      </w:r>
      <w:r w:rsidR="00B506DE" w:rsidRPr="00B506DE">
        <w:rPr>
          <w:color w:val="000000" w:themeColor="text1"/>
          <w:lang w:val="en-US" w:eastAsia="ja-JP"/>
        </w:rPr>
        <w:t>approximately</w:t>
      </w:r>
      <w:r w:rsidR="00242E01" w:rsidRPr="00A46158">
        <w:rPr>
          <w:color w:val="000000" w:themeColor="text1"/>
          <w:lang w:val="en-US" w:eastAsia="ja-JP"/>
        </w:rPr>
        <w:t xml:space="preserve"> </w:t>
      </w:r>
      <w:r w:rsidRPr="00A46158">
        <w:rPr>
          <w:color w:val="000000" w:themeColor="text1"/>
          <w:lang w:val="en-US" w:eastAsia="ja-JP"/>
        </w:rPr>
        <w:t>4.2V</w:t>
      </w:r>
      <w:r w:rsidR="00C1682A">
        <w:rPr>
          <w:color w:val="000000" w:themeColor="text1"/>
          <w:lang w:val="en-US" w:eastAsia="ja-JP"/>
        </w:rPr>
        <w:t xml:space="preserve"> </w:t>
      </w:r>
      <w:r w:rsidRPr="00A46158">
        <w:rPr>
          <w:color w:val="000000" w:themeColor="text1"/>
          <w:lang w:val="en-US" w:eastAsia="ja-JP"/>
        </w:rPr>
        <w:t xml:space="preserve">by measuring the voltage at the </w:t>
      </w:r>
      <w:r w:rsidR="003D0D48" w:rsidRPr="00F278C8">
        <w:rPr>
          <w:rFonts w:ascii="Arial" w:eastAsia="Arial" w:hAnsi="Arial" w:cs="Arial"/>
          <w:noProof/>
          <w:color w:val="000000" w:themeColor="text1"/>
          <w:sz w:val="18"/>
          <w:szCs w:val="18"/>
        </w:rPr>
        <w:drawing>
          <wp:anchor distT="0" distB="0" distL="114300" distR="114300" simplePos="0" relativeHeight="251658257" behindDoc="0" locked="0" layoutInCell="1" allowOverlap="1" wp14:anchorId="442CF395" wp14:editId="30A4E571">
            <wp:simplePos x="0" y="0"/>
            <wp:positionH relativeFrom="margin">
              <wp:posOffset>953770</wp:posOffset>
            </wp:positionH>
            <wp:positionV relativeFrom="paragraph">
              <wp:posOffset>413385</wp:posOffset>
            </wp:positionV>
            <wp:extent cx="3403600" cy="2658745"/>
            <wp:effectExtent l="0" t="0" r="6350" b="8255"/>
            <wp:wrapTopAndBottom/>
            <wp:docPr id="1790039103" name="Picture 4"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39103" name="Picture 4" descr="A diagram of a battery&#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3600" cy="2658745"/>
                    </a:xfrm>
                    <a:prstGeom prst="rect">
                      <a:avLst/>
                    </a:prstGeom>
                    <a:noFill/>
                  </pic:spPr>
                </pic:pic>
              </a:graphicData>
            </a:graphic>
            <wp14:sizeRelH relativeFrom="margin">
              <wp14:pctWidth>0</wp14:pctWidth>
            </wp14:sizeRelH>
            <wp14:sizeRelV relativeFrom="margin">
              <wp14:pctHeight>0</wp14:pctHeight>
            </wp14:sizeRelV>
          </wp:anchor>
        </w:drawing>
      </w:r>
      <w:r w:rsidRPr="00A46158">
        <w:rPr>
          <w:color w:val="000000" w:themeColor="text1"/>
          <w:lang w:val="en-US" w:eastAsia="ja-JP"/>
        </w:rPr>
        <w:t>battery slot.</w:t>
      </w:r>
    </w:p>
    <w:p w14:paraId="07D62890" w14:textId="67EE93BE" w:rsidR="009C1AEA" w:rsidRDefault="00247902" w:rsidP="00274F11">
      <w:pPr>
        <w:jc w:val="center"/>
        <w:rPr>
          <w:ins w:id="49" w:author="Yudai Etsunaga" w:date="2024-08-29T22:15:00Z" w16du:dateUtc="2024-08-29T13:15:00Z"/>
          <w:b/>
          <w:bCs/>
          <w:u w:val="single"/>
        </w:rPr>
      </w:pPr>
      <w:r w:rsidRPr="00274F11">
        <w:rPr>
          <w:b/>
          <w:bCs/>
          <w:u w:val="single"/>
        </w:rPr>
        <w:t>Figure 6.</w:t>
      </w:r>
      <w:r w:rsidR="00AE31F8" w:rsidRPr="00274F11">
        <w:rPr>
          <w:b/>
          <w:bCs/>
          <w:u w:val="single"/>
        </w:rPr>
        <w:t>1-1</w:t>
      </w:r>
      <w:r w:rsidRPr="00274F11">
        <w:rPr>
          <w:b/>
          <w:bCs/>
          <w:u w:val="single"/>
        </w:rPr>
        <w:t xml:space="preserve"> Schematic Diagram of EPS Overcharge Protection Circuit</w:t>
      </w:r>
    </w:p>
    <w:p w14:paraId="4721C442" w14:textId="77777777" w:rsidR="00065C1D" w:rsidRDefault="00065C1D" w:rsidP="00274F11">
      <w:pPr>
        <w:jc w:val="center"/>
        <w:rPr>
          <w:b/>
          <w:bCs/>
          <w:u w:val="single"/>
        </w:rPr>
      </w:pPr>
    </w:p>
    <w:p w14:paraId="7DF1B0CE" w14:textId="2427A411" w:rsidR="00C974E0" w:rsidRPr="00F22B1C" w:rsidRDefault="00D45B0A" w:rsidP="00F22B1C">
      <w:pPr>
        <w:jc w:val="center"/>
        <w:rPr>
          <w:b/>
          <w:bCs/>
          <w:u w:val="single"/>
        </w:rPr>
      </w:pPr>
      <w:r w:rsidRPr="00F22B1C">
        <w:rPr>
          <w:noProof/>
        </w:rPr>
        <w:drawing>
          <wp:inline distT="0" distB="0" distL="0" distR="0" wp14:anchorId="0E6F711E" wp14:editId="3E386BD9">
            <wp:extent cx="3814854" cy="2550703"/>
            <wp:effectExtent l="0" t="0" r="0" b="2540"/>
            <wp:docPr id="16" name="Picture 15" descr="A machine with wires and a digital multimeter&#10;&#10;Description automatically generated">
              <a:extLst xmlns:a="http://schemas.openxmlformats.org/drawingml/2006/main">
                <a:ext uri="{FF2B5EF4-FFF2-40B4-BE49-F238E27FC236}">
                  <a16:creationId xmlns:a16="http://schemas.microsoft.com/office/drawing/2014/main" id="{129AEDD0-68CB-7292-15FA-8387F96DC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machine with wires and a digital multimeter&#10;&#10;Description automatically generated">
                      <a:extLst>
                        <a:ext uri="{FF2B5EF4-FFF2-40B4-BE49-F238E27FC236}">
                          <a16:creationId xmlns:a16="http://schemas.microsoft.com/office/drawing/2014/main" id="{129AEDD0-68CB-7292-15FA-8387F96DC7D2}"/>
                        </a:ext>
                      </a:extLst>
                    </pic:cNvPr>
                    <pic:cNvPicPr>
                      <a:picLocks noChangeAspect="1"/>
                    </pic:cNvPicPr>
                  </pic:nvPicPr>
                  <pic:blipFill>
                    <a:blip r:embed="rId31"/>
                    <a:stretch>
                      <a:fillRect/>
                    </a:stretch>
                  </pic:blipFill>
                  <pic:spPr>
                    <a:xfrm>
                      <a:off x="0" y="0"/>
                      <a:ext cx="3828673" cy="2559943"/>
                    </a:xfrm>
                    <a:prstGeom prst="rect">
                      <a:avLst/>
                    </a:prstGeom>
                  </pic:spPr>
                </pic:pic>
              </a:graphicData>
            </a:graphic>
          </wp:inline>
        </w:drawing>
      </w:r>
    </w:p>
    <w:p w14:paraId="78DC27C6" w14:textId="620FE98F" w:rsidR="00CC3ECA" w:rsidRDefault="00247902" w:rsidP="00F22B1C">
      <w:pPr>
        <w:spacing w:after="240"/>
        <w:ind w:right="30"/>
        <w:jc w:val="center"/>
        <w:rPr>
          <w:b/>
          <w:bCs/>
          <w:color w:val="000000" w:themeColor="text1"/>
          <w:u w:val="single"/>
        </w:rPr>
      </w:pPr>
      <w:r w:rsidRPr="00FB58E8">
        <w:rPr>
          <w:b/>
          <w:bCs/>
          <w:color w:val="000000" w:themeColor="text1"/>
          <w:u w:val="single"/>
        </w:rPr>
        <w:t>Figure 6.</w:t>
      </w:r>
      <w:r w:rsidR="00AE31F8">
        <w:rPr>
          <w:b/>
          <w:bCs/>
          <w:color w:val="000000" w:themeColor="text1"/>
          <w:u w:val="single"/>
        </w:rPr>
        <w:t>1-2</w:t>
      </w:r>
      <w:r w:rsidRPr="00FB58E8">
        <w:rPr>
          <w:b/>
          <w:bCs/>
          <w:color w:val="000000" w:themeColor="text1"/>
          <w:u w:val="single"/>
        </w:rPr>
        <w:t xml:space="preserve"> DC/DC Converter Test Setup</w:t>
      </w:r>
    </w:p>
    <w:p w14:paraId="5D3544F6" w14:textId="7733D41A" w:rsidR="00C6516A" w:rsidRDefault="00C6516A" w:rsidP="00C6516A">
      <w:pPr>
        <w:pStyle w:val="4"/>
        <w:spacing w:line="276" w:lineRule="auto"/>
        <w:jc w:val="center"/>
        <w:rPr>
          <w:color w:val="000000" w:themeColor="text1"/>
          <w:u w:val="single"/>
        </w:rPr>
      </w:pPr>
      <w:r w:rsidRPr="00FB58E8">
        <w:rPr>
          <w:color w:val="000000" w:themeColor="text1"/>
          <w:u w:val="single"/>
        </w:rPr>
        <w:t>Table 6.</w:t>
      </w:r>
      <w:r w:rsidR="00AE31F8">
        <w:rPr>
          <w:color w:val="000000" w:themeColor="text1"/>
          <w:u w:val="single"/>
        </w:rPr>
        <w:t>1-1</w:t>
      </w:r>
      <w:r w:rsidRPr="00FB58E8">
        <w:rPr>
          <w:color w:val="000000" w:themeColor="text1"/>
          <w:u w:val="single"/>
        </w:rPr>
        <w:t xml:space="preserve"> </w:t>
      </w:r>
      <w:ins w:id="50" w:author="Yudai Etsunaga" w:date="2024-09-02T15:58:00Z" w16du:dateUtc="2024-09-02T06:58:00Z">
        <w:r w:rsidR="00273AA0">
          <w:rPr>
            <w:color w:val="000000" w:themeColor="text1"/>
            <w:u w:val="single"/>
          </w:rPr>
          <w:t xml:space="preserve">EM </w:t>
        </w:r>
        <w:r w:rsidR="00273AA0" w:rsidRPr="002806C2">
          <w:rPr>
            <w:color w:val="000000" w:themeColor="text1"/>
            <w:u w:val="single"/>
          </w:rPr>
          <w:t>Test Results of the D</w:t>
        </w:r>
        <w:r w:rsidR="00273AA0">
          <w:rPr>
            <w:color w:val="000000" w:themeColor="text1"/>
            <w:u w:val="single"/>
          </w:rPr>
          <w:t xml:space="preserve">RAGONFLY’s </w:t>
        </w:r>
        <w:r w:rsidR="00273AA0" w:rsidRPr="002806C2">
          <w:rPr>
            <w:color w:val="000000" w:themeColor="text1"/>
            <w:u w:val="single"/>
          </w:rPr>
          <w:t>DC/DC Converter</w:t>
        </w:r>
      </w:ins>
      <w:del w:id="51" w:author="Yudai Etsunaga" w:date="2024-09-02T15:58:00Z" w16du:dateUtc="2024-09-02T06:58:00Z">
        <w:r w:rsidRPr="00FB58E8" w:rsidDel="00273AA0">
          <w:rPr>
            <w:color w:val="000000" w:themeColor="text1"/>
            <w:u w:val="single"/>
          </w:rPr>
          <w:delText xml:space="preserve">Results of </w:delText>
        </w:r>
        <w:r w:rsidR="00CC3ECA" w:rsidDel="00273AA0">
          <w:rPr>
            <w:color w:val="000000" w:themeColor="text1"/>
            <w:u w:val="single"/>
          </w:rPr>
          <w:delText>E</w:delText>
        </w:r>
        <w:r w:rsidRPr="00FB58E8" w:rsidDel="00273AA0">
          <w:rPr>
            <w:color w:val="000000" w:themeColor="text1"/>
            <w:u w:val="single"/>
          </w:rPr>
          <w:delText>M</w:delText>
        </w:r>
        <w:r w:rsidR="00CE5C3A" w:rsidRPr="00FB58E8" w:rsidDel="00273AA0">
          <w:rPr>
            <w:color w:val="000000" w:themeColor="text1"/>
            <w:u w:val="single"/>
          </w:rPr>
          <w:delText xml:space="preserve"> board</w:delText>
        </w:r>
        <w:r w:rsidRPr="00FB58E8" w:rsidDel="00273AA0">
          <w:rPr>
            <w:color w:val="000000" w:themeColor="text1"/>
            <w:u w:val="single"/>
          </w:rPr>
          <w:delText xml:space="preserve"> DC/DC Converter Test</w:delText>
        </w:r>
      </w:del>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8"/>
        <w:gridCol w:w="1148"/>
        <w:gridCol w:w="1149"/>
        <w:gridCol w:w="1149"/>
        <w:gridCol w:w="1149"/>
        <w:gridCol w:w="1149"/>
        <w:gridCol w:w="2124"/>
      </w:tblGrid>
      <w:tr w:rsidR="00AC1FBA" w:rsidRPr="00AC1FBA" w14:paraId="1E64EFF3" w14:textId="77777777" w:rsidTr="00E11229">
        <w:trPr>
          <w:trHeight w:val="315"/>
          <w:jc w:val="center"/>
        </w:trPr>
        <w:tc>
          <w:tcPr>
            <w:tcW w:w="637" w:type="pct"/>
            <w:shd w:val="clear" w:color="auto" w:fill="C9DAF8"/>
            <w:vAlign w:val="center"/>
            <w:hideMark/>
          </w:tcPr>
          <w:p w14:paraId="0C5A59AB"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 </w:t>
            </w:r>
          </w:p>
        </w:tc>
        <w:tc>
          <w:tcPr>
            <w:tcW w:w="1911" w:type="pct"/>
            <w:gridSpan w:val="3"/>
            <w:shd w:val="clear" w:color="auto" w:fill="C9DAF8"/>
            <w:vAlign w:val="center"/>
            <w:hideMark/>
          </w:tcPr>
          <w:p w14:paraId="012EAF7F"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Before environment test</w:t>
            </w:r>
          </w:p>
        </w:tc>
        <w:tc>
          <w:tcPr>
            <w:tcW w:w="2452" w:type="pct"/>
            <w:gridSpan w:val="3"/>
            <w:shd w:val="clear" w:color="auto" w:fill="C9DAF8"/>
            <w:vAlign w:val="center"/>
            <w:hideMark/>
          </w:tcPr>
          <w:p w14:paraId="770F3B5A"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After environment test</w:t>
            </w:r>
          </w:p>
        </w:tc>
      </w:tr>
      <w:tr w:rsidR="00AC1FBA" w:rsidRPr="00AC1FBA" w14:paraId="1DCCEDB4" w14:textId="77777777" w:rsidTr="00FF0378">
        <w:trPr>
          <w:trHeight w:val="60"/>
          <w:jc w:val="center"/>
        </w:trPr>
        <w:tc>
          <w:tcPr>
            <w:tcW w:w="637" w:type="pct"/>
            <w:shd w:val="clear" w:color="auto" w:fill="C9DAF8"/>
            <w:vAlign w:val="center"/>
            <w:hideMark/>
          </w:tcPr>
          <w:p w14:paraId="2155ECDC"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Solar Panel Axis</w:t>
            </w:r>
          </w:p>
        </w:tc>
        <w:tc>
          <w:tcPr>
            <w:tcW w:w="637" w:type="pct"/>
            <w:shd w:val="clear" w:color="auto" w:fill="C9DAF8"/>
            <w:vAlign w:val="center"/>
            <w:hideMark/>
          </w:tcPr>
          <w:p w14:paraId="786C7482"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DC Input Voltage (V)</w:t>
            </w:r>
          </w:p>
        </w:tc>
        <w:tc>
          <w:tcPr>
            <w:tcW w:w="637" w:type="pct"/>
            <w:shd w:val="clear" w:color="auto" w:fill="C9DAF8"/>
            <w:vAlign w:val="center"/>
            <w:hideMark/>
          </w:tcPr>
          <w:p w14:paraId="73BE8F17"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Input Current (A)</w:t>
            </w:r>
          </w:p>
        </w:tc>
        <w:tc>
          <w:tcPr>
            <w:tcW w:w="637" w:type="pct"/>
            <w:shd w:val="clear" w:color="auto" w:fill="C9DAF8"/>
            <w:vAlign w:val="center"/>
            <w:hideMark/>
          </w:tcPr>
          <w:p w14:paraId="70846CE6"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DC/DC Output (V)</w:t>
            </w:r>
          </w:p>
        </w:tc>
        <w:tc>
          <w:tcPr>
            <w:tcW w:w="637" w:type="pct"/>
            <w:shd w:val="clear" w:color="auto" w:fill="C9DAF8"/>
            <w:vAlign w:val="center"/>
            <w:hideMark/>
          </w:tcPr>
          <w:p w14:paraId="2352A406"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DC Input Voltage (V)</w:t>
            </w:r>
          </w:p>
        </w:tc>
        <w:tc>
          <w:tcPr>
            <w:tcW w:w="637" w:type="pct"/>
            <w:shd w:val="clear" w:color="auto" w:fill="C9DAF8"/>
            <w:vAlign w:val="center"/>
            <w:hideMark/>
          </w:tcPr>
          <w:p w14:paraId="346B4662"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Input Current (A)</w:t>
            </w:r>
          </w:p>
        </w:tc>
        <w:tc>
          <w:tcPr>
            <w:tcW w:w="1178" w:type="pct"/>
            <w:shd w:val="clear" w:color="auto" w:fill="C9DAF8"/>
            <w:vAlign w:val="center"/>
            <w:hideMark/>
          </w:tcPr>
          <w:p w14:paraId="1277ED07" w14:textId="77777777" w:rsidR="00AC1FBA" w:rsidRPr="00AC1FBA" w:rsidRDefault="00AC1FBA" w:rsidP="00AC1FBA">
            <w:pPr>
              <w:tabs>
                <w:tab w:val="clear" w:pos="360"/>
              </w:tabs>
              <w:spacing w:line="240" w:lineRule="auto"/>
              <w:jc w:val="center"/>
              <w:rPr>
                <w:rFonts w:eastAsia="Times New Roman"/>
                <w:b/>
                <w:bCs/>
                <w:color w:val="000000"/>
                <w:sz w:val="18"/>
                <w:szCs w:val="18"/>
                <w:lang w:val="en-US" w:eastAsia="ja-JP"/>
              </w:rPr>
            </w:pPr>
            <w:r w:rsidRPr="00AC1FBA">
              <w:rPr>
                <w:rFonts w:eastAsia="Times New Roman"/>
                <w:b/>
                <w:bCs/>
                <w:color w:val="000000" w:themeColor="text1"/>
                <w:sz w:val="18"/>
                <w:szCs w:val="18"/>
                <w:lang w:eastAsia="ja-JP"/>
              </w:rPr>
              <w:t>DC/DC Output (V)</w:t>
            </w:r>
          </w:p>
        </w:tc>
      </w:tr>
      <w:tr w:rsidR="00AC1FBA" w:rsidRPr="00AC1FBA" w14:paraId="54E038C5" w14:textId="77777777" w:rsidTr="00E11229">
        <w:trPr>
          <w:trHeight w:val="315"/>
          <w:jc w:val="center"/>
        </w:trPr>
        <w:tc>
          <w:tcPr>
            <w:tcW w:w="637" w:type="pct"/>
            <w:vMerge w:val="restart"/>
            <w:shd w:val="clear" w:color="auto" w:fill="auto"/>
            <w:vAlign w:val="center"/>
            <w:hideMark/>
          </w:tcPr>
          <w:p w14:paraId="59C7C2CB" w14:textId="7777777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-X-axis</w:t>
            </w:r>
          </w:p>
        </w:tc>
        <w:tc>
          <w:tcPr>
            <w:tcW w:w="637" w:type="pct"/>
            <w:shd w:val="clear" w:color="auto" w:fill="auto"/>
            <w:vAlign w:val="center"/>
            <w:hideMark/>
          </w:tcPr>
          <w:p w14:paraId="5F88CC9F" w14:textId="4C4A777D" w:rsidR="00AC1FBA" w:rsidRPr="00AC1FBA" w:rsidRDefault="00AC1FBA" w:rsidP="00AC1FBA">
            <w:pPr>
              <w:tabs>
                <w:tab w:val="clear" w:pos="360"/>
              </w:tabs>
              <w:spacing w:line="240" w:lineRule="auto"/>
              <w:jc w:val="center"/>
              <w:rPr>
                <w:rFonts w:eastAsia="Times New Roman"/>
                <w:color w:val="000000"/>
                <w:sz w:val="18"/>
                <w:szCs w:val="18"/>
                <w:lang w:eastAsia="ja-JP"/>
              </w:rPr>
            </w:pPr>
            <w:r w:rsidRPr="00AC1FBA">
              <w:rPr>
                <w:rFonts w:eastAsia="Times New Roman"/>
                <w:color w:val="000000" w:themeColor="text1"/>
                <w:sz w:val="18"/>
                <w:szCs w:val="18"/>
                <w:lang w:eastAsia="ja-JP"/>
              </w:rPr>
              <w:t>4.</w:t>
            </w:r>
            <w:r w:rsidRPr="3A26BAE9">
              <w:rPr>
                <w:rFonts w:eastAsia="Times New Roman"/>
                <w:color w:val="000000" w:themeColor="text1"/>
                <w:sz w:val="18"/>
                <w:szCs w:val="18"/>
                <w:lang w:eastAsia="ja-JP"/>
              </w:rPr>
              <w:t>8</w:t>
            </w:r>
            <w:r w:rsidR="23B7C910" w:rsidRPr="3A26BAE9">
              <w:rPr>
                <w:rFonts w:eastAsia="Times New Roman"/>
                <w:color w:val="000000" w:themeColor="text1"/>
                <w:sz w:val="18"/>
                <w:szCs w:val="18"/>
                <w:lang w:eastAsia="ja-JP"/>
              </w:rPr>
              <w:t>0</w:t>
            </w:r>
          </w:p>
        </w:tc>
        <w:tc>
          <w:tcPr>
            <w:tcW w:w="637" w:type="pct"/>
            <w:shd w:val="clear" w:color="auto" w:fill="auto"/>
            <w:vAlign w:val="center"/>
            <w:hideMark/>
          </w:tcPr>
          <w:p w14:paraId="1E1ED8AA" w14:textId="7777777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0.022</w:t>
            </w:r>
          </w:p>
        </w:tc>
        <w:tc>
          <w:tcPr>
            <w:tcW w:w="637" w:type="pct"/>
            <w:shd w:val="clear" w:color="auto" w:fill="auto"/>
            <w:vAlign w:val="center"/>
            <w:hideMark/>
          </w:tcPr>
          <w:p w14:paraId="206AB0A0" w14:textId="15EFCF28"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c>
          <w:tcPr>
            <w:tcW w:w="637" w:type="pct"/>
            <w:shd w:val="clear" w:color="auto" w:fill="auto"/>
            <w:vAlign w:val="center"/>
            <w:hideMark/>
          </w:tcPr>
          <w:p w14:paraId="3806ACD0" w14:textId="21CDA91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sidRPr="571FF542">
              <w:rPr>
                <w:rFonts w:eastAsia="Times New Roman"/>
                <w:color w:val="000000" w:themeColor="text1"/>
                <w:sz w:val="18"/>
                <w:szCs w:val="18"/>
                <w:lang w:eastAsia="ja-JP"/>
              </w:rPr>
              <w:t>8</w:t>
            </w:r>
            <w:r w:rsidR="4318993A" w:rsidRPr="571FF542">
              <w:rPr>
                <w:rFonts w:eastAsia="Times New Roman"/>
                <w:color w:val="000000" w:themeColor="text1"/>
                <w:sz w:val="18"/>
                <w:szCs w:val="18"/>
                <w:lang w:eastAsia="ja-JP"/>
              </w:rPr>
              <w:t>0</w:t>
            </w:r>
          </w:p>
        </w:tc>
        <w:tc>
          <w:tcPr>
            <w:tcW w:w="637" w:type="pct"/>
            <w:shd w:val="clear" w:color="auto" w:fill="auto"/>
            <w:vAlign w:val="center"/>
            <w:hideMark/>
          </w:tcPr>
          <w:p w14:paraId="7320745C" w14:textId="2BEAF21F"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w:t>
            </w:r>
            <w:r w:rsidR="00A31D46" w:rsidRPr="00AC1FBA">
              <w:rPr>
                <w:rFonts w:eastAsia="Times New Roman"/>
                <w:color w:val="000000" w:themeColor="text1"/>
                <w:sz w:val="18"/>
                <w:szCs w:val="18"/>
                <w:lang w:eastAsia="ja-JP"/>
              </w:rPr>
              <w:t>02</w:t>
            </w:r>
            <w:r w:rsidR="00A07069">
              <w:rPr>
                <w:rFonts w:eastAsia="Times New Roman"/>
                <w:color w:val="000000" w:themeColor="text1"/>
                <w:sz w:val="18"/>
                <w:szCs w:val="18"/>
                <w:lang w:eastAsia="ja-JP"/>
              </w:rPr>
              <w:t>1</w:t>
            </w:r>
          </w:p>
        </w:tc>
        <w:tc>
          <w:tcPr>
            <w:tcW w:w="1178" w:type="pct"/>
            <w:shd w:val="clear" w:color="auto" w:fill="auto"/>
            <w:vAlign w:val="center"/>
            <w:hideMark/>
          </w:tcPr>
          <w:p w14:paraId="3F1CF498" w14:textId="6F5758C4"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r>
      <w:tr w:rsidR="00AC1FBA" w:rsidRPr="00AC1FBA" w14:paraId="1D9B834D" w14:textId="77777777" w:rsidTr="00E11229">
        <w:trPr>
          <w:trHeight w:val="315"/>
          <w:jc w:val="center"/>
        </w:trPr>
        <w:tc>
          <w:tcPr>
            <w:tcW w:w="637" w:type="pct"/>
            <w:vMerge/>
            <w:vAlign w:val="center"/>
            <w:hideMark/>
          </w:tcPr>
          <w:p w14:paraId="38EEB755" w14:textId="77777777" w:rsidR="00AC1FBA" w:rsidRPr="00AC1FBA" w:rsidRDefault="00AC1FBA" w:rsidP="00AC1FBA">
            <w:pPr>
              <w:tabs>
                <w:tab w:val="clear" w:pos="360"/>
              </w:tabs>
              <w:spacing w:line="240" w:lineRule="auto"/>
              <w:jc w:val="left"/>
              <w:rPr>
                <w:rFonts w:eastAsia="Times New Roman"/>
                <w:color w:val="000000"/>
                <w:sz w:val="18"/>
                <w:szCs w:val="18"/>
                <w:lang w:val="en-US" w:eastAsia="ja-JP"/>
              </w:rPr>
            </w:pPr>
          </w:p>
        </w:tc>
        <w:tc>
          <w:tcPr>
            <w:tcW w:w="637" w:type="pct"/>
            <w:shd w:val="clear" w:color="auto" w:fill="auto"/>
            <w:vAlign w:val="center"/>
            <w:hideMark/>
          </w:tcPr>
          <w:p w14:paraId="38FC0295" w14:textId="0C8B65F1"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5</w:t>
            </w:r>
            <w:r w:rsidR="4DD6C63D" w:rsidRPr="571FF542">
              <w:rPr>
                <w:rFonts w:eastAsia="Times New Roman"/>
                <w:color w:val="000000" w:themeColor="text1"/>
                <w:sz w:val="18"/>
                <w:szCs w:val="18"/>
                <w:lang w:eastAsia="ja-JP"/>
              </w:rPr>
              <w:t>.00</w:t>
            </w:r>
          </w:p>
        </w:tc>
        <w:tc>
          <w:tcPr>
            <w:tcW w:w="637" w:type="pct"/>
            <w:shd w:val="clear" w:color="auto" w:fill="auto"/>
            <w:vAlign w:val="center"/>
            <w:hideMark/>
          </w:tcPr>
          <w:p w14:paraId="36FBEBA4" w14:textId="7777777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0.022</w:t>
            </w:r>
          </w:p>
        </w:tc>
        <w:tc>
          <w:tcPr>
            <w:tcW w:w="637" w:type="pct"/>
            <w:shd w:val="clear" w:color="auto" w:fill="auto"/>
            <w:vAlign w:val="center"/>
            <w:hideMark/>
          </w:tcPr>
          <w:p w14:paraId="798BC06D" w14:textId="04F53850"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c>
          <w:tcPr>
            <w:tcW w:w="637" w:type="pct"/>
            <w:shd w:val="clear" w:color="auto" w:fill="auto"/>
            <w:vAlign w:val="center"/>
            <w:hideMark/>
          </w:tcPr>
          <w:p w14:paraId="01620B3D" w14:textId="57775B11"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5</w:t>
            </w:r>
            <w:r w:rsidR="63D861D2" w:rsidRPr="571FF542">
              <w:rPr>
                <w:rFonts w:eastAsia="Times New Roman"/>
                <w:color w:val="000000" w:themeColor="text1"/>
                <w:sz w:val="18"/>
                <w:szCs w:val="18"/>
                <w:lang w:eastAsia="ja-JP"/>
              </w:rPr>
              <w:t>.00</w:t>
            </w:r>
          </w:p>
        </w:tc>
        <w:tc>
          <w:tcPr>
            <w:tcW w:w="637" w:type="pct"/>
            <w:shd w:val="clear" w:color="auto" w:fill="auto"/>
            <w:vAlign w:val="center"/>
            <w:hideMark/>
          </w:tcPr>
          <w:p w14:paraId="2955DD88" w14:textId="4E7E181F" w:rsidR="00AC1FBA" w:rsidRPr="00AC1FBA" w:rsidRDefault="00A31D46"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w:t>
            </w:r>
            <w:r w:rsidR="00023A66">
              <w:rPr>
                <w:rFonts w:eastAsia="Times New Roman"/>
                <w:color w:val="000000" w:themeColor="text1"/>
                <w:sz w:val="18"/>
                <w:szCs w:val="18"/>
                <w:lang w:eastAsia="ja-JP"/>
              </w:rPr>
              <w:t>0</w:t>
            </w:r>
          </w:p>
        </w:tc>
        <w:tc>
          <w:tcPr>
            <w:tcW w:w="1178" w:type="pct"/>
            <w:shd w:val="clear" w:color="auto" w:fill="auto"/>
            <w:vAlign w:val="center"/>
            <w:hideMark/>
          </w:tcPr>
          <w:p w14:paraId="5E2070FD" w14:textId="56704CE7"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r>
      <w:tr w:rsidR="00560FC3" w:rsidRPr="00AC1FBA" w14:paraId="62F8B13B" w14:textId="77777777" w:rsidTr="00FF0378">
        <w:trPr>
          <w:trHeight w:val="315"/>
          <w:jc w:val="center"/>
        </w:trPr>
        <w:tc>
          <w:tcPr>
            <w:tcW w:w="637" w:type="pct"/>
            <w:vMerge/>
            <w:vAlign w:val="center"/>
          </w:tcPr>
          <w:p w14:paraId="7B508CFD" w14:textId="77777777" w:rsidR="00560FC3" w:rsidRPr="00AC1FBA" w:rsidRDefault="00560FC3" w:rsidP="00560FC3">
            <w:pPr>
              <w:tabs>
                <w:tab w:val="clear" w:pos="360"/>
              </w:tabs>
              <w:spacing w:line="240" w:lineRule="auto"/>
              <w:jc w:val="left"/>
              <w:rPr>
                <w:rFonts w:eastAsia="Times New Roman"/>
                <w:color w:val="000000"/>
                <w:sz w:val="18"/>
                <w:szCs w:val="18"/>
                <w:lang w:val="en-US" w:eastAsia="ja-JP"/>
              </w:rPr>
            </w:pPr>
          </w:p>
        </w:tc>
        <w:tc>
          <w:tcPr>
            <w:tcW w:w="637" w:type="pct"/>
            <w:shd w:val="clear" w:color="auto" w:fill="auto"/>
            <w:vAlign w:val="center"/>
          </w:tcPr>
          <w:p w14:paraId="5C3DC630" w14:textId="6559422F" w:rsidR="00560FC3" w:rsidRPr="00AC1FBA" w:rsidRDefault="00560FC3" w:rsidP="00560FC3">
            <w:pPr>
              <w:tabs>
                <w:tab w:val="clear" w:pos="360"/>
              </w:tabs>
              <w:spacing w:line="240" w:lineRule="auto"/>
              <w:jc w:val="center"/>
              <w:rPr>
                <w:rFonts w:eastAsia="Times New Roman"/>
                <w:color w:val="000000" w:themeColor="text1"/>
                <w:sz w:val="18"/>
                <w:szCs w:val="18"/>
                <w:lang w:eastAsia="ja-JP"/>
              </w:rPr>
            </w:pPr>
            <w:r w:rsidRPr="00AC1FBA">
              <w:rPr>
                <w:rFonts w:eastAsia="Times New Roman"/>
                <w:color w:val="000000" w:themeColor="text1"/>
                <w:sz w:val="18"/>
                <w:szCs w:val="18"/>
                <w:lang w:eastAsia="ja-JP"/>
              </w:rPr>
              <w:t>5</w:t>
            </w:r>
            <w:r w:rsidRPr="390563F7">
              <w:rPr>
                <w:rFonts w:eastAsia="Times New Roman"/>
                <w:color w:val="000000" w:themeColor="text1"/>
                <w:sz w:val="18"/>
                <w:szCs w:val="18"/>
                <w:lang w:eastAsia="ja-JP"/>
              </w:rPr>
              <w:t>.</w:t>
            </w:r>
            <w:r>
              <w:rPr>
                <w:rFonts w:eastAsia="Times New Roman"/>
                <w:color w:val="000000" w:themeColor="text1"/>
                <w:sz w:val="18"/>
                <w:szCs w:val="18"/>
                <w:lang w:eastAsia="ja-JP"/>
              </w:rPr>
              <w:t>20</w:t>
            </w:r>
          </w:p>
        </w:tc>
        <w:tc>
          <w:tcPr>
            <w:tcW w:w="637" w:type="pct"/>
            <w:shd w:val="clear" w:color="auto" w:fill="auto"/>
            <w:vAlign w:val="center"/>
          </w:tcPr>
          <w:p w14:paraId="48E8F814" w14:textId="7495D654" w:rsidR="00560FC3" w:rsidRPr="00AC1FBA" w:rsidRDefault="00560FC3" w:rsidP="00560FC3">
            <w:pPr>
              <w:tabs>
                <w:tab w:val="clear" w:pos="360"/>
              </w:tabs>
              <w:spacing w:line="240" w:lineRule="auto"/>
              <w:jc w:val="center"/>
              <w:rPr>
                <w:rFonts w:eastAsia="Times New Roman"/>
                <w:color w:val="000000" w:themeColor="text1"/>
                <w:sz w:val="18"/>
                <w:szCs w:val="18"/>
                <w:lang w:eastAsia="ja-JP"/>
              </w:rPr>
            </w:pPr>
            <w:r w:rsidRPr="00AC1FBA">
              <w:rPr>
                <w:rFonts w:eastAsia="Times New Roman"/>
                <w:color w:val="000000" w:themeColor="text1"/>
                <w:sz w:val="18"/>
                <w:szCs w:val="18"/>
                <w:lang w:eastAsia="ja-JP"/>
              </w:rPr>
              <w:t>0.022</w:t>
            </w:r>
          </w:p>
        </w:tc>
        <w:tc>
          <w:tcPr>
            <w:tcW w:w="637" w:type="pct"/>
            <w:shd w:val="clear" w:color="auto" w:fill="auto"/>
            <w:vAlign w:val="center"/>
          </w:tcPr>
          <w:p w14:paraId="2C81EC89" w14:textId="33B6A543" w:rsidR="00560FC3" w:rsidRPr="00AC1FBA" w:rsidRDefault="00560FC3" w:rsidP="00560FC3">
            <w:pPr>
              <w:tabs>
                <w:tab w:val="clear" w:pos="360"/>
              </w:tabs>
              <w:spacing w:line="240" w:lineRule="auto"/>
              <w:jc w:val="center"/>
              <w:rPr>
                <w:rFonts w:eastAsia="Times New Roman"/>
                <w:color w:val="000000" w:themeColor="text1"/>
                <w:sz w:val="18"/>
                <w:szCs w:val="18"/>
                <w:lang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c>
          <w:tcPr>
            <w:tcW w:w="637" w:type="pct"/>
            <w:shd w:val="clear" w:color="auto" w:fill="auto"/>
            <w:vAlign w:val="center"/>
          </w:tcPr>
          <w:p w14:paraId="0F5C125F" w14:textId="115DF3F9" w:rsidR="00560FC3" w:rsidRPr="00AC1FBA" w:rsidRDefault="00560FC3" w:rsidP="00560FC3">
            <w:pPr>
              <w:tabs>
                <w:tab w:val="clear" w:pos="360"/>
              </w:tabs>
              <w:spacing w:line="240" w:lineRule="auto"/>
              <w:jc w:val="center"/>
              <w:rPr>
                <w:rFonts w:eastAsia="Times New Roman"/>
                <w:color w:val="000000" w:themeColor="text1"/>
                <w:sz w:val="18"/>
                <w:szCs w:val="18"/>
                <w:lang w:eastAsia="ja-JP"/>
              </w:rPr>
            </w:pPr>
            <w:r w:rsidRPr="00AC1FBA">
              <w:rPr>
                <w:rFonts w:eastAsia="Times New Roman"/>
                <w:color w:val="000000" w:themeColor="text1"/>
                <w:sz w:val="18"/>
                <w:szCs w:val="18"/>
                <w:lang w:eastAsia="ja-JP"/>
              </w:rPr>
              <w:t>5</w:t>
            </w:r>
            <w:r w:rsidRPr="13F0D901">
              <w:rPr>
                <w:rFonts w:eastAsia="Times New Roman"/>
                <w:color w:val="000000" w:themeColor="text1"/>
                <w:sz w:val="18"/>
                <w:szCs w:val="18"/>
                <w:lang w:eastAsia="ja-JP"/>
              </w:rPr>
              <w:t>.</w:t>
            </w:r>
            <w:r w:rsidRPr="5CCEFD1A">
              <w:rPr>
                <w:rFonts w:eastAsia="Times New Roman"/>
                <w:color w:val="000000" w:themeColor="text1"/>
                <w:sz w:val="18"/>
                <w:szCs w:val="18"/>
                <w:lang w:eastAsia="ja-JP"/>
              </w:rPr>
              <w:t>00</w:t>
            </w:r>
          </w:p>
        </w:tc>
        <w:tc>
          <w:tcPr>
            <w:tcW w:w="637" w:type="pct"/>
            <w:shd w:val="clear" w:color="auto" w:fill="auto"/>
            <w:vAlign w:val="center"/>
          </w:tcPr>
          <w:p w14:paraId="5A398EBE" w14:textId="4F8D9BB0" w:rsidR="00560FC3" w:rsidRPr="00AC1FBA" w:rsidRDefault="00A31D46" w:rsidP="00560FC3">
            <w:pPr>
              <w:tabs>
                <w:tab w:val="clear" w:pos="360"/>
              </w:tabs>
              <w:spacing w:line="240" w:lineRule="auto"/>
              <w:jc w:val="center"/>
              <w:rPr>
                <w:rFonts w:eastAsia="Times New Roman"/>
                <w:color w:val="000000" w:themeColor="text1"/>
                <w:sz w:val="18"/>
                <w:szCs w:val="18"/>
                <w:lang w:eastAsia="ja-JP"/>
              </w:rPr>
            </w:pPr>
            <w:r w:rsidRPr="00AC1FBA">
              <w:rPr>
                <w:rFonts w:eastAsia="Times New Roman"/>
                <w:color w:val="000000" w:themeColor="text1"/>
                <w:sz w:val="18"/>
                <w:szCs w:val="18"/>
                <w:lang w:eastAsia="ja-JP"/>
              </w:rPr>
              <w:t>0.02</w:t>
            </w:r>
            <w:r>
              <w:rPr>
                <w:rFonts w:eastAsia="Times New Roman"/>
                <w:color w:val="000000" w:themeColor="text1"/>
                <w:sz w:val="18"/>
                <w:szCs w:val="18"/>
                <w:lang w:eastAsia="ja-JP"/>
              </w:rPr>
              <w:t>2</w:t>
            </w:r>
          </w:p>
        </w:tc>
        <w:tc>
          <w:tcPr>
            <w:tcW w:w="1178" w:type="pct"/>
            <w:shd w:val="clear" w:color="auto" w:fill="auto"/>
            <w:vAlign w:val="center"/>
          </w:tcPr>
          <w:p w14:paraId="6D25ECC2" w14:textId="06777BDC" w:rsidR="00560FC3" w:rsidRPr="00AC1FBA" w:rsidRDefault="00560FC3" w:rsidP="00560FC3">
            <w:pPr>
              <w:tabs>
                <w:tab w:val="clear" w:pos="360"/>
              </w:tabs>
              <w:spacing w:line="240" w:lineRule="auto"/>
              <w:jc w:val="center"/>
              <w:rPr>
                <w:rFonts w:eastAsia="Times New Roman"/>
                <w:color w:val="000000" w:themeColor="text1"/>
                <w:sz w:val="18"/>
                <w:szCs w:val="18"/>
                <w:lang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r>
      <w:tr w:rsidR="00AC1FBA" w:rsidRPr="00AC1FBA" w14:paraId="2172ECAB" w14:textId="77777777" w:rsidTr="00E11229">
        <w:trPr>
          <w:trHeight w:val="315"/>
          <w:jc w:val="center"/>
        </w:trPr>
        <w:tc>
          <w:tcPr>
            <w:tcW w:w="637" w:type="pct"/>
            <w:vMerge/>
            <w:vAlign w:val="center"/>
            <w:hideMark/>
          </w:tcPr>
          <w:p w14:paraId="7208D39F" w14:textId="77777777" w:rsidR="00AC1FBA" w:rsidRPr="00AC1FBA" w:rsidRDefault="00AC1FBA" w:rsidP="00AC1FBA">
            <w:pPr>
              <w:tabs>
                <w:tab w:val="clear" w:pos="360"/>
              </w:tabs>
              <w:spacing w:line="240" w:lineRule="auto"/>
              <w:jc w:val="left"/>
              <w:rPr>
                <w:rFonts w:eastAsia="Times New Roman"/>
                <w:color w:val="000000"/>
                <w:sz w:val="18"/>
                <w:szCs w:val="18"/>
                <w:lang w:val="en-US" w:eastAsia="ja-JP"/>
              </w:rPr>
            </w:pPr>
          </w:p>
        </w:tc>
        <w:tc>
          <w:tcPr>
            <w:tcW w:w="637" w:type="pct"/>
            <w:shd w:val="clear" w:color="auto" w:fill="auto"/>
            <w:vAlign w:val="center"/>
            <w:hideMark/>
          </w:tcPr>
          <w:p w14:paraId="57AB72DF" w14:textId="5040438B"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5.</w:t>
            </w:r>
            <w:r w:rsidRPr="571FF542">
              <w:rPr>
                <w:rFonts w:eastAsia="Times New Roman"/>
                <w:color w:val="000000" w:themeColor="text1"/>
                <w:sz w:val="18"/>
                <w:szCs w:val="18"/>
                <w:lang w:eastAsia="ja-JP"/>
              </w:rPr>
              <w:t>5</w:t>
            </w:r>
            <w:r w:rsidR="67E9E3DD" w:rsidRPr="571FF542">
              <w:rPr>
                <w:rFonts w:eastAsia="Times New Roman"/>
                <w:color w:val="000000" w:themeColor="text1"/>
                <w:sz w:val="18"/>
                <w:szCs w:val="18"/>
                <w:lang w:eastAsia="ja-JP"/>
              </w:rPr>
              <w:t>0</w:t>
            </w:r>
          </w:p>
        </w:tc>
        <w:tc>
          <w:tcPr>
            <w:tcW w:w="637" w:type="pct"/>
            <w:shd w:val="clear" w:color="auto" w:fill="auto"/>
            <w:vAlign w:val="center"/>
            <w:hideMark/>
          </w:tcPr>
          <w:p w14:paraId="6762B571" w14:textId="7777777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0.023</w:t>
            </w:r>
          </w:p>
        </w:tc>
        <w:tc>
          <w:tcPr>
            <w:tcW w:w="637" w:type="pct"/>
            <w:shd w:val="clear" w:color="auto" w:fill="auto"/>
            <w:vAlign w:val="center"/>
            <w:hideMark/>
          </w:tcPr>
          <w:p w14:paraId="50D7A77C" w14:textId="2D432C7C"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c>
          <w:tcPr>
            <w:tcW w:w="637" w:type="pct"/>
            <w:shd w:val="clear" w:color="auto" w:fill="auto"/>
            <w:vAlign w:val="center"/>
            <w:hideMark/>
          </w:tcPr>
          <w:p w14:paraId="7C412E6A" w14:textId="7BF188BF"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5.</w:t>
            </w:r>
            <w:r w:rsidRPr="571FF542">
              <w:rPr>
                <w:rFonts w:eastAsia="Times New Roman"/>
                <w:color w:val="000000" w:themeColor="text1"/>
                <w:sz w:val="18"/>
                <w:szCs w:val="18"/>
                <w:lang w:eastAsia="ja-JP"/>
              </w:rPr>
              <w:t>5</w:t>
            </w:r>
            <w:r w:rsidR="48AF9BC7" w:rsidRPr="571FF542">
              <w:rPr>
                <w:rFonts w:eastAsia="Times New Roman"/>
                <w:color w:val="000000" w:themeColor="text1"/>
                <w:sz w:val="18"/>
                <w:szCs w:val="18"/>
                <w:lang w:eastAsia="ja-JP"/>
              </w:rPr>
              <w:t>0</w:t>
            </w:r>
          </w:p>
        </w:tc>
        <w:tc>
          <w:tcPr>
            <w:tcW w:w="637" w:type="pct"/>
            <w:shd w:val="clear" w:color="auto" w:fill="auto"/>
            <w:vAlign w:val="center"/>
            <w:hideMark/>
          </w:tcPr>
          <w:p w14:paraId="6B9E87B3" w14:textId="050E607A" w:rsidR="00AC1FBA" w:rsidRPr="00AC1FBA" w:rsidRDefault="00A31D46"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w:t>
            </w:r>
            <w:r>
              <w:rPr>
                <w:rFonts w:eastAsia="Times New Roman"/>
                <w:color w:val="000000" w:themeColor="text1"/>
                <w:sz w:val="18"/>
                <w:szCs w:val="18"/>
                <w:lang w:eastAsia="ja-JP"/>
              </w:rPr>
              <w:t>2</w:t>
            </w:r>
          </w:p>
        </w:tc>
        <w:tc>
          <w:tcPr>
            <w:tcW w:w="1178" w:type="pct"/>
            <w:shd w:val="clear" w:color="auto" w:fill="auto"/>
            <w:vAlign w:val="center"/>
            <w:hideMark/>
          </w:tcPr>
          <w:p w14:paraId="3BC8CD26" w14:textId="1397CA1E"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r>
      <w:tr w:rsidR="00AC1FBA" w:rsidRPr="00AC1FBA" w14:paraId="2789A8E4" w14:textId="77777777" w:rsidTr="00E11229">
        <w:trPr>
          <w:trHeight w:val="315"/>
          <w:jc w:val="center"/>
        </w:trPr>
        <w:tc>
          <w:tcPr>
            <w:tcW w:w="637" w:type="pct"/>
            <w:vMerge/>
            <w:vAlign w:val="center"/>
            <w:hideMark/>
          </w:tcPr>
          <w:p w14:paraId="50EE28FF" w14:textId="77777777" w:rsidR="00AC1FBA" w:rsidRPr="00AC1FBA" w:rsidRDefault="00AC1FBA" w:rsidP="00AC1FBA">
            <w:pPr>
              <w:tabs>
                <w:tab w:val="clear" w:pos="360"/>
              </w:tabs>
              <w:spacing w:line="240" w:lineRule="auto"/>
              <w:jc w:val="left"/>
              <w:rPr>
                <w:rFonts w:eastAsia="Times New Roman"/>
                <w:color w:val="000000"/>
                <w:sz w:val="18"/>
                <w:szCs w:val="18"/>
                <w:lang w:val="en-US" w:eastAsia="ja-JP"/>
              </w:rPr>
            </w:pPr>
          </w:p>
        </w:tc>
        <w:tc>
          <w:tcPr>
            <w:tcW w:w="637" w:type="pct"/>
            <w:shd w:val="clear" w:color="auto" w:fill="auto"/>
            <w:vAlign w:val="center"/>
            <w:hideMark/>
          </w:tcPr>
          <w:p w14:paraId="5BA7A669" w14:textId="38A379D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6</w:t>
            </w:r>
            <w:r w:rsidR="7251FA6F" w:rsidRPr="571FF542">
              <w:rPr>
                <w:rFonts w:eastAsia="Times New Roman"/>
                <w:color w:val="000000" w:themeColor="text1"/>
                <w:sz w:val="18"/>
                <w:szCs w:val="18"/>
                <w:lang w:eastAsia="ja-JP"/>
              </w:rPr>
              <w:t>.00</w:t>
            </w:r>
          </w:p>
        </w:tc>
        <w:tc>
          <w:tcPr>
            <w:tcW w:w="637" w:type="pct"/>
            <w:shd w:val="clear" w:color="auto" w:fill="auto"/>
            <w:vAlign w:val="center"/>
            <w:hideMark/>
          </w:tcPr>
          <w:p w14:paraId="49A7F9F0" w14:textId="7777777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0.023</w:t>
            </w:r>
          </w:p>
        </w:tc>
        <w:tc>
          <w:tcPr>
            <w:tcW w:w="637" w:type="pct"/>
            <w:shd w:val="clear" w:color="auto" w:fill="auto"/>
            <w:vAlign w:val="center"/>
            <w:hideMark/>
          </w:tcPr>
          <w:p w14:paraId="4C2C4653" w14:textId="4131914D"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c>
          <w:tcPr>
            <w:tcW w:w="637" w:type="pct"/>
            <w:shd w:val="clear" w:color="auto" w:fill="auto"/>
            <w:vAlign w:val="center"/>
            <w:hideMark/>
          </w:tcPr>
          <w:p w14:paraId="5992CBB2" w14:textId="37EBB69B"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6</w:t>
            </w:r>
            <w:r w:rsidR="50851F4E" w:rsidRPr="571FF542">
              <w:rPr>
                <w:rFonts w:eastAsia="Times New Roman"/>
                <w:color w:val="000000" w:themeColor="text1"/>
                <w:sz w:val="18"/>
                <w:szCs w:val="18"/>
                <w:lang w:eastAsia="ja-JP"/>
              </w:rPr>
              <w:t>.00</w:t>
            </w:r>
          </w:p>
        </w:tc>
        <w:tc>
          <w:tcPr>
            <w:tcW w:w="637" w:type="pct"/>
            <w:shd w:val="clear" w:color="auto" w:fill="auto"/>
            <w:vAlign w:val="center"/>
            <w:hideMark/>
          </w:tcPr>
          <w:p w14:paraId="6F9D5AEE" w14:textId="25A01DDA" w:rsidR="00AC1FBA" w:rsidRPr="00AC1FBA" w:rsidRDefault="00A31D46"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w:t>
            </w:r>
            <w:r>
              <w:rPr>
                <w:rFonts w:eastAsia="Times New Roman"/>
                <w:color w:val="000000" w:themeColor="text1"/>
                <w:sz w:val="18"/>
                <w:szCs w:val="18"/>
                <w:lang w:eastAsia="ja-JP"/>
              </w:rPr>
              <w:t>2</w:t>
            </w:r>
          </w:p>
        </w:tc>
        <w:tc>
          <w:tcPr>
            <w:tcW w:w="1178" w:type="pct"/>
            <w:shd w:val="clear" w:color="auto" w:fill="auto"/>
            <w:vAlign w:val="center"/>
            <w:hideMark/>
          </w:tcPr>
          <w:p w14:paraId="02B6528D" w14:textId="0AA5F6BC"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r>
      <w:tr w:rsidR="00AC1FBA" w:rsidRPr="00AC1FBA" w14:paraId="58096E96" w14:textId="77777777" w:rsidTr="00E11229">
        <w:trPr>
          <w:trHeight w:val="315"/>
          <w:jc w:val="center"/>
        </w:trPr>
        <w:tc>
          <w:tcPr>
            <w:tcW w:w="637" w:type="pct"/>
            <w:vMerge/>
            <w:vAlign w:val="center"/>
            <w:hideMark/>
          </w:tcPr>
          <w:p w14:paraId="6720F91C" w14:textId="77777777" w:rsidR="00AC1FBA" w:rsidRPr="00AC1FBA" w:rsidRDefault="00AC1FBA" w:rsidP="00AC1FBA">
            <w:pPr>
              <w:tabs>
                <w:tab w:val="clear" w:pos="360"/>
              </w:tabs>
              <w:spacing w:line="240" w:lineRule="auto"/>
              <w:jc w:val="left"/>
              <w:rPr>
                <w:rFonts w:eastAsia="Times New Roman"/>
                <w:color w:val="000000"/>
                <w:sz w:val="18"/>
                <w:szCs w:val="18"/>
                <w:lang w:val="en-US" w:eastAsia="ja-JP"/>
              </w:rPr>
            </w:pPr>
          </w:p>
        </w:tc>
        <w:tc>
          <w:tcPr>
            <w:tcW w:w="637" w:type="pct"/>
            <w:shd w:val="clear" w:color="auto" w:fill="auto"/>
            <w:vAlign w:val="center"/>
            <w:hideMark/>
          </w:tcPr>
          <w:p w14:paraId="7701A68C" w14:textId="141473FC"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6.</w:t>
            </w:r>
            <w:r w:rsidRPr="571FF542">
              <w:rPr>
                <w:rFonts w:eastAsia="Times New Roman"/>
                <w:color w:val="000000" w:themeColor="text1"/>
                <w:sz w:val="18"/>
                <w:szCs w:val="18"/>
                <w:lang w:eastAsia="ja-JP"/>
              </w:rPr>
              <w:t>5</w:t>
            </w:r>
            <w:r w:rsidR="1B40A5C1" w:rsidRPr="571FF542">
              <w:rPr>
                <w:rFonts w:eastAsia="Times New Roman"/>
                <w:color w:val="000000" w:themeColor="text1"/>
                <w:sz w:val="18"/>
                <w:szCs w:val="18"/>
                <w:lang w:eastAsia="ja-JP"/>
              </w:rPr>
              <w:t>0</w:t>
            </w:r>
          </w:p>
        </w:tc>
        <w:tc>
          <w:tcPr>
            <w:tcW w:w="637" w:type="pct"/>
            <w:shd w:val="clear" w:color="auto" w:fill="auto"/>
            <w:vAlign w:val="center"/>
            <w:hideMark/>
          </w:tcPr>
          <w:p w14:paraId="155F40F9" w14:textId="7777777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0.023</w:t>
            </w:r>
          </w:p>
        </w:tc>
        <w:tc>
          <w:tcPr>
            <w:tcW w:w="637" w:type="pct"/>
            <w:shd w:val="clear" w:color="auto" w:fill="auto"/>
            <w:vAlign w:val="center"/>
            <w:hideMark/>
          </w:tcPr>
          <w:p w14:paraId="024C4A88" w14:textId="1BF7492A"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c>
          <w:tcPr>
            <w:tcW w:w="637" w:type="pct"/>
            <w:shd w:val="clear" w:color="auto" w:fill="auto"/>
            <w:vAlign w:val="center"/>
            <w:hideMark/>
          </w:tcPr>
          <w:p w14:paraId="43D3EE1E" w14:textId="04D3DBD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6.</w:t>
            </w:r>
            <w:r w:rsidRPr="571FF542">
              <w:rPr>
                <w:rFonts w:eastAsia="Times New Roman"/>
                <w:color w:val="000000" w:themeColor="text1"/>
                <w:sz w:val="18"/>
                <w:szCs w:val="18"/>
                <w:lang w:eastAsia="ja-JP"/>
              </w:rPr>
              <w:t>5</w:t>
            </w:r>
            <w:r w:rsidR="4617BB9B" w:rsidRPr="571FF542">
              <w:rPr>
                <w:rFonts w:eastAsia="Times New Roman"/>
                <w:color w:val="000000" w:themeColor="text1"/>
                <w:sz w:val="18"/>
                <w:szCs w:val="18"/>
                <w:lang w:eastAsia="ja-JP"/>
              </w:rPr>
              <w:t>0</w:t>
            </w:r>
          </w:p>
        </w:tc>
        <w:tc>
          <w:tcPr>
            <w:tcW w:w="637" w:type="pct"/>
            <w:shd w:val="clear" w:color="auto" w:fill="auto"/>
            <w:vAlign w:val="center"/>
            <w:hideMark/>
          </w:tcPr>
          <w:p w14:paraId="3462BCE8" w14:textId="78BE92F1" w:rsidR="00AC1FBA" w:rsidRPr="00AC1FBA" w:rsidRDefault="00A31D46"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w:t>
            </w:r>
            <w:r>
              <w:rPr>
                <w:rFonts w:eastAsia="Times New Roman"/>
                <w:color w:val="000000" w:themeColor="text1"/>
                <w:sz w:val="18"/>
                <w:szCs w:val="18"/>
                <w:lang w:eastAsia="ja-JP"/>
              </w:rPr>
              <w:t>2</w:t>
            </w:r>
          </w:p>
        </w:tc>
        <w:tc>
          <w:tcPr>
            <w:tcW w:w="1178" w:type="pct"/>
            <w:shd w:val="clear" w:color="auto" w:fill="auto"/>
            <w:vAlign w:val="center"/>
            <w:hideMark/>
          </w:tcPr>
          <w:p w14:paraId="4AF5F01D" w14:textId="42181AB7"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r>
      <w:tr w:rsidR="00AC1FBA" w:rsidRPr="00AC1FBA" w14:paraId="7BBF5DBC" w14:textId="77777777" w:rsidTr="00E11229">
        <w:trPr>
          <w:trHeight w:val="315"/>
          <w:jc w:val="center"/>
        </w:trPr>
        <w:tc>
          <w:tcPr>
            <w:tcW w:w="637" w:type="pct"/>
            <w:vMerge/>
            <w:vAlign w:val="center"/>
            <w:hideMark/>
          </w:tcPr>
          <w:p w14:paraId="7CE45977" w14:textId="77777777" w:rsidR="00AC1FBA" w:rsidRPr="00AC1FBA" w:rsidRDefault="00AC1FBA" w:rsidP="00AC1FBA">
            <w:pPr>
              <w:tabs>
                <w:tab w:val="clear" w:pos="360"/>
              </w:tabs>
              <w:spacing w:line="240" w:lineRule="auto"/>
              <w:jc w:val="left"/>
              <w:rPr>
                <w:rFonts w:eastAsia="Times New Roman"/>
                <w:color w:val="000000"/>
                <w:sz w:val="18"/>
                <w:szCs w:val="18"/>
                <w:lang w:val="en-US" w:eastAsia="ja-JP"/>
              </w:rPr>
            </w:pPr>
          </w:p>
        </w:tc>
        <w:tc>
          <w:tcPr>
            <w:tcW w:w="637" w:type="pct"/>
            <w:shd w:val="clear" w:color="auto" w:fill="auto"/>
            <w:vAlign w:val="center"/>
            <w:hideMark/>
          </w:tcPr>
          <w:p w14:paraId="5F49166D" w14:textId="3B1B8936"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7</w:t>
            </w:r>
            <w:r w:rsidR="6F5D8CCA" w:rsidRPr="571FF542">
              <w:rPr>
                <w:rFonts w:eastAsia="Times New Roman"/>
                <w:color w:val="000000" w:themeColor="text1"/>
                <w:sz w:val="18"/>
                <w:szCs w:val="18"/>
                <w:lang w:eastAsia="ja-JP"/>
              </w:rPr>
              <w:t>.00</w:t>
            </w:r>
          </w:p>
        </w:tc>
        <w:tc>
          <w:tcPr>
            <w:tcW w:w="637" w:type="pct"/>
            <w:shd w:val="clear" w:color="auto" w:fill="auto"/>
            <w:vAlign w:val="center"/>
            <w:hideMark/>
          </w:tcPr>
          <w:p w14:paraId="11EE3887" w14:textId="7777777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0.023</w:t>
            </w:r>
          </w:p>
        </w:tc>
        <w:tc>
          <w:tcPr>
            <w:tcW w:w="637" w:type="pct"/>
            <w:shd w:val="clear" w:color="auto" w:fill="auto"/>
            <w:vAlign w:val="center"/>
            <w:hideMark/>
          </w:tcPr>
          <w:p w14:paraId="7AFB6037" w14:textId="31C5BF5D"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c>
          <w:tcPr>
            <w:tcW w:w="637" w:type="pct"/>
            <w:shd w:val="clear" w:color="auto" w:fill="auto"/>
            <w:vAlign w:val="center"/>
            <w:hideMark/>
          </w:tcPr>
          <w:p w14:paraId="18A721A2" w14:textId="132506F4"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7</w:t>
            </w:r>
            <w:r w:rsidR="7B51806C" w:rsidRPr="571FF542">
              <w:rPr>
                <w:rFonts w:eastAsia="Times New Roman"/>
                <w:color w:val="000000" w:themeColor="text1"/>
                <w:sz w:val="18"/>
                <w:szCs w:val="18"/>
                <w:lang w:eastAsia="ja-JP"/>
              </w:rPr>
              <w:t>.00</w:t>
            </w:r>
          </w:p>
        </w:tc>
        <w:tc>
          <w:tcPr>
            <w:tcW w:w="637" w:type="pct"/>
            <w:shd w:val="clear" w:color="auto" w:fill="auto"/>
            <w:vAlign w:val="center"/>
            <w:hideMark/>
          </w:tcPr>
          <w:p w14:paraId="5EC1FCDF" w14:textId="0A4B274F"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w:t>
            </w:r>
            <w:r w:rsidR="00560FC3" w:rsidRPr="00AC1FBA">
              <w:rPr>
                <w:rFonts w:eastAsia="Times New Roman"/>
                <w:color w:val="000000" w:themeColor="text1"/>
                <w:sz w:val="18"/>
                <w:szCs w:val="18"/>
                <w:lang w:eastAsia="ja-JP"/>
              </w:rPr>
              <w:t>02</w:t>
            </w:r>
            <w:r w:rsidR="00655726">
              <w:rPr>
                <w:rFonts w:eastAsia="Times New Roman"/>
                <w:color w:val="000000" w:themeColor="text1"/>
                <w:sz w:val="18"/>
                <w:szCs w:val="18"/>
                <w:lang w:eastAsia="ja-JP"/>
              </w:rPr>
              <w:t>2</w:t>
            </w:r>
          </w:p>
        </w:tc>
        <w:tc>
          <w:tcPr>
            <w:tcW w:w="1178" w:type="pct"/>
            <w:shd w:val="clear" w:color="auto" w:fill="auto"/>
            <w:vAlign w:val="center"/>
            <w:hideMark/>
          </w:tcPr>
          <w:p w14:paraId="530ED99E" w14:textId="002FB0FC"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r>
      <w:tr w:rsidR="00AC1FBA" w:rsidRPr="00AC1FBA" w14:paraId="513DF609" w14:textId="77777777" w:rsidTr="00E11229">
        <w:trPr>
          <w:trHeight w:val="315"/>
          <w:jc w:val="center"/>
        </w:trPr>
        <w:tc>
          <w:tcPr>
            <w:tcW w:w="637" w:type="pct"/>
            <w:vMerge/>
            <w:vAlign w:val="center"/>
            <w:hideMark/>
          </w:tcPr>
          <w:p w14:paraId="777BDF3E" w14:textId="77777777" w:rsidR="00AC1FBA" w:rsidRPr="00AC1FBA" w:rsidRDefault="00AC1FBA" w:rsidP="00AC1FBA">
            <w:pPr>
              <w:tabs>
                <w:tab w:val="clear" w:pos="360"/>
              </w:tabs>
              <w:spacing w:line="240" w:lineRule="auto"/>
              <w:jc w:val="left"/>
              <w:rPr>
                <w:rFonts w:eastAsia="Times New Roman"/>
                <w:color w:val="000000"/>
                <w:sz w:val="18"/>
                <w:szCs w:val="18"/>
                <w:lang w:val="en-US" w:eastAsia="ja-JP"/>
              </w:rPr>
            </w:pPr>
          </w:p>
        </w:tc>
        <w:tc>
          <w:tcPr>
            <w:tcW w:w="637" w:type="pct"/>
            <w:shd w:val="clear" w:color="auto" w:fill="auto"/>
            <w:vAlign w:val="center"/>
            <w:hideMark/>
          </w:tcPr>
          <w:p w14:paraId="663047BB" w14:textId="779DB40A"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7.</w:t>
            </w:r>
            <w:r w:rsidRPr="571FF542">
              <w:rPr>
                <w:rFonts w:eastAsia="Times New Roman"/>
                <w:color w:val="000000" w:themeColor="text1"/>
                <w:sz w:val="18"/>
                <w:szCs w:val="18"/>
                <w:lang w:eastAsia="ja-JP"/>
              </w:rPr>
              <w:t>5</w:t>
            </w:r>
            <w:r w:rsidR="24F0B0CE" w:rsidRPr="571FF542">
              <w:rPr>
                <w:rFonts w:eastAsia="Times New Roman"/>
                <w:color w:val="000000" w:themeColor="text1"/>
                <w:sz w:val="18"/>
                <w:szCs w:val="18"/>
                <w:lang w:eastAsia="ja-JP"/>
              </w:rPr>
              <w:t>0</w:t>
            </w:r>
          </w:p>
        </w:tc>
        <w:tc>
          <w:tcPr>
            <w:tcW w:w="637" w:type="pct"/>
            <w:shd w:val="clear" w:color="auto" w:fill="auto"/>
            <w:vAlign w:val="center"/>
            <w:hideMark/>
          </w:tcPr>
          <w:p w14:paraId="653CB4A9" w14:textId="7777777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0.023</w:t>
            </w:r>
          </w:p>
        </w:tc>
        <w:tc>
          <w:tcPr>
            <w:tcW w:w="637" w:type="pct"/>
            <w:shd w:val="clear" w:color="auto" w:fill="auto"/>
            <w:vAlign w:val="center"/>
            <w:hideMark/>
          </w:tcPr>
          <w:p w14:paraId="64EBAE87" w14:textId="40A55843"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c>
          <w:tcPr>
            <w:tcW w:w="637" w:type="pct"/>
            <w:shd w:val="clear" w:color="auto" w:fill="auto"/>
            <w:vAlign w:val="center"/>
            <w:hideMark/>
          </w:tcPr>
          <w:p w14:paraId="409369E7" w14:textId="7E4CCDD6"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7.</w:t>
            </w:r>
            <w:r w:rsidRPr="571FF542">
              <w:rPr>
                <w:rFonts w:eastAsia="Times New Roman"/>
                <w:color w:val="000000" w:themeColor="text1"/>
                <w:sz w:val="18"/>
                <w:szCs w:val="18"/>
                <w:lang w:eastAsia="ja-JP"/>
              </w:rPr>
              <w:t>5</w:t>
            </w:r>
            <w:r w:rsidR="073ABF53" w:rsidRPr="571FF542">
              <w:rPr>
                <w:rFonts w:eastAsia="Times New Roman"/>
                <w:color w:val="000000" w:themeColor="text1"/>
                <w:sz w:val="18"/>
                <w:szCs w:val="18"/>
                <w:lang w:eastAsia="ja-JP"/>
              </w:rPr>
              <w:t>0</w:t>
            </w:r>
          </w:p>
        </w:tc>
        <w:tc>
          <w:tcPr>
            <w:tcW w:w="637" w:type="pct"/>
            <w:shd w:val="clear" w:color="auto" w:fill="auto"/>
            <w:vAlign w:val="center"/>
            <w:hideMark/>
          </w:tcPr>
          <w:p w14:paraId="72529C3B" w14:textId="2237DC55"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w:t>
            </w:r>
            <w:r w:rsidR="00560FC3" w:rsidRPr="00AC1FBA">
              <w:rPr>
                <w:rFonts w:eastAsia="Times New Roman"/>
                <w:color w:val="000000" w:themeColor="text1"/>
                <w:sz w:val="18"/>
                <w:szCs w:val="18"/>
                <w:lang w:eastAsia="ja-JP"/>
              </w:rPr>
              <w:t>02</w:t>
            </w:r>
            <w:r w:rsidR="00655726">
              <w:rPr>
                <w:rFonts w:eastAsia="Times New Roman"/>
                <w:color w:val="000000" w:themeColor="text1"/>
                <w:sz w:val="18"/>
                <w:szCs w:val="18"/>
                <w:lang w:eastAsia="ja-JP"/>
              </w:rPr>
              <w:t>2</w:t>
            </w:r>
          </w:p>
        </w:tc>
        <w:tc>
          <w:tcPr>
            <w:tcW w:w="1178" w:type="pct"/>
            <w:shd w:val="clear" w:color="auto" w:fill="auto"/>
            <w:vAlign w:val="center"/>
            <w:hideMark/>
          </w:tcPr>
          <w:p w14:paraId="6640710D" w14:textId="540C7082"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r>
      <w:tr w:rsidR="00AC1FBA" w:rsidRPr="00AC1FBA" w14:paraId="72773329" w14:textId="77777777" w:rsidTr="00E11229">
        <w:trPr>
          <w:trHeight w:val="315"/>
          <w:jc w:val="center"/>
        </w:trPr>
        <w:tc>
          <w:tcPr>
            <w:tcW w:w="637" w:type="pct"/>
            <w:vMerge/>
            <w:vAlign w:val="center"/>
            <w:hideMark/>
          </w:tcPr>
          <w:p w14:paraId="511489D7" w14:textId="77777777" w:rsidR="00AC1FBA" w:rsidRPr="00AC1FBA" w:rsidRDefault="00AC1FBA" w:rsidP="00AC1FBA">
            <w:pPr>
              <w:tabs>
                <w:tab w:val="clear" w:pos="360"/>
              </w:tabs>
              <w:spacing w:line="240" w:lineRule="auto"/>
              <w:jc w:val="left"/>
              <w:rPr>
                <w:rFonts w:eastAsia="Times New Roman"/>
                <w:color w:val="000000"/>
                <w:sz w:val="18"/>
                <w:szCs w:val="18"/>
                <w:lang w:val="en-US" w:eastAsia="ja-JP"/>
              </w:rPr>
            </w:pPr>
          </w:p>
        </w:tc>
        <w:tc>
          <w:tcPr>
            <w:tcW w:w="637" w:type="pct"/>
            <w:shd w:val="clear" w:color="auto" w:fill="auto"/>
            <w:vAlign w:val="center"/>
            <w:hideMark/>
          </w:tcPr>
          <w:p w14:paraId="1BF8DD64" w14:textId="2A152EC8"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8</w:t>
            </w:r>
            <w:r w:rsidR="16130443" w:rsidRPr="571FF542">
              <w:rPr>
                <w:rFonts w:eastAsia="Times New Roman"/>
                <w:color w:val="000000" w:themeColor="text1"/>
                <w:sz w:val="18"/>
                <w:szCs w:val="18"/>
                <w:lang w:eastAsia="ja-JP"/>
              </w:rPr>
              <w:t>.00</w:t>
            </w:r>
          </w:p>
        </w:tc>
        <w:tc>
          <w:tcPr>
            <w:tcW w:w="637" w:type="pct"/>
            <w:shd w:val="clear" w:color="auto" w:fill="auto"/>
            <w:vAlign w:val="center"/>
            <w:hideMark/>
          </w:tcPr>
          <w:p w14:paraId="35520877" w14:textId="77777777"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0.023</w:t>
            </w:r>
          </w:p>
        </w:tc>
        <w:tc>
          <w:tcPr>
            <w:tcW w:w="637" w:type="pct"/>
            <w:shd w:val="clear" w:color="auto" w:fill="auto"/>
            <w:vAlign w:val="center"/>
            <w:hideMark/>
          </w:tcPr>
          <w:p w14:paraId="271B8D7B" w14:textId="7C451DF0"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c>
          <w:tcPr>
            <w:tcW w:w="637" w:type="pct"/>
            <w:shd w:val="clear" w:color="auto" w:fill="auto"/>
            <w:vAlign w:val="center"/>
            <w:hideMark/>
          </w:tcPr>
          <w:p w14:paraId="670F6FC3" w14:textId="07BE2AAD"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8</w:t>
            </w:r>
            <w:r w:rsidR="197749FF" w:rsidRPr="571FF542">
              <w:rPr>
                <w:rFonts w:eastAsia="Times New Roman"/>
                <w:color w:val="000000" w:themeColor="text1"/>
                <w:sz w:val="18"/>
                <w:szCs w:val="18"/>
                <w:lang w:eastAsia="ja-JP"/>
              </w:rPr>
              <w:t>.00</w:t>
            </w:r>
          </w:p>
        </w:tc>
        <w:tc>
          <w:tcPr>
            <w:tcW w:w="637" w:type="pct"/>
            <w:shd w:val="clear" w:color="auto" w:fill="auto"/>
            <w:vAlign w:val="center"/>
            <w:hideMark/>
          </w:tcPr>
          <w:p w14:paraId="563F8200" w14:textId="029A83EA" w:rsidR="00AC1FBA" w:rsidRPr="00AC1FBA" w:rsidRDefault="00AC1FBA"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0.</w:t>
            </w:r>
            <w:r w:rsidR="00560FC3" w:rsidRPr="00AC1FBA">
              <w:rPr>
                <w:rFonts w:eastAsia="Times New Roman"/>
                <w:color w:val="000000" w:themeColor="text1"/>
                <w:sz w:val="18"/>
                <w:szCs w:val="18"/>
                <w:lang w:eastAsia="ja-JP"/>
              </w:rPr>
              <w:t>02</w:t>
            </w:r>
            <w:r w:rsidR="00655726">
              <w:rPr>
                <w:rFonts w:eastAsia="Times New Roman"/>
                <w:color w:val="000000" w:themeColor="text1"/>
                <w:sz w:val="18"/>
                <w:szCs w:val="18"/>
                <w:lang w:eastAsia="ja-JP"/>
              </w:rPr>
              <w:t>2</w:t>
            </w:r>
          </w:p>
        </w:tc>
        <w:tc>
          <w:tcPr>
            <w:tcW w:w="1178" w:type="pct"/>
            <w:shd w:val="clear" w:color="auto" w:fill="auto"/>
            <w:vAlign w:val="center"/>
            <w:hideMark/>
          </w:tcPr>
          <w:p w14:paraId="5D6B24FF" w14:textId="7CC36811" w:rsidR="00AC1FBA" w:rsidRPr="00AC1FBA" w:rsidRDefault="00560FC3" w:rsidP="00AC1FBA">
            <w:pPr>
              <w:tabs>
                <w:tab w:val="clear" w:pos="360"/>
              </w:tabs>
              <w:spacing w:line="240" w:lineRule="auto"/>
              <w:jc w:val="center"/>
              <w:rPr>
                <w:rFonts w:eastAsia="Times New Roman"/>
                <w:color w:val="000000"/>
                <w:sz w:val="18"/>
                <w:szCs w:val="18"/>
                <w:lang w:val="en-US" w:eastAsia="ja-JP"/>
              </w:rPr>
            </w:pPr>
            <w:r w:rsidRPr="00AC1FBA">
              <w:rPr>
                <w:rFonts w:eastAsia="Times New Roman"/>
                <w:color w:val="000000" w:themeColor="text1"/>
                <w:sz w:val="18"/>
                <w:szCs w:val="18"/>
                <w:lang w:eastAsia="ja-JP"/>
              </w:rPr>
              <w:t>4.</w:t>
            </w:r>
            <w:r>
              <w:rPr>
                <w:rFonts w:eastAsia="Times New Roman"/>
                <w:color w:val="000000" w:themeColor="text1"/>
                <w:sz w:val="18"/>
                <w:szCs w:val="18"/>
                <w:lang w:eastAsia="ja-JP"/>
              </w:rPr>
              <w:t>197</w:t>
            </w:r>
          </w:p>
        </w:tc>
      </w:tr>
    </w:tbl>
    <w:p w14:paraId="377CCBAD" w14:textId="40D74683" w:rsidR="009C1AEA" w:rsidRPr="002806C2" w:rsidRDefault="00247902" w:rsidP="000F26A0">
      <w:pPr>
        <w:pStyle w:val="4"/>
        <w:spacing w:line="276" w:lineRule="auto"/>
        <w:jc w:val="center"/>
        <w:rPr>
          <w:color w:val="000000" w:themeColor="text1"/>
          <w:u w:val="single"/>
        </w:rPr>
      </w:pPr>
      <w:bookmarkStart w:id="52" w:name="_zb7tke8ge462" w:colFirst="0" w:colLast="0"/>
      <w:bookmarkEnd w:id="52"/>
      <w:r w:rsidRPr="002806C2">
        <w:rPr>
          <w:color w:val="000000" w:themeColor="text1"/>
          <w:u w:val="single"/>
        </w:rPr>
        <w:lastRenderedPageBreak/>
        <w:t>Table 6.</w:t>
      </w:r>
      <w:r w:rsidR="00AE31F8">
        <w:rPr>
          <w:color w:val="000000" w:themeColor="text1"/>
          <w:u w:val="single"/>
        </w:rPr>
        <w:t>1-2</w:t>
      </w:r>
      <w:r w:rsidRPr="002806C2">
        <w:rPr>
          <w:color w:val="000000" w:themeColor="text1"/>
          <w:u w:val="single"/>
        </w:rPr>
        <w:t xml:space="preserve"> </w:t>
      </w:r>
      <w:r w:rsidR="004A2D33" w:rsidRPr="002806C2">
        <w:rPr>
          <w:color w:val="000000" w:themeColor="text1"/>
          <w:u w:val="single"/>
        </w:rPr>
        <w:t xml:space="preserve">FM Test </w:t>
      </w:r>
      <w:r w:rsidRPr="002806C2">
        <w:rPr>
          <w:color w:val="000000" w:themeColor="text1"/>
          <w:u w:val="single"/>
        </w:rPr>
        <w:t xml:space="preserve">Results of the </w:t>
      </w:r>
      <w:r w:rsidR="00DA24BB" w:rsidRPr="002806C2">
        <w:rPr>
          <w:color w:val="000000" w:themeColor="text1"/>
          <w:u w:val="single"/>
        </w:rPr>
        <w:t>D</w:t>
      </w:r>
      <w:r w:rsidR="003307E9">
        <w:rPr>
          <w:color w:val="000000" w:themeColor="text1"/>
          <w:u w:val="single"/>
        </w:rPr>
        <w:t xml:space="preserve">RAGONFLY’s </w:t>
      </w:r>
      <w:r w:rsidRPr="002806C2">
        <w:rPr>
          <w:color w:val="000000" w:themeColor="text1"/>
          <w:u w:val="single"/>
        </w:rPr>
        <w:t>DC/DC Converter</w:t>
      </w:r>
      <w:ins w:id="53" w:author="Yudai Etsunaga" w:date="2024-09-02T16:18:00Z" w16du:dateUtc="2024-09-02T07:18:00Z">
        <w:r w:rsidR="00273AA0">
          <w:rPr>
            <w:color w:val="000000" w:themeColor="text1"/>
            <w:u w:val="single"/>
          </w:rPr>
          <w:t xml:space="preserve"> before FM </w:t>
        </w:r>
      </w:ins>
      <w:ins w:id="54" w:author="Yudai Etsunaga" w:date="2024-09-02T16:19:00Z" w16du:dateUtc="2024-09-02T07:19:00Z">
        <w:r w:rsidR="00273AA0">
          <w:rPr>
            <w:color w:val="000000" w:themeColor="text1"/>
            <w:u w:val="single"/>
          </w:rPr>
          <w:t>Vibration Test</w:t>
        </w:r>
      </w:ins>
    </w:p>
    <w:tbl>
      <w:tblPr>
        <w:tblStyle w:val="ac"/>
        <w:tblW w:w="9344" w:type="dxa"/>
        <w:tblLook w:val="04A0" w:firstRow="1" w:lastRow="0" w:firstColumn="1" w:lastColumn="0" w:noHBand="0" w:noVBand="1"/>
      </w:tblPr>
      <w:tblGrid>
        <w:gridCol w:w="1786"/>
        <w:gridCol w:w="2619"/>
        <w:gridCol w:w="2108"/>
        <w:gridCol w:w="2831"/>
      </w:tblGrid>
      <w:tr w:rsidR="00DA24BB" w:rsidRPr="002806C2" w14:paraId="76FC0C85" w14:textId="77777777" w:rsidTr="008907CB">
        <w:trPr>
          <w:trHeight w:val="57"/>
        </w:trPr>
        <w:tc>
          <w:tcPr>
            <w:tcW w:w="1786" w:type="dxa"/>
            <w:hideMark/>
          </w:tcPr>
          <w:p w14:paraId="100F7802" w14:textId="77777777" w:rsidR="00DA24BB" w:rsidRPr="002806C2" w:rsidRDefault="00DA24BB" w:rsidP="002331FE">
            <w:pPr>
              <w:spacing w:before="100" w:beforeAutospacing="1" w:after="100" w:afterAutospacing="1"/>
              <w:ind w:left="165"/>
              <w:jc w:val="center"/>
              <w:textAlignment w:val="baseline"/>
              <w:rPr>
                <w:rFonts w:eastAsia="Times New Roman"/>
                <w:b/>
                <w:bCs/>
                <w:color w:val="FFFFFF"/>
              </w:rPr>
            </w:pPr>
            <w:r w:rsidRPr="002806C2">
              <w:rPr>
                <w:rFonts w:eastAsia="Times New Roman"/>
                <w:b/>
                <w:bCs/>
                <w:color w:val="000000"/>
                <w:position w:val="-1"/>
              </w:rPr>
              <w:t>Solar Panel</w:t>
            </w:r>
            <w:r w:rsidRPr="002806C2">
              <w:rPr>
                <w:rFonts w:eastAsia="Times New Roman"/>
                <w:b/>
                <w:bCs/>
                <w:color w:val="FFFFFF"/>
              </w:rPr>
              <w:t>​</w:t>
            </w:r>
          </w:p>
        </w:tc>
        <w:tc>
          <w:tcPr>
            <w:tcW w:w="2619" w:type="dxa"/>
            <w:hideMark/>
          </w:tcPr>
          <w:p w14:paraId="3C7B9B20" w14:textId="77777777" w:rsidR="00DA24BB" w:rsidRPr="002806C2" w:rsidRDefault="00DA24BB" w:rsidP="002331FE">
            <w:pPr>
              <w:spacing w:before="100" w:beforeAutospacing="1" w:after="100" w:afterAutospacing="1"/>
              <w:ind w:left="105"/>
              <w:jc w:val="center"/>
              <w:textAlignment w:val="baseline"/>
              <w:rPr>
                <w:rFonts w:eastAsia="Times New Roman"/>
                <w:b/>
                <w:bCs/>
                <w:color w:val="FFFFFF"/>
              </w:rPr>
            </w:pPr>
            <w:r w:rsidRPr="002806C2">
              <w:rPr>
                <w:rFonts w:eastAsia="Times New Roman"/>
                <w:b/>
                <w:bCs/>
                <w:color w:val="000000"/>
                <w:position w:val="-1"/>
              </w:rPr>
              <w:t>DC</w:t>
            </w:r>
            <w:r w:rsidRPr="002806C2">
              <w:rPr>
                <w:rFonts w:eastAsia="Times New Roman"/>
                <w:b/>
                <w:bCs/>
                <w:color w:val="000000"/>
                <w:spacing w:val="-15"/>
                <w:position w:val="-1"/>
              </w:rPr>
              <w:t> </w:t>
            </w:r>
            <w:r w:rsidRPr="002806C2">
              <w:rPr>
                <w:rFonts w:eastAsia="Times New Roman"/>
                <w:b/>
                <w:bCs/>
                <w:color w:val="000000"/>
                <w:position w:val="-1"/>
              </w:rPr>
              <w:t>Input</w:t>
            </w:r>
            <w:r w:rsidRPr="002806C2">
              <w:rPr>
                <w:rFonts w:eastAsia="Times New Roman"/>
                <w:b/>
                <w:bCs/>
                <w:color w:val="000000"/>
                <w:spacing w:val="-15"/>
                <w:position w:val="-1"/>
              </w:rPr>
              <w:t> </w:t>
            </w:r>
            <w:r w:rsidRPr="002806C2">
              <w:rPr>
                <w:rFonts w:eastAsia="Times New Roman"/>
                <w:b/>
                <w:bCs/>
                <w:color w:val="000000"/>
                <w:position w:val="-1"/>
              </w:rPr>
              <w:t>Voltage</w:t>
            </w:r>
            <w:r w:rsidRPr="002806C2">
              <w:rPr>
                <w:rFonts w:eastAsia="Times New Roman"/>
                <w:b/>
                <w:bCs/>
                <w:color w:val="000000"/>
                <w:spacing w:val="-15"/>
                <w:position w:val="-1"/>
              </w:rPr>
              <w:t> </w:t>
            </w:r>
            <w:r w:rsidRPr="002806C2">
              <w:rPr>
                <w:rFonts w:eastAsia="Times New Roman"/>
                <w:b/>
                <w:bCs/>
                <w:color w:val="000000"/>
                <w:position w:val="-1"/>
              </w:rPr>
              <w:t>(V)</w:t>
            </w:r>
            <w:r w:rsidRPr="002806C2">
              <w:rPr>
                <w:rFonts w:eastAsia="Times New Roman"/>
                <w:b/>
                <w:bCs/>
                <w:color w:val="FFFFFF"/>
              </w:rPr>
              <w:t>​</w:t>
            </w:r>
          </w:p>
        </w:tc>
        <w:tc>
          <w:tcPr>
            <w:tcW w:w="2108" w:type="dxa"/>
            <w:hideMark/>
          </w:tcPr>
          <w:p w14:paraId="6CFAEF84" w14:textId="77777777" w:rsidR="00DA24BB" w:rsidRPr="002806C2" w:rsidRDefault="00DA24BB" w:rsidP="002331FE">
            <w:pPr>
              <w:spacing w:before="100" w:beforeAutospacing="1" w:after="100" w:afterAutospacing="1"/>
              <w:ind w:left="135"/>
              <w:jc w:val="center"/>
              <w:textAlignment w:val="baseline"/>
              <w:rPr>
                <w:rFonts w:eastAsia="Times New Roman"/>
                <w:b/>
                <w:bCs/>
                <w:color w:val="FFFFFF"/>
              </w:rPr>
            </w:pPr>
            <w:r w:rsidRPr="002806C2">
              <w:rPr>
                <w:rFonts w:eastAsia="Times New Roman"/>
                <w:b/>
                <w:bCs/>
                <w:color w:val="000000"/>
                <w:position w:val="-1"/>
              </w:rPr>
              <w:t>Input Current (A)</w:t>
            </w:r>
            <w:r w:rsidRPr="002806C2">
              <w:rPr>
                <w:rFonts w:eastAsia="Times New Roman"/>
                <w:b/>
                <w:bCs/>
                <w:color w:val="FFFFFF"/>
              </w:rPr>
              <w:t>​</w:t>
            </w:r>
          </w:p>
        </w:tc>
        <w:tc>
          <w:tcPr>
            <w:tcW w:w="2831" w:type="dxa"/>
            <w:hideMark/>
          </w:tcPr>
          <w:p w14:paraId="71C3936F" w14:textId="77777777" w:rsidR="00DA24BB" w:rsidRPr="002806C2" w:rsidRDefault="00DA24BB" w:rsidP="002331FE">
            <w:pPr>
              <w:spacing w:before="100" w:beforeAutospacing="1" w:after="100" w:afterAutospacing="1"/>
              <w:ind w:left="165"/>
              <w:jc w:val="center"/>
              <w:textAlignment w:val="baseline"/>
              <w:rPr>
                <w:rFonts w:eastAsia="Times New Roman"/>
                <w:b/>
                <w:bCs/>
                <w:color w:val="FFFFFF"/>
              </w:rPr>
            </w:pPr>
            <w:r w:rsidRPr="002806C2">
              <w:rPr>
                <w:rFonts w:eastAsia="Times New Roman"/>
                <w:b/>
                <w:bCs/>
                <w:color w:val="000000"/>
                <w:position w:val="-1"/>
              </w:rPr>
              <w:t>DC/DC</w:t>
            </w:r>
            <w:r w:rsidRPr="002806C2">
              <w:rPr>
                <w:rFonts w:eastAsia="Times New Roman"/>
                <w:b/>
                <w:bCs/>
                <w:color w:val="000000"/>
                <w:spacing w:val="-15"/>
                <w:position w:val="-1"/>
              </w:rPr>
              <w:t> </w:t>
            </w:r>
            <w:r w:rsidRPr="002806C2">
              <w:rPr>
                <w:rFonts w:eastAsia="Times New Roman"/>
                <w:b/>
                <w:bCs/>
                <w:color w:val="000000"/>
                <w:position w:val="-1"/>
              </w:rPr>
              <w:t>Output</w:t>
            </w:r>
            <w:r w:rsidRPr="002806C2">
              <w:rPr>
                <w:rFonts w:eastAsia="Times New Roman"/>
                <w:b/>
                <w:bCs/>
                <w:color w:val="000000"/>
                <w:spacing w:val="-15"/>
                <w:position w:val="-1"/>
              </w:rPr>
              <w:t> </w:t>
            </w:r>
            <w:r w:rsidRPr="002806C2">
              <w:rPr>
                <w:rFonts w:eastAsia="Times New Roman"/>
                <w:b/>
                <w:bCs/>
                <w:color w:val="000000"/>
                <w:position w:val="-1"/>
              </w:rPr>
              <w:t>(V)</w:t>
            </w:r>
            <w:r w:rsidRPr="002806C2">
              <w:rPr>
                <w:rFonts w:eastAsia="Times New Roman"/>
                <w:b/>
                <w:bCs/>
                <w:color w:val="FFFFFF"/>
              </w:rPr>
              <w:t>​</w:t>
            </w:r>
          </w:p>
        </w:tc>
      </w:tr>
      <w:tr w:rsidR="002D1217" w:rsidRPr="002806C2" w14:paraId="182D8F03" w14:textId="77777777" w:rsidTr="00635EA8">
        <w:trPr>
          <w:trHeight w:val="57"/>
        </w:trPr>
        <w:tc>
          <w:tcPr>
            <w:tcW w:w="1786" w:type="dxa"/>
            <w:vMerge w:val="restart"/>
            <w:hideMark/>
          </w:tcPr>
          <w:p w14:paraId="500B0DA5" w14:textId="77777777" w:rsidR="002D1217" w:rsidRPr="002806C2" w:rsidRDefault="002D1217" w:rsidP="002D1217">
            <w:pPr>
              <w:spacing w:before="100" w:beforeAutospacing="1" w:after="100" w:afterAutospacing="1"/>
              <w:jc w:val="center"/>
              <w:textAlignment w:val="baseline"/>
              <w:rPr>
                <w:rFonts w:eastAsia="Times New Roman"/>
                <w:b/>
                <w:bCs/>
                <w:color w:val="FFFFFF"/>
              </w:rPr>
            </w:pPr>
            <w:r w:rsidRPr="002806C2">
              <w:rPr>
                <w:rFonts w:eastAsia="Times New Roman"/>
                <w:b/>
                <w:bCs/>
                <w:color w:val="000000"/>
                <w:position w:val="-1"/>
              </w:rPr>
              <w:t>-X</w:t>
            </w:r>
            <w:r w:rsidRPr="002806C2">
              <w:rPr>
                <w:rFonts w:eastAsia="Times New Roman"/>
                <w:b/>
                <w:bCs/>
                <w:color w:val="000000"/>
                <w:spacing w:val="-15"/>
                <w:position w:val="-1"/>
              </w:rPr>
              <w:t> </w:t>
            </w:r>
            <w:r w:rsidRPr="002806C2">
              <w:rPr>
                <w:rFonts w:eastAsia="Times New Roman"/>
                <w:b/>
                <w:bCs/>
                <w:color w:val="000000"/>
                <w:position w:val="-1"/>
              </w:rPr>
              <w:t>Axis</w:t>
            </w:r>
            <w:r w:rsidRPr="002806C2">
              <w:rPr>
                <w:rFonts w:eastAsia="Times New Roman"/>
                <w:b/>
                <w:bCs/>
                <w:color w:val="FFFFFF"/>
              </w:rPr>
              <w:t>​</w:t>
            </w:r>
          </w:p>
        </w:tc>
        <w:tc>
          <w:tcPr>
            <w:tcW w:w="2619" w:type="dxa"/>
            <w:vAlign w:val="center"/>
            <w:hideMark/>
          </w:tcPr>
          <w:p w14:paraId="53175FD0" w14:textId="11190E5D" w:rsidR="002D1217" w:rsidRPr="002806C2" w:rsidRDefault="002D1217" w:rsidP="002D1217">
            <w:pPr>
              <w:spacing w:before="100" w:beforeAutospacing="1" w:after="100" w:afterAutospacing="1"/>
              <w:jc w:val="center"/>
              <w:textAlignment w:val="baseline"/>
              <w:rPr>
                <w:rFonts w:eastAsia="Times New Roman"/>
                <w:color w:val="000000"/>
              </w:rPr>
            </w:pPr>
            <w:r>
              <w:rPr>
                <w:color w:val="000000"/>
              </w:rPr>
              <w:t>4.80</w:t>
            </w:r>
          </w:p>
        </w:tc>
        <w:tc>
          <w:tcPr>
            <w:tcW w:w="2108" w:type="dxa"/>
            <w:hideMark/>
          </w:tcPr>
          <w:p w14:paraId="42C3857B" w14:textId="77777777" w:rsidR="002D1217" w:rsidRPr="002806C2" w:rsidRDefault="002D1217" w:rsidP="002D1217">
            <w:pPr>
              <w:spacing w:before="100" w:beforeAutospacing="1" w:after="100" w:afterAutospacing="1"/>
              <w:jc w:val="center"/>
              <w:textAlignment w:val="baseline"/>
              <w:rPr>
                <w:rFonts w:eastAsia="Times New Roman"/>
                <w:color w:val="000000"/>
              </w:rPr>
            </w:pPr>
            <w:r w:rsidRPr="002806C2">
              <w:rPr>
                <w:rFonts w:eastAsia="Times New Roman"/>
                <w:color w:val="000000"/>
                <w:position w:val="-1"/>
              </w:rPr>
              <w:t>0.017</w:t>
            </w:r>
            <w:r w:rsidRPr="002806C2">
              <w:rPr>
                <w:rFonts w:eastAsia="Times New Roman"/>
                <w:color w:val="000000"/>
              </w:rPr>
              <w:t>​</w:t>
            </w:r>
          </w:p>
        </w:tc>
        <w:tc>
          <w:tcPr>
            <w:tcW w:w="2831" w:type="dxa"/>
            <w:hideMark/>
          </w:tcPr>
          <w:p w14:paraId="61E48E22" w14:textId="77777777" w:rsidR="002D1217" w:rsidRPr="002806C2" w:rsidRDefault="002D1217" w:rsidP="002D1217">
            <w:pPr>
              <w:spacing w:before="100" w:beforeAutospacing="1" w:after="100" w:afterAutospacing="1"/>
              <w:jc w:val="center"/>
              <w:textAlignment w:val="baseline"/>
              <w:rPr>
                <w:rFonts w:eastAsia="Times New Roman"/>
                <w:color w:val="FFFFFF"/>
              </w:rPr>
            </w:pPr>
            <w:r w:rsidRPr="002806C2">
              <w:rPr>
                <w:rFonts w:eastAsia="Times New Roman"/>
                <w:color w:val="000000"/>
                <w:position w:val="-1"/>
              </w:rPr>
              <w:t>4.195 </w:t>
            </w:r>
            <w:r w:rsidRPr="002806C2">
              <w:rPr>
                <w:rFonts w:eastAsia="Times New Roman"/>
                <w:color w:val="FFFFFF"/>
              </w:rPr>
              <w:t>​</w:t>
            </w:r>
          </w:p>
        </w:tc>
      </w:tr>
      <w:tr w:rsidR="002D1217" w:rsidRPr="002806C2" w14:paraId="6E2ECEDA" w14:textId="77777777" w:rsidTr="00635EA8">
        <w:trPr>
          <w:trHeight w:val="57"/>
        </w:trPr>
        <w:tc>
          <w:tcPr>
            <w:tcW w:w="0" w:type="auto"/>
            <w:vMerge/>
            <w:hideMark/>
          </w:tcPr>
          <w:p w14:paraId="26D425B5" w14:textId="77777777" w:rsidR="002D1217" w:rsidRPr="002806C2" w:rsidRDefault="002D1217" w:rsidP="002D1217">
            <w:pPr>
              <w:rPr>
                <w:rFonts w:eastAsia="Times New Roman"/>
                <w:b/>
                <w:bCs/>
                <w:color w:val="FFFFFF"/>
              </w:rPr>
            </w:pPr>
          </w:p>
        </w:tc>
        <w:tc>
          <w:tcPr>
            <w:tcW w:w="2619" w:type="dxa"/>
            <w:vAlign w:val="center"/>
            <w:hideMark/>
          </w:tcPr>
          <w:p w14:paraId="33B74C66" w14:textId="4879142C" w:rsidR="002D1217" w:rsidRPr="002806C2" w:rsidRDefault="002D1217" w:rsidP="002D1217">
            <w:pPr>
              <w:spacing w:before="100" w:beforeAutospacing="1" w:after="100" w:afterAutospacing="1"/>
              <w:jc w:val="center"/>
              <w:textAlignment w:val="baseline"/>
              <w:rPr>
                <w:rFonts w:eastAsia="Times New Roman"/>
                <w:color w:val="000000"/>
              </w:rPr>
            </w:pPr>
            <w:r>
              <w:rPr>
                <w:color w:val="000000"/>
              </w:rPr>
              <w:t>5.00</w:t>
            </w:r>
          </w:p>
        </w:tc>
        <w:tc>
          <w:tcPr>
            <w:tcW w:w="2108" w:type="dxa"/>
            <w:hideMark/>
          </w:tcPr>
          <w:p w14:paraId="19FAAF03" w14:textId="77777777" w:rsidR="002D1217" w:rsidRPr="002806C2" w:rsidRDefault="002D1217" w:rsidP="002D1217">
            <w:pPr>
              <w:spacing w:before="100" w:beforeAutospacing="1" w:after="100" w:afterAutospacing="1"/>
              <w:jc w:val="center"/>
              <w:textAlignment w:val="baseline"/>
              <w:rPr>
                <w:rFonts w:eastAsia="Times New Roman"/>
                <w:color w:val="000000"/>
              </w:rPr>
            </w:pPr>
            <w:r w:rsidRPr="002806C2">
              <w:rPr>
                <w:rFonts w:eastAsia="Times New Roman"/>
                <w:color w:val="000000"/>
                <w:position w:val="-1"/>
              </w:rPr>
              <w:t>0.016</w:t>
            </w:r>
            <w:r w:rsidRPr="002806C2">
              <w:rPr>
                <w:rFonts w:eastAsia="Times New Roman"/>
                <w:color w:val="000000"/>
              </w:rPr>
              <w:t>​</w:t>
            </w:r>
          </w:p>
        </w:tc>
        <w:tc>
          <w:tcPr>
            <w:tcW w:w="2831" w:type="dxa"/>
            <w:hideMark/>
          </w:tcPr>
          <w:p w14:paraId="4118C448" w14:textId="77777777" w:rsidR="002D1217" w:rsidRPr="002806C2" w:rsidRDefault="002D1217" w:rsidP="002D1217">
            <w:pPr>
              <w:spacing w:before="100" w:beforeAutospacing="1" w:after="100" w:afterAutospacing="1"/>
              <w:jc w:val="center"/>
              <w:textAlignment w:val="baseline"/>
              <w:rPr>
                <w:rFonts w:eastAsia="Times New Roman"/>
                <w:color w:val="FFFFFF"/>
              </w:rPr>
            </w:pPr>
            <w:r w:rsidRPr="002806C2">
              <w:rPr>
                <w:rFonts w:eastAsia="Times New Roman"/>
                <w:color w:val="000000"/>
                <w:position w:val="-1"/>
              </w:rPr>
              <w:t>4.195</w:t>
            </w:r>
            <w:r w:rsidRPr="002806C2">
              <w:rPr>
                <w:rFonts w:eastAsia="Times New Roman"/>
                <w:color w:val="FFFFFF"/>
              </w:rPr>
              <w:t>​</w:t>
            </w:r>
          </w:p>
        </w:tc>
      </w:tr>
      <w:tr w:rsidR="00A75254" w:rsidRPr="002806C2" w14:paraId="4FF56D0A" w14:textId="77777777" w:rsidTr="00A75254">
        <w:trPr>
          <w:trHeight w:val="57"/>
        </w:trPr>
        <w:tc>
          <w:tcPr>
            <w:tcW w:w="0" w:type="auto"/>
            <w:vMerge/>
          </w:tcPr>
          <w:p w14:paraId="176407E9" w14:textId="77777777" w:rsidR="00F06C5D" w:rsidRPr="002806C2" w:rsidRDefault="00F06C5D" w:rsidP="002D1217">
            <w:pPr>
              <w:rPr>
                <w:rFonts w:eastAsia="Times New Roman"/>
                <w:b/>
                <w:bCs/>
                <w:color w:val="FFFFFF"/>
              </w:rPr>
            </w:pPr>
          </w:p>
        </w:tc>
        <w:tc>
          <w:tcPr>
            <w:tcW w:w="2619" w:type="dxa"/>
            <w:shd w:val="clear" w:color="auto" w:fill="auto"/>
            <w:vAlign w:val="center"/>
          </w:tcPr>
          <w:p w14:paraId="73902D77" w14:textId="2E58308B" w:rsidR="00F06C5D" w:rsidRPr="00FF0378" w:rsidRDefault="00F06C5D" w:rsidP="002D1217">
            <w:pPr>
              <w:spacing w:before="100" w:beforeAutospacing="1" w:after="100" w:afterAutospacing="1"/>
              <w:jc w:val="center"/>
              <w:textAlignment w:val="baseline"/>
              <w:rPr>
                <w:color w:val="000000" w:themeColor="text1"/>
              </w:rPr>
            </w:pPr>
            <w:r w:rsidRPr="00FF0378">
              <w:rPr>
                <w:color w:val="000000" w:themeColor="text1"/>
              </w:rPr>
              <w:t>5.2</w:t>
            </w:r>
            <w:r w:rsidR="007B7FDA">
              <w:rPr>
                <w:color w:val="000000" w:themeColor="text1"/>
              </w:rPr>
              <w:t>0</w:t>
            </w:r>
          </w:p>
        </w:tc>
        <w:tc>
          <w:tcPr>
            <w:tcW w:w="2108" w:type="dxa"/>
            <w:shd w:val="clear" w:color="auto" w:fill="auto"/>
          </w:tcPr>
          <w:p w14:paraId="7D2D146E" w14:textId="1656A1C3" w:rsidR="00F06C5D" w:rsidRPr="00FF0378" w:rsidRDefault="00250763" w:rsidP="002D1217">
            <w:pPr>
              <w:spacing w:before="100" w:beforeAutospacing="1" w:after="100" w:afterAutospacing="1"/>
              <w:jc w:val="center"/>
              <w:textAlignment w:val="baseline"/>
              <w:rPr>
                <w:rFonts w:eastAsia="Times New Roman"/>
                <w:color w:val="000000" w:themeColor="text1"/>
                <w:position w:val="-1"/>
              </w:rPr>
            </w:pPr>
            <w:r w:rsidRPr="00FF0378">
              <w:rPr>
                <w:rFonts w:eastAsia="Times New Roman"/>
                <w:color w:val="000000" w:themeColor="text1"/>
                <w:position w:val="-1"/>
              </w:rPr>
              <w:t>0.0</w:t>
            </w:r>
            <w:r w:rsidR="00E93711">
              <w:rPr>
                <w:rFonts w:eastAsia="Times New Roman"/>
                <w:color w:val="000000" w:themeColor="text1"/>
                <w:position w:val="-1"/>
              </w:rPr>
              <w:t>21</w:t>
            </w:r>
          </w:p>
        </w:tc>
        <w:tc>
          <w:tcPr>
            <w:tcW w:w="2831" w:type="dxa"/>
            <w:shd w:val="clear" w:color="auto" w:fill="auto"/>
          </w:tcPr>
          <w:p w14:paraId="4575B6DF" w14:textId="02A39020" w:rsidR="00F06C5D" w:rsidRPr="00FF0378" w:rsidRDefault="0096439E" w:rsidP="002D1217">
            <w:pPr>
              <w:spacing w:before="100" w:beforeAutospacing="1" w:after="100" w:afterAutospacing="1"/>
              <w:jc w:val="center"/>
              <w:textAlignment w:val="baseline"/>
              <w:rPr>
                <w:rFonts w:eastAsia="Times New Roman"/>
                <w:color w:val="000000" w:themeColor="text1"/>
                <w:position w:val="-1"/>
              </w:rPr>
            </w:pPr>
            <w:r w:rsidRPr="00FF0378">
              <w:rPr>
                <w:rFonts w:eastAsia="Times New Roman"/>
                <w:color w:val="000000" w:themeColor="text1"/>
                <w:position w:val="-1"/>
              </w:rPr>
              <w:t>4.195</w:t>
            </w:r>
          </w:p>
        </w:tc>
      </w:tr>
      <w:tr w:rsidR="002D1217" w:rsidRPr="002806C2" w14:paraId="52EF647F" w14:textId="77777777" w:rsidTr="00635EA8">
        <w:trPr>
          <w:trHeight w:val="57"/>
        </w:trPr>
        <w:tc>
          <w:tcPr>
            <w:tcW w:w="0" w:type="auto"/>
            <w:vMerge/>
            <w:hideMark/>
          </w:tcPr>
          <w:p w14:paraId="14C27317" w14:textId="77777777" w:rsidR="002D1217" w:rsidRPr="002806C2" w:rsidRDefault="002D1217" w:rsidP="002D1217">
            <w:pPr>
              <w:rPr>
                <w:rFonts w:eastAsia="Times New Roman"/>
                <w:b/>
                <w:bCs/>
                <w:color w:val="FFFFFF"/>
              </w:rPr>
            </w:pPr>
          </w:p>
        </w:tc>
        <w:tc>
          <w:tcPr>
            <w:tcW w:w="2619" w:type="dxa"/>
            <w:vAlign w:val="center"/>
            <w:hideMark/>
          </w:tcPr>
          <w:p w14:paraId="02C5F06F" w14:textId="0B080F21" w:rsidR="002D1217" w:rsidRPr="002806C2" w:rsidRDefault="002D1217" w:rsidP="002D1217">
            <w:pPr>
              <w:spacing w:before="100" w:beforeAutospacing="1" w:after="100" w:afterAutospacing="1"/>
              <w:jc w:val="center"/>
              <w:textAlignment w:val="baseline"/>
              <w:rPr>
                <w:rFonts w:eastAsia="Times New Roman"/>
                <w:color w:val="000000"/>
              </w:rPr>
            </w:pPr>
            <w:r>
              <w:rPr>
                <w:color w:val="000000"/>
              </w:rPr>
              <w:t>5.50</w:t>
            </w:r>
          </w:p>
        </w:tc>
        <w:tc>
          <w:tcPr>
            <w:tcW w:w="2108" w:type="dxa"/>
            <w:hideMark/>
          </w:tcPr>
          <w:p w14:paraId="7EA572D7" w14:textId="77777777" w:rsidR="002D1217" w:rsidRPr="002806C2" w:rsidRDefault="002D1217" w:rsidP="002D1217">
            <w:pPr>
              <w:spacing w:before="100" w:beforeAutospacing="1" w:after="100" w:afterAutospacing="1"/>
              <w:jc w:val="center"/>
              <w:textAlignment w:val="baseline"/>
              <w:rPr>
                <w:rFonts w:eastAsia="Times New Roman"/>
                <w:color w:val="000000"/>
              </w:rPr>
            </w:pPr>
            <w:r w:rsidRPr="002806C2">
              <w:rPr>
                <w:rFonts w:eastAsia="Times New Roman"/>
                <w:color w:val="000000"/>
                <w:position w:val="-1"/>
              </w:rPr>
              <w:t>0.027</w:t>
            </w:r>
            <w:r w:rsidRPr="002806C2">
              <w:rPr>
                <w:rFonts w:eastAsia="Times New Roman"/>
                <w:color w:val="000000"/>
              </w:rPr>
              <w:t>​</w:t>
            </w:r>
          </w:p>
        </w:tc>
        <w:tc>
          <w:tcPr>
            <w:tcW w:w="2831" w:type="dxa"/>
            <w:hideMark/>
          </w:tcPr>
          <w:p w14:paraId="2C339BDE" w14:textId="77777777" w:rsidR="002D1217" w:rsidRPr="002806C2" w:rsidRDefault="002D1217" w:rsidP="002D1217">
            <w:pPr>
              <w:spacing w:before="100" w:beforeAutospacing="1" w:after="100" w:afterAutospacing="1"/>
              <w:jc w:val="center"/>
              <w:textAlignment w:val="baseline"/>
              <w:rPr>
                <w:rFonts w:eastAsia="Times New Roman"/>
                <w:color w:val="FFFFFF"/>
              </w:rPr>
            </w:pPr>
            <w:r w:rsidRPr="002806C2">
              <w:rPr>
                <w:rFonts w:eastAsia="Times New Roman"/>
                <w:color w:val="000000"/>
                <w:position w:val="-1"/>
              </w:rPr>
              <w:t>4.194</w:t>
            </w:r>
            <w:r w:rsidRPr="002806C2">
              <w:rPr>
                <w:rFonts w:eastAsia="Times New Roman"/>
                <w:color w:val="FFFFFF"/>
              </w:rPr>
              <w:t>​</w:t>
            </w:r>
          </w:p>
        </w:tc>
      </w:tr>
      <w:tr w:rsidR="002D1217" w:rsidRPr="002806C2" w14:paraId="3172C0F5" w14:textId="77777777" w:rsidTr="00FF0378">
        <w:trPr>
          <w:trHeight w:val="60"/>
        </w:trPr>
        <w:tc>
          <w:tcPr>
            <w:tcW w:w="0" w:type="auto"/>
            <w:vMerge/>
            <w:hideMark/>
          </w:tcPr>
          <w:p w14:paraId="44EF359A" w14:textId="77777777" w:rsidR="002D1217" w:rsidRPr="002806C2" w:rsidRDefault="002D1217" w:rsidP="002D1217">
            <w:pPr>
              <w:rPr>
                <w:rFonts w:eastAsia="Times New Roman"/>
                <w:b/>
                <w:bCs/>
                <w:color w:val="FFFFFF"/>
              </w:rPr>
            </w:pPr>
          </w:p>
        </w:tc>
        <w:tc>
          <w:tcPr>
            <w:tcW w:w="2619" w:type="dxa"/>
            <w:vAlign w:val="center"/>
            <w:hideMark/>
          </w:tcPr>
          <w:p w14:paraId="27E82A24" w14:textId="5D5AF42B" w:rsidR="002D1217" w:rsidRPr="002806C2" w:rsidRDefault="002D1217" w:rsidP="002D1217">
            <w:pPr>
              <w:spacing w:before="100" w:beforeAutospacing="1" w:after="100" w:afterAutospacing="1"/>
              <w:jc w:val="center"/>
              <w:textAlignment w:val="baseline"/>
              <w:rPr>
                <w:rFonts w:eastAsia="Times New Roman"/>
                <w:color w:val="000000"/>
              </w:rPr>
            </w:pPr>
            <w:r>
              <w:rPr>
                <w:color w:val="000000"/>
              </w:rPr>
              <w:t>6.00</w:t>
            </w:r>
          </w:p>
        </w:tc>
        <w:tc>
          <w:tcPr>
            <w:tcW w:w="2108" w:type="dxa"/>
            <w:hideMark/>
          </w:tcPr>
          <w:p w14:paraId="10A56EB6" w14:textId="77777777" w:rsidR="002D1217" w:rsidRPr="002806C2" w:rsidRDefault="002D1217" w:rsidP="002D1217">
            <w:pPr>
              <w:spacing w:before="100" w:beforeAutospacing="1" w:after="100" w:afterAutospacing="1"/>
              <w:jc w:val="center"/>
              <w:textAlignment w:val="baseline"/>
              <w:rPr>
                <w:rFonts w:eastAsia="Times New Roman"/>
                <w:color w:val="000000"/>
              </w:rPr>
            </w:pPr>
            <w:r w:rsidRPr="002806C2">
              <w:rPr>
                <w:rFonts w:eastAsia="Times New Roman"/>
                <w:color w:val="000000"/>
                <w:position w:val="-1"/>
              </w:rPr>
              <w:t> 0.022</w:t>
            </w:r>
            <w:r w:rsidRPr="002806C2">
              <w:rPr>
                <w:rFonts w:eastAsia="Times New Roman"/>
                <w:color w:val="000000"/>
              </w:rPr>
              <w:t>​</w:t>
            </w:r>
          </w:p>
        </w:tc>
        <w:tc>
          <w:tcPr>
            <w:tcW w:w="2831" w:type="dxa"/>
            <w:hideMark/>
          </w:tcPr>
          <w:p w14:paraId="35950878" w14:textId="77777777" w:rsidR="002D1217" w:rsidRPr="002806C2" w:rsidRDefault="002D1217" w:rsidP="002D1217">
            <w:pPr>
              <w:spacing w:before="100" w:beforeAutospacing="1" w:after="100" w:afterAutospacing="1"/>
              <w:jc w:val="center"/>
              <w:textAlignment w:val="baseline"/>
              <w:rPr>
                <w:rFonts w:eastAsia="Times New Roman"/>
                <w:color w:val="FFFFFF"/>
              </w:rPr>
            </w:pPr>
            <w:r w:rsidRPr="002806C2">
              <w:rPr>
                <w:rFonts w:eastAsia="Times New Roman"/>
                <w:color w:val="000000"/>
                <w:position w:val="-1"/>
              </w:rPr>
              <w:t>4.194</w:t>
            </w:r>
            <w:r w:rsidRPr="002806C2">
              <w:rPr>
                <w:rFonts w:eastAsia="Times New Roman"/>
                <w:color w:val="FFFFFF"/>
              </w:rPr>
              <w:t>​</w:t>
            </w:r>
          </w:p>
        </w:tc>
      </w:tr>
      <w:tr w:rsidR="002D1217" w:rsidRPr="002806C2" w14:paraId="22EB215F" w14:textId="77777777" w:rsidTr="00635EA8">
        <w:trPr>
          <w:trHeight w:val="57"/>
        </w:trPr>
        <w:tc>
          <w:tcPr>
            <w:tcW w:w="0" w:type="auto"/>
            <w:vMerge/>
            <w:hideMark/>
          </w:tcPr>
          <w:p w14:paraId="1A6136EC" w14:textId="77777777" w:rsidR="002D1217" w:rsidRPr="002806C2" w:rsidRDefault="002D1217" w:rsidP="002D1217">
            <w:pPr>
              <w:rPr>
                <w:rFonts w:eastAsia="Times New Roman"/>
                <w:b/>
                <w:bCs/>
                <w:color w:val="FFFFFF"/>
              </w:rPr>
            </w:pPr>
          </w:p>
        </w:tc>
        <w:tc>
          <w:tcPr>
            <w:tcW w:w="2619" w:type="dxa"/>
            <w:vAlign w:val="center"/>
            <w:hideMark/>
          </w:tcPr>
          <w:p w14:paraId="1E84ACE4" w14:textId="4D3AAEC1" w:rsidR="002D1217" w:rsidRPr="002806C2" w:rsidRDefault="002D1217" w:rsidP="002D1217">
            <w:pPr>
              <w:spacing w:before="100" w:beforeAutospacing="1" w:after="100" w:afterAutospacing="1"/>
              <w:jc w:val="center"/>
              <w:textAlignment w:val="baseline"/>
              <w:rPr>
                <w:rFonts w:eastAsia="Times New Roman"/>
                <w:color w:val="000000"/>
              </w:rPr>
            </w:pPr>
            <w:r>
              <w:rPr>
                <w:color w:val="000000"/>
              </w:rPr>
              <w:t>6.50</w:t>
            </w:r>
          </w:p>
        </w:tc>
        <w:tc>
          <w:tcPr>
            <w:tcW w:w="2108" w:type="dxa"/>
            <w:hideMark/>
          </w:tcPr>
          <w:p w14:paraId="62E9604C" w14:textId="77777777" w:rsidR="002D1217" w:rsidRPr="002806C2" w:rsidRDefault="002D1217" w:rsidP="002D1217">
            <w:pPr>
              <w:spacing w:before="100" w:beforeAutospacing="1" w:after="100" w:afterAutospacing="1"/>
              <w:jc w:val="center"/>
              <w:textAlignment w:val="baseline"/>
              <w:rPr>
                <w:rFonts w:eastAsia="Times New Roman"/>
                <w:color w:val="000000"/>
              </w:rPr>
            </w:pPr>
            <w:r w:rsidRPr="002806C2">
              <w:rPr>
                <w:rFonts w:eastAsia="Times New Roman"/>
                <w:color w:val="000000"/>
                <w:position w:val="-1"/>
              </w:rPr>
              <w:t>0.023</w:t>
            </w:r>
            <w:r w:rsidRPr="002806C2">
              <w:rPr>
                <w:rFonts w:eastAsia="Times New Roman"/>
                <w:color w:val="000000"/>
              </w:rPr>
              <w:t>​</w:t>
            </w:r>
          </w:p>
        </w:tc>
        <w:tc>
          <w:tcPr>
            <w:tcW w:w="2831" w:type="dxa"/>
            <w:hideMark/>
          </w:tcPr>
          <w:p w14:paraId="2E2029AA" w14:textId="77777777" w:rsidR="002D1217" w:rsidRPr="002806C2" w:rsidRDefault="002D1217" w:rsidP="002D1217">
            <w:pPr>
              <w:spacing w:before="100" w:beforeAutospacing="1" w:after="100" w:afterAutospacing="1"/>
              <w:jc w:val="center"/>
              <w:textAlignment w:val="baseline"/>
              <w:rPr>
                <w:rFonts w:eastAsia="Times New Roman"/>
                <w:color w:val="FFFFFF"/>
              </w:rPr>
            </w:pPr>
            <w:r w:rsidRPr="002806C2">
              <w:rPr>
                <w:rFonts w:eastAsia="Times New Roman"/>
                <w:color w:val="000000"/>
                <w:position w:val="-1"/>
              </w:rPr>
              <w:t>4.194</w:t>
            </w:r>
            <w:r w:rsidRPr="002806C2">
              <w:rPr>
                <w:rFonts w:eastAsia="Times New Roman"/>
                <w:color w:val="FFFFFF"/>
              </w:rPr>
              <w:t>​</w:t>
            </w:r>
          </w:p>
        </w:tc>
      </w:tr>
      <w:tr w:rsidR="002D1217" w:rsidRPr="002806C2" w14:paraId="13D8B1A8" w14:textId="77777777" w:rsidTr="00635EA8">
        <w:trPr>
          <w:trHeight w:val="57"/>
        </w:trPr>
        <w:tc>
          <w:tcPr>
            <w:tcW w:w="0" w:type="auto"/>
            <w:vMerge/>
            <w:hideMark/>
          </w:tcPr>
          <w:p w14:paraId="316BFF59" w14:textId="77777777" w:rsidR="002D1217" w:rsidRPr="002806C2" w:rsidRDefault="002D1217" w:rsidP="002D1217">
            <w:pPr>
              <w:rPr>
                <w:rFonts w:eastAsia="Times New Roman"/>
                <w:b/>
                <w:bCs/>
                <w:color w:val="FFFFFF"/>
              </w:rPr>
            </w:pPr>
          </w:p>
        </w:tc>
        <w:tc>
          <w:tcPr>
            <w:tcW w:w="2619" w:type="dxa"/>
            <w:vAlign w:val="center"/>
            <w:hideMark/>
          </w:tcPr>
          <w:p w14:paraId="172FB7E6" w14:textId="7438B068" w:rsidR="002D1217" w:rsidRPr="002806C2" w:rsidRDefault="002D1217" w:rsidP="002D1217">
            <w:pPr>
              <w:spacing w:before="100" w:beforeAutospacing="1" w:after="100" w:afterAutospacing="1"/>
              <w:jc w:val="center"/>
              <w:textAlignment w:val="baseline"/>
              <w:rPr>
                <w:rFonts w:eastAsia="Times New Roman"/>
                <w:color w:val="000000"/>
              </w:rPr>
            </w:pPr>
            <w:r>
              <w:rPr>
                <w:color w:val="000000"/>
              </w:rPr>
              <w:t>7.00</w:t>
            </w:r>
          </w:p>
        </w:tc>
        <w:tc>
          <w:tcPr>
            <w:tcW w:w="2108" w:type="dxa"/>
            <w:hideMark/>
          </w:tcPr>
          <w:p w14:paraId="1CAEBFBC" w14:textId="77777777" w:rsidR="002D1217" w:rsidRPr="002806C2" w:rsidRDefault="002D1217" w:rsidP="002D1217">
            <w:pPr>
              <w:spacing w:before="100" w:beforeAutospacing="1" w:after="100" w:afterAutospacing="1"/>
              <w:jc w:val="center"/>
              <w:textAlignment w:val="baseline"/>
              <w:rPr>
                <w:rFonts w:eastAsia="Times New Roman"/>
                <w:color w:val="000000"/>
              </w:rPr>
            </w:pPr>
            <w:r w:rsidRPr="002806C2">
              <w:rPr>
                <w:rFonts w:eastAsia="Times New Roman"/>
                <w:color w:val="000000"/>
                <w:position w:val="-1"/>
              </w:rPr>
              <w:t>0.023</w:t>
            </w:r>
            <w:r w:rsidRPr="002806C2">
              <w:rPr>
                <w:rFonts w:eastAsia="Times New Roman"/>
                <w:color w:val="000000"/>
              </w:rPr>
              <w:t>​</w:t>
            </w:r>
          </w:p>
        </w:tc>
        <w:tc>
          <w:tcPr>
            <w:tcW w:w="2831" w:type="dxa"/>
            <w:hideMark/>
          </w:tcPr>
          <w:p w14:paraId="76FE4637" w14:textId="77777777" w:rsidR="002D1217" w:rsidRPr="002806C2" w:rsidRDefault="002D1217" w:rsidP="002D1217">
            <w:pPr>
              <w:spacing w:before="100" w:beforeAutospacing="1" w:after="100" w:afterAutospacing="1"/>
              <w:jc w:val="center"/>
              <w:textAlignment w:val="baseline"/>
              <w:rPr>
                <w:rFonts w:eastAsia="Times New Roman"/>
                <w:color w:val="FFFFFF"/>
              </w:rPr>
            </w:pPr>
            <w:r w:rsidRPr="002806C2">
              <w:rPr>
                <w:rFonts w:eastAsia="Times New Roman"/>
                <w:color w:val="000000"/>
                <w:position w:val="-1"/>
              </w:rPr>
              <w:t>4.194</w:t>
            </w:r>
            <w:r w:rsidRPr="002806C2">
              <w:rPr>
                <w:rFonts w:eastAsia="Times New Roman"/>
                <w:color w:val="FFFFFF"/>
              </w:rPr>
              <w:t>​</w:t>
            </w:r>
          </w:p>
        </w:tc>
      </w:tr>
      <w:tr w:rsidR="002D1217" w:rsidRPr="002806C2" w14:paraId="540DC878" w14:textId="77777777" w:rsidTr="00635EA8">
        <w:trPr>
          <w:trHeight w:val="57"/>
        </w:trPr>
        <w:tc>
          <w:tcPr>
            <w:tcW w:w="0" w:type="auto"/>
            <w:vMerge/>
            <w:hideMark/>
          </w:tcPr>
          <w:p w14:paraId="7B242F4D" w14:textId="77777777" w:rsidR="002D1217" w:rsidRPr="002806C2" w:rsidRDefault="002D1217" w:rsidP="002D1217">
            <w:pPr>
              <w:rPr>
                <w:rFonts w:eastAsia="Times New Roman"/>
                <w:b/>
                <w:bCs/>
                <w:color w:val="FFFFFF"/>
              </w:rPr>
            </w:pPr>
          </w:p>
        </w:tc>
        <w:tc>
          <w:tcPr>
            <w:tcW w:w="2619" w:type="dxa"/>
            <w:vAlign w:val="center"/>
            <w:hideMark/>
          </w:tcPr>
          <w:p w14:paraId="3637A2CC" w14:textId="18C0F8CA" w:rsidR="002D1217" w:rsidRPr="002806C2" w:rsidRDefault="002D1217" w:rsidP="002D1217">
            <w:pPr>
              <w:spacing w:before="100" w:beforeAutospacing="1" w:after="100" w:afterAutospacing="1"/>
              <w:jc w:val="center"/>
              <w:textAlignment w:val="baseline"/>
              <w:rPr>
                <w:rFonts w:eastAsia="Times New Roman"/>
                <w:color w:val="000000"/>
              </w:rPr>
            </w:pPr>
            <w:r>
              <w:rPr>
                <w:color w:val="000000"/>
              </w:rPr>
              <w:t>7.50</w:t>
            </w:r>
          </w:p>
        </w:tc>
        <w:tc>
          <w:tcPr>
            <w:tcW w:w="2108" w:type="dxa"/>
            <w:hideMark/>
          </w:tcPr>
          <w:p w14:paraId="0F6D2F79" w14:textId="77777777" w:rsidR="002D1217" w:rsidRPr="002806C2" w:rsidRDefault="002D1217" w:rsidP="002D1217">
            <w:pPr>
              <w:spacing w:before="100" w:beforeAutospacing="1" w:after="100" w:afterAutospacing="1"/>
              <w:jc w:val="center"/>
              <w:textAlignment w:val="baseline"/>
              <w:rPr>
                <w:rFonts w:eastAsia="Times New Roman"/>
                <w:color w:val="000000"/>
              </w:rPr>
            </w:pPr>
            <w:r w:rsidRPr="002806C2">
              <w:rPr>
                <w:rFonts w:eastAsia="Times New Roman"/>
                <w:color w:val="000000"/>
                <w:position w:val="-1"/>
              </w:rPr>
              <w:t>0.023</w:t>
            </w:r>
            <w:r w:rsidRPr="002806C2">
              <w:rPr>
                <w:rFonts w:eastAsia="Times New Roman"/>
                <w:color w:val="000000"/>
              </w:rPr>
              <w:t>​</w:t>
            </w:r>
          </w:p>
        </w:tc>
        <w:tc>
          <w:tcPr>
            <w:tcW w:w="2831" w:type="dxa"/>
            <w:hideMark/>
          </w:tcPr>
          <w:p w14:paraId="6AC2F3BF" w14:textId="77777777" w:rsidR="002D1217" w:rsidRPr="002806C2" w:rsidRDefault="002D1217" w:rsidP="002D1217">
            <w:pPr>
              <w:spacing w:before="100" w:beforeAutospacing="1" w:after="100" w:afterAutospacing="1"/>
              <w:jc w:val="center"/>
              <w:textAlignment w:val="baseline"/>
              <w:rPr>
                <w:rFonts w:eastAsia="Times New Roman"/>
                <w:color w:val="FFFFFF"/>
              </w:rPr>
            </w:pPr>
            <w:r w:rsidRPr="002806C2">
              <w:rPr>
                <w:rFonts w:eastAsia="Times New Roman"/>
                <w:color w:val="000000"/>
                <w:position w:val="-1"/>
              </w:rPr>
              <w:t>4.194</w:t>
            </w:r>
            <w:r w:rsidRPr="002806C2">
              <w:rPr>
                <w:rFonts w:eastAsia="Times New Roman"/>
                <w:color w:val="FFFFFF"/>
              </w:rPr>
              <w:t>​</w:t>
            </w:r>
          </w:p>
        </w:tc>
      </w:tr>
      <w:tr w:rsidR="002D1217" w:rsidRPr="002806C2" w14:paraId="44A40226" w14:textId="77777777" w:rsidTr="00635EA8">
        <w:trPr>
          <w:trHeight w:val="57"/>
        </w:trPr>
        <w:tc>
          <w:tcPr>
            <w:tcW w:w="0" w:type="auto"/>
            <w:vMerge/>
            <w:hideMark/>
          </w:tcPr>
          <w:p w14:paraId="2FD07485" w14:textId="77777777" w:rsidR="002D1217" w:rsidRPr="002806C2" w:rsidRDefault="002D1217" w:rsidP="002D1217">
            <w:pPr>
              <w:rPr>
                <w:rFonts w:eastAsia="Times New Roman"/>
                <w:b/>
                <w:bCs/>
                <w:color w:val="FFFFFF"/>
              </w:rPr>
            </w:pPr>
          </w:p>
        </w:tc>
        <w:tc>
          <w:tcPr>
            <w:tcW w:w="2619" w:type="dxa"/>
            <w:vAlign w:val="center"/>
            <w:hideMark/>
          </w:tcPr>
          <w:p w14:paraId="6B12CC62" w14:textId="49263A3D" w:rsidR="002D1217" w:rsidRPr="002806C2" w:rsidRDefault="002D1217" w:rsidP="002D1217">
            <w:pPr>
              <w:spacing w:before="100" w:beforeAutospacing="1" w:after="100" w:afterAutospacing="1"/>
              <w:jc w:val="center"/>
              <w:textAlignment w:val="baseline"/>
              <w:rPr>
                <w:rFonts w:eastAsia="Times New Roman"/>
                <w:b/>
                <w:bCs/>
                <w:color w:val="FFFFFF"/>
              </w:rPr>
            </w:pPr>
            <w:r>
              <w:rPr>
                <w:color w:val="000000"/>
              </w:rPr>
              <w:t>8.00</w:t>
            </w:r>
          </w:p>
        </w:tc>
        <w:tc>
          <w:tcPr>
            <w:tcW w:w="2108" w:type="dxa"/>
            <w:hideMark/>
          </w:tcPr>
          <w:p w14:paraId="4B37C309" w14:textId="77777777" w:rsidR="002D1217" w:rsidRPr="002806C2" w:rsidRDefault="002D1217" w:rsidP="002D1217">
            <w:pPr>
              <w:spacing w:before="100" w:beforeAutospacing="1" w:after="100" w:afterAutospacing="1"/>
              <w:jc w:val="center"/>
              <w:textAlignment w:val="baseline"/>
              <w:rPr>
                <w:rFonts w:eastAsia="Times New Roman"/>
                <w:b/>
                <w:bCs/>
                <w:color w:val="FFFFFF"/>
              </w:rPr>
            </w:pPr>
            <w:r w:rsidRPr="002806C2">
              <w:rPr>
                <w:rFonts w:eastAsia="Times New Roman"/>
                <w:color w:val="000000"/>
                <w:position w:val="-1"/>
              </w:rPr>
              <w:t>0.023</w:t>
            </w:r>
            <w:r w:rsidRPr="002806C2">
              <w:rPr>
                <w:rFonts w:eastAsia="Times New Roman"/>
                <w:b/>
                <w:bCs/>
                <w:color w:val="FFFFFF"/>
              </w:rPr>
              <w:t>​</w:t>
            </w:r>
          </w:p>
        </w:tc>
        <w:tc>
          <w:tcPr>
            <w:tcW w:w="2831" w:type="dxa"/>
            <w:hideMark/>
          </w:tcPr>
          <w:p w14:paraId="35421ECA" w14:textId="77777777" w:rsidR="002D1217" w:rsidRPr="002806C2" w:rsidRDefault="002D1217" w:rsidP="002D1217">
            <w:pPr>
              <w:spacing w:before="100" w:beforeAutospacing="1" w:after="100" w:afterAutospacing="1"/>
              <w:jc w:val="center"/>
              <w:textAlignment w:val="baseline"/>
              <w:rPr>
                <w:rFonts w:eastAsia="Times New Roman"/>
                <w:color w:val="FFFFFF"/>
              </w:rPr>
            </w:pPr>
            <w:r w:rsidRPr="002806C2">
              <w:rPr>
                <w:rFonts w:eastAsia="Times New Roman"/>
                <w:color w:val="000000"/>
                <w:position w:val="-1"/>
              </w:rPr>
              <w:t>4.194</w:t>
            </w:r>
            <w:r w:rsidRPr="002806C2">
              <w:rPr>
                <w:rFonts w:eastAsia="Times New Roman"/>
                <w:color w:val="FFFFFF"/>
              </w:rPr>
              <w:t>​</w:t>
            </w:r>
          </w:p>
        </w:tc>
      </w:tr>
    </w:tbl>
    <w:p w14:paraId="3DAEEB5D" w14:textId="77777777" w:rsidR="00620875" w:rsidRDefault="00620875" w:rsidP="00620875">
      <w:pPr>
        <w:rPr>
          <w:iCs/>
          <w:color w:val="000000" w:themeColor="text1"/>
        </w:rPr>
      </w:pPr>
    </w:p>
    <w:p w14:paraId="253143B0" w14:textId="2C760C2A" w:rsidR="00620875" w:rsidRPr="00620875" w:rsidRDefault="00620875" w:rsidP="00620875">
      <w:pPr>
        <w:rPr>
          <w:iCs/>
          <w:color w:val="000000" w:themeColor="text1"/>
          <w:lang w:val="en-US"/>
        </w:rPr>
      </w:pPr>
      <w:r w:rsidRPr="00620875">
        <w:rPr>
          <w:iCs/>
          <w:color w:val="000000" w:themeColor="text1"/>
        </w:rPr>
        <w:t>After the satellite is assembled and vibration test is performed, the DCDC measuring points on the FAB board are not directly accessible. The buck functionality test of the DCDC can be verified by using the battery voltage monitoring port using the programming cable and board. As the external power supply is in parallel connection to the DCDC input capacitor and battery monitoring port is also in parallel connection to the output capacitor. So, the measure points are different but have the same connection and the buck functionality of DCDC was tested as shown in Figure 6.</w:t>
      </w:r>
      <w:ins w:id="55" w:author="Yudai Etsunaga" w:date="2024-09-02T15:59:00Z" w16du:dateUtc="2024-09-02T06:59:00Z">
        <w:r w:rsidR="00273AA0">
          <w:rPr>
            <w:iCs/>
            <w:color w:val="000000" w:themeColor="text1"/>
          </w:rPr>
          <w:t>1</w:t>
        </w:r>
      </w:ins>
      <w:del w:id="56" w:author="Yudai Etsunaga" w:date="2024-09-02T15:59:00Z" w16du:dateUtc="2024-09-02T06:59:00Z">
        <w:r w:rsidRPr="00620875" w:rsidDel="00273AA0">
          <w:rPr>
            <w:iCs/>
            <w:color w:val="000000" w:themeColor="text1"/>
          </w:rPr>
          <w:delText>6</w:delText>
        </w:r>
      </w:del>
      <w:r w:rsidRPr="00620875">
        <w:rPr>
          <w:iCs/>
          <w:color w:val="000000" w:themeColor="text1"/>
        </w:rPr>
        <w:t>-</w:t>
      </w:r>
      <w:r>
        <w:rPr>
          <w:iCs/>
          <w:color w:val="000000" w:themeColor="text1"/>
        </w:rPr>
        <w:t>3</w:t>
      </w:r>
      <w:r w:rsidRPr="00620875">
        <w:rPr>
          <w:iCs/>
          <w:color w:val="000000" w:themeColor="text1"/>
        </w:rPr>
        <w:t>. In the test setup, the RBF is plugged in, and deployment switches are in released condition.</w:t>
      </w:r>
    </w:p>
    <w:p w14:paraId="56CED8F3" w14:textId="77777777" w:rsidR="00620875" w:rsidRPr="00620875" w:rsidRDefault="00620875" w:rsidP="00620875">
      <w:pPr>
        <w:jc w:val="left"/>
        <w:rPr>
          <w:i/>
          <w:color w:val="000000" w:themeColor="text1"/>
        </w:rPr>
      </w:pPr>
      <w:r w:rsidRPr="00620875">
        <w:rPr>
          <w:i/>
          <w:noProof/>
          <w:color w:val="000000" w:themeColor="text1"/>
        </w:rPr>
        <mc:AlternateContent>
          <mc:Choice Requires="wps">
            <w:drawing>
              <wp:anchor distT="0" distB="0" distL="114300" distR="114300" simplePos="0" relativeHeight="251661331" behindDoc="0" locked="0" layoutInCell="1" allowOverlap="1" wp14:anchorId="045A76A1" wp14:editId="1D85A11C">
                <wp:simplePos x="0" y="0"/>
                <wp:positionH relativeFrom="column">
                  <wp:posOffset>1069680</wp:posOffset>
                </wp:positionH>
                <wp:positionV relativeFrom="paragraph">
                  <wp:posOffset>2647891</wp:posOffset>
                </wp:positionV>
                <wp:extent cx="4249420" cy="635"/>
                <wp:effectExtent l="0" t="0" r="0" b="0"/>
                <wp:wrapTopAndBottom/>
                <wp:docPr id="1407702507" name="Text Box 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wps:spPr>
                      <wps:txbx>
                        <w:txbxContent>
                          <w:p w14:paraId="36F30C72" w14:textId="58C4C239" w:rsidR="00620875" w:rsidRPr="00C835DF" w:rsidRDefault="00620875">
                            <w:pPr>
                              <w:pStyle w:val="af5"/>
                              <w:jc w:val="center"/>
                              <w:rPr>
                                <w:i w:val="0"/>
                                <w:iCs w:val="0"/>
                                <w:noProof/>
                                <w:color w:val="auto"/>
                                <w:sz w:val="28"/>
                                <w:szCs w:val="28"/>
                                <w:u w:val="single"/>
                              </w:rPr>
                              <w:pPrChange w:id="57" w:author="Yudai Etsunaga" w:date="2024-09-02T16:00:00Z" w16du:dateUtc="2024-09-02T07:00:00Z">
                                <w:pPr>
                                  <w:pStyle w:val="af5"/>
                                </w:pPr>
                              </w:pPrChange>
                            </w:pPr>
                            <w:r w:rsidRPr="00C835DF">
                              <w:rPr>
                                <w:i w:val="0"/>
                                <w:iCs w:val="0"/>
                                <w:color w:val="auto"/>
                                <w:sz w:val="22"/>
                                <w:szCs w:val="22"/>
                                <w:u w:val="single"/>
                              </w:rPr>
                              <w:t>Figure 6</w:t>
                            </w:r>
                            <w:ins w:id="58" w:author="Yudai Etsunaga" w:date="2024-09-02T15:59:00Z" w16du:dateUtc="2024-09-02T06:59:00Z">
                              <w:r w:rsidR="00273AA0">
                                <w:rPr>
                                  <w:i w:val="0"/>
                                  <w:iCs w:val="0"/>
                                  <w:color w:val="auto"/>
                                  <w:sz w:val="22"/>
                                  <w:szCs w:val="22"/>
                                  <w:u w:val="single"/>
                                </w:rPr>
                                <w:t>.</w:t>
                              </w:r>
                            </w:ins>
                            <w:del w:id="59" w:author="Yudai Etsunaga" w:date="2024-09-02T15:59:00Z" w16du:dateUtc="2024-09-02T06:59:00Z">
                              <w:r w:rsidRPr="00C835DF" w:rsidDel="00273AA0">
                                <w:rPr>
                                  <w:i w:val="0"/>
                                  <w:iCs w:val="0"/>
                                  <w:color w:val="auto"/>
                                  <w:sz w:val="22"/>
                                  <w:szCs w:val="22"/>
                                  <w:u w:val="single"/>
                                </w:rPr>
                                <w:delText>-</w:delText>
                              </w:r>
                            </w:del>
                            <w:r>
                              <w:rPr>
                                <w:i w:val="0"/>
                                <w:iCs w:val="0"/>
                                <w:color w:val="auto"/>
                                <w:sz w:val="22"/>
                                <w:szCs w:val="22"/>
                                <w:u w:val="single"/>
                              </w:rPr>
                              <w:t>1-3</w:t>
                            </w:r>
                            <w:r w:rsidRPr="00C835DF">
                              <w:rPr>
                                <w:i w:val="0"/>
                                <w:iCs w:val="0"/>
                                <w:color w:val="auto"/>
                                <w:sz w:val="22"/>
                                <w:szCs w:val="22"/>
                                <w:u w:val="single"/>
                              </w:rPr>
                              <w:t xml:space="preserve"> DC/DC Converter Test measurement after </w:t>
                            </w:r>
                            <w:ins w:id="60" w:author="Yudai Etsunaga" w:date="2024-09-02T16:00:00Z" w16du:dateUtc="2024-09-02T07:00:00Z">
                              <w:r w:rsidR="00273AA0">
                                <w:rPr>
                                  <w:i w:val="0"/>
                                  <w:iCs w:val="0"/>
                                  <w:color w:val="auto"/>
                                  <w:sz w:val="22"/>
                                  <w:szCs w:val="22"/>
                                  <w:u w:val="single"/>
                                </w:rPr>
                                <w:t xml:space="preserve">FM </w:t>
                              </w:r>
                            </w:ins>
                            <w:r w:rsidRPr="00C835DF">
                              <w:rPr>
                                <w:i w:val="0"/>
                                <w:iCs w:val="0"/>
                                <w:color w:val="auto"/>
                                <w:sz w:val="22"/>
                                <w:szCs w:val="22"/>
                                <w:u w:val="single"/>
                              </w:rPr>
                              <w:t>Vibration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5A76A1" id="_x0000_t202" coordsize="21600,21600" o:spt="202" path="m,l,21600r21600,l21600,xe">
                <v:stroke joinstyle="miter"/>
                <v:path gradientshapeok="t" o:connecttype="rect"/>
              </v:shapetype>
              <v:shape id="Text Box 1" o:spid="_x0000_s1027" type="#_x0000_t202" style="position:absolute;margin-left:84.25pt;margin-top:208.5pt;width:334.6pt;height:.05pt;z-index:251661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khGAIAAD8EAAAOAAAAZHJzL2Uyb0RvYy54bWysU8Fu2zAMvQ/YPwi6L06yrF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6ex2NqWQpNjNx0+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" stroked="f">
                <v:textbox style="mso-fit-shape-to-text:t" inset="0,0,0,0">
                  <w:txbxContent>
                    <w:p w14:paraId="36F30C72" w14:textId="58C4C239" w:rsidR="00620875" w:rsidRPr="00C835DF" w:rsidRDefault="00620875">
                      <w:pPr>
                        <w:pStyle w:val="Caption"/>
                        <w:jc w:val="center"/>
                        <w:rPr>
                          <w:i w:val="0"/>
                          <w:iCs w:val="0"/>
                          <w:noProof/>
                          <w:color w:val="auto"/>
                          <w:sz w:val="28"/>
                          <w:szCs w:val="28"/>
                          <w:u w:val="single"/>
                        </w:rPr>
                        <w:pPrChange w:id="61" w:author="Yudai Etsunaga" w:date="2024-09-02T16:00:00Z" w16du:dateUtc="2024-09-02T07:00:00Z">
                          <w:pPr>
                            <w:pStyle w:val="Caption"/>
                          </w:pPr>
                        </w:pPrChange>
                      </w:pPr>
                      <w:r w:rsidRPr="00C835DF">
                        <w:rPr>
                          <w:i w:val="0"/>
                          <w:iCs w:val="0"/>
                          <w:color w:val="auto"/>
                          <w:sz w:val="22"/>
                          <w:szCs w:val="22"/>
                          <w:u w:val="single"/>
                        </w:rPr>
                        <w:t>Figure 6</w:t>
                      </w:r>
                      <w:ins w:id="62" w:author="Yudai Etsunaga" w:date="2024-09-02T15:59:00Z" w16du:dateUtc="2024-09-02T06:59:00Z">
                        <w:r w:rsidR="00273AA0">
                          <w:rPr>
                            <w:i w:val="0"/>
                            <w:iCs w:val="0"/>
                            <w:color w:val="auto"/>
                            <w:sz w:val="22"/>
                            <w:szCs w:val="22"/>
                            <w:u w:val="single"/>
                          </w:rPr>
                          <w:t>.</w:t>
                        </w:r>
                      </w:ins>
                      <w:del w:id="63" w:author="Yudai Etsunaga" w:date="2024-09-02T15:59:00Z" w16du:dateUtc="2024-09-02T06:59:00Z">
                        <w:r w:rsidRPr="00C835DF" w:rsidDel="00273AA0">
                          <w:rPr>
                            <w:i w:val="0"/>
                            <w:iCs w:val="0"/>
                            <w:color w:val="auto"/>
                            <w:sz w:val="22"/>
                            <w:szCs w:val="22"/>
                            <w:u w:val="single"/>
                          </w:rPr>
                          <w:delText>-</w:delText>
                        </w:r>
                      </w:del>
                      <w:r>
                        <w:rPr>
                          <w:i w:val="0"/>
                          <w:iCs w:val="0"/>
                          <w:color w:val="auto"/>
                          <w:sz w:val="22"/>
                          <w:szCs w:val="22"/>
                          <w:u w:val="single"/>
                        </w:rPr>
                        <w:t>1-3</w:t>
                      </w:r>
                      <w:r w:rsidRPr="00C835DF">
                        <w:rPr>
                          <w:i w:val="0"/>
                          <w:iCs w:val="0"/>
                          <w:color w:val="auto"/>
                          <w:sz w:val="22"/>
                          <w:szCs w:val="22"/>
                          <w:u w:val="single"/>
                        </w:rPr>
                        <w:t xml:space="preserve"> DC/DC Converter Test measurement after </w:t>
                      </w:r>
                      <w:ins w:id="64" w:author="Yudai Etsunaga" w:date="2024-09-02T16:00:00Z" w16du:dateUtc="2024-09-02T07:00:00Z">
                        <w:r w:rsidR="00273AA0">
                          <w:rPr>
                            <w:i w:val="0"/>
                            <w:iCs w:val="0"/>
                            <w:color w:val="auto"/>
                            <w:sz w:val="22"/>
                            <w:szCs w:val="22"/>
                            <w:u w:val="single"/>
                          </w:rPr>
                          <w:t xml:space="preserve">FM </w:t>
                        </w:r>
                      </w:ins>
                      <w:r w:rsidRPr="00C835DF">
                        <w:rPr>
                          <w:i w:val="0"/>
                          <w:iCs w:val="0"/>
                          <w:color w:val="auto"/>
                          <w:sz w:val="22"/>
                          <w:szCs w:val="22"/>
                          <w:u w:val="single"/>
                        </w:rPr>
                        <w:t>Vibration Test</w:t>
                      </w:r>
                    </w:p>
                  </w:txbxContent>
                </v:textbox>
                <w10:wrap type="topAndBottom"/>
              </v:shape>
            </w:pict>
          </mc:Fallback>
        </mc:AlternateContent>
      </w:r>
      <w:r w:rsidRPr="00620875">
        <w:rPr>
          <w:i/>
          <w:noProof/>
          <w:color w:val="000000" w:themeColor="text1"/>
        </w:rPr>
        <w:drawing>
          <wp:anchor distT="0" distB="0" distL="114300" distR="114300" simplePos="0" relativeHeight="251660307" behindDoc="0" locked="0" layoutInCell="1" allowOverlap="1" wp14:anchorId="2A825F81" wp14:editId="66969168">
            <wp:simplePos x="0" y="0"/>
            <wp:positionH relativeFrom="column">
              <wp:posOffset>903767</wp:posOffset>
            </wp:positionH>
            <wp:positionV relativeFrom="paragraph">
              <wp:posOffset>169545</wp:posOffset>
            </wp:positionV>
            <wp:extent cx="4248785" cy="2390140"/>
            <wp:effectExtent l="0" t="0" r="0" b="0"/>
            <wp:wrapTopAndBottom/>
            <wp:docPr id="172130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04863" name="Picture 3"/>
                    <pic:cNvPicPr>
                      <a:picLocks noChangeAspect="1" noChangeArrowheads="1"/>
                    </pic:cNvPicPr>
                  </pic:nvPicPr>
                  <pic:blipFill>
                    <a:blip r:embed="rId32">
                      <a:extLst>
                        <a:ext uri="{96DAC541-7B7A-43D3-8B79-37D633B846F1}">
                          <asvg:svgBlip xmlns:asvg="http://schemas.microsoft.com/office/drawing/2016/SVG/main" r:embed="rId33"/>
                        </a:ext>
                      </a:extLst>
                    </a:blip>
                    <a:stretch>
                      <a:fillRect/>
                    </a:stretch>
                  </pic:blipFill>
                  <pic:spPr bwMode="auto">
                    <a:xfrm>
                      <a:off x="0" y="0"/>
                      <a:ext cx="4248785" cy="2390140"/>
                    </a:xfrm>
                    <a:prstGeom prst="rect">
                      <a:avLst/>
                    </a:prstGeom>
                  </pic:spPr>
                </pic:pic>
              </a:graphicData>
            </a:graphic>
          </wp:anchor>
        </w:drawing>
      </w:r>
    </w:p>
    <w:p w14:paraId="5865D764" w14:textId="49A3B699" w:rsidR="00620875" w:rsidRPr="00620875" w:rsidRDefault="00620875" w:rsidP="00620875">
      <w:pPr>
        <w:jc w:val="center"/>
        <w:rPr>
          <w:b/>
          <w:i/>
          <w:color w:val="000000" w:themeColor="text1"/>
          <w:u w:val="single"/>
        </w:rPr>
      </w:pPr>
      <w:r w:rsidRPr="00620875">
        <w:rPr>
          <w:b/>
          <w:i/>
          <w:color w:val="000000" w:themeColor="text1"/>
          <w:u w:val="single"/>
        </w:rPr>
        <w:t>Table 6.</w:t>
      </w:r>
      <w:r>
        <w:rPr>
          <w:b/>
          <w:i/>
          <w:color w:val="000000" w:themeColor="text1"/>
          <w:u w:val="single"/>
        </w:rPr>
        <w:t>1</w:t>
      </w:r>
      <w:r w:rsidRPr="00620875">
        <w:rPr>
          <w:b/>
          <w:i/>
          <w:color w:val="000000" w:themeColor="text1"/>
          <w:u w:val="single"/>
        </w:rPr>
        <w:t>-</w:t>
      </w:r>
      <w:r>
        <w:rPr>
          <w:b/>
          <w:i/>
          <w:color w:val="000000" w:themeColor="text1"/>
          <w:u w:val="single"/>
        </w:rPr>
        <w:t>3</w:t>
      </w:r>
      <w:r w:rsidRPr="00620875">
        <w:rPr>
          <w:b/>
          <w:i/>
          <w:color w:val="000000" w:themeColor="text1"/>
          <w:u w:val="single"/>
        </w:rPr>
        <w:t xml:space="preserve"> Results for FM Test after Vibration</w:t>
      </w:r>
      <w:ins w:id="61" w:author="Yudai Etsunaga" w:date="2024-09-02T16:19:00Z" w16du:dateUtc="2024-09-02T07:19:00Z">
        <w:r w:rsidR="00273AA0">
          <w:rPr>
            <w:b/>
            <w:i/>
            <w:color w:val="000000" w:themeColor="text1"/>
            <w:u w:val="single"/>
          </w:rPr>
          <w:t xml:space="preserve"> Test</w:t>
        </w:r>
      </w:ins>
    </w:p>
    <w:tbl>
      <w:tblPr>
        <w:tblStyle w:val="ac"/>
        <w:tblW w:w="5215" w:type="dxa"/>
        <w:jc w:val="center"/>
        <w:tblLook w:val="04A0" w:firstRow="1" w:lastRow="0" w:firstColumn="1" w:lastColumn="0" w:noHBand="0" w:noVBand="1"/>
      </w:tblPr>
      <w:tblGrid>
        <w:gridCol w:w="2038"/>
        <w:gridCol w:w="3177"/>
      </w:tblGrid>
      <w:tr w:rsidR="00620875" w:rsidRPr="00620875" w14:paraId="305D61FF" w14:textId="77777777" w:rsidTr="009B1993">
        <w:trPr>
          <w:trHeight w:val="233"/>
          <w:jc w:val="center"/>
        </w:trPr>
        <w:tc>
          <w:tcPr>
            <w:tcW w:w="2038" w:type="dxa"/>
            <w:hideMark/>
          </w:tcPr>
          <w:p w14:paraId="5604ED7F" w14:textId="77777777" w:rsidR="00620875" w:rsidRPr="00951828" w:rsidRDefault="00620875" w:rsidP="00620875">
            <w:pPr>
              <w:spacing w:line="276" w:lineRule="auto"/>
              <w:jc w:val="left"/>
              <w:rPr>
                <w:bCs/>
                <w:iCs/>
                <w:color w:val="000000" w:themeColor="text1"/>
              </w:rPr>
            </w:pPr>
            <w:r w:rsidRPr="00951828">
              <w:rPr>
                <w:bCs/>
                <w:iCs/>
                <w:color w:val="000000" w:themeColor="text1"/>
              </w:rPr>
              <w:t>Power Supply (V)​</w:t>
            </w:r>
          </w:p>
        </w:tc>
        <w:tc>
          <w:tcPr>
            <w:tcW w:w="3177" w:type="dxa"/>
            <w:hideMark/>
          </w:tcPr>
          <w:p w14:paraId="1617F6A2" w14:textId="77777777" w:rsidR="00620875" w:rsidRPr="00951828" w:rsidRDefault="00620875" w:rsidP="00620875">
            <w:pPr>
              <w:spacing w:line="276" w:lineRule="auto"/>
              <w:jc w:val="left"/>
              <w:rPr>
                <w:bCs/>
                <w:iCs/>
                <w:color w:val="000000" w:themeColor="text1"/>
              </w:rPr>
            </w:pPr>
            <w:r w:rsidRPr="00951828">
              <w:rPr>
                <w:bCs/>
                <w:iCs/>
                <w:color w:val="000000" w:themeColor="text1"/>
              </w:rPr>
              <w:t>DC/DC Output ​(V)</w:t>
            </w:r>
          </w:p>
        </w:tc>
      </w:tr>
      <w:tr w:rsidR="00620875" w:rsidRPr="00620875" w14:paraId="1BB1FF66" w14:textId="77777777" w:rsidTr="009B1993">
        <w:trPr>
          <w:trHeight w:val="70"/>
          <w:jc w:val="center"/>
        </w:trPr>
        <w:tc>
          <w:tcPr>
            <w:tcW w:w="2038" w:type="dxa"/>
            <w:hideMark/>
          </w:tcPr>
          <w:p w14:paraId="09852F82" w14:textId="77777777" w:rsidR="00620875" w:rsidRPr="00951828" w:rsidRDefault="00620875" w:rsidP="00620875">
            <w:pPr>
              <w:spacing w:line="276" w:lineRule="auto"/>
              <w:jc w:val="left"/>
              <w:rPr>
                <w:bCs/>
                <w:iCs/>
                <w:color w:val="000000" w:themeColor="text1"/>
              </w:rPr>
            </w:pPr>
            <w:r w:rsidRPr="00951828">
              <w:rPr>
                <w:bCs/>
                <w:iCs/>
                <w:color w:val="000000" w:themeColor="text1"/>
              </w:rPr>
              <w:t>4.8​0</w:t>
            </w:r>
          </w:p>
        </w:tc>
        <w:tc>
          <w:tcPr>
            <w:tcW w:w="3177" w:type="dxa"/>
            <w:hideMark/>
          </w:tcPr>
          <w:p w14:paraId="557C46B9" w14:textId="77777777" w:rsidR="00620875" w:rsidRPr="00951828" w:rsidRDefault="00620875" w:rsidP="00620875">
            <w:pPr>
              <w:spacing w:line="276" w:lineRule="auto"/>
              <w:jc w:val="left"/>
              <w:rPr>
                <w:bCs/>
                <w:iCs/>
                <w:color w:val="000000" w:themeColor="text1"/>
              </w:rPr>
            </w:pPr>
            <w:r w:rsidRPr="00951828">
              <w:rPr>
                <w:bCs/>
                <w:iCs/>
                <w:color w:val="000000" w:themeColor="text1"/>
              </w:rPr>
              <w:t>4.190​</w:t>
            </w:r>
          </w:p>
        </w:tc>
      </w:tr>
      <w:tr w:rsidR="00620875" w:rsidRPr="00620875" w14:paraId="15CDBC60" w14:textId="77777777" w:rsidTr="009B1993">
        <w:trPr>
          <w:trHeight w:val="107"/>
          <w:jc w:val="center"/>
        </w:trPr>
        <w:tc>
          <w:tcPr>
            <w:tcW w:w="2038" w:type="dxa"/>
            <w:hideMark/>
          </w:tcPr>
          <w:p w14:paraId="169FBDE1" w14:textId="77777777" w:rsidR="00620875" w:rsidRPr="00951828" w:rsidRDefault="00620875" w:rsidP="00620875">
            <w:pPr>
              <w:spacing w:line="276" w:lineRule="auto"/>
              <w:jc w:val="left"/>
              <w:rPr>
                <w:bCs/>
                <w:iCs/>
                <w:color w:val="000000" w:themeColor="text1"/>
              </w:rPr>
            </w:pPr>
            <w:r w:rsidRPr="00951828">
              <w:rPr>
                <w:bCs/>
                <w:iCs/>
                <w:color w:val="000000" w:themeColor="text1"/>
              </w:rPr>
              <w:t>5.0​0</w:t>
            </w:r>
          </w:p>
        </w:tc>
        <w:tc>
          <w:tcPr>
            <w:tcW w:w="3177" w:type="dxa"/>
            <w:hideMark/>
          </w:tcPr>
          <w:p w14:paraId="094421B4" w14:textId="77777777" w:rsidR="00620875" w:rsidRPr="00951828" w:rsidRDefault="00620875" w:rsidP="00620875">
            <w:pPr>
              <w:spacing w:line="276" w:lineRule="auto"/>
              <w:jc w:val="left"/>
              <w:rPr>
                <w:bCs/>
                <w:iCs/>
                <w:color w:val="000000" w:themeColor="text1"/>
              </w:rPr>
            </w:pPr>
            <w:r w:rsidRPr="00951828">
              <w:rPr>
                <w:bCs/>
                <w:iCs/>
                <w:color w:val="000000" w:themeColor="text1"/>
              </w:rPr>
              <w:t>4.189​​</w:t>
            </w:r>
          </w:p>
        </w:tc>
      </w:tr>
      <w:tr w:rsidR="00620875" w:rsidRPr="00620875" w14:paraId="08825F06" w14:textId="77777777" w:rsidTr="009B1993">
        <w:trPr>
          <w:trHeight w:val="188"/>
          <w:jc w:val="center"/>
        </w:trPr>
        <w:tc>
          <w:tcPr>
            <w:tcW w:w="2038" w:type="dxa"/>
            <w:hideMark/>
          </w:tcPr>
          <w:p w14:paraId="10C07B61" w14:textId="77777777" w:rsidR="00620875" w:rsidRPr="00951828" w:rsidRDefault="00620875" w:rsidP="00620875">
            <w:pPr>
              <w:spacing w:line="276" w:lineRule="auto"/>
              <w:jc w:val="left"/>
              <w:rPr>
                <w:bCs/>
                <w:iCs/>
                <w:color w:val="000000" w:themeColor="text1"/>
              </w:rPr>
            </w:pPr>
            <w:r w:rsidRPr="00951828">
              <w:rPr>
                <w:bCs/>
                <w:iCs/>
                <w:color w:val="000000" w:themeColor="text1"/>
              </w:rPr>
              <w:t>5.2​0</w:t>
            </w:r>
          </w:p>
        </w:tc>
        <w:tc>
          <w:tcPr>
            <w:tcW w:w="3177" w:type="dxa"/>
            <w:hideMark/>
          </w:tcPr>
          <w:p w14:paraId="4349FD2C" w14:textId="77777777" w:rsidR="00620875" w:rsidRPr="00951828" w:rsidRDefault="00620875" w:rsidP="00620875">
            <w:pPr>
              <w:spacing w:line="276" w:lineRule="auto"/>
              <w:jc w:val="left"/>
              <w:rPr>
                <w:bCs/>
                <w:iCs/>
                <w:color w:val="000000" w:themeColor="text1"/>
              </w:rPr>
            </w:pPr>
            <w:r w:rsidRPr="00951828">
              <w:rPr>
                <w:bCs/>
                <w:iCs/>
                <w:color w:val="000000" w:themeColor="text1"/>
              </w:rPr>
              <w:t>4.189​</w:t>
            </w:r>
          </w:p>
        </w:tc>
      </w:tr>
      <w:tr w:rsidR="00620875" w:rsidRPr="00273AA0" w14:paraId="50486513" w14:textId="77777777" w:rsidTr="009B1993">
        <w:trPr>
          <w:trHeight w:val="377"/>
          <w:jc w:val="center"/>
        </w:trPr>
        <w:tc>
          <w:tcPr>
            <w:tcW w:w="2038" w:type="dxa"/>
          </w:tcPr>
          <w:p w14:paraId="0C841B16" w14:textId="77777777" w:rsidR="00620875" w:rsidRPr="00951828" w:rsidRDefault="00620875" w:rsidP="00620875">
            <w:pPr>
              <w:spacing w:line="276" w:lineRule="auto"/>
              <w:jc w:val="left"/>
              <w:rPr>
                <w:bCs/>
                <w:iCs/>
                <w:color w:val="000000" w:themeColor="text1"/>
              </w:rPr>
            </w:pPr>
            <w:r w:rsidRPr="00951828">
              <w:rPr>
                <w:bCs/>
                <w:iCs/>
                <w:color w:val="000000" w:themeColor="text1"/>
              </w:rPr>
              <w:t>5.40</w:t>
            </w:r>
          </w:p>
        </w:tc>
        <w:tc>
          <w:tcPr>
            <w:tcW w:w="3177" w:type="dxa"/>
          </w:tcPr>
          <w:p w14:paraId="430FCD6B" w14:textId="77777777" w:rsidR="00620875" w:rsidRPr="00951828" w:rsidRDefault="00620875" w:rsidP="00620875">
            <w:pPr>
              <w:spacing w:line="276" w:lineRule="auto"/>
              <w:jc w:val="left"/>
              <w:rPr>
                <w:bCs/>
                <w:iCs/>
                <w:color w:val="000000" w:themeColor="text1"/>
              </w:rPr>
            </w:pPr>
            <w:r w:rsidRPr="00951828">
              <w:rPr>
                <w:bCs/>
                <w:iCs/>
                <w:color w:val="000000" w:themeColor="text1"/>
              </w:rPr>
              <w:t>4.189</w:t>
            </w:r>
          </w:p>
        </w:tc>
      </w:tr>
    </w:tbl>
    <w:p w14:paraId="699C81D8" w14:textId="77777777" w:rsidR="00A93E24" w:rsidRDefault="00A93E24">
      <w:pPr>
        <w:jc w:val="left"/>
        <w:rPr>
          <w:i/>
          <w:color w:val="000000" w:themeColor="text1"/>
        </w:rPr>
      </w:pPr>
    </w:p>
    <w:p w14:paraId="7F6759C3" w14:textId="77777777" w:rsidR="00CE1501" w:rsidRPr="00CE1501" w:rsidRDefault="00CE1501">
      <w:pPr>
        <w:jc w:val="left"/>
        <w:rPr>
          <w:iCs/>
          <w:color w:val="000000" w:themeColor="text1"/>
        </w:rPr>
      </w:pPr>
    </w:p>
    <w:p w14:paraId="67C73DB8" w14:textId="7B799910" w:rsidR="00A93E24" w:rsidRDefault="00A93E24" w:rsidP="00CE1501">
      <w:pPr>
        <w:pStyle w:val="4"/>
        <w:spacing w:line="276" w:lineRule="auto"/>
        <w:jc w:val="left"/>
        <w:rPr>
          <w:color w:val="000000" w:themeColor="text1"/>
          <w:u w:val="single"/>
        </w:rPr>
      </w:pPr>
      <w:r w:rsidRPr="00B775F1">
        <w:rPr>
          <w:color w:val="000000" w:themeColor="text1"/>
          <w:u w:val="single"/>
        </w:rPr>
        <w:t>6.</w:t>
      </w:r>
      <w:r w:rsidR="00AE31F8">
        <w:rPr>
          <w:color w:val="000000" w:themeColor="text1"/>
          <w:u w:val="single"/>
        </w:rPr>
        <w:t>2</w:t>
      </w:r>
      <w:r w:rsidRPr="00B775F1">
        <w:rPr>
          <w:color w:val="000000" w:themeColor="text1"/>
          <w:u w:val="single"/>
        </w:rPr>
        <w:t xml:space="preserve"> DC/DC Converter</w:t>
      </w:r>
      <w:r>
        <w:rPr>
          <w:color w:val="000000" w:themeColor="text1"/>
          <w:u w:val="single"/>
        </w:rPr>
        <w:t xml:space="preserve"> Test (</w:t>
      </w:r>
      <w:bookmarkStart w:id="62" w:name="_Hlk175569524"/>
      <w:r>
        <w:rPr>
          <w:color w:val="000000" w:themeColor="text1"/>
          <w:u w:val="single"/>
        </w:rPr>
        <w:t>Over Discharge</w:t>
      </w:r>
      <w:r w:rsidR="00CC3ECA">
        <w:rPr>
          <w:color w:val="000000" w:themeColor="text1"/>
          <w:u w:val="single"/>
        </w:rPr>
        <w:t xml:space="preserve"> and external short</w:t>
      </w:r>
      <w:bookmarkEnd w:id="62"/>
      <w:r>
        <w:rPr>
          <w:color w:val="000000" w:themeColor="text1"/>
          <w:u w:val="single"/>
        </w:rPr>
        <w:t>)</w:t>
      </w:r>
    </w:p>
    <w:p w14:paraId="2FE8EF4E" w14:textId="7033A5DA" w:rsidR="00CC3ECA" w:rsidRDefault="00CC3ECA" w:rsidP="00CC3ECA">
      <w:pPr>
        <w:jc w:val="left"/>
        <w:rPr>
          <w:rFonts w:eastAsia="Arial"/>
          <w:b/>
          <w:color w:val="000000"/>
          <w:sz w:val="18"/>
          <w:szCs w:val="18"/>
        </w:rPr>
      </w:pPr>
    </w:p>
    <w:p w14:paraId="1631511D" w14:textId="09DAF554" w:rsidR="00CC3ECA" w:rsidRDefault="00CC3ECA" w:rsidP="00CC3ECA">
      <w:pPr>
        <w:spacing w:after="120"/>
        <w:ind w:firstLineChars="50" w:firstLine="105"/>
        <w:rPr>
          <w:color w:val="000000" w:themeColor="text1"/>
          <w:lang w:val="en-US" w:eastAsia="ja-JP"/>
        </w:rPr>
      </w:pPr>
      <w:r w:rsidRPr="1ED3346D">
        <w:rPr>
          <w:color w:val="000000" w:themeColor="text1"/>
          <w:lang w:val="en-US" w:eastAsia="ja-JP"/>
        </w:rPr>
        <w:t xml:space="preserve">The DCDC converter functions as an over-discharge and short-circuit protection device. There is no reverse current flow from the output side of the DCDC converter to the input side. In the test, an external power supply </w:t>
      </w:r>
      <w:r w:rsidR="00C925C8">
        <w:rPr>
          <w:color w:val="000000" w:themeColor="text1"/>
          <w:lang w:val="en-US" w:eastAsia="ja-JP"/>
        </w:rPr>
        <w:t xml:space="preserve">from </w:t>
      </w:r>
      <w:r w:rsidR="00291486">
        <w:rPr>
          <w:color w:val="000000" w:themeColor="text1"/>
          <w:lang w:val="en-US" w:eastAsia="ja-JP"/>
        </w:rPr>
        <w:t xml:space="preserve">3.8V to </w:t>
      </w:r>
      <w:r w:rsidR="00C925C8">
        <w:rPr>
          <w:color w:val="000000" w:themeColor="text1"/>
          <w:lang w:val="en-US" w:eastAsia="ja-JP"/>
        </w:rPr>
        <w:t>4.2V</w:t>
      </w:r>
      <w:r w:rsidRPr="1ED3346D">
        <w:rPr>
          <w:color w:val="000000" w:themeColor="text1"/>
          <w:lang w:val="en-US" w:eastAsia="ja-JP"/>
        </w:rPr>
        <w:t xml:space="preserve"> is connected instead of a battery and the input and output voltages of the DCDC converter were measured. If no voltage is applied to the input side when a voltage is applied to the output side, the circuit is disconnected, and no reverse current flow occurs. EM </w:t>
      </w:r>
      <w:r w:rsidR="00413BFC">
        <w:rPr>
          <w:color w:val="000000" w:themeColor="text1"/>
          <w:lang w:val="en-US" w:eastAsia="ja-JP"/>
        </w:rPr>
        <w:t xml:space="preserve">after vibration </w:t>
      </w:r>
      <w:r w:rsidRPr="1ED3346D" w:rsidDel="001E5F08">
        <w:rPr>
          <w:color w:val="000000" w:themeColor="text1"/>
          <w:lang w:val="en-US" w:eastAsia="ja-JP"/>
        </w:rPr>
        <w:t xml:space="preserve">and </w:t>
      </w:r>
      <w:r w:rsidRPr="1ED3346D">
        <w:rPr>
          <w:color w:val="000000" w:themeColor="text1"/>
          <w:lang w:val="en-US" w:eastAsia="ja-JP"/>
        </w:rPr>
        <w:t xml:space="preserve">FM </w:t>
      </w:r>
      <w:r w:rsidR="00C651C5">
        <w:rPr>
          <w:color w:val="000000" w:themeColor="text1"/>
          <w:lang w:val="en-US" w:eastAsia="ja-JP"/>
        </w:rPr>
        <w:t>before</w:t>
      </w:r>
      <w:del w:id="63" w:author="Yudai Etsunaga" w:date="2024-09-02T16:08:00Z" w16du:dateUtc="2024-09-02T07:08:00Z">
        <w:r w:rsidR="00E8039A" w:rsidDel="00273AA0">
          <w:rPr>
            <w:color w:val="000000" w:themeColor="text1"/>
            <w:lang w:val="en-US" w:eastAsia="ja-JP"/>
          </w:rPr>
          <w:delText>/after</w:delText>
        </w:r>
      </w:del>
      <w:r w:rsidR="00E8039A">
        <w:rPr>
          <w:color w:val="000000" w:themeColor="text1"/>
          <w:lang w:val="en-US" w:eastAsia="ja-JP"/>
        </w:rPr>
        <w:t xml:space="preserve"> </w:t>
      </w:r>
      <w:r w:rsidR="00C651C5">
        <w:rPr>
          <w:color w:val="000000" w:themeColor="text1"/>
          <w:lang w:val="en-US" w:eastAsia="ja-JP"/>
        </w:rPr>
        <w:lastRenderedPageBreak/>
        <w:t>vibration</w:t>
      </w:r>
      <w:r w:rsidR="00E0491B">
        <w:rPr>
          <w:color w:val="000000" w:themeColor="text1"/>
          <w:lang w:val="en-US" w:eastAsia="ja-JP"/>
        </w:rPr>
        <w:t xml:space="preserve"> </w:t>
      </w:r>
      <w:r w:rsidRPr="1ED3346D">
        <w:rPr>
          <w:color w:val="000000" w:themeColor="text1"/>
          <w:lang w:val="en-US" w:eastAsia="ja-JP"/>
        </w:rPr>
        <w:t xml:space="preserve">test results for </w:t>
      </w:r>
      <w:r w:rsidR="00AE31F8">
        <w:rPr>
          <w:color w:val="000000" w:themeColor="text1"/>
          <w:lang w:val="en-US" w:eastAsia="ja-JP"/>
        </w:rPr>
        <w:t>DRAGONFLY</w:t>
      </w:r>
      <w:r w:rsidRPr="1ED3346D">
        <w:rPr>
          <w:color w:val="000000" w:themeColor="text1"/>
          <w:lang w:val="en-US" w:eastAsia="ja-JP"/>
        </w:rPr>
        <w:t xml:space="preserve"> are shown in Tables 6.2-1</w:t>
      </w:r>
      <w:r w:rsidR="00E8039A">
        <w:rPr>
          <w:color w:val="000000" w:themeColor="text1"/>
          <w:lang w:val="en-US" w:eastAsia="ja-JP"/>
        </w:rPr>
        <w:t>,</w:t>
      </w:r>
      <w:r w:rsidRPr="1ED3346D" w:rsidDel="001E5F08">
        <w:rPr>
          <w:color w:val="000000" w:themeColor="text1"/>
          <w:lang w:val="en-US" w:eastAsia="ja-JP"/>
        </w:rPr>
        <w:t xml:space="preserve"> </w:t>
      </w:r>
      <w:r w:rsidR="00453772">
        <w:rPr>
          <w:color w:val="000000" w:themeColor="text1"/>
          <w:lang w:val="en-US" w:eastAsia="ja-JP"/>
        </w:rPr>
        <w:t xml:space="preserve">Table </w:t>
      </w:r>
      <w:r w:rsidRPr="1ED3346D" w:rsidDel="001E5F08">
        <w:rPr>
          <w:color w:val="000000" w:themeColor="text1"/>
          <w:lang w:val="en-US" w:eastAsia="ja-JP"/>
        </w:rPr>
        <w:t>6.2-2</w:t>
      </w:r>
      <w:del w:id="64" w:author="Yudai Etsunaga" w:date="2024-09-02T16:08:00Z" w16du:dateUtc="2024-09-02T07:08:00Z">
        <w:r w:rsidR="00453772" w:rsidDel="00273AA0">
          <w:rPr>
            <w:color w:val="000000" w:themeColor="text1"/>
            <w:lang w:val="en-US" w:eastAsia="ja-JP"/>
          </w:rPr>
          <w:delText>,</w:delText>
        </w:r>
        <w:r w:rsidR="00E8039A" w:rsidDel="00273AA0">
          <w:rPr>
            <w:color w:val="000000" w:themeColor="text1"/>
            <w:lang w:val="en-US" w:eastAsia="ja-JP"/>
          </w:rPr>
          <w:delText xml:space="preserve"> and Table </w:delText>
        </w:r>
        <w:r w:rsidR="00453772" w:rsidDel="00273AA0">
          <w:rPr>
            <w:color w:val="000000" w:themeColor="text1"/>
            <w:lang w:val="en-US" w:eastAsia="ja-JP"/>
          </w:rPr>
          <w:delText>6.2-3</w:delText>
        </w:r>
      </w:del>
      <w:r w:rsidRPr="1ED3346D">
        <w:rPr>
          <w:color w:val="000000" w:themeColor="text1"/>
          <w:lang w:val="en-US" w:eastAsia="ja-JP"/>
        </w:rPr>
        <w:t xml:space="preserve">. </w:t>
      </w:r>
      <w:bookmarkStart w:id="65" w:name="OLE_LINK27"/>
      <w:bookmarkStart w:id="66" w:name="OLE_LINK28"/>
      <w:r w:rsidRPr="1ED3346D">
        <w:rPr>
          <w:color w:val="000000" w:themeColor="text1"/>
          <w:lang w:val="en-US" w:eastAsia="ja-JP"/>
        </w:rPr>
        <w:t>Protective devices are functionally tested for flight products before</w:t>
      </w:r>
      <w:r w:rsidR="00023EE4">
        <w:rPr>
          <w:color w:val="000000" w:themeColor="text1"/>
          <w:lang w:val="en-US" w:eastAsia="ja-JP"/>
        </w:rPr>
        <w:t>/after</w:t>
      </w:r>
      <w:r w:rsidRPr="1ED3346D">
        <w:rPr>
          <w:color w:val="000000" w:themeColor="text1"/>
          <w:lang w:val="en-US" w:eastAsia="ja-JP"/>
        </w:rPr>
        <w:t xml:space="preserve"> FM vibration test. The output of the DC</w:t>
      </w:r>
      <w:ins w:id="67" w:author="SAYANJU Sirash" w:date="2024-09-06T12:42:00Z" w16du:dateUtc="2024-09-06T03:42:00Z">
        <w:r w:rsidR="00D95549">
          <w:rPr>
            <w:color w:val="000000" w:themeColor="text1"/>
            <w:lang w:val="en-US" w:eastAsia="ja-JP"/>
          </w:rPr>
          <w:t>/</w:t>
        </w:r>
      </w:ins>
      <w:r w:rsidRPr="1ED3346D">
        <w:rPr>
          <w:color w:val="000000" w:themeColor="text1"/>
          <w:lang w:val="en-US" w:eastAsia="ja-JP"/>
        </w:rPr>
        <w:t xml:space="preserve">DC </w:t>
      </w:r>
      <w:del w:id="68" w:author="SAYANJU Sirash" w:date="2024-09-06T12:45:00Z" w16du:dateUtc="2024-09-06T03:45:00Z">
        <w:r w:rsidRPr="1ED3346D" w:rsidDel="00356F7B">
          <w:rPr>
            <w:color w:val="000000" w:themeColor="text1"/>
            <w:lang w:val="en-US" w:eastAsia="ja-JP"/>
          </w:rPr>
          <w:delText>convertor</w:delText>
        </w:r>
      </w:del>
      <w:ins w:id="69" w:author="SAYANJU Sirash" w:date="2024-09-06T12:45:00Z" w16du:dateUtc="2024-09-06T03:45:00Z">
        <w:r w:rsidR="00356F7B" w:rsidRPr="1ED3346D">
          <w:rPr>
            <w:color w:val="000000" w:themeColor="text1"/>
            <w:lang w:val="en-US" w:eastAsia="ja-JP"/>
          </w:rPr>
          <w:t>converter</w:t>
        </w:r>
      </w:ins>
      <w:r w:rsidRPr="1ED3346D">
        <w:rPr>
          <w:color w:val="000000" w:themeColor="text1"/>
          <w:lang w:val="en-US" w:eastAsia="ja-JP"/>
        </w:rPr>
        <w:t xml:space="preserve"> remains even when voltage is applied to the output of the DC</w:t>
      </w:r>
      <w:ins w:id="70" w:author="SAYANJU Sirash" w:date="2024-09-06T12:42:00Z" w16du:dateUtc="2024-09-06T03:42:00Z">
        <w:r w:rsidR="00D95549">
          <w:rPr>
            <w:color w:val="000000" w:themeColor="text1"/>
            <w:lang w:val="en-US" w:eastAsia="ja-JP"/>
          </w:rPr>
          <w:t>/</w:t>
        </w:r>
      </w:ins>
      <w:r w:rsidRPr="1ED3346D">
        <w:rPr>
          <w:color w:val="000000" w:themeColor="text1"/>
          <w:lang w:val="en-US" w:eastAsia="ja-JP"/>
        </w:rPr>
        <w:t>DC convertor, and no reverse current is generated. Hence, the DC/DC converters functionally protect the battery from over-discharging and short-circuit.</w:t>
      </w:r>
      <w:del w:id="71" w:author="Yudai Etsunaga" w:date="2024-09-09T22:55:00Z" w16du:dateUtc="2024-09-09T13:55:00Z">
        <w:r w:rsidRPr="1ED3346D" w:rsidDel="001A5298">
          <w:rPr>
            <w:color w:val="000000" w:themeColor="text1"/>
            <w:lang w:val="en-US" w:eastAsia="ja-JP"/>
          </w:rPr>
          <w:delText xml:space="preserve"> </w:delText>
        </w:r>
      </w:del>
      <w:bookmarkEnd w:id="65"/>
      <w:bookmarkEnd w:id="66"/>
      <w:ins w:id="72" w:author="SAYANJU Sirash" w:date="2024-09-06T12:40:00Z" w16du:dateUtc="2024-09-06T03:40:00Z">
        <w:del w:id="73" w:author="Yudai Etsunaga" w:date="2024-09-09T22:55:00Z" w16du:dateUtc="2024-09-09T13:55:00Z">
          <w:r w:rsidR="00E819AA" w:rsidDel="001A5298">
            <w:rPr>
              <w:color w:val="000000" w:themeColor="text1"/>
              <w:lang w:val="en-US" w:eastAsia="ja-JP"/>
            </w:rPr>
            <w:delText xml:space="preserve">For </w:delText>
          </w:r>
        </w:del>
      </w:ins>
      <w:ins w:id="74" w:author="SAYANJU Sirash" w:date="2024-09-06T12:41:00Z" w16du:dateUtc="2024-09-06T03:41:00Z">
        <w:del w:id="75" w:author="Yudai Etsunaga" w:date="2024-09-09T22:55:00Z" w16du:dateUtc="2024-09-09T13:55:00Z">
          <w:r w:rsidR="00706BC8" w:rsidDel="001A5298">
            <w:rPr>
              <w:color w:val="000000" w:themeColor="text1"/>
              <w:lang w:val="en-US" w:eastAsia="ja-JP"/>
            </w:rPr>
            <w:delText xml:space="preserve">EM </w:delText>
          </w:r>
        </w:del>
      </w:ins>
      <w:ins w:id="76" w:author="SAYANJU Sirash" w:date="2024-09-06T12:40:00Z" w16du:dateUtc="2024-09-06T03:40:00Z">
        <w:del w:id="77" w:author="Yudai Etsunaga" w:date="2024-09-09T22:55:00Z" w16du:dateUtc="2024-09-09T13:55:00Z">
          <w:r w:rsidR="00E819AA" w:rsidDel="001A5298">
            <w:rPr>
              <w:color w:val="000000" w:themeColor="text1"/>
              <w:lang w:val="en-US" w:eastAsia="ja-JP"/>
            </w:rPr>
            <w:delText>test setup, RBF</w:delText>
          </w:r>
        </w:del>
      </w:ins>
      <w:ins w:id="78" w:author="SAYANJU Sirash" w:date="2024-09-06T12:44:00Z" w16du:dateUtc="2024-09-06T03:44:00Z">
        <w:del w:id="79" w:author="Yudai Etsunaga" w:date="2024-09-09T22:55:00Z" w16du:dateUtc="2024-09-09T13:55:00Z">
          <w:r w:rsidR="00935AB1" w:rsidDel="001A5298">
            <w:rPr>
              <w:color w:val="000000" w:themeColor="text1"/>
              <w:lang w:val="en-US" w:eastAsia="ja-JP"/>
            </w:rPr>
            <w:delText xml:space="preserve"> 1 and 2</w:delText>
          </w:r>
        </w:del>
      </w:ins>
      <w:ins w:id="80" w:author="SAYANJU Sirash" w:date="2024-09-06T12:40:00Z" w16du:dateUtc="2024-09-06T03:40:00Z">
        <w:del w:id="81" w:author="Yudai Etsunaga" w:date="2024-09-09T22:55:00Z" w16du:dateUtc="2024-09-09T13:55:00Z">
          <w:r w:rsidR="00E819AA" w:rsidDel="001A5298">
            <w:rPr>
              <w:color w:val="000000" w:themeColor="text1"/>
              <w:lang w:val="en-US" w:eastAsia="ja-JP"/>
            </w:rPr>
            <w:delText xml:space="preserve"> are removed and </w:delText>
          </w:r>
        </w:del>
      </w:ins>
      <w:ins w:id="82" w:author="SAYANJU Sirash" w:date="2024-09-06T12:44:00Z" w16du:dateUtc="2024-09-06T03:44:00Z">
        <w:del w:id="83" w:author="Yudai Etsunaga" w:date="2024-09-09T22:55:00Z" w16du:dateUtc="2024-09-09T13:55:00Z">
          <w:r w:rsidR="00356F7B" w:rsidDel="001A5298">
            <w:rPr>
              <w:color w:val="000000" w:themeColor="text1"/>
              <w:lang w:val="en-US" w:eastAsia="ja-JP"/>
            </w:rPr>
            <w:delText>DepSW</w:delText>
          </w:r>
        </w:del>
      </w:ins>
      <w:ins w:id="84" w:author="SAYANJU Sirash" w:date="2024-09-06T12:40:00Z" w16du:dateUtc="2024-09-06T03:40:00Z">
        <w:del w:id="85" w:author="Yudai Etsunaga" w:date="2024-09-09T22:55:00Z" w16du:dateUtc="2024-09-09T13:55:00Z">
          <w:r w:rsidR="00E819AA" w:rsidDel="001A5298">
            <w:rPr>
              <w:color w:val="000000" w:themeColor="text1"/>
              <w:lang w:val="en-US" w:eastAsia="ja-JP"/>
            </w:rPr>
            <w:delText xml:space="preserve">3 is </w:delText>
          </w:r>
          <w:r w:rsidR="002667BB" w:rsidDel="001A5298">
            <w:rPr>
              <w:color w:val="000000" w:themeColor="text1"/>
              <w:lang w:val="en-US" w:eastAsia="ja-JP"/>
            </w:rPr>
            <w:delText>pressed, then the voltage is applied a</w:delText>
          </w:r>
        </w:del>
      </w:ins>
      <w:ins w:id="86" w:author="SAYANJU Sirash" w:date="2024-09-06T12:41:00Z" w16du:dateUtc="2024-09-06T03:41:00Z">
        <w:del w:id="87" w:author="Yudai Etsunaga" w:date="2024-09-09T22:55:00Z" w16du:dateUtc="2024-09-09T13:55:00Z">
          <w:r w:rsidR="002667BB" w:rsidDel="001A5298">
            <w:rPr>
              <w:color w:val="000000" w:themeColor="text1"/>
              <w:lang w:val="en-US" w:eastAsia="ja-JP"/>
            </w:rPr>
            <w:delText xml:space="preserve">t the output side of </w:delText>
          </w:r>
        </w:del>
      </w:ins>
      <w:ins w:id="88" w:author="SAYANJU Sirash" w:date="2024-09-06T12:42:00Z" w16du:dateUtc="2024-09-06T03:42:00Z">
        <w:del w:id="89" w:author="Yudai Etsunaga" w:date="2024-09-09T22:55:00Z" w16du:dateUtc="2024-09-09T13:55:00Z">
          <w:r w:rsidR="00706BC8" w:rsidDel="001A5298">
            <w:rPr>
              <w:color w:val="000000" w:themeColor="text1"/>
              <w:lang w:val="en-US" w:eastAsia="ja-JP"/>
            </w:rPr>
            <w:delText>DC</w:delText>
          </w:r>
          <w:r w:rsidR="00D95549" w:rsidDel="001A5298">
            <w:rPr>
              <w:color w:val="000000" w:themeColor="text1"/>
              <w:lang w:val="en-US" w:eastAsia="ja-JP"/>
            </w:rPr>
            <w:delText>/</w:delText>
          </w:r>
          <w:r w:rsidR="00706BC8" w:rsidDel="001A5298">
            <w:rPr>
              <w:color w:val="000000" w:themeColor="text1"/>
              <w:lang w:val="en-US" w:eastAsia="ja-JP"/>
            </w:rPr>
            <w:delText>DC</w:delText>
          </w:r>
        </w:del>
      </w:ins>
      <w:ins w:id="90" w:author="SAYANJU Sirash" w:date="2024-09-06T12:41:00Z" w16du:dateUtc="2024-09-06T03:41:00Z">
        <w:del w:id="91" w:author="Yudai Etsunaga" w:date="2024-09-09T22:55:00Z" w16du:dateUtc="2024-09-09T13:55:00Z">
          <w:r w:rsidR="002667BB" w:rsidDel="001A5298">
            <w:rPr>
              <w:color w:val="000000" w:themeColor="text1"/>
              <w:lang w:val="en-US" w:eastAsia="ja-JP"/>
            </w:rPr>
            <w:delText xml:space="preserve"> converter and observed the voltage at the input side</w:delText>
          </w:r>
          <w:r w:rsidR="00706BC8" w:rsidDel="001A5298">
            <w:rPr>
              <w:color w:val="000000" w:themeColor="text1"/>
              <w:lang w:val="en-US" w:eastAsia="ja-JP"/>
            </w:rPr>
            <w:delText xml:space="preserve"> as shown in Figure 6.2-2.</w:delText>
          </w:r>
        </w:del>
      </w:ins>
      <w:ins w:id="92" w:author="SAYANJU Sirash" w:date="2024-09-06T12:42:00Z" w16du:dateUtc="2024-09-06T03:42:00Z">
        <w:del w:id="93" w:author="Yudai Etsunaga" w:date="2024-09-09T22:55:00Z" w16du:dateUtc="2024-09-09T13:55:00Z">
          <w:r w:rsidR="00D95549" w:rsidDel="001A5298">
            <w:rPr>
              <w:color w:val="000000" w:themeColor="text1"/>
              <w:lang w:val="en-US" w:eastAsia="ja-JP"/>
            </w:rPr>
            <w:delText xml:space="preserve"> Th</w:delText>
          </w:r>
          <w:r w:rsidR="006F76DC" w:rsidDel="001A5298">
            <w:rPr>
              <w:color w:val="000000" w:themeColor="text1"/>
              <w:lang w:val="en-US" w:eastAsia="ja-JP"/>
            </w:rPr>
            <w:delText xml:space="preserve">e results </w:delText>
          </w:r>
        </w:del>
      </w:ins>
      <w:ins w:id="94" w:author="SAYANJU Sirash" w:date="2024-09-06T12:45:00Z" w16du:dateUtc="2024-09-06T03:45:00Z">
        <w:del w:id="95" w:author="Yudai Etsunaga" w:date="2024-09-09T22:55:00Z" w16du:dateUtc="2024-09-09T13:55:00Z">
          <w:r w:rsidR="00356F7B" w:rsidDel="001A5298">
            <w:rPr>
              <w:color w:val="000000" w:themeColor="text1"/>
              <w:lang w:val="en-US" w:eastAsia="ja-JP"/>
            </w:rPr>
            <w:delText>confirm</w:delText>
          </w:r>
        </w:del>
      </w:ins>
      <w:ins w:id="96" w:author="SAYANJU Sirash" w:date="2024-09-06T12:42:00Z" w16du:dateUtc="2024-09-06T03:42:00Z">
        <w:del w:id="97" w:author="Yudai Etsunaga" w:date="2024-09-09T22:55:00Z" w16du:dateUtc="2024-09-09T13:55:00Z">
          <w:r w:rsidR="006F76DC" w:rsidDel="001A5298">
            <w:rPr>
              <w:color w:val="000000" w:themeColor="text1"/>
              <w:lang w:val="en-US" w:eastAsia="ja-JP"/>
            </w:rPr>
            <w:delText xml:space="preserve"> there is no reverse current in the DC/DC converter</w:delText>
          </w:r>
        </w:del>
      </w:ins>
      <w:ins w:id="98" w:author="SAYANJU Sirash" w:date="2024-09-06T12:43:00Z" w16du:dateUtc="2024-09-06T03:43:00Z">
        <w:del w:id="99" w:author="Yudai Etsunaga" w:date="2024-09-09T22:55:00Z" w16du:dateUtc="2024-09-09T13:55:00Z">
          <w:r w:rsidR="006F76DC" w:rsidDel="001A5298">
            <w:rPr>
              <w:color w:val="000000" w:themeColor="text1"/>
              <w:lang w:val="en-US" w:eastAsia="ja-JP"/>
            </w:rPr>
            <w:delText>.</w:delText>
          </w:r>
        </w:del>
      </w:ins>
    </w:p>
    <w:p w14:paraId="7EE7399C" w14:textId="4270EE90" w:rsidR="00CC3ECA" w:rsidRPr="00F16D2B" w:rsidRDefault="00E50649" w:rsidP="00CC3ECA">
      <w:pPr>
        <w:spacing w:after="120"/>
        <w:ind w:firstLineChars="50" w:firstLine="105"/>
        <w:jc w:val="center"/>
        <w:rPr>
          <w:color w:val="000000" w:themeColor="text1"/>
          <w:lang w:val="en-US" w:eastAsia="ja-JP"/>
        </w:rPr>
      </w:pPr>
      <w:r>
        <w:rPr>
          <w:noProof/>
        </w:rPr>
        <w:drawing>
          <wp:anchor distT="0" distB="0" distL="114300" distR="114300" simplePos="0" relativeHeight="251658259" behindDoc="0" locked="0" layoutInCell="1" allowOverlap="1" wp14:anchorId="4940C908" wp14:editId="6DF189F9">
            <wp:simplePos x="0" y="0"/>
            <wp:positionH relativeFrom="column">
              <wp:posOffset>95250</wp:posOffset>
            </wp:positionH>
            <wp:positionV relativeFrom="paragraph">
              <wp:posOffset>247015</wp:posOffset>
            </wp:positionV>
            <wp:extent cx="5937885" cy="2886075"/>
            <wp:effectExtent l="0" t="0" r="5715" b="9525"/>
            <wp:wrapTopAndBottom/>
            <wp:docPr id="1092633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33340" name="Picture 5"/>
                    <pic:cNvPicPr>
                      <a:picLocks noChangeAspect="1" noChangeArrowheads="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5937885" cy="2886075"/>
                    </a:xfrm>
                    <a:prstGeom prst="rect">
                      <a:avLst/>
                    </a:prstGeom>
                  </pic:spPr>
                </pic:pic>
              </a:graphicData>
            </a:graphic>
            <wp14:sizeRelH relativeFrom="margin">
              <wp14:pctWidth>0</wp14:pctWidth>
            </wp14:sizeRelH>
            <wp14:sizeRelV relativeFrom="margin">
              <wp14:pctHeight>0</wp14:pctHeight>
            </wp14:sizeRelV>
          </wp:anchor>
        </w:drawing>
      </w:r>
    </w:p>
    <w:p w14:paraId="5CD55941" w14:textId="6015AF50" w:rsidR="000D0A06" w:rsidRDefault="00CC3ECA" w:rsidP="00FF0378">
      <w:pPr>
        <w:jc w:val="center"/>
        <w:rPr>
          <w:lang w:eastAsia="ja-JP"/>
        </w:rPr>
      </w:pPr>
      <w:r w:rsidRPr="00FB58E8">
        <w:rPr>
          <w:color w:val="000000" w:themeColor="text1"/>
          <w:u w:val="single"/>
        </w:rPr>
        <w:t>Figure 6.</w:t>
      </w:r>
      <w:r w:rsidR="00AE31F8">
        <w:rPr>
          <w:bCs/>
          <w:color w:val="000000" w:themeColor="text1"/>
          <w:u w:val="single"/>
        </w:rPr>
        <w:t>2</w:t>
      </w:r>
      <w:r w:rsidRPr="00FB58E8">
        <w:rPr>
          <w:bCs/>
          <w:color w:val="000000" w:themeColor="text1"/>
          <w:u w:val="single"/>
        </w:rPr>
        <w:t>-</w:t>
      </w:r>
      <w:r w:rsidR="00AE31F8">
        <w:rPr>
          <w:bCs/>
          <w:color w:val="000000" w:themeColor="text1"/>
          <w:u w:val="single"/>
        </w:rPr>
        <w:t>1</w:t>
      </w:r>
      <w:r w:rsidRPr="00FB58E8">
        <w:rPr>
          <w:bCs/>
          <w:color w:val="000000" w:themeColor="text1"/>
          <w:u w:val="single"/>
        </w:rPr>
        <w:t xml:space="preserve"> DC/DC Converter Test</w:t>
      </w:r>
      <w:r>
        <w:rPr>
          <w:bCs/>
          <w:color w:val="000000" w:themeColor="text1"/>
          <w:u w:val="single"/>
        </w:rPr>
        <w:t xml:space="preserve"> Measurement points</w:t>
      </w:r>
    </w:p>
    <w:p w14:paraId="7556C76E" w14:textId="77777777" w:rsidR="000D0A06" w:rsidRPr="00FF0378" w:rsidRDefault="000D0A06" w:rsidP="00FF0378">
      <w:pPr>
        <w:rPr>
          <w:lang w:eastAsia="ja-JP"/>
        </w:rPr>
      </w:pPr>
    </w:p>
    <w:p w14:paraId="291DE846" w14:textId="1649405B" w:rsidR="00973C37" w:rsidRPr="00FF5DB6" w:rsidRDefault="00973C37" w:rsidP="00973C37">
      <w:pPr>
        <w:pStyle w:val="4"/>
        <w:spacing w:line="276" w:lineRule="auto"/>
        <w:jc w:val="center"/>
        <w:rPr>
          <w:color w:val="000000" w:themeColor="text1"/>
          <w:u w:val="single"/>
        </w:rPr>
      </w:pPr>
      <w:r w:rsidRPr="00FB58E8">
        <w:rPr>
          <w:color w:val="000000" w:themeColor="text1"/>
          <w:u w:val="single"/>
        </w:rPr>
        <w:t>Table 6.</w:t>
      </w:r>
      <w:r>
        <w:rPr>
          <w:color w:val="000000" w:themeColor="text1"/>
          <w:u w:val="single"/>
        </w:rPr>
        <w:t>2</w:t>
      </w:r>
      <w:r w:rsidRPr="00FB58E8">
        <w:rPr>
          <w:color w:val="000000" w:themeColor="text1"/>
          <w:u w:val="single"/>
        </w:rPr>
        <w:t xml:space="preserve">-1 Results </w:t>
      </w:r>
      <w:r>
        <w:rPr>
          <w:color w:val="000000" w:themeColor="text1"/>
          <w:u w:val="single"/>
        </w:rPr>
        <w:t>for EM Test</w:t>
      </w:r>
      <w:r w:rsidR="003B0503">
        <w:rPr>
          <w:color w:val="000000" w:themeColor="text1"/>
          <w:u w:val="single"/>
        </w:rPr>
        <w:t xml:space="preserve"> after Vibration test</w:t>
      </w:r>
    </w:p>
    <w:tbl>
      <w:tblPr>
        <w:tblStyle w:val="ac"/>
        <w:tblW w:w="6858" w:type="dxa"/>
        <w:jc w:val="center"/>
        <w:tblLook w:val="04A0" w:firstRow="1" w:lastRow="0" w:firstColumn="1" w:lastColumn="0" w:noHBand="0" w:noVBand="1"/>
      </w:tblPr>
      <w:tblGrid>
        <w:gridCol w:w="2038"/>
        <w:gridCol w:w="2268"/>
        <w:gridCol w:w="2552"/>
      </w:tblGrid>
      <w:tr w:rsidR="00973C37" w:rsidRPr="00FF5DB6" w14:paraId="09886076" w14:textId="77777777">
        <w:trPr>
          <w:trHeight w:val="233"/>
          <w:jc w:val="center"/>
        </w:trPr>
        <w:tc>
          <w:tcPr>
            <w:tcW w:w="2038" w:type="dxa"/>
            <w:hideMark/>
          </w:tcPr>
          <w:p w14:paraId="0E7D79FE" w14:textId="77777777" w:rsidR="00973C37" w:rsidRPr="00FF5DB6" w:rsidRDefault="00973C37">
            <w:pPr>
              <w:spacing w:before="100" w:beforeAutospacing="1" w:after="100" w:afterAutospacing="1"/>
              <w:jc w:val="center"/>
              <w:textAlignment w:val="baseline"/>
              <w:rPr>
                <w:rFonts w:eastAsia="Times New Roman"/>
              </w:rPr>
            </w:pPr>
            <w:r w:rsidRPr="00FF5DB6">
              <w:rPr>
                <w:rFonts w:eastAsia="Times New Roman"/>
                <w:position w:val="1"/>
              </w:rPr>
              <w:t>Power Supply (V)</w:t>
            </w:r>
            <w:r w:rsidRPr="00FF5DB6">
              <w:rPr>
                <w:rFonts w:eastAsia="Times New Roman"/>
              </w:rPr>
              <w:t>​</w:t>
            </w:r>
          </w:p>
        </w:tc>
        <w:tc>
          <w:tcPr>
            <w:tcW w:w="2268" w:type="dxa"/>
            <w:hideMark/>
          </w:tcPr>
          <w:p w14:paraId="7EBDB00E" w14:textId="77777777" w:rsidR="00973C37" w:rsidRPr="00FF5DB6" w:rsidRDefault="00973C37">
            <w:pPr>
              <w:spacing w:before="100" w:beforeAutospacing="1" w:after="100" w:afterAutospacing="1"/>
              <w:jc w:val="center"/>
              <w:textAlignment w:val="baseline"/>
              <w:rPr>
                <w:rFonts w:eastAsia="Times New Roman"/>
              </w:rPr>
            </w:pPr>
            <w:r w:rsidRPr="00FF5DB6">
              <w:rPr>
                <w:rFonts w:eastAsia="Times New Roman"/>
                <w:position w:val="1"/>
              </w:rPr>
              <w:t xml:space="preserve">DC/DC </w:t>
            </w:r>
            <w:r>
              <w:rPr>
                <w:rFonts w:eastAsia="Times New Roman"/>
                <w:position w:val="1"/>
              </w:rPr>
              <w:t>Output</w:t>
            </w:r>
            <w:r w:rsidRPr="00FF5DB6">
              <w:rPr>
                <w:rFonts w:eastAsia="Times New Roman"/>
                <w:position w:val="1"/>
              </w:rPr>
              <w:t xml:space="preserve"> (C15)</w:t>
            </w:r>
            <w:r w:rsidRPr="00FF5DB6">
              <w:rPr>
                <w:rFonts w:eastAsia="Times New Roman"/>
              </w:rPr>
              <w:t>​</w:t>
            </w:r>
          </w:p>
        </w:tc>
        <w:tc>
          <w:tcPr>
            <w:tcW w:w="2552" w:type="dxa"/>
            <w:hideMark/>
          </w:tcPr>
          <w:p w14:paraId="4E17FE6C" w14:textId="77777777" w:rsidR="00973C37" w:rsidRPr="00FF5DB6" w:rsidRDefault="00973C37">
            <w:pPr>
              <w:spacing w:before="100" w:beforeAutospacing="1" w:after="100" w:afterAutospacing="1"/>
              <w:jc w:val="center"/>
              <w:textAlignment w:val="baseline"/>
              <w:rPr>
                <w:rFonts w:eastAsia="Times New Roman"/>
              </w:rPr>
            </w:pPr>
            <w:r w:rsidRPr="00FF5DB6">
              <w:rPr>
                <w:rFonts w:eastAsia="Times New Roman"/>
                <w:position w:val="1"/>
              </w:rPr>
              <w:t xml:space="preserve">DC/DC </w:t>
            </w:r>
            <w:r>
              <w:rPr>
                <w:rFonts w:eastAsia="Times New Roman"/>
                <w:position w:val="1"/>
              </w:rPr>
              <w:t>Input</w:t>
            </w:r>
            <w:r w:rsidRPr="00FF5DB6">
              <w:rPr>
                <w:rFonts w:eastAsia="Times New Roman"/>
                <w:position w:val="1"/>
              </w:rPr>
              <w:t xml:space="preserve"> (C13)</w:t>
            </w:r>
            <w:r w:rsidRPr="00FF5DB6">
              <w:rPr>
                <w:rFonts w:eastAsia="Times New Roman"/>
              </w:rPr>
              <w:t>​</w:t>
            </w:r>
          </w:p>
        </w:tc>
      </w:tr>
      <w:tr w:rsidR="00973C37" w:rsidRPr="00FF5DB6" w14:paraId="7610AFD0" w14:textId="77777777">
        <w:trPr>
          <w:trHeight w:val="125"/>
          <w:jc w:val="center"/>
        </w:trPr>
        <w:tc>
          <w:tcPr>
            <w:tcW w:w="2038" w:type="dxa"/>
            <w:hideMark/>
          </w:tcPr>
          <w:p w14:paraId="4FE93F92" w14:textId="77777777" w:rsidR="00973C37" w:rsidRPr="00FF5DB6" w:rsidRDefault="00973C37">
            <w:pPr>
              <w:spacing w:before="100" w:beforeAutospacing="1" w:after="100" w:afterAutospacing="1"/>
              <w:jc w:val="center"/>
              <w:textAlignment w:val="baseline"/>
              <w:rPr>
                <w:rFonts w:eastAsia="Times New Roman"/>
              </w:rPr>
            </w:pPr>
            <w:r w:rsidRPr="00FF5DB6">
              <w:rPr>
                <w:rFonts w:eastAsia="Times New Roman"/>
                <w:position w:val="1"/>
              </w:rPr>
              <w:t>3.8</w:t>
            </w:r>
            <w:r w:rsidRPr="00FF5DB6">
              <w:rPr>
                <w:rFonts w:eastAsia="Times New Roman"/>
              </w:rPr>
              <w:t>​0</w:t>
            </w:r>
          </w:p>
        </w:tc>
        <w:tc>
          <w:tcPr>
            <w:tcW w:w="2268" w:type="dxa"/>
            <w:hideMark/>
          </w:tcPr>
          <w:p w14:paraId="4238A06D" w14:textId="6521E881" w:rsidR="00973C37" w:rsidRPr="00FF5DB6" w:rsidRDefault="00025D57">
            <w:pPr>
              <w:spacing w:before="100" w:beforeAutospacing="1" w:after="100" w:afterAutospacing="1"/>
              <w:jc w:val="center"/>
              <w:textAlignment w:val="baseline"/>
              <w:rPr>
                <w:rFonts w:eastAsia="Times New Roman"/>
              </w:rPr>
            </w:pPr>
            <w:r>
              <w:rPr>
                <w:rFonts w:eastAsia="Times New Roman"/>
                <w:position w:val="1"/>
              </w:rPr>
              <w:t>3.</w:t>
            </w:r>
            <w:r w:rsidR="00701F1B">
              <w:rPr>
                <w:rFonts w:eastAsia="Times New Roman"/>
                <w:position w:val="1"/>
              </w:rPr>
              <w:t>757</w:t>
            </w:r>
            <w:r w:rsidR="00973C37" w:rsidRPr="00FF5DB6">
              <w:rPr>
                <w:rFonts w:eastAsia="Times New Roman"/>
              </w:rPr>
              <w:t>​</w:t>
            </w:r>
          </w:p>
        </w:tc>
        <w:tc>
          <w:tcPr>
            <w:tcW w:w="2552" w:type="dxa"/>
            <w:hideMark/>
          </w:tcPr>
          <w:p w14:paraId="116F4E04" w14:textId="58574210" w:rsidR="00973C37" w:rsidRPr="00FF5DB6" w:rsidRDefault="00973C37">
            <w:pPr>
              <w:spacing w:before="100" w:beforeAutospacing="1" w:after="100" w:afterAutospacing="1"/>
              <w:jc w:val="center"/>
              <w:textAlignment w:val="baseline"/>
              <w:rPr>
                <w:rFonts w:eastAsia="Times New Roman"/>
              </w:rPr>
            </w:pPr>
            <w:del w:id="100" w:author="SAYANJU Sirash" w:date="2024-09-06T12:37:00Z" w16du:dateUtc="2024-09-06T03:37:00Z">
              <w:r w:rsidRPr="00FF5DB6" w:rsidDel="00B10D76">
                <w:rPr>
                  <w:rFonts w:eastAsia="Times New Roman"/>
                  <w:position w:val="1"/>
                </w:rPr>
                <w:delText>1.</w:delText>
              </w:r>
              <w:r w:rsidR="00D252AC" w:rsidDel="00B10D76">
                <w:rPr>
                  <w:rFonts w:eastAsia="Times New Roman"/>
                  <w:position w:val="1"/>
                </w:rPr>
                <w:delText>259</w:delText>
              </w:r>
              <w:r w:rsidRPr="00FF5DB6" w:rsidDel="00B10D76">
                <w:rPr>
                  <w:rFonts w:eastAsia="Times New Roman"/>
                </w:rPr>
                <w:delText>​</w:delText>
              </w:r>
            </w:del>
            <w:ins w:id="101" w:author="Yudai Etsunaga" w:date="2024-09-09T22:55:00Z" w16du:dateUtc="2024-09-09T13:55:00Z">
              <w:r w:rsidR="001A5298">
                <w:rPr>
                  <w:rFonts w:eastAsia="Times New Roman"/>
                  <w:position w:val="1"/>
                </w:rPr>
                <w:t>1.259</w:t>
              </w:r>
            </w:ins>
            <w:ins w:id="102" w:author="SAYANJU Sirash" w:date="2024-09-06T12:37:00Z" w16du:dateUtc="2024-09-06T03:37:00Z">
              <w:del w:id="103" w:author="Yudai Etsunaga" w:date="2024-09-09T22:55:00Z" w16du:dateUtc="2024-09-09T13:55:00Z">
                <w:r w:rsidR="00B10D76" w:rsidDel="001A5298">
                  <w:rPr>
                    <w:rFonts w:eastAsia="Times New Roman"/>
                    <w:position w:val="1"/>
                  </w:rPr>
                  <w:delText>0.004</w:delText>
                </w:r>
              </w:del>
            </w:ins>
          </w:p>
        </w:tc>
      </w:tr>
      <w:tr w:rsidR="00973C37" w:rsidRPr="00FF5DB6" w14:paraId="2AD77C20" w14:textId="77777777">
        <w:trPr>
          <w:trHeight w:val="107"/>
          <w:jc w:val="center"/>
        </w:trPr>
        <w:tc>
          <w:tcPr>
            <w:tcW w:w="2038" w:type="dxa"/>
            <w:hideMark/>
          </w:tcPr>
          <w:p w14:paraId="7935BFE3" w14:textId="77777777" w:rsidR="00973C37" w:rsidRPr="00FF5DB6" w:rsidRDefault="00973C37">
            <w:pPr>
              <w:spacing w:before="100" w:beforeAutospacing="1" w:after="100" w:afterAutospacing="1"/>
              <w:jc w:val="center"/>
              <w:textAlignment w:val="baseline"/>
              <w:rPr>
                <w:rFonts w:eastAsia="Times New Roman"/>
              </w:rPr>
            </w:pPr>
            <w:r w:rsidRPr="00FF5DB6">
              <w:rPr>
                <w:rFonts w:eastAsia="Times New Roman"/>
                <w:position w:val="1"/>
              </w:rPr>
              <w:t>4.0</w:t>
            </w:r>
            <w:r w:rsidRPr="00FF5DB6">
              <w:rPr>
                <w:rFonts w:eastAsia="Times New Roman"/>
              </w:rPr>
              <w:t>​0</w:t>
            </w:r>
          </w:p>
        </w:tc>
        <w:tc>
          <w:tcPr>
            <w:tcW w:w="2268" w:type="dxa"/>
            <w:hideMark/>
          </w:tcPr>
          <w:p w14:paraId="1E0F5516" w14:textId="5FEC2E7D" w:rsidR="00973C37" w:rsidRPr="00FF5DB6" w:rsidRDefault="00973C37">
            <w:pPr>
              <w:spacing w:before="100" w:beforeAutospacing="1" w:after="100" w:afterAutospacing="1"/>
              <w:jc w:val="center"/>
              <w:textAlignment w:val="baseline"/>
              <w:rPr>
                <w:rFonts w:eastAsia="Times New Roman"/>
              </w:rPr>
            </w:pPr>
            <w:r w:rsidRPr="00FF5DB6">
              <w:rPr>
                <w:rFonts w:eastAsia="Times New Roman"/>
                <w:position w:val="1"/>
              </w:rPr>
              <w:t>3</w:t>
            </w:r>
            <w:r w:rsidR="00F05087">
              <w:rPr>
                <w:rFonts w:eastAsia="Times New Roman"/>
                <w:position w:val="1"/>
              </w:rPr>
              <w:t>.9</w:t>
            </w:r>
            <w:r w:rsidR="00252606">
              <w:rPr>
                <w:rFonts w:eastAsia="Times New Roman"/>
                <w:position w:val="1"/>
              </w:rPr>
              <w:t>58</w:t>
            </w:r>
            <w:r w:rsidR="00F05087" w:rsidRPr="00FF5DB6">
              <w:rPr>
                <w:rFonts w:eastAsia="Times New Roman"/>
              </w:rPr>
              <w:t xml:space="preserve"> </w:t>
            </w:r>
            <w:r w:rsidRPr="00FF5DB6">
              <w:rPr>
                <w:rFonts w:eastAsia="Times New Roman"/>
              </w:rPr>
              <w:t>​</w:t>
            </w:r>
          </w:p>
        </w:tc>
        <w:tc>
          <w:tcPr>
            <w:tcW w:w="2552" w:type="dxa"/>
            <w:hideMark/>
          </w:tcPr>
          <w:p w14:paraId="4D3FFCF1" w14:textId="6C524183" w:rsidR="00973C37" w:rsidRPr="00FF5DB6" w:rsidRDefault="00973C37">
            <w:pPr>
              <w:spacing w:before="100" w:beforeAutospacing="1" w:after="100" w:afterAutospacing="1"/>
              <w:jc w:val="center"/>
              <w:textAlignment w:val="baseline"/>
              <w:rPr>
                <w:rFonts w:eastAsia="Times New Roman"/>
              </w:rPr>
            </w:pPr>
            <w:del w:id="104" w:author="SAYANJU Sirash" w:date="2024-09-06T12:37:00Z" w16du:dateUtc="2024-09-06T03:37:00Z">
              <w:r w:rsidRPr="00FF5DB6" w:rsidDel="00B10D76">
                <w:rPr>
                  <w:rFonts w:eastAsia="Times New Roman"/>
                  <w:position w:val="1"/>
                </w:rPr>
                <w:delText>1.2</w:delText>
              </w:r>
              <w:r w:rsidR="00823161" w:rsidDel="00B10D76">
                <w:rPr>
                  <w:rFonts w:eastAsia="Times New Roman"/>
                  <w:position w:val="1"/>
                </w:rPr>
                <w:delText>60</w:delText>
              </w:r>
              <w:r w:rsidRPr="00FF5DB6" w:rsidDel="00B10D76">
                <w:rPr>
                  <w:rFonts w:eastAsia="Times New Roman"/>
                </w:rPr>
                <w:delText>​</w:delText>
              </w:r>
            </w:del>
            <w:ins w:id="105" w:author="Yudai Etsunaga" w:date="2024-09-09T22:55:00Z" w16du:dateUtc="2024-09-09T13:55:00Z">
              <w:r w:rsidR="001A5298">
                <w:rPr>
                  <w:rFonts w:eastAsia="Times New Roman"/>
                  <w:position w:val="1"/>
                </w:rPr>
                <w:t>1.2</w:t>
              </w:r>
            </w:ins>
            <w:ins w:id="106" w:author="Yudai Etsunaga" w:date="2024-09-09T22:57:00Z" w16du:dateUtc="2024-09-09T13:57:00Z">
              <w:r w:rsidR="001A5298">
                <w:rPr>
                  <w:rFonts w:eastAsia="Times New Roman"/>
                  <w:position w:val="1"/>
                </w:rPr>
                <w:t>60</w:t>
              </w:r>
            </w:ins>
            <w:ins w:id="107" w:author="SAYANJU Sirash" w:date="2024-09-06T12:37:00Z" w16du:dateUtc="2024-09-06T03:37:00Z">
              <w:del w:id="108" w:author="Yudai Etsunaga" w:date="2024-09-09T22:55:00Z" w16du:dateUtc="2024-09-09T13:55:00Z">
                <w:r w:rsidR="00B10D76" w:rsidDel="001A5298">
                  <w:rPr>
                    <w:rFonts w:eastAsia="Times New Roman"/>
                    <w:position w:val="1"/>
                  </w:rPr>
                  <w:delText>0.003</w:delText>
                </w:r>
              </w:del>
            </w:ins>
          </w:p>
        </w:tc>
      </w:tr>
      <w:tr w:rsidR="00973C37" w:rsidRPr="00FF5DB6" w14:paraId="4BB2348C" w14:textId="77777777">
        <w:trPr>
          <w:trHeight w:val="188"/>
          <w:jc w:val="center"/>
        </w:trPr>
        <w:tc>
          <w:tcPr>
            <w:tcW w:w="2038" w:type="dxa"/>
            <w:hideMark/>
          </w:tcPr>
          <w:p w14:paraId="27C1918C" w14:textId="77777777" w:rsidR="00973C37" w:rsidRPr="00FF5DB6" w:rsidRDefault="00973C37">
            <w:pPr>
              <w:spacing w:before="100" w:beforeAutospacing="1" w:after="100" w:afterAutospacing="1"/>
              <w:jc w:val="center"/>
              <w:textAlignment w:val="baseline"/>
              <w:rPr>
                <w:rFonts w:eastAsia="Times New Roman"/>
              </w:rPr>
            </w:pPr>
            <w:r w:rsidRPr="00FF5DB6">
              <w:rPr>
                <w:rFonts w:eastAsia="Times New Roman"/>
                <w:position w:val="1"/>
              </w:rPr>
              <w:t>4.2</w:t>
            </w:r>
            <w:r w:rsidRPr="00FF5DB6">
              <w:rPr>
                <w:rFonts w:eastAsia="Times New Roman"/>
              </w:rPr>
              <w:t>​0</w:t>
            </w:r>
          </w:p>
        </w:tc>
        <w:tc>
          <w:tcPr>
            <w:tcW w:w="2268" w:type="dxa"/>
            <w:hideMark/>
          </w:tcPr>
          <w:p w14:paraId="47F96AFF" w14:textId="233C14DD" w:rsidR="00973C37" w:rsidRPr="00FF5DB6" w:rsidRDefault="00355E4A">
            <w:pPr>
              <w:spacing w:before="100" w:beforeAutospacing="1" w:after="100" w:afterAutospacing="1"/>
              <w:jc w:val="center"/>
              <w:textAlignment w:val="baseline"/>
              <w:rPr>
                <w:rFonts w:eastAsia="Times New Roman"/>
              </w:rPr>
            </w:pPr>
            <w:r w:rsidRPr="0F3E0E61">
              <w:rPr>
                <w:rFonts w:eastAsia="Times New Roman"/>
              </w:rPr>
              <w:t>4</w:t>
            </w:r>
            <w:r w:rsidR="009A73BE" w:rsidRPr="0F3E0E61">
              <w:rPr>
                <w:rFonts w:eastAsia="Times New Roman"/>
              </w:rPr>
              <w:t>.161</w:t>
            </w:r>
          </w:p>
        </w:tc>
        <w:tc>
          <w:tcPr>
            <w:tcW w:w="2552" w:type="dxa"/>
            <w:hideMark/>
          </w:tcPr>
          <w:p w14:paraId="468A88E3" w14:textId="0180BD22" w:rsidR="00973C37" w:rsidRPr="00FF5DB6" w:rsidRDefault="00973C37">
            <w:pPr>
              <w:spacing w:before="100" w:beforeAutospacing="1" w:after="100" w:afterAutospacing="1"/>
              <w:jc w:val="center"/>
              <w:textAlignment w:val="baseline"/>
              <w:rPr>
                <w:rFonts w:eastAsia="Times New Roman"/>
              </w:rPr>
            </w:pPr>
            <w:del w:id="109" w:author="SAYANJU Sirash" w:date="2024-09-06T12:37:00Z" w16du:dateUtc="2024-09-06T03:37:00Z">
              <w:r w:rsidRPr="00FF5DB6" w:rsidDel="00B10D76">
                <w:rPr>
                  <w:rFonts w:eastAsia="Times New Roman"/>
                  <w:position w:val="1"/>
                </w:rPr>
                <w:delText>1.</w:delText>
              </w:r>
              <w:r w:rsidR="00F05087" w:rsidDel="00B10D76">
                <w:rPr>
                  <w:rFonts w:eastAsia="Times New Roman"/>
                  <w:position w:val="1"/>
                </w:rPr>
                <w:delText>259</w:delText>
              </w:r>
            </w:del>
            <w:ins w:id="110" w:author="Yudai Etsunaga" w:date="2024-09-09T22:55:00Z" w16du:dateUtc="2024-09-09T13:55:00Z">
              <w:r w:rsidR="001A5298">
                <w:rPr>
                  <w:rFonts w:eastAsia="Times New Roman"/>
                  <w:position w:val="1"/>
                </w:rPr>
                <w:t>1.259</w:t>
              </w:r>
            </w:ins>
            <w:ins w:id="111" w:author="SAYANJU Sirash" w:date="2024-09-06T12:37:00Z" w16du:dateUtc="2024-09-06T03:37:00Z">
              <w:del w:id="112" w:author="Yudai Etsunaga" w:date="2024-09-09T22:55:00Z" w16du:dateUtc="2024-09-09T13:55:00Z">
                <w:r w:rsidR="00B10D76" w:rsidDel="001A5298">
                  <w:rPr>
                    <w:rFonts w:eastAsia="Times New Roman"/>
                    <w:position w:val="1"/>
                  </w:rPr>
                  <w:delText>0.00</w:delText>
                </w:r>
              </w:del>
            </w:ins>
            <w:ins w:id="113" w:author="SAYANJU Sirash" w:date="2024-09-06T12:39:00Z" w16du:dateUtc="2024-09-06T03:39:00Z">
              <w:del w:id="114" w:author="Yudai Etsunaga" w:date="2024-09-09T22:55:00Z" w16du:dateUtc="2024-09-09T13:55:00Z">
                <w:r w:rsidR="007C7EE0" w:rsidDel="001A5298">
                  <w:rPr>
                    <w:rFonts w:eastAsia="Times New Roman"/>
                    <w:position w:val="1"/>
                  </w:rPr>
                  <w:delText>3</w:delText>
                </w:r>
              </w:del>
            </w:ins>
          </w:p>
        </w:tc>
      </w:tr>
    </w:tbl>
    <w:p w14:paraId="7498EFB8" w14:textId="123C34AF" w:rsidR="00281E0A" w:rsidDel="001A5298" w:rsidRDefault="00281E0A" w:rsidP="00FF5DB6">
      <w:pPr>
        <w:spacing w:after="240"/>
        <w:ind w:right="30"/>
        <w:jc w:val="center"/>
        <w:rPr>
          <w:ins w:id="115" w:author="SAYANJU Sirash" w:date="2024-09-06T12:37:00Z" w16du:dateUtc="2024-09-06T03:37:00Z"/>
          <w:del w:id="116" w:author="Yudai Etsunaga" w:date="2024-09-09T22:57:00Z" w16du:dateUtc="2024-09-09T13:57:00Z"/>
          <w:b/>
          <w:bCs/>
          <w:color w:val="000000" w:themeColor="text1"/>
          <w:u w:val="single"/>
        </w:rPr>
      </w:pPr>
    </w:p>
    <w:p w14:paraId="5BD45577" w14:textId="19BFBD22" w:rsidR="003179E6" w:rsidDel="001A5298" w:rsidRDefault="003179E6">
      <w:pPr>
        <w:keepNext/>
        <w:spacing w:after="240"/>
        <w:ind w:right="30"/>
        <w:rPr>
          <w:ins w:id="117" w:author="SAYANJU Sirash" w:date="2024-09-06T12:38:00Z" w16du:dateUtc="2024-09-06T03:38:00Z"/>
          <w:del w:id="118" w:author="Yudai Etsunaga" w:date="2024-09-09T22:57:00Z" w16du:dateUtc="2024-09-09T13:57:00Z"/>
        </w:rPr>
        <w:pPrChange w:id="119" w:author="Yudai Etsunaga" w:date="2024-09-09T22:57:00Z" w16du:dateUtc="2024-09-09T13:57:00Z">
          <w:pPr>
            <w:spacing w:after="240"/>
            <w:ind w:right="30"/>
            <w:jc w:val="center"/>
          </w:pPr>
        </w:pPrChange>
      </w:pPr>
      <w:ins w:id="120" w:author="SAYANJU Sirash" w:date="2024-09-06T12:37:00Z" w16du:dateUtc="2024-09-06T03:37:00Z">
        <w:del w:id="121" w:author="Yudai Etsunaga" w:date="2024-09-09T22:57:00Z" w16du:dateUtc="2024-09-09T13:57:00Z">
          <w:r w:rsidDel="001A5298">
            <w:rPr>
              <w:noProof/>
            </w:rPr>
            <w:drawing>
              <wp:inline distT="0" distB="0" distL="0" distR="0" wp14:anchorId="5C1F9119" wp14:editId="1054B25B">
                <wp:extent cx="4055696" cy="2281273"/>
                <wp:effectExtent l="0" t="0" r="0" b="5080"/>
                <wp:docPr id="557441280" name="Picture 4"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1280" name="Picture 4" descr="A machine with wires on a 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64693" cy="2286334"/>
                        </a:xfrm>
                        <a:prstGeom prst="rect">
                          <a:avLst/>
                        </a:prstGeom>
                        <a:noFill/>
                        <a:ln>
                          <a:noFill/>
                        </a:ln>
                      </pic:spPr>
                    </pic:pic>
                  </a:graphicData>
                </a:graphic>
              </wp:inline>
            </w:drawing>
          </w:r>
        </w:del>
      </w:ins>
    </w:p>
    <w:p w14:paraId="773C90F7" w14:textId="5D21C2F6" w:rsidR="00B10D76" w:rsidDel="00E56C9D" w:rsidRDefault="003179E6">
      <w:pPr>
        <w:pStyle w:val="af5"/>
        <w:rPr>
          <w:ins w:id="122" w:author="SAYANJU Sirash" w:date="2024-09-06T12:37:00Z" w16du:dateUtc="2024-09-06T03:37:00Z"/>
          <w:del w:id="123" w:author="Yudai Etsunaga" w:date="2024-09-06T12:51:00Z" w16du:dateUtc="2024-09-06T03:51:00Z"/>
          <w:b/>
          <w:bCs/>
          <w:color w:val="000000" w:themeColor="text1"/>
          <w:u w:val="single"/>
        </w:rPr>
        <w:pPrChange w:id="124" w:author="Yudai Etsunaga" w:date="2024-09-09T22:57:00Z" w16du:dateUtc="2024-09-09T13:57:00Z">
          <w:pPr>
            <w:spacing w:after="240"/>
            <w:ind w:right="30"/>
            <w:jc w:val="center"/>
          </w:pPr>
        </w:pPrChange>
      </w:pPr>
      <w:ins w:id="125" w:author="SAYANJU Sirash" w:date="2024-09-06T12:38:00Z" w16du:dateUtc="2024-09-06T03:38:00Z">
        <w:del w:id="126" w:author="Yudai Etsunaga" w:date="2024-09-09T22:57:00Z" w16du:dateUtc="2024-09-09T13:57:00Z">
          <w:r w:rsidDel="001A5298">
            <w:delText xml:space="preserve">Figure 6.2-2 </w:delText>
          </w:r>
          <w:r w:rsidDel="001A5298">
            <w:rPr>
              <w:lang w:val="en-US"/>
            </w:rPr>
            <w:delText>DCDC over discharge test with EM</w:delText>
          </w:r>
        </w:del>
      </w:ins>
    </w:p>
    <w:p w14:paraId="3F666805" w14:textId="3FC740CB" w:rsidR="00B10D76" w:rsidDel="00E56C9D" w:rsidRDefault="00B10D76">
      <w:pPr>
        <w:spacing w:after="240"/>
        <w:ind w:right="30"/>
        <w:rPr>
          <w:ins w:id="127" w:author="SAYANJU Sirash" w:date="2024-09-06T12:37:00Z" w16du:dateUtc="2024-09-06T03:37:00Z"/>
          <w:del w:id="128" w:author="Yudai Etsunaga" w:date="2024-09-06T12:51:00Z" w16du:dateUtc="2024-09-06T03:51:00Z"/>
          <w:b/>
          <w:bCs/>
          <w:color w:val="000000" w:themeColor="text1"/>
          <w:u w:val="single"/>
        </w:rPr>
        <w:pPrChange w:id="129" w:author="Yudai Etsunaga" w:date="2024-09-09T22:57:00Z" w16du:dateUtc="2024-09-09T13:57:00Z">
          <w:pPr>
            <w:spacing w:after="240"/>
            <w:ind w:right="30"/>
            <w:jc w:val="center"/>
          </w:pPr>
        </w:pPrChange>
      </w:pPr>
    </w:p>
    <w:p w14:paraId="69FDF689" w14:textId="5A0D87AF" w:rsidR="00B10D76" w:rsidDel="00E56C9D" w:rsidRDefault="00B10D76">
      <w:pPr>
        <w:spacing w:after="240"/>
        <w:ind w:right="30"/>
        <w:rPr>
          <w:ins w:id="130" w:author="SAYANJU Sirash" w:date="2024-09-06T12:37:00Z" w16du:dateUtc="2024-09-06T03:37:00Z"/>
          <w:del w:id="131" w:author="Yudai Etsunaga" w:date="2024-09-06T12:51:00Z" w16du:dateUtc="2024-09-06T03:51:00Z"/>
          <w:b/>
          <w:bCs/>
          <w:color w:val="000000" w:themeColor="text1"/>
          <w:u w:val="single"/>
        </w:rPr>
        <w:pPrChange w:id="132" w:author="Yudai Etsunaga" w:date="2024-09-09T22:57:00Z" w16du:dateUtc="2024-09-09T13:57:00Z">
          <w:pPr>
            <w:spacing w:after="240"/>
            <w:ind w:right="30"/>
            <w:jc w:val="center"/>
          </w:pPr>
        </w:pPrChange>
      </w:pPr>
    </w:p>
    <w:p w14:paraId="1E0897DB" w14:textId="541B198B" w:rsidR="00B10D76" w:rsidDel="00E56C9D" w:rsidRDefault="00B10D76">
      <w:pPr>
        <w:spacing w:after="240"/>
        <w:ind w:right="30"/>
        <w:rPr>
          <w:ins w:id="133" w:author="SAYANJU Sirash" w:date="2024-09-06T12:37:00Z" w16du:dateUtc="2024-09-06T03:37:00Z"/>
          <w:del w:id="134" w:author="Yudai Etsunaga" w:date="2024-09-06T12:51:00Z" w16du:dateUtc="2024-09-06T03:51:00Z"/>
          <w:b/>
          <w:bCs/>
          <w:color w:val="000000" w:themeColor="text1"/>
          <w:u w:val="single"/>
        </w:rPr>
        <w:pPrChange w:id="135" w:author="Yudai Etsunaga" w:date="2024-09-09T22:57:00Z" w16du:dateUtc="2024-09-09T13:57:00Z">
          <w:pPr>
            <w:spacing w:after="240"/>
            <w:ind w:right="30"/>
            <w:jc w:val="center"/>
          </w:pPr>
        </w:pPrChange>
      </w:pPr>
    </w:p>
    <w:p w14:paraId="524F6841" w14:textId="77777777" w:rsidR="00B10D76" w:rsidRPr="00FF5DB6" w:rsidRDefault="00B10D76">
      <w:pPr>
        <w:pStyle w:val="af5"/>
        <w:pPrChange w:id="136" w:author="Yudai Etsunaga" w:date="2024-09-09T22:57:00Z" w16du:dateUtc="2024-09-09T13:57:00Z">
          <w:pPr>
            <w:spacing w:after="240"/>
            <w:ind w:right="30"/>
            <w:jc w:val="center"/>
          </w:pPr>
        </w:pPrChange>
      </w:pPr>
    </w:p>
    <w:p w14:paraId="6997894D" w14:textId="3AF37A29" w:rsidR="00A93E24" w:rsidRPr="00FF5DB6" w:rsidRDefault="00CC3ECA" w:rsidP="00FF5DB6">
      <w:pPr>
        <w:pStyle w:val="4"/>
        <w:spacing w:line="276" w:lineRule="auto"/>
        <w:jc w:val="center"/>
        <w:rPr>
          <w:color w:val="000000" w:themeColor="text1"/>
          <w:u w:val="single"/>
        </w:rPr>
      </w:pPr>
      <w:bookmarkStart w:id="137" w:name="OLE_LINK5"/>
      <w:bookmarkStart w:id="138" w:name="OLE_LINK6"/>
      <w:r w:rsidRPr="00FB58E8">
        <w:rPr>
          <w:color w:val="000000" w:themeColor="text1"/>
          <w:u w:val="single"/>
        </w:rPr>
        <w:t>Table 6.</w:t>
      </w:r>
      <w:r>
        <w:rPr>
          <w:color w:val="000000" w:themeColor="text1"/>
          <w:u w:val="single"/>
        </w:rPr>
        <w:t>2</w:t>
      </w:r>
      <w:r w:rsidRPr="00FB58E8">
        <w:rPr>
          <w:color w:val="000000" w:themeColor="text1"/>
          <w:u w:val="single"/>
        </w:rPr>
        <w:t>-</w:t>
      </w:r>
      <w:r w:rsidR="00973C37">
        <w:rPr>
          <w:color w:val="000000" w:themeColor="text1"/>
          <w:u w:val="single"/>
        </w:rPr>
        <w:t>2</w:t>
      </w:r>
      <w:r w:rsidRPr="00FB58E8">
        <w:rPr>
          <w:color w:val="000000" w:themeColor="text1"/>
          <w:u w:val="single"/>
        </w:rPr>
        <w:t xml:space="preserve"> Results </w:t>
      </w:r>
      <w:r>
        <w:rPr>
          <w:color w:val="000000" w:themeColor="text1"/>
          <w:u w:val="single"/>
        </w:rPr>
        <w:t xml:space="preserve">for </w:t>
      </w:r>
      <w:r w:rsidR="00DC3E92">
        <w:rPr>
          <w:color w:val="000000" w:themeColor="text1"/>
          <w:u w:val="single"/>
        </w:rPr>
        <w:t>F</w:t>
      </w:r>
      <w:r>
        <w:rPr>
          <w:color w:val="000000" w:themeColor="text1"/>
          <w:u w:val="single"/>
        </w:rPr>
        <w:t>M Test</w:t>
      </w:r>
      <w:r w:rsidR="009C262A">
        <w:rPr>
          <w:color w:val="000000" w:themeColor="text1"/>
          <w:u w:val="single"/>
        </w:rPr>
        <w:t xml:space="preserve"> before Vibration</w:t>
      </w:r>
    </w:p>
    <w:tbl>
      <w:tblPr>
        <w:tblStyle w:val="ac"/>
        <w:tblW w:w="6858" w:type="dxa"/>
        <w:jc w:val="center"/>
        <w:tblLook w:val="04A0" w:firstRow="1" w:lastRow="0" w:firstColumn="1" w:lastColumn="0" w:noHBand="0" w:noVBand="1"/>
      </w:tblPr>
      <w:tblGrid>
        <w:gridCol w:w="2038"/>
        <w:gridCol w:w="2268"/>
        <w:gridCol w:w="2552"/>
      </w:tblGrid>
      <w:tr w:rsidR="00454540" w:rsidRPr="0089576C" w14:paraId="4875D9E1" w14:textId="77777777" w:rsidTr="00FF0378">
        <w:trPr>
          <w:trHeight w:val="233"/>
          <w:jc w:val="center"/>
        </w:trPr>
        <w:tc>
          <w:tcPr>
            <w:tcW w:w="2038" w:type="dxa"/>
            <w:hideMark/>
          </w:tcPr>
          <w:bookmarkEnd w:id="137"/>
          <w:bookmarkEnd w:id="138"/>
          <w:p w14:paraId="56E9A5DD" w14:textId="77777777"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Power Supply (V)</w:t>
            </w:r>
            <w:r w:rsidRPr="00FF5DB6">
              <w:rPr>
                <w:rFonts w:eastAsia="Times New Roman"/>
              </w:rPr>
              <w:t>​</w:t>
            </w:r>
          </w:p>
        </w:tc>
        <w:tc>
          <w:tcPr>
            <w:tcW w:w="2268" w:type="dxa"/>
            <w:hideMark/>
          </w:tcPr>
          <w:p w14:paraId="5C8CF21D" w14:textId="25064B79"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 xml:space="preserve">DC/DC </w:t>
            </w:r>
            <w:r w:rsidR="00966CCA">
              <w:rPr>
                <w:rFonts w:eastAsia="Times New Roman"/>
                <w:position w:val="1"/>
              </w:rPr>
              <w:t>Output</w:t>
            </w:r>
            <w:r w:rsidRPr="00FF5DB6">
              <w:rPr>
                <w:rFonts w:eastAsia="Times New Roman"/>
                <w:position w:val="1"/>
              </w:rPr>
              <w:t xml:space="preserve"> (C15)</w:t>
            </w:r>
            <w:r w:rsidRPr="00FF5DB6">
              <w:rPr>
                <w:rFonts w:eastAsia="Times New Roman"/>
              </w:rPr>
              <w:t>​</w:t>
            </w:r>
          </w:p>
        </w:tc>
        <w:tc>
          <w:tcPr>
            <w:tcW w:w="2552" w:type="dxa"/>
            <w:hideMark/>
          </w:tcPr>
          <w:p w14:paraId="263132C8" w14:textId="5301B119"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 xml:space="preserve">DC/DC </w:t>
            </w:r>
            <w:r w:rsidR="00966CCA">
              <w:rPr>
                <w:rFonts w:eastAsia="Times New Roman"/>
                <w:position w:val="1"/>
              </w:rPr>
              <w:t>Input</w:t>
            </w:r>
            <w:r w:rsidRPr="00FF5DB6">
              <w:rPr>
                <w:rFonts w:eastAsia="Times New Roman"/>
                <w:position w:val="1"/>
              </w:rPr>
              <w:t xml:space="preserve"> (C13)</w:t>
            </w:r>
            <w:r w:rsidRPr="00FF5DB6">
              <w:rPr>
                <w:rFonts w:eastAsia="Times New Roman"/>
              </w:rPr>
              <w:t>​</w:t>
            </w:r>
          </w:p>
        </w:tc>
      </w:tr>
      <w:tr w:rsidR="00454540" w:rsidRPr="0089576C" w14:paraId="3B0FA5B2" w14:textId="77777777" w:rsidTr="00FF0378">
        <w:trPr>
          <w:trHeight w:val="125"/>
          <w:jc w:val="center"/>
        </w:trPr>
        <w:tc>
          <w:tcPr>
            <w:tcW w:w="2038" w:type="dxa"/>
            <w:hideMark/>
          </w:tcPr>
          <w:p w14:paraId="308F761B" w14:textId="007D0C48"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3.8</w:t>
            </w:r>
            <w:r w:rsidRPr="00FF5DB6">
              <w:rPr>
                <w:rFonts w:eastAsia="Times New Roman"/>
              </w:rPr>
              <w:t>​</w:t>
            </w:r>
            <w:r w:rsidR="3A0F17D7" w:rsidRPr="00FF5DB6">
              <w:rPr>
                <w:rFonts w:eastAsia="Times New Roman"/>
              </w:rPr>
              <w:t>0</w:t>
            </w:r>
          </w:p>
        </w:tc>
        <w:tc>
          <w:tcPr>
            <w:tcW w:w="2268" w:type="dxa"/>
            <w:hideMark/>
          </w:tcPr>
          <w:p w14:paraId="0AB2A47B" w14:textId="77777777"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3.582</w:t>
            </w:r>
            <w:r w:rsidRPr="00FF5DB6">
              <w:rPr>
                <w:rFonts w:eastAsia="Times New Roman"/>
              </w:rPr>
              <w:t>​</w:t>
            </w:r>
          </w:p>
        </w:tc>
        <w:tc>
          <w:tcPr>
            <w:tcW w:w="2552" w:type="dxa"/>
            <w:hideMark/>
          </w:tcPr>
          <w:p w14:paraId="025CBEC8" w14:textId="77777777"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1.267</w:t>
            </w:r>
            <w:r w:rsidRPr="00FF5DB6">
              <w:rPr>
                <w:rFonts w:eastAsia="Times New Roman"/>
              </w:rPr>
              <w:t>​</w:t>
            </w:r>
          </w:p>
        </w:tc>
      </w:tr>
      <w:tr w:rsidR="00454540" w:rsidRPr="0089576C" w14:paraId="4905A243" w14:textId="77777777" w:rsidTr="00FF0378">
        <w:trPr>
          <w:trHeight w:val="107"/>
          <w:jc w:val="center"/>
        </w:trPr>
        <w:tc>
          <w:tcPr>
            <w:tcW w:w="2038" w:type="dxa"/>
            <w:hideMark/>
          </w:tcPr>
          <w:p w14:paraId="5B5FF0B8" w14:textId="5C619531"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4.0</w:t>
            </w:r>
            <w:r w:rsidRPr="00FF5DB6">
              <w:rPr>
                <w:rFonts w:eastAsia="Times New Roman"/>
              </w:rPr>
              <w:t>​</w:t>
            </w:r>
            <w:r w:rsidR="5543A20B" w:rsidRPr="00FF5DB6">
              <w:rPr>
                <w:rFonts w:eastAsia="Times New Roman"/>
              </w:rPr>
              <w:t>0</w:t>
            </w:r>
          </w:p>
        </w:tc>
        <w:tc>
          <w:tcPr>
            <w:tcW w:w="2268" w:type="dxa"/>
            <w:hideMark/>
          </w:tcPr>
          <w:p w14:paraId="0AA2BCE8" w14:textId="77777777"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3.726</w:t>
            </w:r>
            <w:r w:rsidRPr="00FF5DB6">
              <w:rPr>
                <w:rFonts w:eastAsia="Times New Roman"/>
              </w:rPr>
              <w:t>​</w:t>
            </w:r>
          </w:p>
        </w:tc>
        <w:tc>
          <w:tcPr>
            <w:tcW w:w="2552" w:type="dxa"/>
            <w:hideMark/>
          </w:tcPr>
          <w:p w14:paraId="2035BFA3" w14:textId="77777777"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1.266</w:t>
            </w:r>
            <w:r w:rsidRPr="00FF5DB6">
              <w:rPr>
                <w:rFonts w:eastAsia="Times New Roman"/>
              </w:rPr>
              <w:t>​</w:t>
            </w:r>
          </w:p>
        </w:tc>
      </w:tr>
      <w:tr w:rsidR="00454540" w:rsidRPr="0089576C" w14:paraId="48BBE796" w14:textId="77777777" w:rsidTr="00FF0378">
        <w:trPr>
          <w:trHeight w:val="188"/>
          <w:jc w:val="center"/>
        </w:trPr>
        <w:tc>
          <w:tcPr>
            <w:tcW w:w="2038" w:type="dxa"/>
            <w:hideMark/>
          </w:tcPr>
          <w:p w14:paraId="33AA633D" w14:textId="20774ABB"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4.2</w:t>
            </w:r>
            <w:r w:rsidRPr="00FF5DB6">
              <w:rPr>
                <w:rFonts w:eastAsia="Times New Roman"/>
              </w:rPr>
              <w:t>​</w:t>
            </w:r>
            <w:r w:rsidR="1307C7A2" w:rsidRPr="00FF5DB6">
              <w:rPr>
                <w:rFonts w:eastAsia="Times New Roman"/>
              </w:rPr>
              <w:t>0</w:t>
            </w:r>
          </w:p>
        </w:tc>
        <w:tc>
          <w:tcPr>
            <w:tcW w:w="2268" w:type="dxa"/>
            <w:hideMark/>
          </w:tcPr>
          <w:p w14:paraId="2AADE8DD" w14:textId="77777777"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3.965</w:t>
            </w:r>
            <w:r w:rsidRPr="00FF5DB6">
              <w:rPr>
                <w:rFonts w:eastAsia="Times New Roman"/>
              </w:rPr>
              <w:t>​</w:t>
            </w:r>
          </w:p>
        </w:tc>
        <w:tc>
          <w:tcPr>
            <w:tcW w:w="2552" w:type="dxa"/>
            <w:hideMark/>
          </w:tcPr>
          <w:p w14:paraId="6CCB279F" w14:textId="77777777" w:rsidR="00A93E24" w:rsidRPr="00FF5DB6" w:rsidRDefault="00A93E24" w:rsidP="002331FE">
            <w:pPr>
              <w:spacing w:before="100" w:beforeAutospacing="1" w:after="100" w:afterAutospacing="1"/>
              <w:jc w:val="center"/>
              <w:textAlignment w:val="baseline"/>
              <w:rPr>
                <w:rFonts w:eastAsia="Times New Roman"/>
              </w:rPr>
            </w:pPr>
            <w:r w:rsidRPr="00FF5DB6">
              <w:rPr>
                <w:rFonts w:eastAsia="Times New Roman"/>
                <w:position w:val="1"/>
              </w:rPr>
              <w:t>1.265</w:t>
            </w:r>
            <w:r w:rsidRPr="00FF5DB6">
              <w:rPr>
                <w:rFonts w:eastAsia="Times New Roman"/>
              </w:rPr>
              <w:t>​</w:t>
            </w:r>
          </w:p>
        </w:tc>
      </w:tr>
    </w:tbl>
    <w:p w14:paraId="411D62CD" w14:textId="77777777" w:rsidR="001A5298" w:rsidRDefault="001A5298" w:rsidP="001A5298">
      <w:pPr>
        <w:rPr>
          <w:ins w:id="139" w:author="Yudai Etsunaga" w:date="2024-09-09T22:53:00Z" w16du:dateUtc="2024-09-09T13:53:00Z"/>
        </w:rPr>
      </w:pPr>
      <w:bookmarkStart w:id="140" w:name="_dabi9cnkohlb" w:colFirst="0" w:colLast="0"/>
      <w:bookmarkStart w:id="141" w:name="_Toc161952899"/>
      <w:bookmarkEnd w:id="140"/>
    </w:p>
    <w:p w14:paraId="7FB6ADBE" w14:textId="1806247D" w:rsidR="00623330" w:rsidRPr="00623330" w:rsidRDefault="00623330" w:rsidP="001A5298">
      <w:pPr>
        <w:rPr>
          <w:ins w:id="142" w:author="Yudai Etsunaga" w:date="2024-09-09T23:05:00Z" w16du:dateUtc="2024-09-09T14:05:00Z"/>
          <w:b/>
          <w:bCs/>
          <w:color w:val="000000" w:themeColor="text1"/>
          <w:lang w:val="en-US" w:eastAsia="ja-JP"/>
          <w:rPrChange w:id="143" w:author="Yudai Etsunaga" w:date="2024-09-09T23:09:00Z" w16du:dateUtc="2024-09-09T14:09:00Z">
            <w:rPr>
              <w:ins w:id="144" w:author="Yudai Etsunaga" w:date="2024-09-09T23:05:00Z" w16du:dateUtc="2024-09-09T14:05:00Z"/>
              <w:color w:val="000000" w:themeColor="text1"/>
              <w:lang w:val="en-US" w:eastAsia="ja-JP"/>
            </w:rPr>
          </w:rPrChange>
        </w:rPr>
      </w:pPr>
      <w:ins w:id="145" w:author="Yudai Etsunaga" w:date="2024-09-09T23:01:00Z" w16du:dateUtc="2024-09-09T14:01:00Z">
        <w:r w:rsidRPr="00623330">
          <w:rPr>
            <w:lang w:val="en-US" w:eastAsia="ja-JP"/>
          </w:rPr>
          <w:t>Table 6.2</w:t>
        </w:r>
        <w:r>
          <w:rPr>
            <w:lang w:val="en-US" w:eastAsia="ja-JP"/>
          </w:rPr>
          <w:t>-</w:t>
        </w:r>
        <w:r w:rsidRPr="00623330">
          <w:rPr>
            <w:rFonts w:hint="eastAsia"/>
            <w:lang w:val="en-US" w:eastAsia="ja-JP"/>
          </w:rPr>
          <w:t>1</w:t>
        </w:r>
        <w:r w:rsidRPr="00623330">
          <w:rPr>
            <w:lang w:val="en-US" w:eastAsia="ja-JP"/>
          </w:rPr>
          <w:t>, 6.2</w:t>
        </w:r>
        <w:r>
          <w:rPr>
            <w:lang w:val="en-US" w:eastAsia="ja-JP"/>
          </w:rPr>
          <w:t>-</w:t>
        </w:r>
        <w:r w:rsidRPr="00623330">
          <w:rPr>
            <w:lang w:val="en-US" w:eastAsia="ja-JP"/>
          </w:rPr>
          <w:t>2 shows a voltage value of more than 1V on the input side, so we reviewed the test setup and tested again</w:t>
        </w:r>
        <w:r>
          <w:rPr>
            <w:lang w:val="en-US" w:eastAsia="ja-JP"/>
          </w:rPr>
          <w:t xml:space="preserve">. EM was </w:t>
        </w:r>
      </w:ins>
      <w:ins w:id="146" w:author="Yudai Etsunaga" w:date="2024-09-09T23:02:00Z" w16du:dateUtc="2024-09-09T14:02:00Z">
        <w:r>
          <w:rPr>
            <w:lang w:val="en-US" w:eastAsia="ja-JP"/>
          </w:rPr>
          <w:t>used</w:t>
        </w:r>
      </w:ins>
      <w:ins w:id="147" w:author="Yudai Etsunaga" w:date="2024-09-09T23:04:00Z" w16du:dateUtc="2024-09-09T14:04:00Z">
        <w:r>
          <w:rPr>
            <w:lang w:val="en-US" w:eastAsia="ja-JP"/>
          </w:rPr>
          <w:t xml:space="preserve"> for this test. </w:t>
        </w:r>
      </w:ins>
      <w:ins w:id="148" w:author="Yudai Etsunaga" w:date="2024-09-09T23:02:00Z" w16du:dateUtc="2024-09-09T14:02:00Z">
        <w:r>
          <w:rPr>
            <w:color w:val="000000" w:themeColor="text1"/>
            <w:lang w:val="en-US" w:eastAsia="ja-JP"/>
          </w:rPr>
          <w:t>RBF 1 and 2 are removed and DepSW3 is pressed, then the voltage is applied at the output side of DC/DC converter and observed the voltage at the input side as shown in Figure 6.2-2. The results confirm there is no reverse current in the DC/DC converter</w:t>
        </w:r>
      </w:ins>
      <w:ins w:id="149" w:author="Yudai Etsunaga" w:date="2024-09-09T23:03:00Z" w16du:dateUtc="2024-09-09T14:03:00Z">
        <w:r>
          <w:rPr>
            <w:color w:val="000000" w:themeColor="text1"/>
            <w:lang w:val="en-US" w:eastAsia="ja-JP"/>
          </w:rPr>
          <w:t xml:space="preserve"> as shown in Table 6.2-3</w:t>
        </w:r>
      </w:ins>
      <w:ins w:id="150" w:author="Yudai Etsunaga" w:date="2024-09-09T23:02:00Z" w16du:dateUtc="2024-09-09T14:02:00Z">
        <w:r>
          <w:rPr>
            <w:color w:val="000000" w:themeColor="text1"/>
            <w:lang w:val="en-US" w:eastAsia="ja-JP"/>
          </w:rPr>
          <w:t>.</w:t>
        </w:r>
      </w:ins>
      <w:ins w:id="151" w:author="Yudai Etsunaga" w:date="2024-09-09T23:05:00Z" w16du:dateUtc="2024-09-09T14:05:00Z">
        <w:r>
          <w:rPr>
            <w:color w:val="000000" w:themeColor="text1"/>
            <w:lang w:val="en-US" w:eastAsia="ja-JP"/>
          </w:rPr>
          <w:t xml:space="preserve"> </w:t>
        </w:r>
      </w:ins>
      <w:ins w:id="152" w:author="Yudai Etsunaga" w:date="2024-09-09T23:06:00Z" w16du:dateUtc="2024-09-09T14:06:00Z">
        <w:r>
          <w:rPr>
            <w:color w:val="000000" w:themeColor="text1"/>
            <w:lang w:val="en-US" w:eastAsia="ja-JP"/>
          </w:rPr>
          <w:t>The</w:t>
        </w:r>
        <w:r>
          <w:rPr>
            <w:rFonts w:hint="eastAsia"/>
            <w:color w:val="000000" w:themeColor="text1"/>
            <w:lang w:val="en-US" w:eastAsia="ja-JP"/>
          </w:rPr>
          <w:t xml:space="preserve"> reason why we observe</w:t>
        </w:r>
        <w:r>
          <w:rPr>
            <w:color w:val="000000" w:themeColor="text1"/>
            <w:lang w:val="en-US" w:eastAsia="ja-JP"/>
          </w:rPr>
          <w:t>d the voltage value of more than 1V is that Dep</w:t>
        </w:r>
      </w:ins>
      <w:ins w:id="153" w:author="Yudai Etsunaga" w:date="2024-09-09T23:07:00Z" w16du:dateUtc="2024-09-09T14:07:00Z">
        <w:r>
          <w:rPr>
            <w:color w:val="000000" w:themeColor="text1"/>
            <w:lang w:val="en-US" w:eastAsia="ja-JP"/>
          </w:rPr>
          <w:t xml:space="preserve">SW3 was not pressed in the previous </w:t>
        </w:r>
        <w:proofErr w:type="gramStart"/>
        <w:r>
          <w:rPr>
            <w:color w:val="000000" w:themeColor="text1"/>
            <w:lang w:val="en-US" w:eastAsia="ja-JP"/>
          </w:rPr>
          <w:t>test</w:t>
        </w:r>
        <w:proofErr w:type="gramEnd"/>
        <w:r>
          <w:rPr>
            <w:color w:val="000000" w:themeColor="text1"/>
            <w:lang w:val="en-US" w:eastAsia="ja-JP"/>
          </w:rPr>
          <w:t xml:space="preserve"> </w:t>
        </w:r>
      </w:ins>
      <w:ins w:id="154" w:author="SAYANJU Sirash" w:date="2024-09-10T13:04:00Z" w16du:dateUtc="2024-09-10T04:04:00Z">
        <w:r w:rsidR="00EB2E98">
          <w:rPr>
            <w:color w:val="000000" w:themeColor="text1"/>
            <w:lang w:val="en-US" w:eastAsia="ja-JP"/>
          </w:rPr>
          <w:t>so satellite is powered ON.</w:t>
        </w:r>
      </w:ins>
      <w:ins w:id="155" w:author="Yudai Etsunaga" w:date="2024-09-09T23:07:00Z" w16du:dateUtc="2024-09-09T14:07:00Z">
        <w:del w:id="156" w:author="SAYANJU Sirash" w:date="2024-09-10T13:04:00Z" w16du:dateUtc="2024-09-10T04:04:00Z">
          <w:r w:rsidDel="00EB2E98">
            <w:rPr>
              <w:color w:val="000000" w:themeColor="text1"/>
              <w:lang w:val="en-US" w:eastAsia="ja-JP"/>
            </w:rPr>
            <w:delText>and the</w:delText>
          </w:r>
        </w:del>
      </w:ins>
      <w:ins w:id="157" w:author="SAYANJU Sirash" w:date="2024-09-10T13:04:00Z" w16du:dateUtc="2024-09-10T04:04:00Z">
        <w:r w:rsidR="00EB2E98">
          <w:rPr>
            <w:color w:val="000000" w:themeColor="text1"/>
            <w:lang w:val="en-US" w:eastAsia="ja-JP"/>
          </w:rPr>
          <w:t xml:space="preserve"> The</w:t>
        </w:r>
      </w:ins>
      <w:ins w:id="158" w:author="Yudai Etsunaga" w:date="2024-09-09T23:07:00Z" w16du:dateUtc="2024-09-09T14:07:00Z">
        <w:r>
          <w:rPr>
            <w:color w:val="000000" w:themeColor="text1"/>
            <w:lang w:val="en-US" w:eastAsia="ja-JP"/>
          </w:rPr>
          <w:t xml:space="preserve"> current sensor (LMP8640)</w:t>
        </w:r>
      </w:ins>
      <w:ins w:id="159" w:author="SAYANJU Sirash" w:date="2024-09-10T12:52:00Z" w16du:dateUtc="2024-09-10T03:52:00Z">
        <w:r w:rsidR="00E0352B">
          <w:rPr>
            <w:color w:val="000000" w:themeColor="text1"/>
            <w:lang w:val="en-US" w:eastAsia="ja-JP"/>
          </w:rPr>
          <w:t xml:space="preserve"> at the solar panel input side</w:t>
        </w:r>
      </w:ins>
      <w:ins w:id="160" w:author="Yudai Etsunaga" w:date="2024-09-09T23:07:00Z" w16du:dateUtc="2024-09-09T14:07:00Z">
        <w:r>
          <w:rPr>
            <w:color w:val="000000" w:themeColor="text1"/>
            <w:lang w:val="en-US" w:eastAsia="ja-JP"/>
          </w:rPr>
          <w:t xml:space="preserve"> was</w:t>
        </w:r>
      </w:ins>
      <w:ins w:id="161" w:author="SAYANJU Sirash" w:date="2024-09-10T13:04:00Z" w16du:dateUtc="2024-09-10T04:04:00Z">
        <w:r w:rsidR="00EB2E98">
          <w:rPr>
            <w:color w:val="000000" w:themeColor="text1"/>
            <w:lang w:val="en-US" w:eastAsia="ja-JP"/>
          </w:rPr>
          <w:t xml:space="preserve"> also ON </w:t>
        </w:r>
      </w:ins>
      <w:ins w:id="162" w:author="SAYANJU Sirash" w:date="2024-09-10T13:06:00Z" w16du:dateUtc="2024-09-10T04:06:00Z">
        <w:r w:rsidR="00EB2E98">
          <w:rPr>
            <w:color w:val="000000" w:themeColor="text1"/>
            <w:lang w:val="en-US" w:eastAsia="ja-JP"/>
          </w:rPr>
          <w:t>which was</w:t>
        </w:r>
      </w:ins>
      <w:ins w:id="163" w:author="SAYANJU Sirash" w:date="2024-09-10T13:04:00Z" w16du:dateUtc="2024-09-10T04:04:00Z">
        <w:r w:rsidR="00EB2E98">
          <w:rPr>
            <w:color w:val="000000" w:themeColor="text1"/>
            <w:lang w:val="en-US" w:eastAsia="ja-JP"/>
          </w:rPr>
          <w:t xml:space="preserve"> </w:t>
        </w:r>
      </w:ins>
      <w:ins w:id="164" w:author="SAYANJU Sirash" w:date="2024-09-10T13:05:00Z" w16du:dateUtc="2024-09-10T04:05:00Z">
        <w:r w:rsidR="00EB2E98">
          <w:rPr>
            <w:color w:val="000000" w:themeColor="text1"/>
            <w:lang w:val="en-US" w:eastAsia="ja-JP"/>
          </w:rPr>
          <w:t xml:space="preserve">the </w:t>
        </w:r>
      </w:ins>
      <w:ins w:id="165" w:author="SAYANJU Sirash" w:date="2024-09-10T13:06:00Z" w16du:dateUtc="2024-09-10T04:06:00Z">
        <w:r w:rsidR="00EB2E98">
          <w:rPr>
            <w:color w:val="000000" w:themeColor="text1"/>
            <w:lang w:val="en-US" w:eastAsia="ja-JP"/>
          </w:rPr>
          <w:t xml:space="preserve">reason to appear </w:t>
        </w:r>
      </w:ins>
      <w:ins w:id="166" w:author="SAYANJU Sirash" w:date="2024-09-10T13:05:00Z" w16du:dateUtc="2024-09-10T04:05:00Z">
        <w:r w:rsidR="00EB2E98">
          <w:rPr>
            <w:color w:val="000000" w:themeColor="text1"/>
            <w:lang w:val="en-US" w:eastAsia="ja-JP"/>
          </w:rPr>
          <w:t>voltage at input side of DC/DC</w:t>
        </w:r>
      </w:ins>
      <w:ins w:id="167" w:author="SAYANJU Sirash" w:date="2024-09-10T13:06:00Z" w16du:dateUtc="2024-09-10T04:06:00Z">
        <w:del w:id="168" w:author="Yudai Etsunaga" w:date="2024-09-10T13:16:00Z" w16du:dateUtc="2024-09-10T04:16:00Z">
          <w:r w:rsidR="00EB2E98" w:rsidDel="00C903EB">
            <w:rPr>
              <w:color w:val="000000" w:themeColor="text1"/>
              <w:lang w:val="en-US" w:eastAsia="ja-JP"/>
            </w:rPr>
            <w:delText>.</w:delText>
          </w:r>
        </w:del>
      </w:ins>
      <w:ins w:id="169" w:author="Yudai Etsunaga" w:date="2024-09-09T23:07:00Z" w16du:dateUtc="2024-09-09T14:07:00Z">
        <w:del w:id="170" w:author="SAYANJU Sirash" w:date="2024-09-10T13:04:00Z" w16du:dateUtc="2024-09-10T04:04:00Z">
          <w:r w:rsidDel="00EB2E98">
            <w:rPr>
              <w:color w:val="000000" w:themeColor="text1"/>
              <w:lang w:val="en-US" w:eastAsia="ja-JP"/>
            </w:rPr>
            <w:delText xml:space="preserve"> powered on</w:delText>
          </w:r>
        </w:del>
        <w:r>
          <w:rPr>
            <w:color w:val="000000" w:themeColor="text1"/>
            <w:lang w:val="en-US" w:eastAsia="ja-JP"/>
          </w:rPr>
          <w:t>.</w:t>
        </w:r>
      </w:ins>
      <w:ins w:id="171" w:author="SAYANJU Sirash" w:date="2024-09-10T12:50:00Z" w16du:dateUtc="2024-09-10T03:50:00Z">
        <w:r w:rsidR="00E0352B">
          <w:rPr>
            <w:color w:val="000000" w:themeColor="text1"/>
            <w:lang w:val="en-US" w:eastAsia="ja-JP"/>
          </w:rPr>
          <w:t xml:space="preserve">  </w:t>
        </w:r>
      </w:ins>
      <w:ins w:id="172" w:author="Yudai Etsunaga" w:date="2024-09-09T23:08:00Z" w16du:dateUtc="2024-09-09T14:08:00Z">
        <w:del w:id="173" w:author="SAYANJU Sirash" w:date="2024-09-10T13:08:00Z" w16du:dateUtc="2024-09-10T04:08:00Z">
          <w:r w:rsidRPr="00C903EB" w:rsidDel="00EB2E98">
            <w:rPr>
              <w:color w:val="000000" w:themeColor="text1"/>
              <w:lang w:val="en-US" w:eastAsia="ja-JP"/>
            </w:rPr>
            <w:delText>The reason why we think that FM will have a same result.</w:delText>
          </w:r>
        </w:del>
      </w:ins>
      <w:ins w:id="174" w:author="SAYANJU Sirash" w:date="2024-09-10T13:08:00Z" w16du:dateUtc="2024-09-10T04:08:00Z">
        <w:r w:rsidR="00EB2E98" w:rsidRPr="00C903EB">
          <w:rPr>
            <w:color w:val="000000" w:themeColor="text1"/>
            <w:lang w:val="en-US" w:eastAsia="ja-JP"/>
            <w:rPrChange w:id="175" w:author="Yudai Etsunaga" w:date="2024-09-10T13:17:00Z" w16du:dateUtc="2024-09-10T04:17:00Z">
              <w:rPr>
                <w:b/>
                <w:bCs/>
                <w:color w:val="000000" w:themeColor="text1"/>
                <w:highlight w:val="yellow"/>
                <w:lang w:val="en-US" w:eastAsia="ja-JP"/>
              </w:rPr>
            </w:rPrChange>
          </w:rPr>
          <w:t xml:space="preserve">As the EPS system is same for EM and FM, </w:t>
        </w:r>
      </w:ins>
      <w:ins w:id="176" w:author="SAYANJU Sirash" w:date="2024-09-10T13:09:00Z" w16du:dateUtc="2024-09-10T04:09:00Z">
        <w:r w:rsidR="00912655" w:rsidRPr="00C903EB">
          <w:rPr>
            <w:color w:val="000000" w:themeColor="text1"/>
            <w:lang w:val="en-US" w:eastAsia="ja-JP"/>
            <w:rPrChange w:id="177" w:author="Yudai Etsunaga" w:date="2024-09-10T13:17:00Z" w16du:dateUtc="2024-09-10T04:17:00Z">
              <w:rPr>
                <w:b/>
                <w:bCs/>
                <w:color w:val="000000" w:themeColor="text1"/>
                <w:highlight w:val="yellow"/>
                <w:lang w:val="en-US" w:eastAsia="ja-JP"/>
              </w:rPr>
            </w:rPrChange>
          </w:rPr>
          <w:t>it</w:t>
        </w:r>
      </w:ins>
      <w:ins w:id="178" w:author="SAYANJU Sirash" w:date="2024-09-10T13:08:00Z" w16du:dateUtc="2024-09-10T04:08:00Z">
        <w:r w:rsidR="00EB2E98" w:rsidRPr="00C903EB">
          <w:rPr>
            <w:color w:val="000000" w:themeColor="text1"/>
            <w:lang w:val="en-US" w:eastAsia="ja-JP"/>
            <w:rPrChange w:id="179" w:author="Yudai Etsunaga" w:date="2024-09-10T13:17:00Z" w16du:dateUtc="2024-09-10T04:17:00Z">
              <w:rPr>
                <w:b/>
                <w:bCs/>
                <w:color w:val="000000" w:themeColor="text1"/>
                <w:highlight w:val="yellow"/>
                <w:lang w:val="en-US" w:eastAsia="ja-JP"/>
              </w:rPr>
            </w:rPrChange>
          </w:rPr>
          <w:t xml:space="preserve"> </w:t>
        </w:r>
      </w:ins>
      <w:ins w:id="180" w:author="SAYANJU Sirash" w:date="2024-09-10T13:09:00Z" w16du:dateUtc="2024-09-10T04:09:00Z">
        <w:r w:rsidR="00EB2E98" w:rsidRPr="00C903EB">
          <w:rPr>
            <w:color w:val="000000" w:themeColor="text1"/>
            <w:lang w:val="en-US" w:eastAsia="ja-JP"/>
            <w:rPrChange w:id="181" w:author="Yudai Etsunaga" w:date="2024-09-10T13:17:00Z" w16du:dateUtc="2024-09-10T04:17:00Z">
              <w:rPr>
                <w:b/>
                <w:bCs/>
                <w:color w:val="000000" w:themeColor="text1"/>
                <w:highlight w:val="yellow"/>
                <w:lang w:val="en-US" w:eastAsia="ja-JP"/>
              </w:rPr>
            </w:rPrChange>
          </w:rPr>
          <w:t>can</w:t>
        </w:r>
        <w:r w:rsidR="00912655" w:rsidRPr="00C903EB">
          <w:rPr>
            <w:color w:val="000000" w:themeColor="text1"/>
            <w:lang w:val="en-US" w:eastAsia="ja-JP"/>
            <w:rPrChange w:id="182" w:author="Yudai Etsunaga" w:date="2024-09-10T13:17:00Z" w16du:dateUtc="2024-09-10T04:17:00Z">
              <w:rPr>
                <w:b/>
                <w:bCs/>
                <w:color w:val="000000" w:themeColor="text1"/>
                <w:highlight w:val="yellow"/>
                <w:lang w:val="en-US" w:eastAsia="ja-JP"/>
              </w:rPr>
            </w:rPrChange>
          </w:rPr>
          <w:t xml:space="preserve"> </w:t>
        </w:r>
        <w:del w:id="183" w:author="Yudai Etsunaga" w:date="2024-09-10T13:16:00Z" w16du:dateUtc="2024-09-10T04:16:00Z">
          <w:r w:rsidR="00912655" w:rsidRPr="00C903EB" w:rsidDel="00C903EB">
            <w:rPr>
              <w:color w:val="000000" w:themeColor="text1"/>
              <w:lang w:val="en-US" w:eastAsia="ja-JP"/>
              <w:rPrChange w:id="184" w:author="Yudai Etsunaga" w:date="2024-09-10T13:17:00Z" w16du:dateUtc="2024-09-10T04:17:00Z">
                <w:rPr>
                  <w:b/>
                  <w:bCs/>
                  <w:color w:val="000000" w:themeColor="text1"/>
                  <w:highlight w:val="yellow"/>
                  <w:lang w:val="en-US" w:eastAsia="ja-JP"/>
                </w:rPr>
              </w:rPrChange>
            </w:rPr>
            <w:delText xml:space="preserve">be </w:delText>
          </w:r>
          <w:r w:rsidR="00EB2E98" w:rsidRPr="00C903EB" w:rsidDel="00C903EB">
            <w:rPr>
              <w:color w:val="000000" w:themeColor="text1"/>
              <w:lang w:val="en-US" w:eastAsia="ja-JP"/>
              <w:rPrChange w:id="185" w:author="Yudai Etsunaga" w:date="2024-09-10T13:17:00Z" w16du:dateUtc="2024-09-10T04:17:00Z">
                <w:rPr>
                  <w:b/>
                  <w:bCs/>
                  <w:color w:val="000000" w:themeColor="text1"/>
                  <w:highlight w:val="yellow"/>
                  <w:lang w:val="en-US" w:eastAsia="ja-JP"/>
                </w:rPr>
              </w:rPrChange>
            </w:rPr>
            <w:delText xml:space="preserve"> </w:delText>
          </w:r>
        </w:del>
      </w:ins>
      <w:ins w:id="186" w:author="SAYANJU Sirash" w:date="2024-09-10T13:08:00Z" w16du:dateUtc="2024-09-10T04:08:00Z">
        <w:del w:id="187" w:author="Yudai Etsunaga" w:date="2024-09-10T13:16:00Z" w16du:dateUtc="2024-09-10T04:16:00Z">
          <w:r w:rsidR="00EB2E98" w:rsidRPr="00C903EB" w:rsidDel="00C903EB">
            <w:rPr>
              <w:color w:val="000000" w:themeColor="text1"/>
              <w:lang w:val="en-US" w:eastAsia="ja-JP"/>
              <w:rPrChange w:id="188" w:author="Yudai Etsunaga" w:date="2024-09-10T13:17:00Z" w16du:dateUtc="2024-09-10T04:17:00Z">
                <w:rPr>
                  <w:b/>
                  <w:bCs/>
                  <w:color w:val="000000" w:themeColor="text1"/>
                  <w:highlight w:val="yellow"/>
                  <w:lang w:val="en-US" w:eastAsia="ja-JP"/>
                </w:rPr>
              </w:rPrChange>
            </w:rPr>
            <w:delText>conclude</w:delText>
          </w:r>
        </w:del>
      </w:ins>
      <w:ins w:id="189" w:author="SAYANJU Sirash" w:date="2024-09-10T13:09:00Z" w16du:dateUtc="2024-09-10T04:09:00Z">
        <w:del w:id="190" w:author="Yudai Etsunaga" w:date="2024-09-10T13:16:00Z" w16du:dateUtc="2024-09-10T04:16:00Z">
          <w:r w:rsidR="00912655" w:rsidRPr="00C903EB" w:rsidDel="00C903EB">
            <w:rPr>
              <w:color w:val="000000" w:themeColor="text1"/>
              <w:lang w:val="en-US" w:eastAsia="ja-JP"/>
              <w:rPrChange w:id="191" w:author="Yudai Etsunaga" w:date="2024-09-10T13:17:00Z" w16du:dateUtc="2024-09-10T04:17:00Z">
                <w:rPr>
                  <w:b/>
                  <w:bCs/>
                  <w:color w:val="000000" w:themeColor="text1"/>
                  <w:highlight w:val="yellow"/>
                  <w:lang w:val="en-US" w:eastAsia="ja-JP"/>
                </w:rPr>
              </w:rPrChange>
            </w:rPr>
            <w:delText>d</w:delText>
          </w:r>
        </w:del>
      </w:ins>
      <w:ins w:id="192" w:author="Yudai Etsunaga" w:date="2024-09-10T13:16:00Z" w16du:dateUtc="2024-09-10T04:16:00Z">
        <w:r w:rsidR="00C903EB" w:rsidRPr="00C903EB">
          <w:rPr>
            <w:color w:val="000000" w:themeColor="text1"/>
            <w:lang w:val="en-US" w:eastAsia="ja-JP"/>
            <w:rPrChange w:id="193" w:author="Yudai Etsunaga" w:date="2024-09-10T13:17:00Z" w16du:dateUtc="2024-09-10T04:17:00Z">
              <w:rPr>
                <w:b/>
                <w:bCs/>
                <w:color w:val="000000" w:themeColor="text1"/>
                <w:highlight w:val="yellow"/>
                <w:lang w:val="en-US" w:eastAsia="ja-JP"/>
              </w:rPr>
            </w:rPrChange>
          </w:rPr>
          <w:t>be concluded</w:t>
        </w:r>
      </w:ins>
      <w:ins w:id="194" w:author="SAYANJU Sirash" w:date="2024-09-10T13:08:00Z" w16du:dateUtc="2024-09-10T04:08:00Z">
        <w:r w:rsidR="00EB2E98" w:rsidRPr="00C903EB">
          <w:rPr>
            <w:color w:val="000000" w:themeColor="text1"/>
            <w:lang w:val="en-US" w:eastAsia="ja-JP"/>
            <w:rPrChange w:id="195" w:author="Yudai Etsunaga" w:date="2024-09-10T13:17:00Z" w16du:dateUtc="2024-09-10T04:17:00Z">
              <w:rPr>
                <w:b/>
                <w:bCs/>
                <w:color w:val="000000" w:themeColor="text1"/>
                <w:highlight w:val="yellow"/>
                <w:lang w:val="en-US" w:eastAsia="ja-JP"/>
              </w:rPr>
            </w:rPrChange>
          </w:rPr>
          <w:t xml:space="preserve"> the </w:t>
        </w:r>
      </w:ins>
      <w:ins w:id="196" w:author="SAYANJU Sirash" w:date="2024-09-10T13:09:00Z" w16du:dateUtc="2024-09-10T04:09:00Z">
        <w:r w:rsidR="00EB2E98" w:rsidRPr="00C903EB">
          <w:rPr>
            <w:color w:val="000000" w:themeColor="text1"/>
            <w:lang w:val="en-US" w:eastAsia="ja-JP"/>
            <w:rPrChange w:id="197" w:author="Yudai Etsunaga" w:date="2024-09-10T13:17:00Z" w16du:dateUtc="2024-09-10T04:17:00Z">
              <w:rPr>
                <w:b/>
                <w:bCs/>
                <w:color w:val="000000" w:themeColor="text1"/>
                <w:highlight w:val="yellow"/>
                <w:lang w:val="en-US" w:eastAsia="ja-JP"/>
              </w:rPr>
            </w:rPrChange>
          </w:rPr>
          <w:t>FM DC/DC test results will have same results as the EM</w:t>
        </w:r>
      </w:ins>
      <w:ins w:id="198" w:author="Yudai Etsunaga" w:date="2024-09-10T13:17:00Z" w16du:dateUtc="2024-09-10T04:17:00Z">
        <w:r w:rsidR="00C903EB" w:rsidRPr="00C903EB">
          <w:rPr>
            <w:color w:val="000000" w:themeColor="text1"/>
            <w:lang w:val="en-US" w:eastAsia="ja-JP"/>
            <w:rPrChange w:id="199" w:author="Yudai Etsunaga" w:date="2024-09-10T13:17:00Z" w16du:dateUtc="2024-09-10T04:17:00Z">
              <w:rPr>
                <w:b/>
                <w:bCs/>
                <w:color w:val="000000" w:themeColor="text1"/>
                <w:highlight w:val="yellow"/>
                <w:lang w:val="en-US" w:eastAsia="ja-JP"/>
              </w:rPr>
            </w:rPrChange>
          </w:rPr>
          <w:t>.</w:t>
        </w:r>
      </w:ins>
      <w:ins w:id="200" w:author="SAYANJU Sirash" w:date="2024-09-10T13:09:00Z" w16du:dateUtc="2024-09-10T04:09:00Z">
        <w:del w:id="201" w:author="Yudai Etsunaga" w:date="2024-09-10T13:17:00Z" w16du:dateUtc="2024-09-10T04:17:00Z">
          <w:r w:rsidR="00EB2E98" w:rsidRPr="00C903EB" w:rsidDel="00C903EB">
            <w:rPr>
              <w:b/>
              <w:bCs/>
              <w:color w:val="000000" w:themeColor="text1"/>
              <w:lang w:val="en-US" w:eastAsia="ja-JP"/>
              <w:rPrChange w:id="202" w:author="Yudai Etsunaga" w:date="2024-09-10T13:17:00Z" w16du:dateUtc="2024-09-10T04:17:00Z">
                <w:rPr>
                  <w:b/>
                  <w:bCs/>
                  <w:color w:val="000000" w:themeColor="text1"/>
                  <w:highlight w:val="yellow"/>
                  <w:lang w:val="en-US" w:eastAsia="ja-JP"/>
                </w:rPr>
              </w:rPrChange>
            </w:rPr>
            <w:delText xml:space="preserve"> </w:delText>
          </w:r>
        </w:del>
      </w:ins>
    </w:p>
    <w:p w14:paraId="1DE676A0" w14:textId="77777777" w:rsidR="00623330" w:rsidRDefault="00623330" w:rsidP="001A5298">
      <w:pPr>
        <w:rPr>
          <w:ins w:id="203" w:author="Yudai Etsunaga" w:date="2024-09-09T23:05:00Z" w16du:dateUtc="2024-09-09T14:05:00Z"/>
          <w:color w:val="000000" w:themeColor="text1"/>
          <w:lang w:val="en-US" w:eastAsia="ja-JP"/>
        </w:rPr>
      </w:pPr>
    </w:p>
    <w:p w14:paraId="54103378" w14:textId="77777777" w:rsidR="00623330" w:rsidRDefault="00623330" w:rsidP="00623330">
      <w:pPr>
        <w:keepNext/>
        <w:spacing w:after="240"/>
        <w:ind w:right="30"/>
        <w:jc w:val="center"/>
        <w:rPr>
          <w:ins w:id="204" w:author="Yudai Etsunaga" w:date="2024-09-09T23:03:00Z" w16du:dateUtc="2024-09-09T14:03:00Z"/>
        </w:rPr>
      </w:pPr>
      <w:ins w:id="205" w:author="Yudai Etsunaga" w:date="2024-09-09T23:03:00Z" w16du:dateUtc="2024-09-09T14:03:00Z">
        <w:r>
          <w:rPr>
            <w:noProof/>
          </w:rPr>
          <w:lastRenderedPageBreak/>
          <w:drawing>
            <wp:inline distT="0" distB="0" distL="0" distR="0" wp14:anchorId="0EEBA1DE" wp14:editId="52E4DC6A">
              <wp:extent cx="3748950" cy="2108732"/>
              <wp:effectExtent l="0" t="0" r="0" b="0"/>
              <wp:docPr id="249614106" name="Picture 4" descr="A machin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1280" name="Picture 4" descr="A machine with wires on a 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9714" cy="2142911"/>
                      </a:xfrm>
                      <a:prstGeom prst="rect">
                        <a:avLst/>
                      </a:prstGeom>
                      <a:noFill/>
                      <a:ln>
                        <a:noFill/>
                      </a:ln>
                    </pic:spPr>
                  </pic:pic>
                </a:graphicData>
              </a:graphic>
            </wp:inline>
          </w:drawing>
        </w:r>
      </w:ins>
    </w:p>
    <w:p w14:paraId="0C936DE5" w14:textId="34271BB1" w:rsidR="00623330" w:rsidRPr="000347F6" w:rsidRDefault="00623330" w:rsidP="00623330">
      <w:pPr>
        <w:jc w:val="center"/>
        <w:rPr>
          <w:ins w:id="206" w:author="Yudai Etsunaga" w:date="2024-09-09T23:03:00Z" w16du:dateUtc="2024-09-09T14:03:00Z"/>
        </w:rPr>
      </w:pPr>
      <w:ins w:id="207" w:author="Yudai Etsunaga" w:date="2024-09-09T23:03:00Z" w16du:dateUtc="2024-09-09T14:03:00Z">
        <w:r>
          <w:t xml:space="preserve">Figure 6.2-2 </w:t>
        </w:r>
        <w:r>
          <w:rPr>
            <w:lang w:val="en-US"/>
          </w:rPr>
          <w:t>DCDC over discharge test with EM</w:t>
        </w:r>
      </w:ins>
      <w:ins w:id="208" w:author="Yudai Etsunaga" w:date="2024-09-09T23:12:00Z" w16du:dateUtc="2024-09-09T14:12:00Z">
        <w:r w:rsidR="00101E94">
          <w:rPr>
            <w:lang w:val="en-US"/>
          </w:rPr>
          <w:t xml:space="preserve"> with DepSW3 was pressed</w:t>
        </w:r>
      </w:ins>
    </w:p>
    <w:p w14:paraId="024C8C0C" w14:textId="77777777" w:rsidR="001A5298" w:rsidRPr="00623330" w:rsidRDefault="001A5298" w:rsidP="001A5298">
      <w:pPr>
        <w:rPr>
          <w:ins w:id="209" w:author="Yudai Etsunaga" w:date="2024-09-09T22:55:00Z" w16du:dateUtc="2024-09-09T13:55:00Z"/>
        </w:rPr>
      </w:pPr>
    </w:p>
    <w:p w14:paraId="0E1FB9E5" w14:textId="0EFE8824" w:rsidR="001A5298" w:rsidRPr="00FF5DB6" w:rsidRDefault="001A5298" w:rsidP="001A5298">
      <w:pPr>
        <w:pStyle w:val="4"/>
        <w:spacing w:line="276" w:lineRule="auto"/>
        <w:jc w:val="center"/>
        <w:rPr>
          <w:ins w:id="210" w:author="Yudai Etsunaga" w:date="2024-09-09T22:55:00Z" w16du:dateUtc="2024-09-09T13:55:00Z"/>
          <w:color w:val="000000" w:themeColor="text1"/>
          <w:u w:val="single"/>
        </w:rPr>
      </w:pPr>
      <w:ins w:id="211" w:author="Yudai Etsunaga" w:date="2024-09-09T22:55:00Z" w16du:dateUtc="2024-09-09T13:55:00Z">
        <w:r w:rsidRPr="00FB58E8">
          <w:rPr>
            <w:color w:val="000000" w:themeColor="text1"/>
            <w:u w:val="single"/>
          </w:rPr>
          <w:t>Table 6.</w:t>
        </w:r>
        <w:r>
          <w:rPr>
            <w:color w:val="000000" w:themeColor="text1"/>
            <w:u w:val="single"/>
          </w:rPr>
          <w:t>2</w:t>
        </w:r>
        <w:r w:rsidRPr="00FB58E8">
          <w:rPr>
            <w:color w:val="000000" w:themeColor="text1"/>
            <w:u w:val="single"/>
          </w:rPr>
          <w:t>-</w:t>
        </w:r>
      </w:ins>
      <w:ins w:id="212" w:author="Yudai Etsunaga" w:date="2024-09-09T23:03:00Z" w16du:dateUtc="2024-09-09T14:03:00Z">
        <w:r w:rsidR="00623330">
          <w:rPr>
            <w:color w:val="000000" w:themeColor="text1"/>
            <w:u w:val="single"/>
          </w:rPr>
          <w:t>3</w:t>
        </w:r>
      </w:ins>
      <w:ins w:id="213" w:author="Yudai Etsunaga" w:date="2024-09-09T22:55:00Z" w16du:dateUtc="2024-09-09T13:55:00Z">
        <w:r w:rsidRPr="00FB58E8">
          <w:rPr>
            <w:color w:val="000000" w:themeColor="text1"/>
            <w:u w:val="single"/>
          </w:rPr>
          <w:t xml:space="preserve"> Results </w:t>
        </w:r>
        <w:r>
          <w:rPr>
            <w:color w:val="000000" w:themeColor="text1"/>
            <w:u w:val="single"/>
          </w:rPr>
          <w:t>f</w:t>
        </w:r>
      </w:ins>
      <w:ins w:id="214" w:author="Yudai Etsunaga" w:date="2024-09-09T23:10:00Z" w16du:dateUtc="2024-09-09T14:10:00Z">
        <w:r w:rsidR="00101E94">
          <w:rPr>
            <w:color w:val="000000" w:themeColor="text1"/>
            <w:u w:val="single"/>
          </w:rPr>
          <w:t xml:space="preserve">or </w:t>
        </w:r>
      </w:ins>
      <w:ins w:id="215" w:author="Yudai Etsunaga" w:date="2024-09-09T23:11:00Z" w16du:dateUtc="2024-09-09T14:11:00Z">
        <w:r w:rsidR="00101E94">
          <w:rPr>
            <w:color w:val="000000" w:themeColor="text1"/>
            <w:u w:val="single"/>
          </w:rPr>
          <w:t>EM with DepSW3 was pressed</w:t>
        </w:r>
      </w:ins>
    </w:p>
    <w:tbl>
      <w:tblPr>
        <w:tblStyle w:val="ac"/>
        <w:tblW w:w="6858" w:type="dxa"/>
        <w:jc w:val="center"/>
        <w:tblLook w:val="04A0" w:firstRow="1" w:lastRow="0" w:firstColumn="1" w:lastColumn="0" w:noHBand="0" w:noVBand="1"/>
      </w:tblPr>
      <w:tblGrid>
        <w:gridCol w:w="2038"/>
        <w:gridCol w:w="2268"/>
        <w:gridCol w:w="2552"/>
      </w:tblGrid>
      <w:tr w:rsidR="001A5298" w:rsidRPr="00FF5DB6" w14:paraId="176C0F0A" w14:textId="77777777" w:rsidTr="000347F6">
        <w:trPr>
          <w:trHeight w:val="233"/>
          <w:jc w:val="center"/>
          <w:ins w:id="216" w:author="Yudai Etsunaga" w:date="2024-09-09T22:55:00Z"/>
        </w:trPr>
        <w:tc>
          <w:tcPr>
            <w:tcW w:w="2038" w:type="dxa"/>
            <w:hideMark/>
          </w:tcPr>
          <w:p w14:paraId="722B3DC9" w14:textId="77777777" w:rsidR="001A5298" w:rsidRPr="00FF5DB6" w:rsidRDefault="001A5298" w:rsidP="000347F6">
            <w:pPr>
              <w:spacing w:before="100" w:beforeAutospacing="1" w:after="100" w:afterAutospacing="1"/>
              <w:jc w:val="center"/>
              <w:textAlignment w:val="baseline"/>
              <w:rPr>
                <w:ins w:id="217" w:author="Yudai Etsunaga" w:date="2024-09-09T22:55:00Z" w16du:dateUtc="2024-09-09T13:55:00Z"/>
                <w:rFonts w:eastAsia="Times New Roman"/>
              </w:rPr>
            </w:pPr>
            <w:ins w:id="218" w:author="Yudai Etsunaga" w:date="2024-09-09T22:55:00Z" w16du:dateUtc="2024-09-09T13:55:00Z">
              <w:r w:rsidRPr="00FF5DB6">
                <w:rPr>
                  <w:rFonts w:eastAsia="Times New Roman"/>
                  <w:position w:val="1"/>
                </w:rPr>
                <w:t>Power Supply (V)</w:t>
              </w:r>
              <w:r w:rsidRPr="00FF5DB6">
                <w:rPr>
                  <w:rFonts w:eastAsia="Times New Roman"/>
                </w:rPr>
                <w:t>​</w:t>
              </w:r>
            </w:ins>
          </w:p>
        </w:tc>
        <w:tc>
          <w:tcPr>
            <w:tcW w:w="2268" w:type="dxa"/>
            <w:hideMark/>
          </w:tcPr>
          <w:p w14:paraId="7FEE3FAD" w14:textId="77777777" w:rsidR="001A5298" w:rsidRPr="00FF5DB6" w:rsidRDefault="001A5298" w:rsidP="000347F6">
            <w:pPr>
              <w:spacing w:before="100" w:beforeAutospacing="1" w:after="100" w:afterAutospacing="1"/>
              <w:jc w:val="center"/>
              <w:textAlignment w:val="baseline"/>
              <w:rPr>
                <w:ins w:id="219" w:author="Yudai Etsunaga" w:date="2024-09-09T22:55:00Z" w16du:dateUtc="2024-09-09T13:55:00Z"/>
                <w:rFonts w:eastAsia="Times New Roman"/>
              </w:rPr>
            </w:pPr>
            <w:ins w:id="220" w:author="Yudai Etsunaga" w:date="2024-09-09T22:55:00Z" w16du:dateUtc="2024-09-09T13:55:00Z">
              <w:r w:rsidRPr="00FF5DB6">
                <w:rPr>
                  <w:rFonts w:eastAsia="Times New Roman"/>
                  <w:position w:val="1"/>
                </w:rPr>
                <w:t xml:space="preserve">DC/DC </w:t>
              </w:r>
              <w:r>
                <w:rPr>
                  <w:rFonts w:eastAsia="Times New Roman"/>
                  <w:position w:val="1"/>
                </w:rPr>
                <w:t>Output</w:t>
              </w:r>
              <w:r w:rsidRPr="00FF5DB6">
                <w:rPr>
                  <w:rFonts w:eastAsia="Times New Roman"/>
                  <w:position w:val="1"/>
                </w:rPr>
                <w:t xml:space="preserve"> (C15)</w:t>
              </w:r>
              <w:r w:rsidRPr="00FF5DB6">
                <w:rPr>
                  <w:rFonts w:eastAsia="Times New Roman"/>
                </w:rPr>
                <w:t>​</w:t>
              </w:r>
            </w:ins>
          </w:p>
        </w:tc>
        <w:tc>
          <w:tcPr>
            <w:tcW w:w="2552" w:type="dxa"/>
            <w:hideMark/>
          </w:tcPr>
          <w:p w14:paraId="720DD332" w14:textId="77777777" w:rsidR="001A5298" w:rsidRPr="00FF5DB6" w:rsidRDefault="001A5298" w:rsidP="000347F6">
            <w:pPr>
              <w:spacing w:before="100" w:beforeAutospacing="1" w:after="100" w:afterAutospacing="1"/>
              <w:jc w:val="center"/>
              <w:textAlignment w:val="baseline"/>
              <w:rPr>
                <w:ins w:id="221" w:author="Yudai Etsunaga" w:date="2024-09-09T22:55:00Z" w16du:dateUtc="2024-09-09T13:55:00Z"/>
                <w:rFonts w:eastAsia="Times New Roman"/>
              </w:rPr>
            </w:pPr>
            <w:ins w:id="222" w:author="Yudai Etsunaga" w:date="2024-09-09T22:55:00Z" w16du:dateUtc="2024-09-09T13:55:00Z">
              <w:r w:rsidRPr="00FF5DB6">
                <w:rPr>
                  <w:rFonts w:eastAsia="Times New Roman"/>
                  <w:position w:val="1"/>
                </w:rPr>
                <w:t xml:space="preserve">DC/DC </w:t>
              </w:r>
              <w:r>
                <w:rPr>
                  <w:rFonts w:eastAsia="Times New Roman"/>
                  <w:position w:val="1"/>
                </w:rPr>
                <w:t>Input</w:t>
              </w:r>
              <w:r w:rsidRPr="00FF5DB6">
                <w:rPr>
                  <w:rFonts w:eastAsia="Times New Roman"/>
                  <w:position w:val="1"/>
                </w:rPr>
                <w:t xml:space="preserve"> (C13)</w:t>
              </w:r>
              <w:r w:rsidRPr="00FF5DB6">
                <w:rPr>
                  <w:rFonts w:eastAsia="Times New Roman"/>
                </w:rPr>
                <w:t>​</w:t>
              </w:r>
            </w:ins>
          </w:p>
        </w:tc>
      </w:tr>
      <w:tr w:rsidR="001A5298" w:rsidRPr="00FF5DB6" w14:paraId="39793EAF" w14:textId="77777777" w:rsidTr="000347F6">
        <w:trPr>
          <w:trHeight w:val="125"/>
          <w:jc w:val="center"/>
          <w:ins w:id="223" w:author="Yudai Etsunaga" w:date="2024-09-09T22:55:00Z"/>
        </w:trPr>
        <w:tc>
          <w:tcPr>
            <w:tcW w:w="2038" w:type="dxa"/>
            <w:hideMark/>
          </w:tcPr>
          <w:p w14:paraId="2789BF70" w14:textId="77777777" w:rsidR="001A5298" w:rsidRPr="00FF5DB6" w:rsidRDefault="001A5298" w:rsidP="000347F6">
            <w:pPr>
              <w:spacing w:before="100" w:beforeAutospacing="1" w:after="100" w:afterAutospacing="1"/>
              <w:jc w:val="center"/>
              <w:textAlignment w:val="baseline"/>
              <w:rPr>
                <w:ins w:id="224" w:author="Yudai Etsunaga" w:date="2024-09-09T22:55:00Z" w16du:dateUtc="2024-09-09T13:55:00Z"/>
                <w:rFonts w:eastAsia="Times New Roman"/>
              </w:rPr>
            </w:pPr>
            <w:ins w:id="225" w:author="Yudai Etsunaga" w:date="2024-09-09T22:55:00Z" w16du:dateUtc="2024-09-09T13:55:00Z">
              <w:r w:rsidRPr="00FF5DB6">
                <w:rPr>
                  <w:rFonts w:eastAsia="Times New Roman"/>
                  <w:position w:val="1"/>
                </w:rPr>
                <w:t>3.8</w:t>
              </w:r>
              <w:r w:rsidRPr="00FF5DB6">
                <w:rPr>
                  <w:rFonts w:eastAsia="Times New Roman"/>
                </w:rPr>
                <w:t>​0</w:t>
              </w:r>
            </w:ins>
          </w:p>
        </w:tc>
        <w:tc>
          <w:tcPr>
            <w:tcW w:w="2268" w:type="dxa"/>
            <w:hideMark/>
          </w:tcPr>
          <w:p w14:paraId="6A81E621" w14:textId="77777777" w:rsidR="001A5298" w:rsidRPr="00FF5DB6" w:rsidRDefault="001A5298" w:rsidP="000347F6">
            <w:pPr>
              <w:spacing w:before="100" w:beforeAutospacing="1" w:after="100" w:afterAutospacing="1"/>
              <w:jc w:val="center"/>
              <w:textAlignment w:val="baseline"/>
              <w:rPr>
                <w:ins w:id="226" w:author="Yudai Etsunaga" w:date="2024-09-09T22:55:00Z" w16du:dateUtc="2024-09-09T13:55:00Z"/>
                <w:rFonts w:eastAsia="Times New Roman"/>
              </w:rPr>
            </w:pPr>
            <w:ins w:id="227" w:author="Yudai Etsunaga" w:date="2024-09-09T22:55:00Z" w16du:dateUtc="2024-09-09T13:55:00Z">
              <w:r>
                <w:rPr>
                  <w:rFonts w:eastAsia="Times New Roman"/>
                  <w:position w:val="1"/>
                </w:rPr>
                <w:t>3.757</w:t>
              </w:r>
              <w:r w:rsidRPr="00FF5DB6">
                <w:rPr>
                  <w:rFonts w:eastAsia="Times New Roman"/>
                </w:rPr>
                <w:t>​</w:t>
              </w:r>
            </w:ins>
          </w:p>
        </w:tc>
        <w:tc>
          <w:tcPr>
            <w:tcW w:w="2552" w:type="dxa"/>
            <w:hideMark/>
          </w:tcPr>
          <w:p w14:paraId="146673E8" w14:textId="77777777" w:rsidR="001A5298" w:rsidRPr="00FF5DB6" w:rsidRDefault="001A5298" w:rsidP="000347F6">
            <w:pPr>
              <w:spacing w:before="100" w:beforeAutospacing="1" w:after="100" w:afterAutospacing="1"/>
              <w:jc w:val="center"/>
              <w:textAlignment w:val="baseline"/>
              <w:rPr>
                <w:ins w:id="228" w:author="Yudai Etsunaga" w:date="2024-09-09T22:55:00Z" w16du:dateUtc="2024-09-09T13:55:00Z"/>
                <w:rFonts w:eastAsia="Times New Roman"/>
              </w:rPr>
            </w:pPr>
            <w:ins w:id="229" w:author="Yudai Etsunaga" w:date="2024-09-09T22:55:00Z" w16du:dateUtc="2024-09-09T13:55:00Z">
              <w:r>
                <w:rPr>
                  <w:rFonts w:eastAsia="Times New Roman"/>
                  <w:position w:val="1"/>
                </w:rPr>
                <w:t>0.004</w:t>
              </w:r>
            </w:ins>
          </w:p>
        </w:tc>
      </w:tr>
      <w:tr w:rsidR="001A5298" w:rsidRPr="00FF5DB6" w14:paraId="372FC1B6" w14:textId="77777777" w:rsidTr="000347F6">
        <w:trPr>
          <w:trHeight w:val="107"/>
          <w:jc w:val="center"/>
          <w:ins w:id="230" w:author="Yudai Etsunaga" w:date="2024-09-09T22:55:00Z"/>
        </w:trPr>
        <w:tc>
          <w:tcPr>
            <w:tcW w:w="2038" w:type="dxa"/>
            <w:hideMark/>
          </w:tcPr>
          <w:p w14:paraId="7B668A46" w14:textId="77777777" w:rsidR="001A5298" w:rsidRPr="00FF5DB6" w:rsidRDefault="001A5298" w:rsidP="000347F6">
            <w:pPr>
              <w:spacing w:before="100" w:beforeAutospacing="1" w:after="100" w:afterAutospacing="1"/>
              <w:jc w:val="center"/>
              <w:textAlignment w:val="baseline"/>
              <w:rPr>
                <w:ins w:id="231" w:author="Yudai Etsunaga" w:date="2024-09-09T22:55:00Z" w16du:dateUtc="2024-09-09T13:55:00Z"/>
                <w:rFonts w:eastAsia="Times New Roman"/>
              </w:rPr>
            </w:pPr>
            <w:ins w:id="232" w:author="Yudai Etsunaga" w:date="2024-09-09T22:55:00Z" w16du:dateUtc="2024-09-09T13:55:00Z">
              <w:r w:rsidRPr="00FF5DB6">
                <w:rPr>
                  <w:rFonts w:eastAsia="Times New Roman"/>
                  <w:position w:val="1"/>
                </w:rPr>
                <w:t>4.0</w:t>
              </w:r>
              <w:r w:rsidRPr="00FF5DB6">
                <w:rPr>
                  <w:rFonts w:eastAsia="Times New Roman"/>
                </w:rPr>
                <w:t>​0</w:t>
              </w:r>
            </w:ins>
          </w:p>
        </w:tc>
        <w:tc>
          <w:tcPr>
            <w:tcW w:w="2268" w:type="dxa"/>
            <w:hideMark/>
          </w:tcPr>
          <w:p w14:paraId="27D3A34E" w14:textId="77777777" w:rsidR="001A5298" w:rsidRPr="00FF5DB6" w:rsidRDefault="001A5298" w:rsidP="000347F6">
            <w:pPr>
              <w:spacing w:before="100" w:beforeAutospacing="1" w:after="100" w:afterAutospacing="1"/>
              <w:jc w:val="center"/>
              <w:textAlignment w:val="baseline"/>
              <w:rPr>
                <w:ins w:id="233" w:author="Yudai Etsunaga" w:date="2024-09-09T22:55:00Z" w16du:dateUtc="2024-09-09T13:55:00Z"/>
                <w:rFonts w:eastAsia="Times New Roman"/>
              </w:rPr>
            </w:pPr>
            <w:ins w:id="234" w:author="Yudai Etsunaga" w:date="2024-09-09T22:55:00Z" w16du:dateUtc="2024-09-09T13:55:00Z">
              <w:r w:rsidRPr="00FF5DB6">
                <w:rPr>
                  <w:rFonts w:eastAsia="Times New Roman"/>
                  <w:position w:val="1"/>
                </w:rPr>
                <w:t>3</w:t>
              </w:r>
              <w:r>
                <w:rPr>
                  <w:rFonts w:eastAsia="Times New Roman"/>
                  <w:position w:val="1"/>
                </w:rPr>
                <w:t>.958</w:t>
              </w:r>
              <w:r w:rsidRPr="00FF5DB6">
                <w:rPr>
                  <w:rFonts w:eastAsia="Times New Roman"/>
                </w:rPr>
                <w:t xml:space="preserve"> ​</w:t>
              </w:r>
            </w:ins>
          </w:p>
        </w:tc>
        <w:tc>
          <w:tcPr>
            <w:tcW w:w="2552" w:type="dxa"/>
            <w:hideMark/>
          </w:tcPr>
          <w:p w14:paraId="7D2CB52F" w14:textId="77777777" w:rsidR="001A5298" w:rsidRPr="00FF5DB6" w:rsidRDefault="001A5298" w:rsidP="000347F6">
            <w:pPr>
              <w:spacing w:before="100" w:beforeAutospacing="1" w:after="100" w:afterAutospacing="1"/>
              <w:jc w:val="center"/>
              <w:textAlignment w:val="baseline"/>
              <w:rPr>
                <w:ins w:id="235" w:author="Yudai Etsunaga" w:date="2024-09-09T22:55:00Z" w16du:dateUtc="2024-09-09T13:55:00Z"/>
                <w:rFonts w:eastAsia="Times New Roman"/>
              </w:rPr>
            </w:pPr>
            <w:ins w:id="236" w:author="Yudai Etsunaga" w:date="2024-09-09T22:55:00Z" w16du:dateUtc="2024-09-09T13:55:00Z">
              <w:r>
                <w:rPr>
                  <w:rFonts w:eastAsia="Times New Roman"/>
                  <w:position w:val="1"/>
                </w:rPr>
                <w:t>0.003</w:t>
              </w:r>
            </w:ins>
          </w:p>
        </w:tc>
      </w:tr>
      <w:tr w:rsidR="001A5298" w:rsidRPr="00FF5DB6" w14:paraId="175406A3" w14:textId="77777777" w:rsidTr="000347F6">
        <w:trPr>
          <w:trHeight w:val="188"/>
          <w:jc w:val="center"/>
          <w:ins w:id="237" w:author="Yudai Etsunaga" w:date="2024-09-09T22:55:00Z"/>
        </w:trPr>
        <w:tc>
          <w:tcPr>
            <w:tcW w:w="2038" w:type="dxa"/>
            <w:hideMark/>
          </w:tcPr>
          <w:p w14:paraId="3E2743B3" w14:textId="77777777" w:rsidR="001A5298" w:rsidRPr="00FF5DB6" w:rsidRDefault="001A5298" w:rsidP="000347F6">
            <w:pPr>
              <w:spacing w:before="100" w:beforeAutospacing="1" w:after="100" w:afterAutospacing="1"/>
              <w:jc w:val="center"/>
              <w:textAlignment w:val="baseline"/>
              <w:rPr>
                <w:ins w:id="238" w:author="Yudai Etsunaga" w:date="2024-09-09T22:55:00Z" w16du:dateUtc="2024-09-09T13:55:00Z"/>
                <w:rFonts w:eastAsia="Times New Roman"/>
              </w:rPr>
            </w:pPr>
            <w:ins w:id="239" w:author="Yudai Etsunaga" w:date="2024-09-09T22:55:00Z" w16du:dateUtc="2024-09-09T13:55:00Z">
              <w:r w:rsidRPr="00FF5DB6">
                <w:rPr>
                  <w:rFonts w:eastAsia="Times New Roman"/>
                  <w:position w:val="1"/>
                </w:rPr>
                <w:t>4.2</w:t>
              </w:r>
              <w:r w:rsidRPr="00FF5DB6">
                <w:rPr>
                  <w:rFonts w:eastAsia="Times New Roman"/>
                </w:rPr>
                <w:t>​0</w:t>
              </w:r>
            </w:ins>
          </w:p>
        </w:tc>
        <w:tc>
          <w:tcPr>
            <w:tcW w:w="2268" w:type="dxa"/>
            <w:hideMark/>
          </w:tcPr>
          <w:p w14:paraId="035D090A" w14:textId="77777777" w:rsidR="001A5298" w:rsidRPr="00FF5DB6" w:rsidRDefault="001A5298" w:rsidP="000347F6">
            <w:pPr>
              <w:spacing w:before="100" w:beforeAutospacing="1" w:after="100" w:afterAutospacing="1"/>
              <w:jc w:val="center"/>
              <w:textAlignment w:val="baseline"/>
              <w:rPr>
                <w:ins w:id="240" w:author="Yudai Etsunaga" w:date="2024-09-09T22:55:00Z" w16du:dateUtc="2024-09-09T13:55:00Z"/>
                <w:rFonts w:eastAsia="Times New Roman"/>
              </w:rPr>
            </w:pPr>
            <w:ins w:id="241" w:author="Yudai Etsunaga" w:date="2024-09-09T22:55:00Z" w16du:dateUtc="2024-09-09T13:55:00Z">
              <w:r w:rsidRPr="0F3E0E61">
                <w:rPr>
                  <w:rFonts w:eastAsia="Times New Roman"/>
                </w:rPr>
                <w:t>4.161</w:t>
              </w:r>
            </w:ins>
          </w:p>
        </w:tc>
        <w:tc>
          <w:tcPr>
            <w:tcW w:w="2552" w:type="dxa"/>
            <w:hideMark/>
          </w:tcPr>
          <w:p w14:paraId="23308466" w14:textId="77777777" w:rsidR="001A5298" w:rsidRPr="00FF5DB6" w:rsidRDefault="001A5298" w:rsidP="000347F6">
            <w:pPr>
              <w:spacing w:before="100" w:beforeAutospacing="1" w:after="100" w:afterAutospacing="1"/>
              <w:jc w:val="center"/>
              <w:textAlignment w:val="baseline"/>
              <w:rPr>
                <w:ins w:id="242" w:author="Yudai Etsunaga" w:date="2024-09-09T22:55:00Z" w16du:dateUtc="2024-09-09T13:55:00Z"/>
                <w:rFonts w:eastAsia="Times New Roman"/>
              </w:rPr>
            </w:pPr>
            <w:ins w:id="243" w:author="Yudai Etsunaga" w:date="2024-09-09T22:55:00Z" w16du:dateUtc="2024-09-09T13:55:00Z">
              <w:r>
                <w:rPr>
                  <w:rFonts w:eastAsia="Times New Roman"/>
                  <w:position w:val="1"/>
                </w:rPr>
                <w:t>0.003</w:t>
              </w:r>
            </w:ins>
          </w:p>
        </w:tc>
      </w:tr>
    </w:tbl>
    <w:p w14:paraId="41C4D6DE" w14:textId="77777777" w:rsidR="001A5298" w:rsidRDefault="001A5298" w:rsidP="001A5298">
      <w:pPr>
        <w:rPr>
          <w:ins w:id="244" w:author="Yudai Etsunaga" w:date="2024-09-09T22:57:00Z" w16du:dateUtc="2024-09-09T13:57:00Z"/>
        </w:rPr>
      </w:pPr>
    </w:p>
    <w:p w14:paraId="598BBFB3" w14:textId="6B480F4D" w:rsidR="009C1AEA" w:rsidRPr="00B775F1" w:rsidRDefault="00247902" w:rsidP="00FF5DB6">
      <w:pPr>
        <w:pStyle w:val="2"/>
        <w:widowControl w:val="0"/>
        <w:tabs>
          <w:tab w:val="clear" w:pos="360"/>
        </w:tabs>
        <w:spacing w:before="240" w:after="240"/>
      </w:pPr>
      <w:r w:rsidRPr="00B775F1">
        <w:rPr>
          <w:color w:val="000000" w:themeColor="text1"/>
        </w:rPr>
        <w:t>6.</w:t>
      </w:r>
      <w:r w:rsidR="00CC3ECA">
        <w:rPr>
          <w:color w:val="000000" w:themeColor="text1"/>
        </w:rPr>
        <w:t>3</w:t>
      </w:r>
      <w:r w:rsidR="00F032A7" w:rsidRPr="00B775F1">
        <w:rPr>
          <w:color w:val="000000" w:themeColor="text1"/>
        </w:rPr>
        <w:t xml:space="preserve"> </w:t>
      </w:r>
      <w:r w:rsidRPr="00B775F1">
        <w:rPr>
          <w:color w:val="000000" w:themeColor="text1"/>
        </w:rPr>
        <w:t>Diode Test</w:t>
      </w:r>
      <w:bookmarkEnd w:id="141"/>
    </w:p>
    <w:p w14:paraId="0B3997A7" w14:textId="54AE71EA" w:rsidR="56839085" w:rsidRPr="004A58A8" w:rsidRDefault="00FF5DB6" w:rsidP="004A58A8">
      <w:pPr>
        <w:tabs>
          <w:tab w:val="clear" w:pos="360"/>
          <w:tab w:val="left" w:pos="150"/>
        </w:tabs>
        <w:spacing w:after="240"/>
        <w:rPr>
          <w:color w:val="000000" w:themeColor="text1"/>
          <w:sz w:val="22"/>
          <w:szCs w:val="22"/>
        </w:rPr>
      </w:pPr>
      <w:r>
        <w:rPr>
          <w:color w:val="000000" w:themeColor="text1"/>
        </w:rPr>
        <w:tab/>
      </w:r>
      <w:r w:rsidR="00247902" w:rsidRPr="63FB574E">
        <w:rPr>
          <w:color w:val="000000" w:themeColor="text1"/>
          <w:lang w:val="en-US"/>
        </w:rPr>
        <w:t>The purpose of the diode test is to verify that no current flows through the diode into the solar cells.</w:t>
      </w:r>
      <w:r w:rsidR="000D3011">
        <w:rPr>
          <w:color w:val="000000" w:themeColor="text1"/>
          <w:lang w:val="en-US"/>
        </w:rPr>
        <w:t xml:space="preserve"> For -X and +X</w:t>
      </w:r>
      <w:r w:rsidR="009F4F0A">
        <w:rPr>
          <w:color w:val="000000" w:themeColor="text1"/>
          <w:lang w:val="en-US"/>
        </w:rPr>
        <w:t xml:space="preserve"> panels the diode is in panel</w:t>
      </w:r>
      <w:r w:rsidR="001140D8">
        <w:rPr>
          <w:color w:val="000000" w:themeColor="text1"/>
          <w:lang w:val="en-US"/>
        </w:rPr>
        <w:t>. So</w:t>
      </w:r>
      <w:r w:rsidR="001140D8">
        <w:rPr>
          <w:color w:val="000000" w:themeColor="text1"/>
          <w:sz w:val="22"/>
          <w:szCs w:val="22"/>
        </w:rPr>
        <w:t>i</w:t>
      </w:r>
      <w:r w:rsidR="00247902" w:rsidRPr="00B775F1">
        <w:rPr>
          <w:color w:val="000000" w:themeColor="text1"/>
          <w:sz w:val="22"/>
          <w:szCs w:val="22"/>
        </w:rPr>
        <w:t xml:space="preserve">n order to check if current flows in the reverse direction of the diode towards the solar cell, a resistor is connected </w:t>
      </w:r>
      <w:r w:rsidR="00247902" w:rsidRPr="00B775F1">
        <w:rPr>
          <w:color w:val="000000" w:themeColor="text1"/>
        </w:rPr>
        <w:t xml:space="preserve">at Pin </w:t>
      </w:r>
      <w:r w:rsidR="00E556C8" w:rsidRPr="00B775F1">
        <w:rPr>
          <w:color w:val="000000" w:themeColor="text1"/>
        </w:rPr>
        <w:t>8</w:t>
      </w:r>
      <w:r w:rsidR="00247902" w:rsidRPr="00B775F1">
        <w:rPr>
          <w:color w:val="000000" w:themeColor="text1"/>
        </w:rPr>
        <w:t xml:space="preserve"> of the solar panel board as it is connected </w:t>
      </w:r>
      <w:r w:rsidR="00247902" w:rsidRPr="00B775F1">
        <w:rPr>
          <w:color w:val="000000" w:themeColor="text1"/>
          <w:sz w:val="22"/>
          <w:szCs w:val="22"/>
        </w:rPr>
        <w:t xml:space="preserve">to the anode side of the diode under test </w:t>
      </w:r>
      <w:r w:rsidR="00247902" w:rsidRPr="00B775F1">
        <w:rPr>
          <w:color w:val="000000" w:themeColor="text1"/>
        </w:rPr>
        <w:t xml:space="preserve">which then connected in series with a Digital Multimeter (set as ammeter) with negative probe connected to negative terminal of the power supply and the solar panel board Pin 12 (GND) </w:t>
      </w:r>
      <w:r w:rsidR="00247902" w:rsidRPr="00B775F1">
        <w:rPr>
          <w:color w:val="000000" w:themeColor="text1"/>
          <w:sz w:val="22"/>
          <w:szCs w:val="22"/>
        </w:rPr>
        <w:t>as shown in Figure 6.2</w:t>
      </w:r>
      <w:r w:rsidR="00F032A7" w:rsidRPr="00B775F1">
        <w:rPr>
          <w:color w:val="000000" w:themeColor="text1"/>
          <w:sz w:val="22"/>
          <w:szCs w:val="22"/>
        </w:rPr>
        <w:t>-</w:t>
      </w:r>
      <w:r w:rsidR="00247902" w:rsidRPr="00B775F1">
        <w:rPr>
          <w:color w:val="000000" w:themeColor="text1"/>
          <w:sz w:val="22"/>
          <w:szCs w:val="22"/>
        </w:rPr>
        <w:t>1. The resistor serves as a load that will draw current from the solar panel board or from the battery. Pin 8 of the solar panel board header is the power line towards the battery. It is connected to the power supply to serve as the battery of the satellite. When the power supply is activated, it will provide current flow to the solar panel board passing through Pin 8. However, with the diode in between, there should be no current flowing towards Pin 4 of the board header as read by the connected digital multimeters (see Figure 6.</w:t>
      </w:r>
      <w:r w:rsidR="0009628A">
        <w:rPr>
          <w:color w:val="000000" w:themeColor="text1"/>
          <w:sz w:val="22"/>
          <w:szCs w:val="22"/>
        </w:rPr>
        <w:t>3</w:t>
      </w:r>
      <w:r w:rsidR="00F032A7" w:rsidRPr="00B775F1">
        <w:rPr>
          <w:color w:val="000000" w:themeColor="text1"/>
          <w:sz w:val="22"/>
          <w:szCs w:val="22"/>
        </w:rPr>
        <w:t>-</w:t>
      </w:r>
      <w:r w:rsidR="00247902" w:rsidRPr="00B775F1">
        <w:rPr>
          <w:color w:val="000000" w:themeColor="text1"/>
          <w:sz w:val="22"/>
          <w:szCs w:val="22"/>
        </w:rPr>
        <w:t>2).</w:t>
      </w:r>
      <w:r w:rsidR="001140D8">
        <w:rPr>
          <w:color w:val="000000" w:themeColor="text1"/>
          <w:sz w:val="22"/>
          <w:szCs w:val="22"/>
        </w:rPr>
        <w:t xml:space="preserve"> For Y and Z panels, the diodes </w:t>
      </w:r>
      <w:proofErr w:type="gramStart"/>
      <w:r w:rsidR="001140D8">
        <w:rPr>
          <w:color w:val="000000" w:themeColor="text1"/>
          <w:sz w:val="22"/>
          <w:szCs w:val="22"/>
        </w:rPr>
        <w:t xml:space="preserve">are </w:t>
      </w:r>
      <w:r w:rsidR="00A727D6">
        <w:rPr>
          <w:color w:val="000000" w:themeColor="text1"/>
          <w:sz w:val="22"/>
          <w:szCs w:val="22"/>
        </w:rPr>
        <w:t>located in</w:t>
      </w:r>
      <w:proofErr w:type="gramEnd"/>
      <w:r w:rsidR="00A727D6">
        <w:rPr>
          <w:color w:val="000000" w:themeColor="text1"/>
          <w:sz w:val="22"/>
          <w:szCs w:val="22"/>
        </w:rPr>
        <w:t xml:space="preserve"> the FAB board. For these diode</w:t>
      </w:r>
      <w:r w:rsidR="00273AB0">
        <w:rPr>
          <w:color w:val="000000" w:themeColor="text1"/>
          <w:sz w:val="22"/>
          <w:szCs w:val="22"/>
        </w:rPr>
        <w:t>s</w:t>
      </w:r>
      <w:r w:rsidR="00A727D6">
        <w:rPr>
          <w:color w:val="000000" w:themeColor="text1"/>
          <w:sz w:val="22"/>
          <w:szCs w:val="22"/>
        </w:rPr>
        <w:t xml:space="preserve">, the external power supply </w:t>
      </w:r>
      <w:r w:rsidR="00331275">
        <w:rPr>
          <w:color w:val="000000" w:themeColor="text1"/>
          <w:sz w:val="22"/>
          <w:szCs w:val="22"/>
        </w:rPr>
        <w:t xml:space="preserve">with 5V and 1A is given to the external power terminal and electronics load is connected </w:t>
      </w:r>
      <w:r w:rsidR="000C1F1D">
        <w:rPr>
          <w:color w:val="000000" w:themeColor="text1"/>
          <w:sz w:val="22"/>
          <w:szCs w:val="22"/>
        </w:rPr>
        <w:t xml:space="preserve">to the </w:t>
      </w:r>
      <w:r w:rsidR="00273AB0">
        <w:rPr>
          <w:color w:val="000000" w:themeColor="text1"/>
          <w:sz w:val="22"/>
          <w:szCs w:val="22"/>
        </w:rPr>
        <w:t xml:space="preserve">Y and Z of </w:t>
      </w:r>
      <w:r w:rsidR="000C1F1D">
        <w:rPr>
          <w:color w:val="000000" w:themeColor="text1"/>
          <w:sz w:val="22"/>
          <w:szCs w:val="22"/>
        </w:rPr>
        <w:t>12 pin solar panel connector as shown in Figure</w:t>
      </w:r>
      <w:r w:rsidR="002142A0">
        <w:rPr>
          <w:color w:val="000000" w:themeColor="text1"/>
          <w:sz w:val="22"/>
          <w:szCs w:val="22"/>
        </w:rPr>
        <w:t xml:space="preserve"> 6.3-3 and 6.3-4. There should be no current </w:t>
      </w:r>
      <w:r w:rsidR="00621F0D">
        <w:rPr>
          <w:color w:val="000000" w:themeColor="text1"/>
          <w:sz w:val="22"/>
          <w:szCs w:val="22"/>
        </w:rPr>
        <w:t>draw from the electronic load.</w:t>
      </w:r>
    </w:p>
    <w:p w14:paraId="739990F3" w14:textId="3BC72BBB" w:rsidR="009C1AEA" w:rsidRDefault="00247902" w:rsidP="0009628A">
      <w:pPr>
        <w:spacing w:after="240"/>
        <w:rPr>
          <w:color w:val="000000" w:themeColor="text1"/>
          <w:sz w:val="22"/>
          <w:szCs w:val="22"/>
          <w:lang w:val="en-US"/>
        </w:rPr>
      </w:pPr>
      <w:r w:rsidRPr="00B775F1">
        <w:rPr>
          <w:color w:val="000000" w:themeColor="text1"/>
          <w:sz w:val="22"/>
          <w:szCs w:val="22"/>
        </w:rPr>
        <w:tab/>
      </w:r>
      <w:r w:rsidR="004A58A8" w:rsidRPr="63FB574E">
        <w:rPr>
          <w:color w:val="000000" w:themeColor="text1"/>
          <w:lang w:val="en-US"/>
        </w:rPr>
        <w:t>Table</w:t>
      </w:r>
      <w:r w:rsidR="453BD829" w:rsidRPr="63FB574E">
        <w:rPr>
          <w:color w:val="000000" w:themeColor="text1"/>
          <w:lang w:val="en-US"/>
        </w:rPr>
        <w:t xml:space="preserve"> 6.</w:t>
      </w:r>
      <w:r w:rsidR="0009628A" w:rsidRPr="63FB574E">
        <w:rPr>
          <w:color w:val="000000" w:themeColor="text1"/>
          <w:lang w:val="en-US"/>
        </w:rPr>
        <w:t>3</w:t>
      </w:r>
      <w:r w:rsidR="453BD829" w:rsidRPr="63FB574E">
        <w:rPr>
          <w:color w:val="000000" w:themeColor="text1"/>
          <w:lang w:val="en-US"/>
        </w:rPr>
        <w:t>-1</w:t>
      </w:r>
      <w:ins w:id="245" w:author="Yudai Etsunaga" w:date="2024-08-26T09:43:00Z">
        <w:r w:rsidR="00947309">
          <w:rPr>
            <w:color w:val="000000" w:themeColor="text1"/>
            <w:lang w:val="en-US"/>
          </w:rPr>
          <w:t xml:space="preserve"> and </w:t>
        </w:r>
      </w:ins>
      <w:del w:id="246" w:author="Yudai Etsunaga" w:date="2024-08-26T09:43:00Z">
        <w:r w:rsidR="453BD829" w:rsidRPr="63FB574E" w:rsidDel="00947309">
          <w:rPr>
            <w:color w:val="000000" w:themeColor="text1"/>
            <w:lang w:val="en-US"/>
          </w:rPr>
          <w:delText xml:space="preserve">. </w:delText>
        </w:r>
      </w:del>
      <w:r w:rsidR="074EC9C6" w:rsidRPr="63FB574E">
        <w:rPr>
          <w:color w:val="000000" w:themeColor="text1"/>
          <w:sz w:val="22"/>
          <w:szCs w:val="22"/>
          <w:lang w:val="en-US"/>
        </w:rPr>
        <w:t>Table</w:t>
      </w:r>
      <w:r w:rsidR="453BD829" w:rsidRPr="63FB574E">
        <w:rPr>
          <w:color w:val="000000" w:themeColor="text1"/>
          <w:sz w:val="22"/>
          <w:szCs w:val="22"/>
          <w:lang w:val="en-US"/>
        </w:rPr>
        <w:t>s</w:t>
      </w:r>
      <w:r w:rsidR="074EC9C6" w:rsidRPr="63FB574E">
        <w:rPr>
          <w:color w:val="000000" w:themeColor="text1"/>
          <w:sz w:val="22"/>
          <w:szCs w:val="22"/>
          <w:lang w:val="en-US"/>
        </w:rPr>
        <w:t xml:space="preserve"> 6.</w:t>
      </w:r>
      <w:r w:rsidR="0009628A" w:rsidRPr="63FB574E">
        <w:rPr>
          <w:color w:val="000000" w:themeColor="text1"/>
          <w:sz w:val="22"/>
          <w:szCs w:val="22"/>
          <w:lang w:val="en-US"/>
        </w:rPr>
        <w:t>3</w:t>
      </w:r>
      <w:r w:rsidR="0BA864ED" w:rsidRPr="63FB574E">
        <w:rPr>
          <w:color w:val="000000" w:themeColor="text1"/>
          <w:sz w:val="22"/>
          <w:szCs w:val="22"/>
          <w:lang w:val="en-US"/>
        </w:rPr>
        <w:t>-</w:t>
      </w:r>
      <w:r w:rsidR="453BD829" w:rsidRPr="63FB574E">
        <w:rPr>
          <w:color w:val="000000" w:themeColor="text1"/>
          <w:sz w:val="22"/>
          <w:szCs w:val="22"/>
          <w:lang w:val="en-US"/>
        </w:rPr>
        <w:t>2</w:t>
      </w:r>
      <w:del w:id="247" w:author="Yudai Etsunaga" w:date="2024-08-26T09:43:00Z">
        <w:r w:rsidR="0BA864ED" w:rsidRPr="63FB574E" w:rsidDel="00947309">
          <w:rPr>
            <w:color w:val="000000" w:themeColor="text1"/>
            <w:sz w:val="22"/>
            <w:szCs w:val="22"/>
            <w:lang w:val="en-US"/>
          </w:rPr>
          <w:delText xml:space="preserve"> </w:delText>
        </w:r>
        <w:r w:rsidR="453BD829" w:rsidRPr="63FB574E" w:rsidDel="00947309">
          <w:rPr>
            <w:color w:val="000000" w:themeColor="text1"/>
            <w:sz w:val="22"/>
            <w:szCs w:val="22"/>
            <w:lang w:val="en-US"/>
          </w:rPr>
          <w:delText>to</w:delText>
        </w:r>
        <w:r w:rsidR="0BA864ED" w:rsidRPr="63FB574E" w:rsidDel="00947309">
          <w:rPr>
            <w:color w:val="000000" w:themeColor="text1"/>
            <w:sz w:val="22"/>
            <w:szCs w:val="22"/>
            <w:lang w:val="en-US"/>
          </w:rPr>
          <w:delText xml:space="preserve"> Table 6.</w:delText>
        </w:r>
        <w:r w:rsidR="0009628A" w:rsidRPr="63FB574E" w:rsidDel="00947309">
          <w:rPr>
            <w:color w:val="000000" w:themeColor="text1"/>
            <w:sz w:val="22"/>
            <w:szCs w:val="22"/>
            <w:lang w:val="en-US"/>
          </w:rPr>
          <w:delText>3</w:delText>
        </w:r>
        <w:r w:rsidR="0BA864ED" w:rsidRPr="63FB574E" w:rsidDel="00947309">
          <w:rPr>
            <w:color w:val="000000" w:themeColor="text1"/>
            <w:sz w:val="22"/>
            <w:szCs w:val="22"/>
            <w:lang w:val="en-US"/>
          </w:rPr>
          <w:delText>-</w:delText>
        </w:r>
        <w:r w:rsidR="453BD829" w:rsidRPr="63FB574E" w:rsidDel="00947309">
          <w:rPr>
            <w:color w:val="000000" w:themeColor="text1"/>
            <w:sz w:val="22"/>
            <w:szCs w:val="22"/>
            <w:lang w:val="en-US"/>
          </w:rPr>
          <w:delText>4</w:delText>
        </w:r>
      </w:del>
      <w:r w:rsidR="074EC9C6" w:rsidRPr="63FB574E">
        <w:rPr>
          <w:color w:val="000000" w:themeColor="text1"/>
          <w:sz w:val="22"/>
          <w:szCs w:val="22"/>
          <w:lang w:val="en-US"/>
        </w:rPr>
        <w:t xml:space="preserve"> </w:t>
      </w:r>
      <w:r w:rsidR="48A92410" w:rsidRPr="63FB574E">
        <w:rPr>
          <w:color w:val="000000" w:themeColor="text1"/>
          <w:sz w:val="22"/>
          <w:szCs w:val="22"/>
          <w:lang w:val="en-US"/>
        </w:rPr>
        <w:t>show</w:t>
      </w:r>
      <w:r w:rsidR="074EC9C6" w:rsidRPr="63FB574E">
        <w:rPr>
          <w:color w:val="000000" w:themeColor="text1"/>
          <w:sz w:val="22"/>
          <w:szCs w:val="22"/>
          <w:lang w:val="en-US"/>
        </w:rPr>
        <w:t xml:space="preserve"> the </w:t>
      </w:r>
      <w:ins w:id="248" w:author="Yudai Etsunaga" w:date="2024-08-26T09:44:00Z">
        <w:r w:rsidR="00070AB2">
          <w:rPr>
            <w:color w:val="000000" w:themeColor="text1"/>
            <w:sz w:val="22"/>
            <w:szCs w:val="22"/>
            <w:lang w:val="en-US"/>
          </w:rPr>
          <w:t>F</w:t>
        </w:r>
      </w:ins>
      <w:del w:id="249" w:author="Yudai Etsunaga" w:date="2024-08-26T09:44:00Z">
        <w:r w:rsidR="0BC7C9CF" w:rsidRPr="63FB574E" w:rsidDel="00070AB2">
          <w:rPr>
            <w:color w:val="000000" w:themeColor="text1"/>
            <w:sz w:val="22"/>
            <w:szCs w:val="22"/>
            <w:lang w:val="en-US"/>
          </w:rPr>
          <w:delText>E</w:delText>
        </w:r>
      </w:del>
      <w:r w:rsidR="0BC7C9CF" w:rsidRPr="63FB574E">
        <w:rPr>
          <w:color w:val="000000" w:themeColor="text1"/>
          <w:sz w:val="22"/>
          <w:szCs w:val="22"/>
          <w:lang w:val="en-US"/>
        </w:rPr>
        <w:t xml:space="preserve">M </w:t>
      </w:r>
      <w:r w:rsidR="074EC9C6" w:rsidRPr="63FB574E">
        <w:rPr>
          <w:color w:val="000000" w:themeColor="text1"/>
          <w:sz w:val="22"/>
          <w:szCs w:val="22"/>
          <w:lang w:val="en-US"/>
        </w:rPr>
        <w:t xml:space="preserve">test results for </w:t>
      </w:r>
      <w:r w:rsidR="1EE08896" w:rsidRPr="63FB574E">
        <w:rPr>
          <w:color w:val="000000" w:themeColor="text1"/>
          <w:lang w:val="en-US"/>
        </w:rPr>
        <w:t>DRAGONFLY</w:t>
      </w:r>
      <w:r w:rsidR="074EC9C6" w:rsidRPr="63FB574E">
        <w:rPr>
          <w:color w:val="000000" w:themeColor="text1"/>
          <w:sz w:val="22"/>
          <w:szCs w:val="22"/>
          <w:lang w:val="en-US"/>
        </w:rPr>
        <w:t>, there is</w:t>
      </w:r>
      <w:r w:rsidR="2A3562B0" w:rsidRPr="63FB574E">
        <w:rPr>
          <w:color w:val="000000" w:themeColor="text1"/>
          <w:sz w:val="22"/>
          <w:szCs w:val="22"/>
          <w:lang w:val="en-US"/>
        </w:rPr>
        <w:t xml:space="preserve"> very little reverse</w:t>
      </w:r>
      <w:r w:rsidR="074EC9C6" w:rsidRPr="63FB574E">
        <w:rPr>
          <w:color w:val="000000" w:themeColor="text1"/>
          <w:sz w:val="22"/>
          <w:szCs w:val="22"/>
          <w:lang w:val="en-US"/>
        </w:rPr>
        <w:t xml:space="preserve"> current flow</w:t>
      </w:r>
      <w:r w:rsidR="2A3562B0" w:rsidRPr="63FB574E">
        <w:rPr>
          <w:color w:val="000000" w:themeColor="text1"/>
          <w:sz w:val="22"/>
          <w:szCs w:val="22"/>
          <w:lang w:val="en-US"/>
        </w:rPr>
        <w:t xml:space="preserve"> (mA)</w:t>
      </w:r>
      <w:r w:rsidR="074EC9C6" w:rsidRPr="63FB574E">
        <w:rPr>
          <w:color w:val="000000" w:themeColor="text1"/>
          <w:sz w:val="22"/>
          <w:szCs w:val="22"/>
          <w:lang w:val="en-US"/>
        </w:rPr>
        <w:t xml:space="preserve"> from the diode towards the load resistor. This proves that the diode functions properly in blocking </w:t>
      </w:r>
      <w:r w:rsidR="69FD79CD" w:rsidRPr="63FB574E">
        <w:rPr>
          <w:color w:val="000000" w:themeColor="text1"/>
          <w:sz w:val="22"/>
          <w:szCs w:val="22"/>
          <w:lang w:val="en-US"/>
        </w:rPr>
        <w:t>substantial</w:t>
      </w:r>
      <w:r w:rsidR="074EC9C6" w:rsidRPr="63FB574E">
        <w:rPr>
          <w:color w:val="000000" w:themeColor="text1"/>
          <w:sz w:val="22"/>
          <w:szCs w:val="22"/>
          <w:lang w:val="en-US"/>
        </w:rPr>
        <w:t xml:space="preserve"> reverse currents from the battery or the DC/DC converters.</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6"/>
        <w:gridCol w:w="3850"/>
      </w:tblGrid>
      <w:tr w:rsidR="00FE1E06" w14:paraId="15171139" w14:textId="77777777" w:rsidTr="00BD0AD3">
        <w:trPr>
          <w:trHeight w:val="4796"/>
        </w:trPr>
        <w:tc>
          <w:tcPr>
            <w:tcW w:w="4508" w:type="dxa"/>
          </w:tcPr>
          <w:p w14:paraId="0E6D321F" w14:textId="291E8F03" w:rsidR="00594445" w:rsidRDefault="00594445" w:rsidP="00FE1E06">
            <w:pPr>
              <w:spacing w:after="240"/>
              <w:jc w:val="center"/>
              <w:rPr>
                <w:b/>
                <w:bCs/>
                <w:color w:val="000000" w:themeColor="text1"/>
                <w:sz w:val="22"/>
                <w:szCs w:val="22"/>
                <w:u w:val="single"/>
              </w:rPr>
            </w:pPr>
          </w:p>
          <w:p w14:paraId="1F992F20" w14:textId="2F9DBB85" w:rsidR="00FE1E06" w:rsidRPr="002555E0" w:rsidRDefault="00B5251F" w:rsidP="00BD0AD3">
            <w:pPr>
              <w:spacing w:after="240"/>
              <w:rPr>
                <w:b/>
                <w:bCs/>
                <w:color w:val="000000" w:themeColor="text1"/>
                <w:sz w:val="22"/>
                <w:szCs w:val="22"/>
              </w:rPr>
            </w:pPr>
            <w:r w:rsidRPr="00655F67">
              <w:rPr>
                <w:rFonts w:ascii="Arial" w:eastAsia="Arial" w:hAnsi="Arial" w:cs="Arial"/>
                <w:bCs/>
                <w:noProof/>
                <w:color w:val="000000"/>
                <w:sz w:val="18"/>
                <w:szCs w:val="18"/>
              </w:rPr>
              <w:drawing>
                <wp:inline distT="0" distB="0" distL="0" distR="0" wp14:anchorId="59356512" wp14:editId="70734B2A">
                  <wp:extent cx="3144021" cy="2699280"/>
                  <wp:effectExtent l="0" t="0" r="5715" b="6350"/>
                  <wp:docPr id="55" name="グラフィックス 54">
                    <a:extLst xmlns:a="http://schemas.openxmlformats.org/drawingml/2006/main">
                      <a:ext uri="{FF2B5EF4-FFF2-40B4-BE49-F238E27FC236}">
                        <a16:creationId xmlns:a16="http://schemas.microsoft.com/office/drawing/2014/main" id="{1E408176-027D-18E8-4AD9-5BF5F54B2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グラフィックス 54">
                            <a:extLst>
                              <a:ext uri="{FF2B5EF4-FFF2-40B4-BE49-F238E27FC236}">
                                <a16:creationId xmlns:a16="http://schemas.microsoft.com/office/drawing/2014/main" id="{1E408176-027D-18E8-4AD9-5BF5F54B2DAA}"/>
                              </a:ext>
                            </a:extLst>
                          </pic:cNvPr>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3144021" cy="2699280"/>
                          </a:xfrm>
                          <a:prstGeom prst="rect">
                            <a:avLst/>
                          </a:prstGeom>
                        </pic:spPr>
                      </pic:pic>
                    </a:graphicData>
                  </a:graphic>
                </wp:inline>
              </w:drawing>
            </w:r>
          </w:p>
          <w:p w14:paraId="2987601A" w14:textId="15BB6716" w:rsidR="00594445" w:rsidRPr="00594445" w:rsidRDefault="00594445" w:rsidP="00BD0AD3">
            <w:pPr>
              <w:spacing w:after="240"/>
              <w:rPr>
                <w:b/>
                <w:bCs/>
                <w:color w:val="000000" w:themeColor="text1"/>
                <w:sz w:val="22"/>
                <w:szCs w:val="22"/>
                <w:u w:val="single"/>
              </w:rPr>
            </w:pPr>
            <w:r w:rsidRPr="00FB58E8">
              <w:rPr>
                <w:b/>
                <w:bCs/>
                <w:color w:val="000000" w:themeColor="text1"/>
                <w:sz w:val="22"/>
                <w:szCs w:val="22"/>
                <w:u w:val="single"/>
              </w:rPr>
              <w:t>Figure 6.</w:t>
            </w:r>
            <w:r>
              <w:rPr>
                <w:b/>
                <w:bCs/>
                <w:color w:val="000000" w:themeColor="text1"/>
                <w:sz w:val="22"/>
                <w:szCs w:val="22"/>
                <w:u w:val="single"/>
              </w:rPr>
              <w:t>3</w:t>
            </w:r>
            <w:r w:rsidRPr="00FB58E8">
              <w:rPr>
                <w:b/>
                <w:bCs/>
                <w:color w:val="000000" w:themeColor="text1"/>
                <w:sz w:val="22"/>
                <w:szCs w:val="22"/>
                <w:u w:val="single"/>
              </w:rPr>
              <w:t>-1 Diode Test Setup</w:t>
            </w:r>
            <w:r w:rsidR="00DF040E">
              <w:rPr>
                <w:b/>
                <w:bCs/>
                <w:color w:val="000000" w:themeColor="text1"/>
                <w:sz w:val="22"/>
                <w:szCs w:val="22"/>
                <w:u w:val="single"/>
              </w:rPr>
              <w:t xml:space="preserve"> -X and +X panels</w:t>
            </w:r>
            <w:r w:rsidRPr="00FB58E8">
              <w:rPr>
                <w:b/>
                <w:bCs/>
                <w:color w:val="000000" w:themeColor="text1"/>
                <w:sz w:val="22"/>
                <w:szCs w:val="22"/>
                <w:u w:val="single"/>
              </w:rPr>
              <w:t xml:space="preserve"> Block Diagram</w:t>
            </w:r>
          </w:p>
        </w:tc>
        <w:tc>
          <w:tcPr>
            <w:tcW w:w="4508" w:type="dxa"/>
          </w:tcPr>
          <w:p w14:paraId="497E8091" w14:textId="7316CA7C" w:rsidR="00594445" w:rsidRPr="00FE1E06" w:rsidRDefault="00FE1E06" w:rsidP="00FE1E06">
            <w:pPr>
              <w:pStyle w:val="Web"/>
              <w:jc w:val="center"/>
            </w:pPr>
            <w:r>
              <w:rPr>
                <w:noProof/>
              </w:rPr>
              <w:drawing>
                <wp:anchor distT="0" distB="0" distL="114300" distR="114300" simplePos="0" relativeHeight="251658255" behindDoc="0" locked="0" layoutInCell="1" allowOverlap="1" wp14:anchorId="60600703" wp14:editId="54947865">
                  <wp:simplePos x="0" y="0"/>
                  <wp:positionH relativeFrom="column">
                    <wp:posOffset>204470</wp:posOffset>
                  </wp:positionH>
                  <wp:positionV relativeFrom="paragraph">
                    <wp:posOffset>22860</wp:posOffset>
                  </wp:positionV>
                  <wp:extent cx="2261235" cy="3296285"/>
                  <wp:effectExtent l="0" t="0" r="5715" b="0"/>
                  <wp:wrapTopAndBottom/>
                  <wp:docPr id="351897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16255"/>
                          <a:stretch/>
                        </pic:blipFill>
                        <pic:spPr bwMode="auto">
                          <a:xfrm>
                            <a:off x="0" y="0"/>
                            <a:ext cx="2261235" cy="3296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4445" w:rsidRPr="00FB58E8">
              <w:rPr>
                <w:b/>
                <w:bCs/>
                <w:color w:val="000000" w:themeColor="text1"/>
                <w:sz w:val="22"/>
                <w:szCs w:val="22"/>
                <w:u w:val="single"/>
              </w:rPr>
              <w:t>Figure 6.</w:t>
            </w:r>
            <w:r w:rsidR="00594445">
              <w:rPr>
                <w:b/>
                <w:bCs/>
                <w:color w:val="000000" w:themeColor="text1"/>
                <w:sz w:val="22"/>
                <w:szCs w:val="22"/>
                <w:u w:val="single"/>
              </w:rPr>
              <w:t>3</w:t>
            </w:r>
            <w:r w:rsidR="00594445" w:rsidRPr="00FB58E8">
              <w:rPr>
                <w:b/>
                <w:bCs/>
                <w:color w:val="000000" w:themeColor="text1"/>
                <w:sz w:val="22"/>
                <w:szCs w:val="22"/>
                <w:u w:val="single"/>
              </w:rPr>
              <w:t xml:space="preserve">-2 Actual </w:t>
            </w:r>
            <w:r w:rsidR="00594445" w:rsidRPr="00FB58E8">
              <w:rPr>
                <w:b/>
                <w:bCs/>
                <w:color w:val="000000" w:themeColor="text1"/>
                <w:u w:val="single"/>
              </w:rPr>
              <w:t>Test Setu</w:t>
            </w:r>
            <w:r w:rsidR="00594445">
              <w:rPr>
                <w:b/>
                <w:bCs/>
                <w:color w:val="000000" w:themeColor="text1"/>
                <w:u w:val="single"/>
              </w:rPr>
              <w:t>p</w:t>
            </w:r>
          </w:p>
        </w:tc>
      </w:tr>
    </w:tbl>
    <w:p w14:paraId="3A33518B" w14:textId="77777777" w:rsidR="00594445" w:rsidRDefault="00594445" w:rsidP="00BD0AD3">
      <w:pPr>
        <w:pStyle w:val="Web"/>
      </w:pPr>
    </w:p>
    <w:p w14:paraId="7666614F" w14:textId="589EC901" w:rsidR="009C1AEA" w:rsidRDefault="00DF040E">
      <w:pPr>
        <w:pStyle w:val="4"/>
        <w:jc w:val="center"/>
        <w:rPr>
          <w:color w:val="000000" w:themeColor="text1"/>
          <w:u w:val="single"/>
        </w:rPr>
      </w:pPr>
      <w:r w:rsidRPr="00FB58E8">
        <w:rPr>
          <w:bCs/>
          <w:color w:val="000000" w:themeColor="text1"/>
          <w:sz w:val="22"/>
          <w:szCs w:val="22"/>
          <w:u w:val="single"/>
        </w:rPr>
        <w:t>Figure 6.</w:t>
      </w:r>
      <w:r>
        <w:rPr>
          <w:bCs/>
          <w:color w:val="000000" w:themeColor="text1"/>
          <w:sz w:val="22"/>
          <w:szCs w:val="22"/>
          <w:u w:val="single"/>
        </w:rPr>
        <w:t>3</w:t>
      </w:r>
      <w:r w:rsidRPr="00FB58E8">
        <w:rPr>
          <w:bCs/>
          <w:color w:val="000000" w:themeColor="text1"/>
          <w:sz w:val="22"/>
          <w:szCs w:val="22"/>
          <w:u w:val="single"/>
        </w:rPr>
        <w:t>-</w:t>
      </w:r>
      <w:r>
        <w:rPr>
          <w:bCs/>
          <w:color w:val="000000" w:themeColor="text1"/>
          <w:sz w:val="22"/>
          <w:szCs w:val="22"/>
          <w:u w:val="single"/>
        </w:rPr>
        <w:t>3</w:t>
      </w:r>
      <w:r w:rsidRPr="00FB58E8">
        <w:rPr>
          <w:bCs/>
          <w:color w:val="000000" w:themeColor="text1"/>
          <w:sz w:val="22"/>
          <w:szCs w:val="22"/>
          <w:u w:val="single"/>
        </w:rPr>
        <w:t xml:space="preserve"> Diode Test Setup</w:t>
      </w:r>
      <w:r>
        <w:rPr>
          <w:bCs/>
          <w:color w:val="000000" w:themeColor="text1"/>
          <w:sz w:val="22"/>
          <w:szCs w:val="22"/>
          <w:u w:val="single"/>
        </w:rPr>
        <w:t xml:space="preserve"> Y and Z panels</w:t>
      </w:r>
      <w:r w:rsidRPr="00FB58E8">
        <w:rPr>
          <w:bCs/>
          <w:color w:val="000000" w:themeColor="text1"/>
          <w:sz w:val="22"/>
          <w:szCs w:val="22"/>
          <w:u w:val="single"/>
        </w:rPr>
        <w:t xml:space="preserve"> Block Diagram</w:t>
      </w:r>
      <w:r w:rsidRPr="004702D9">
        <w:rPr>
          <w:rFonts w:ascii="Arial" w:eastAsia="Arial" w:hAnsi="Arial" w:cs="Arial"/>
          <w:noProof/>
          <w:sz w:val="18"/>
          <w:szCs w:val="18"/>
        </w:rPr>
        <w:t xml:space="preserve"> </w:t>
      </w:r>
      <w:r w:rsidRPr="004702D9">
        <w:rPr>
          <w:rFonts w:ascii="Arial" w:eastAsia="Arial" w:hAnsi="Arial" w:cs="Arial"/>
          <w:noProof/>
          <w:sz w:val="18"/>
          <w:szCs w:val="18"/>
        </w:rPr>
        <w:drawing>
          <wp:anchor distT="0" distB="0" distL="114300" distR="114300" simplePos="0" relativeHeight="251658258" behindDoc="0" locked="0" layoutInCell="1" allowOverlap="1" wp14:anchorId="3C56B64A" wp14:editId="59316B6D">
            <wp:simplePos x="0" y="0"/>
            <wp:positionH relativeFrom="margin">
              <wp:align>center</wp:align>
            </wp:positionH>
            <wp:positionV relativeFrom="paragraph">
              <wp:posOffset>209</wp:posOffset>
            </wp:positionV>
            <wp:extent cx="4443244" cy="1439640"/>
            <wp:effectExtent l="0" t="0" r="0" b="8255"/>
            <wp:wrapTopAndBottom/>
            <wp:docPr id="6" name="グラフィックス 5">
              <a:extLst xmlns:a="http://schemas.openxmlformats.org/drawingml/2006/main">
                <a:ext uri="{FF2B5EF4-FFF2-40B4-BE49-F238E27FC236}">
                  <a16:creationId xmlns:a16="http://schemas.microsoft.com/office/drawing/2014/main" id="{17AD0992-FAEE-05B5-F969-EFDB482E42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グラフィックス 5">
                      <a:extLst>
                        <a:ext uri="{FF2B5EF4-FFF2-40B4-BE49-F238E27FC236}">
                          <a16:creationId xmlns:a16="http://schemas.microsoft.com/office/drawing/2014/main" id="{17AD0992-FAEE-05B5-F969-EFDB482E4241}"/>
                        </a:ext>
                      </a:extLst>
                    </pic:cNvPr>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443244" cy="1439640"/>
                    </a:xfrm>
                    <a:prstGeom prst="rect">
                      <a:avLst/>
                    </a:prstGeom>
                  </pic:spPr>
                </pic:pic>
              </a:graphicData>
            </a:graphic>
          </wp:anchor>
        </w:drawing>
      </w:r>
      <w:r w:rsidR="00247902" w:rsidRPr="00B775F1">
        <w:rPr>
          <w:color w:val="000000" w:themeColor="text1"/>
          <w:u w:val="single"/>
        </w:rPr>
        <w:t>Table 6.</w:t>
      </w:r>
      <w:r w:rsidR="0009628A">
        <w:rPr>
          <w:color w:val="000000" w:themeColor="text1"/>
          <w:u w:val="single"/>
        </w:rPr>
        <w:t>3</w:t>
      </w:r>
      <w:r w:rsidR="00F032A7" w:rsidRPr="00B775F1">
        <w:rPr>
          <w:color w:val="000000" w:themeColor="text1"/>
          <w:u w:val="single"/>
        </w:rPr>
        <w:t>-</w:t>
      </w:r>
      <w:r w:rsidR="00247902" w:rsidRPr="00B775F1">
        <w:rPr>
          <w:color w:val="000000" w:themeColor="text1"/>
          <w:u w:val="single"/>
        </w:rPr>
        <w:t xml:space="preserve">1. </w:t>
      </w:r>
      <w:r w:rsidR="009F7B50">
        <w:rPr>
          <w:color w:val="000000" w:themeColor="text1"/>
          <w:u w:val="single"/>
        </w:rPr>
        <w:t>F</w:t>
      </w:r>
      <w:r w:rsidR="00F82DB4" w:rsidRPr="00B775F1">
        <w:rPr>
          <w:color w:val="000000" w:themeColor="text1"/>
          <w:u w:val="single"/>
        </w:rPr>
        <w:t>M</w:t>
      </w:r>
      <w:r w:rsidR="00247902" w:rsidRPr="00B775F1">
        <w:rPr>
          <w:color w:val="000000" w:themeColor="text1"/>
          <w:u w:val="single"/>
        </w:rPr>
        <w:t xml:space="preserve"> Diode Test Results</w:t>
      </w:r>
    </w:p>
    <w:p w14:paraId="2A53323E" w14:textId="77777777" w:rsidR="00454540" w:rsidRPr="00454540" w:rsidRDefault="00454540" w:rsidP="00454540"/>
    <w:p w14:paraId="3CFC10B9" w14:textId="77777777" w:rsidR="007C29D8" w:rsidRDefault="007C29D8" w:rsidP="00CC3E80">
      <w:pPr>
        <w:rPr>
          <w:lang w:val="en-US" w:eastAsia="ja-JP"/>
        </w:rPr>
      </w:pPr>
    </w:p>
    <w:p w14:paraId="0DBF6C4B" w14:textId="28FD6A44" w:rsidR="007C29D8" w:rsidRDefault="00DA5EE1">
      <w:pPr>
        <w:jc w:val="center"/>
        <w:rPr>
          <w:lang w:val="en-US" w:eastAsia="ja-JP"/>
        </w:rPr>
        <w:pPrChange w:id="250" w:author="Yudai Etsunaga" w:date="2024-08-26T09:42:00Z">
          <w:pPr/>
        </w:pPrChange>
      </w:pPr>
      <w:ins w:id="251" w:author="Yudai Etsunaga" w:date="2024-08-26T09:42:00Z">
        <w:r w:rsidRPr="00DA5EE1">
          <w:rPr>
            <w:u w:val="single"/>
            <w:lang w:eastAsia="ja-JP"/>
          </w:rPr>
          <w:t>Table 6.3-1. FM Diode Test Results</w:t>
        </w:r>
        <w:r w:rsidRPr="00DA5EE1" w:rsidDel="00DA5EE1">
          <w:rPr>
            <w:lang w:val="en-US" w:eastAsia="ja-JP"/>
          </w:rPr>
          <w:t xml:space="preserve"> </w:t>
        </w:r>
      </w:ins>
      <w:del w:id="252" w:author="Yudai Etsunaga" w:date="2024-08-26T09:42:00Z">
        <w:r w:rsidR="007C29D8" w:rsidDel="00DA5EE1">
          <w:rPr>
            <w:lang w:val="en-US" w:eastAsia="ja-JP"/>
          </w:rPr>
          <w:delText>\</w:delText>
        </w:r>
      </w:del>
    </w:p>
    <w:tbl>
      <w:tblPr>
        <w:tblStyle w:val="ac"/>
        <w:tblW w:w="8118" w:type="dxa"/>
        <w:jc w:val="center"/>
        <w:tblLook w:val="04A0" w:firstRow="1" w:lastRow="0" w:firstColumn="1" w:lastColumn="0" w:noHBand="0" w:noVBand="1"/>
      </w:tblPr>
      <w:tblGrid>
        <w:gridCol w:w="1285"/>
        <w:gridCol w:w="2147"/>
        <w:gridCol w:w="2343"/>
        <w:gridCol w:w="2343"/>
      </w:tblGrid>
      <w:tr w:rsidR="00C77AF8" w:rsidRPr="005267DD" w14:paraId="42504947" w14:textId="77777777">
        <w:trPr>
          <w:trHeight w:val="53"/>
          <w:jc w:val="center"/>
        </w:trPr>
        <w:tc>
          <w:tcPr>
            <w:tcW w:w="1285" w:type="dxa"/>
            <w:vMerge w:val="restart"/>
            <w:hideMark/>
          </w:tcPr>
          <w:p w14:paraId="03AA290E" w14:textId="77777777" w:rsidR="00C77AF8" w:rsidRPr="005267DD" w:rsidRDefault="00C77AF8">
            <w:pPr>
              <w:spacing w:before="100" w:beforeAutospacing="1" w:after="100" w:afterAutospacing="1"/>
              <w:jc w:val="center"/>
              <w:textAlignment w:val="baseline"/>
              <w:rPr>
                <w:rFonts w:eastAsia="Times New Roman"/>
                <w:b/>
                <w:bCs/>
                <w:sz w:val="24"/>
                <w:szCs w:val="24"/>
              </w:rPr>
            </w:pPr>
            <w:r w:rsidRPr="005267DD">
              <w:rPr>
                <w:rFonts w:eastAsia="Times New Roman"/>
                <w:b/>
                <w:bCs/>
                <w:position w:val="1"/>
                <w:sz w:val="24"/>
                <w:szCs w:val="24"/>
              </w:rPr>
              <w:t>Panel </w:t>
            </w:r>
            <w:r w:rsidRPr="005267DD">
              <w:rPr>
                <w:rFonts w:eastAsia="Times New Roman"/>
                <w:b/>
                <w:bCs/>
                <w:sz w:val="24"/>
                <w:szCs w:val="24"/>
              </w:rPr>
              <w:t>​</w:t>
            </w:r>
          </w:p>
        </w:tc>
        <w:tc>
          <w:tcPr>
            <w:tcW w:w="2147" w:type="dxa"/>
            <w:vMerge w:val="restart"/>
            <w:hideMark/>
          </w:tcPr>
          <w:p w14:paraId="31F5AD38" w14:textId="77777777" w:rsidR="00C77AF8" w:rsidRPr="005267DD" w:rsidRDefault="00C77AF8">
            <w:pPr>
              <w:spacing w:before="100" w:beforeAutospacing="1" w:after="100" w:afterAutospacing="1"/>
              <w:jc w:val="center"/>
              <w:textAlignment w:val="baseline"/>
              <w:rPr>
                <w:rFonts w:eastAsia="Times New Roman"/>
                <w:b/>
                <w:bCs/>
                <w:sz w:val="24"/>
                <w:szCs w:val="24"/>
              </w:rPr>
            </w:pPr>
            <w:r w:rsidRPr="005267DD">
              <w:rPr>
                <w:rFonts w:eastAsia="Times New Roman"/>
                <w:b/>
                <w:bCs/>
                <w:position w:val="1"/>
                <w:sz w:val="24"/>
                <w:szCs w:val="24"/>
              </w:rPr>
              <w:t>Power Supply (V)</w:t>
            </w:r>
            <w:r w:rsidRPr="005267DD">
              <w:rPr>
                <w:rFonts w:eastAsia="Times New Roman"/>
                <w:b/>
                <w:bCs/>
                <w:sz w:val="24"/>
                <w:szCs w:val="24"/>
              </w:rPr>
              <w:t>​</w:t>
            </w:r>
          </w:p>
        </w:tc>
        <w:tc>
          <w:tcPr>
            <w:tcW w:w="4686" w:type="dxa"/>
            <w:gridSpan w:val="2"/>
          </w:tcPr>
          <w:p w14:paraId="3902FA7C" w14:textId="2E4168CE" w:rsidR="00C77AF8" w:rsidRPr="005267DD" w:rsidRDefault="00C77AF8">
            <w:pPr>
              <w:spacing w:before="100" w:beforeAutospacing="1" w:after="100" w:afterAutospacing="1"/>
              <w:jc w:val="center"/>
              <w:textAlignment w:val="baseline"/>
              <w:rPr>
                <w:rFonts w:eastAsia="Times New Roman"/>
                <w:b/>
                <w:bCs/>
                <w:sz w:val="24"/>
                <w:szCs w:val="24"/>
              </w:rPr>
            </w:pPr>
            <w:r w:rsidRPr="005267DD">
              <w:rPr>
                <w:rFonts w:eastAsia="Times New Roman"/>
                <w:b/>
                <w:bCs/>
                <w:position w:val="1"/>
                <w:sz w:val="24"/>
                <w:szCs w:val="24"/>
              </w:rPr>
              <w:t>Load Current (A)</w:t>
            </w:r>
            <w:r w:rsidRPr="005267DD">
              <w:rPr>
                <w:rFonts w:eastAsia="Times New Roman"/>
                <w:b/>
                <w:bCs/>
                <w:sz w:val="24"/>
                <w:szCs w:val="24"/>
              </w:rPr>
              <w:t>​</w:t>
            </w:r>
          </w:p>
        </w:tc>
      </w:tr>
      <w:tr w:rsidR="00C77AF8" w:rsidRPr="005267DD" w14:paraId="1A38A7A3" w14:textId="77777777" w:rsidTr="007C29D8">
        <w:trPr>
          <w:trHeight w:val="53"/>
          <w:jc w:val="center"/>
        </w:trPr>
        <w:tc>
          <w:tcPr>
            <w:tcW w:w="1285" w:type="dxa"/>
            <w:vMerge/>
          </w:tcPr>
          <w:p w14:paraId="41DE8220" w14:textId="77777777" w:rsidR="00C77AF8" w:rsidRPr="005267DD" w:rsidRDefault="00C77AF8">
            <w:pPr>
              <w:spacing w:before="100" w:beforeAutospacing="1" w:after="100" w:afterAutospacing="1"/>
              <w:jc w:val="center"/>
              <w:textAlignment w:val="baseline"/>
              <w:rPr>
                <w:rFonts w:eastAsia="Times New Roman"/>
                <w:b/>
                <w:bCs/>
                <w:position w:val="1"/>
                <w:sz w:val="24"/>
                <w:szCs w:val="24"/>
              </w:rPr>
            </w:pPr>
          </w:p>
        </w:tc>
        <w:tc>
          <w:tcPr>
            <w:tcW w:w="2147" w:type="dxa"/>
            <w:vMerge/>
          </w:tcPr>
          <w:p w14:paraId="1032E7DC" w14:textId="77777777" w:rsidR="00C77AF8" w:rsidRPr="005267DD" w:rsidRDefault="00C77AF8">
            <w:pPr>
              <w:spacing w:before="100" w:beforeAutospacing="1" w:after="100" w:afterAutospacing="1"/>
              <w:jc w:val="center"/>
              <w:textAlignment w:val="baseline"/>
              <w:rPr>
                <w:rFonts w:eastAsia="Times New Roman"/>
                <w:b/>
                <w:bCs/>
                <w:position w:val="1"/>
                <w:sz w:val="24"/>
                <w:szCs w:val="24"/>
              </w:rPr>
            </w:pPr>
          </w:p>
        </w:tc>
        <w:tc>
          <w:tcPr>
            <w:tcW w:w="2343" w:type="dxa"/>
          </w:tcPr>
          <w:p w14:paraId="0BF59B6C" w14:textId="1C38EE0E" w:rsidR="00C77AF8" w:rsidRPr="005267DD" w:rsidRDefault="00C77AF8">
            <w:pPr>
              <w:spacing w:before="100" w:beforeAutospacing="1" w:after="100" w:afterAutospacing="1"/>
              <w:jc w:val="center"/>
              <w:textAlignment w:val="baseline"/>
              <w:rPr>
                <w:rFonts w:eastAsia="Times New Roman"/>
                <w:b/>
                <w:bCs/>
                <w:position w:val="1"/>
                <w:sz w:val="24"/>
                <w:szCs w:val="24"/>
              </w:rPr>
            </w:pPr>
            <w:r>
              <w:rPr>
                <w:rFonts w:eastAsia="Times New Roman"/>
                <w:b/>
                <w:bCs/>
                <w:position w:val="1"/>
                <w:sz w:val="24"/>
                <w:szCs w:val="24"/>
              </w:rPr>
              <w:t>Diode 1</w:t>
            </w:r>
          </w:p>
        </w:tc>
        <w:tc>
          <w:tcPr>
            <w:tcW w:w="2343" w:type="dxa"/>
          </w:tcPr>
          <w:p w14:paraId="6858300F" w14:textId="1360DA61" w:rsidR="00C77AF8" w:rsidRPr="005267DD" w:rsidRDefault="00C77AF8">
            <w:pPr>
              <w:spacing w:before="100" w:beforeAutospacing="1" w:after="100" w:afterAutospacing="1"/>
              <w:jc w:val="center"/>
              <w:textAlignment w:val="baseline"/>
              <w:rPr>
                <w:rFonts w:eastAsia="Times New Roman"/>
                <w:b/>
                <w:bCs/>
                <w:position w:val="1"/>
                <w:sz w:val="24"/>
                <w:szCs w:val="24"/>
              </w:rPr>
            </w:pPr>
            <w:r>
              <w:rPr>
                <w:rFonts w:eastAsia="Times New Roman"/>
                <w:b/>
                <w:bCs/>
                <w:position w:val="1"/>
                <w:sz w:val="24"/>
                <w:szCs w:val="24"/>
              </w:rPr>
              <w:t>Diode 2</w:t>
            </w:r>
          </w:p>
        </w:tc>
      </w:tr>
      <w:tr w:rsidR="00FC642E" w:rsidRPr="005267DD" w14:paraId="4A32D659" w14:textId="77777777" w:rsidTr="00FF0378">
        <w:trPr>
          <w:trHeight w:val="53"/>
          <w:jc w:val="center"/>
        </w:trPr>
        <w:tc>
          <w:tcPr>
            <w:tcW w:w="1285" w:type="dxa"/>
            <w:hideMark/>
          </w:tcPr>
          <w:p w14:paraId="1D1807A8" w14:textId="77777777" w:rsidR="00FC642E" w:rsidRPr="005267DD" w:rsidRDefault="00FC642E"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-X</w:t>
            </w:r>
            <w:r w:rsidRPr="005267DD">
              <w:rPr>
                <w:rFonts w:eastAsia="Times New Roman"/>
                <w:sz w:val="24"/>
                <w:szCs w:val="24"/>
              </w:rPr>
              <w:t>​</w:t>
            </w:r>
          </w:p>
        </w:tc>
        <w:tc>
          <w:tcPr>
            <w:tcW w:w="2147" w:type="dxa"/>
            <w:hideMark/>
          </w:tcPr>
          <w:p w14:paraId="3DEA69DC" w14:textId="7D334A9F" w:rsidR="00FC642E" w:rsidRPr="005267DD" w:rsidRDefault="00FC642E"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5</w:t>
            </w:r>
            <w:r w:rsidRPr="005267DD">
              <w:rPr>
                <w:rFonts w:eastAsia="Times New Roman"/>
                <w:sz w:val="24"/>
                <w:szCs w:val="24"/>
              </w:rPr>
              <w:t>​</w:t>
            </w:r>
            <w:r>
              <w:rPr>
                <w:rFonts w:eastAsia="Times New Roman"/>
                <w:sz w:val="24"/>
                <w:szCs w:val="24"/>
              </w:rPr>
              <w:t>.</w:t>
            </w:r>
            <w:r w:rsidR="00FC0A87">
              <w:rPr>
                <w:rFonts w:eastAsia="Times New Roman"/>
                <w:sz w:val="24"/>
                <w:szCs w:val="24"/>
              </w:rPr>
              <w:t>20</w:t>
            </w:r>
          </w:p>
        </w:tc>
        <w:tc>
          <w:tcPr>
            <w:tcW w:w="2343" w:type="dxa"/>
          </w:tcPr>
          <w:p w14:paraId="36D2022A" w14:textId="688F543E" w:rsidR="00FC642E" w:rsidRPr="005267DD" w:rsidRDefault="00FC642E" w:rsidP="00FC642E">
            <w:pPr>
              <w:spacing w:before="100" w:beforeAutospacing="1" w:after="100" w:afterAutospacing="1"/>
              <w:jc w:val="center"/>
              <w:textAlignment w:val="baseline"/>
              <w:rPr>
                <w:rFonts w:eastAsia="Times New Roman"/>
                <w:position w:val="1"/>
                <w:sz w:val="24"/>
                <w:szCs w:val="24"/>
              </w:rPr>
            </w:pPr>
            <w:r w:rsidRPr="005267DD">
              <w:rPr>
                <w:rFonts w:eastAsia="Times New Roman"/>
                <w:position w:val="1"/>
                <w:sz w:val="24"/>
                <w:szCs w:val="24"/>
              </w:rPr>
              <w:t>0.00</w:t>
            </w:r>
            <w:r w:rsidRPr="005267DD">
              <w:rPr>
                <w:rFonts w:eastAsia="Times New Roman"/>
                <w:sz w:val="24"/>
                <w:szCs w:val="24"/>
              </w:rPr>
              <w:t>​</w:t>
            </w:r>
          </w:p>
        </w:tc>
        <w:tc>
          <w:tcPr>
            <w:tcW w:w="2343" w:type="dxa"/>
            <w:hideMark/>
          </w:tcPr>
          <w:p w14:paraId="64EBEEBE" w14:textId="41CED519" w:rsidR="00FC642E" w:rsidRPr="005267DD" w:rsidRDefault="00FC642E"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0.00</w:t>
            </w:r>
            <w:r w:rsidRPr="005267DD">
              <w:rPr>
                <w:rFonts w:eastAsia="Times New Roman"/>
                <w:sz w:val="24"/>
                <w:szCs w:val="24"/>
              </w:rPr>
              <w:t>​</w:t>
            </w:r>
          </w:p>
        </w:tc>
      </w:tr>
      <w:tr w:rsidR="00FC642E" w:rsidRPr="005267DD" w14:paraId="0DD2A48C" w14:textId="77777777" w:rsidTr="00FF0378">
        <w:trPr>
          <w:trHeight w:val="53"/>
          <w:jc w:val="center"/>
        </w:trPr>
        <w:tc>
          <w:tcPr>
            <w:tcW w:w="1285" w:type="dxa"/>
            <w:hideMark/>
          </w:tcPr>
          <w:p w14:paraId="1B5600AE" w14:textId="77777777" w:rsidR="00FC642E" w:rsidRPr="005267DD" w:rsidRDefault="00FC642E"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+X</w:t>
            </w:r>
            <w:r w:rsidRPr="005267DD">
              <w:rPr>
                <w:rFonts w:eastAsia="Times New Roman"/>
                <w:sz w:val="24"/>
                <w:szCs w:val="24"/>
              </w:rPr>
              <w:t>​</w:t>
            </w:r>
          </w:p>
        </w:tc>
        <w:tc>
          <w:tcPr>
            <w:tcW w:w="2147" w:type="dxa"/>
            <w:hideMark/>
          </w:tcPr>
          <w:p w14:paraId="4D64DFB6" w14:textId="5C0DF864" w:rsidR="00FC642E" w:rsidRPr="005267DD" w:rsidRDefault="00FC642E"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5</w:t>
            </w:r>
            <w:r w:rsidRPr="005267DD">
              <w:rPr>
                <w:rFonts w:eastAsia="Times New Roman"/>
                <w:sz w:val="24"/>
                <w:szCs w:val="24"/>
              </w:rPr>
              <w:t>​</w:t>
            </w:r>
            <w:r>
              <w:rPr>
                <w:rFonts w:eastAsia="Times New Roman"/>
                <w:sz w:val="24"/>
                <w:szCs w:val="24"/>
              </w:rPr>
              <w:t>.</w:t>
            </w:r>
            <w:r w:rsidR="00FC0A87">
              <w:rPr>
                <w:rFonts w:eastAsia="Times New Roman"/>
                <w:sz w:val="24"/>
                <w:szCs w:val="24"/>
              </w:rPr>
              <w:t>20</w:t>
            </w:r>
          </w:p>
        </w:tc>
        <w:tc>
          <w:tcPr>
            <w:tcW w:w="2343" w:type="dxa"/>
          </w:tcPr>
          <w:p w14:paraId="09EBD6F6" w14:textId="5D9FACC8" w:rsidR="00FC642E" w:rsidRPr="005267DD" w:rsidRDefault="00FC642E" w:rsidP="00FC642E">
            <w:pPr>
              <w:spacing w:before="100" w:beforeAutospacing="1" w:after="100" w:afterAutospacing="1"/>
              <w:jc w:val="center"/>
              <w:textAlignment w:val="baseline"/>
              <w:rPr>
                <w:rFonts w:eastAsia="Times New Roman"/>
                <w:position w:val="1"/>
                <w:sz w:val="24"/>
                <w:szCs w:val="24"/>
              </w:rPr>
            </w:pPr>
            <w:r w:rsidRPr="005267DD">
              <w:rPr>
                <w:rFonts w:eastAsia="Times New Roman"/>
                <w:position w:val="1"/>
                <w:sz w:val="24"/>
                <w:szCs w:val="24"/>
              </w:rPr>
              <w:t>0.00</w:t>
            </w:r>
            <w:r w:rsidRPr="005267DD">
              <w:rPr>
                <w:rFonts w:eastAsia="Times New Roman"/>
                <w:sz w:val="24"/>
                <w:szCs w:val="24"/>
              </w:rPr>
              <w:t>​</w:t>
            </w:r>
          </w:p>
        </w:tc>
        <w:tc>
          <w:tcPr>
            <w:tcW w:w="2343" w:type="dxa"/>
            <w:hideMark/>
          </w:tcPr>
          <w:p w14:paraId="31E7346A" w14:textId="6BD5F383" w:rsidR="00FC642E" w:rsidRPr="005267DD" w:rsidRDefault="00FC642E"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0.00</w:t>
            </w:r>
            <w:r w:rsidRPr="005267DD">
              <w:rPr>
                <w:rFonts w:eastAsia="Times New Roman"/>
                <w:sz w:val="24"/>
                <w:szCs w:val="24"/>
              </w:rPr>
              <w:t>​</w:t>
            </w:r>
          </w:p>
        </w:tc>
      </w:tr>
      <w:tr w:rsidR="00AB43AF" w:rsidRPr="005267DD" w14:paraId="2A9C2306" w14:textId="77777777">
        <w:trPr>
          <w:gridAfter w:val="1"/>
          <w:wAfter w:w="2343" w:type="dxa"/>
          <w:trHeight w:val="53"/>
          <w:jc w:val="center"/>
        </w:trPr>
        <w:tc>
          <w:tcPr>
            <w:tcW w:w="1285" w:type="dxa"/>
            <w:hideMark/>
          </w:tcPr>
          <w:p w14:paraId="64FF40C2" w14:textId="77777777" w:rsidR="00AB43AF" w:rsidRPr="005267DD" w:rsidRDefault="00AB43AF"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-Y</w:t>
            </w:r>
            <w:r w:rsidRPr="005267DD">
              <w:rPr>
                <w:rFonts w:eastAsia="Times New Roman"/>
                <w:sz w:val="24"/>
                <w:szCs w:val="24"/>
              </w:rPr>
              <w:t>​</w:t>
            </w:r>
          </w:p>
        </w:tc>
        <w:tc>
          <w:tcPr>
            <w:tcW w:w="2147" w:type="dxa"/>
            <w:hideMark/>
          </w:tcPr>
          <w:p w14:paraId="2F6451A2" w14:textId="6A7C0231" w:rsidR="00AB43AF" w:rsidRPr="005267DD" w:rsidRDefault="00AB43AF"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5</w:t>
            </w:r>
            <w:r w:rsidRPr="005267DD">
              <w:rPr>
                <w:rFonts w:eastAsia="Times New Roman"/>
                <w:sz w:val="24"/>
                <w:szCs w:val="24"/>
              </w:rPr>
              <w:t>​</w:t>
            </w:r>
            <w:r>
              <w:rPr>
                <w:rFonts w:eastAsia="Times New Roman"/>
                <w:sz w:val="24"/>
                <w:szCs w:val="24"/>
              </w:rPr>
              <w:t>.</w:t>
            </w:r>
            <w:r w:rsidR="00FC0A87">
              <w:rPr>
                <w:rFonts w:eastAsia="Times New Roman"/>
                <w:sz w:val="24"/>
                <w:szCs w:val="24"/>
              </w:rPr>
              <w:t>20</w:t>
            </w:r>
          </w:p>
        </w:tc>
        <w:tc>
          <w:tcPr>
            <w:tcW w:w="2343" w:type="dxa"/>
          </w:tcPr>
          <w:p w14:paraId="053B1FE4" w14:textId="51B461D3" w:rsidR="00AB43AF" w:rsidRPr="005267DD" w:rsidRDefault="00AB43AF" w:rsidP="00FC642E">
            <w:pPr>
              <w:spacing w:before="100" w:beforeAutospacing="1" w:after="100" w:afterAutospacing="1"/>
              <w:jc w:val="center"/>
              <w:textAlignment w:val="baseline"/>
              <w:rPr>
                <w:rFonts w:eastAsia="Times New Roman"/>
                <w:position w:val="1"/>
                <w:sz w:val="24"/>
                <w:szCs w:val="24"/>
              </w:rPr>
            </w:pPr>
            <w:r w:rsidRPr="005267DD">
              <w:rPr>
                <w:rFonts w:eastAsia="Times New Roman"/>
                <w:position w:val="1"/>
                <w:sz w:val="24"/>
                <w:szCs w:val="24"/>
              </w:rPr>
              <w:t>0.00</w:t>
            </w:r>
            <w:r w:rsidRPr="005267DD">
              <w:rPr>
                <w:rFonts w:eastAsia="Times New Roman"/>
                <w:sz w:val="24"/>
                <w:szCs w:val="24"/>
              </w:rPr>
              <w:t>​</w:t>
            </w:r>
          </w:p>
        </w:tc>
      </w:tr>
      <w:tr w:rsidR="00AB43AF" w:rsidRPr="005267DD" w14:paraId="310FF914" w14:textId="77777777">
        <w:trPr>
          <w:gridAfter w:val="1"/>
          <w:wAfter w:w="2343" w:type="dxa"/>
          <w:trHeight w:val="53"/>
          <w:jc w:val="center"/>
        </w:trPr>
        <w:tc>
          <w:tcPr>
            <w:tcW w:w="1285" w:type="dxa"/>
            <w:hideMark/>
          </w:tcPr>
          <w:p w14:paraId="42F86629" w14:textId="77777777" w:rsidR="00AB43AF" w:rsidRPr="005267DD" w:rsidRDefault="00AB43AF"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+Y</w:t>
            </w:r>
            <w:r w:rsidRPr="005267DD">
              <w:rPr>
                <w:rFonts w:eastAsia="Times New Roman"/>
                <w:sz w:val="24"/>
                <w:szCs w:val="24"/>
              </w:rPr>
              <w:t>​</w:t>
            </w:r>
          </w:p>
        </w:tc>
        <w:tc>
          <w:tcPr>
            <w:tcW w:w="2147" w:type="dxa"/>
            <w:hideMark/>
          </w:tcPr>
          <w:p w14:paraId="4E740996" w14:textId="79A76D26" w:rsidR="00AB43AF" w:rsidRPr="005267DD" w:rsidRDefault="00AB43AF"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5</w:t>
            </w:r>
            <w:r w:rsidRPr="005267DD">
              <w:rPr>
                <w:rFonts w:eastAsia="Times New Roman"/>
                <w:sz w:val="24"/>
                <w:szCs w:val="24"/>
              </w:rPr>
              <w:t>​</w:t>
            </w:r>
            <w:r>
              <w:rPr>
                <w:rFonts w:eastAsia="Times New Roman"/>
                <w:sz w:val="24"/>
                <w:szCs w:val="24"/>
              </w:rPr>
              <w:t>.</w:t>
            </w:r>
            <w:r w:rsidR="00FC0A87">
              <w:rPr>
                <w:rFonts w:eastAsia="Times New Roman"/>
                <w:sz w:val="24"/>
                <w:szCs w:val="24"/>
              </w:rPr>
              <w:t>20</w:t>
            </w:r>
          </w:p>
        </w:tc>
        <w:tc>
          <w:tcPr>
            <w:tcW w:w="2343" w:type="dxa"/>
          </w:tcPr>
          <w:p w14:paraId="66B95480" w14:textId="1019CE72" w:rsidR="00AB43AF" w:rsidRPr="005267DD" w:rsidRDefault="00AB43AF" w:rsidP="00FC642E">
            <w:pPr>
              <w:spacing w:before="100" w:beforeAutospacing="1" w:after="100" w:afterAutospacing="1"/>
              <w:jc w:val="center"/>
              <w:textAlignment w:val="baseline"/>
              <w:rPr>
                <w:rFonts w:eastAsia="Times New Roman"/>
                <w:position w:val="1"/>
                <w:sz w:val="24"/>
                <w:szCs w:val="24"/>
              </w:rPr>
            </w:pPr>
            <w:r w:rsidRPr="005267DD">
              <w:rPr>
                <w:rFonts w:eastAsia="Times New Roman"/>
                <w:position w:val="1"/>
                <w:sz w:val="24"/>
                <w:szCs w:val="24"/>
              </w:rPr>
              <w:t>0.00</w:t>
            </w:r>
            <w:r w:rsidRPr="005267DD">
              <w:rPr>
                <w:rFonts w:eastAsia="Times New Roman"/>
                <w:sz w:val="24"/>
                <w:szCs w:val="24"/>
              </w:rPr>
              <w:t>​</w:t>
            </w:r>
          </w:p>
        </w:tc>
      </w:tr>
      <w:tr w:rsidR="00AB43AF" w:rsidRPr="005267DD" w14:paraId="5BC5801E" w14:textId="77777777">
        <w:trPr>
          <w:gridAfter w:val="1"/>
          <w:wAfter w:w="2343" w:type="dxa"/>
          <w:trHeight w:val="53"/>
          <w:jc w:val="center"/>
        </w:trPr>
        <w:tc>
          <w:tcPr>
            <w:tcW w:w="1285" w:type="dxa"/>
            <w:hideMark/>
          </w:tcPr>
          <w:p w14:paraId="4CD332C1" w14:textId="77777777" w:rsidR="00AB43AF" w:rsidRPr="005267DD" w:rsidRDefault="00AB43AF"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-Z</w:t>
            </w:r>
            <w:r w:rsidRPr="005267DD">
              <w:rPr>
                <w:rFonts w:eastAsia="Times New Roman"/>
                <w:sz w:val="24"/>
                <w:szCs w:val="24"/>
              </w:rPr>
              <w:t>​</w:t>
            </w:r>
          </w:p>
        </w:tc>
        <w:tc>
          <w:tcPr>
            <w:tcW w:w="2147" w:type="dxa"/>
            <w:hideMark/>
          </w:tcPr>
          <w:p w14:paraId="5D4F02AF" w14:textId="63F04603" w:rsidR="00AB43AF" w:rsidRPr="005267DD" w:rsidRDefault="00AB43AF"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5</w:t>
            </w:r>
            <w:r w:rsidRPr="005267DD">
              <w:rPr>
                <w:rFonts w:eastAsia="Times New Roman"/>
                <w:sz w:val="24"/>
                <w:szCs w:val="24"/>
              </w:rPr>
              <w:t>​</w:t>
            </w:r>
            <w:r>
              <w:rPr>
                <w:rFonts w:eastAsia="Times New Roman"/>
                <w:sz w:val="24"/>
                <w:szCs w:val="24"/>
              </w:rPr>
              <w:t>.</w:t>
            </w:r>
            <w:r w:rsidR="00FC0A87">
              <w:rPr>
                <w:rFonts w:eastAsia="Times New Roman"/>
                <w:sz w:val="24"/>
                <w:szCs w:val="24"/>
              </w:rPr>
              <w:t>20</w:t>
            </w:r>
          </w:p>
        </w:tc>
        <w:tc>
          <w:tcPr>
            <w:tcW w:w="2343" w:type="dxa"/>
          </w:tcPr>
          <w:p w14:paraId="2AF4DEFA" w14:textId="4911A961" w:rsidR="00AB43AF" w:rsidRPr="005267DD" w:rsidRDefault="00AB43AF" w:rsidP="00FC642E">
            <w:pPr>
              <w:spacing w:before="100" w:beforeAutospacing="1" w:after="100" w:afterAutospacing="1"/>
              <w:jc w:val="center"/>
              <w:textAlignment w:val="baseline"/>
              <w:rPr>
                <w:rFonts w:eastAsia="Times New Roman"/>
                <w:position w:val="1"/>
                <w:sz w:val="24"/>
                <w:szCs w:val="24"/>
              </w:rPr>
            </w:pPr>
            <w:r w:rsidRPr="005267DD">
              <w:rPr>
                <w:rFonts w:eastAsia="Times New Roman"/>
                <w:position w:val="1"/>
                <w:sz w:val="24"/>
                <w:szCs w:val="24"/>
              </w:rPr>
              <w:t>0.00</w:t>
            </w:r>
            <w:r w:rsidRPr="005267DD">
              <w:rPr>
                <w:rFonts w:eastAsia="Times New Roman"/>
                <w:sz w:val="24"/>
                <w:szCs w:val="24"/>
              </w:rPr>
              <w:t>​</w:t>
            </w:r>
          </w:p>
        </w:tc>
      </w:tr>
      <w:tr w:rsidR="00AB43AF" w:rsidRPr="005267DD" w14:paraId="37865DB0" w14:textId="77777777">
        <w:trPr>
          <w:gridAfter w:val="1"/>
          <w:wAfter w:w="2343" w:type="dxa"/>
          <w:trHeight w:val="53"/>
          <w:jc w:val="center"/>
        </w:trPr>
        <w:tc>
          <w:tcPr>
            <w:tcW w:w="1285" w:type="dxa"/>
            <w:hideMark/>
          </w:tcPr>
          <w:p w14:paraId="42D0DE0F" w14:textId="77777777" w:rsidR="00AB43AF" w:rsidRPr="005267DD" w:rsidRDefault="00AB43AF"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+Z</w:t>
            </w:r>
            <w:r w:rsidRPr="005267DD">
              <w:rPr>
                <w:rFonts w:eastAsia="Times New Roman"/>
                <w:sz w:val="24"/>
                <w:szCs w:val="24"/>
              </w:rPr>
              <w:t>​</w:t>
            </w:r>
          </w:p>
        </w:tc>
        <w:tc>
          <w:tcPr>
            <w:tcW w:w="2147" w:type="dxa"/>
            <w:hideMark/>
          </w:tcPr>
          <w:p w14:paraId="61E3B326" w14:textId="21ED9F90" w:rsidR="00AB43AF" w:rsidRPr="005267DD" w:rsidRDefault="00AB43AF" w:rsidP="00FC642E">
            <w:pPr>
              <w:spacing w:before="100" w:beforeAutospacing="1" w:after="100" w:afterAutospacing="1"/>
              <w:jc w:val="center"/>
              <w:textAlignment w:val="baseline"/>
              <w:rPr>
                <w:rFonts w:eastAsia="Times New Roman"/>
                <w:sz w:val="24"/>
                <w:szCs w:val="24"/>
              </w:rPr>
            </w:pPr>
            <w:r w:rsidRPr="005267DD">
              <w:rPr>
                <w:rFonts w:eastAsia="Times New Roman"/>
                <w:position w:val="1"/>
                <w:sz w:val="24"/>
                <w:szCs w:val="24"/>
              </w:rPr>
              <w:t>5</w:t>
            </w:r>
            <w:r w:rsidRPr="005267DD">
              <w:rPr>
                <w:rFonts w:eastAsia="Times New Roman"/>
                <w:sz w:val="24"/>
                <w:szCs w:val="24"/>
              </w:rPr>
              <w:t>​</w:t>
            </w:r>
            <w:r>
              <w:rPr>
                <w:rFonts w:eastAsia="Times New Roman"/>
                <w:sz w:val="24"/>
                <w:szCs w:val="24"/>
              </w:rPr>
              <w:t>.</w:t>
            </w:r>
            <w:r w:rsidR="00FC0A87">
              <w:rPr>
                <w:rFonts w:eastAsia="Times New Roman"/>
                <w:sz w:val="24"/>
                <w:szCs w:val="24"/>
              </w:rPr>
              <w:t>20</w:t>
            </w:r>
          </w:p>
        </w:tc>
        <w:tc>
          <w:tcPr>
            <w:tcW w:w="2343" w:type="dxa"/>
          </w:tcPr>
          <w:p w14:paraId="20781826" w14:textId="459BD065" w:rsidR="00AB43AF" w:rsidRPr="005267DD" w:rsidRDefault="00AB43AF" w:rsidP="00FC642E">
            <w:pPr>
              <w:spacing w:before="100" w:beforeAutospacing="1" w:after="100" w:afterAutospacing="1"/>
              <w:jc w:val="center"/>
              <w:textAlignment w:val="baseline"/>
              <w:rPr>
                <w:rFonts w:eastAsia="Times New Roman"/>
                <w:position w:val="1"/>
                <w:sz w:val="24"/>
                <w:szCs w:val="24"/>
              </w:rPr>
            </w:pPr>
            <w:r w:rsidRPr="005267DD">
              <w:rPr>
                <w:rFonts w:eastAsia="Times New Roman"/>
                <w:position w:val="1"/>
                <w:sz w:val="24"/>
                <w:szCs w:val="24"/>
              </w:rPr>
              <w:t>0.00</w:t>
            </w:r>
            <w:r w:rsidRPr="005267DD">
              <w:rPr>
                <w:rFonts w:eastAsia="Times New Roman"/>
                <w:sz w:val="24"/>
                <w:szCs w:val="24"/>
              </w:rPr>
              <w:t>​</w:t>
            </w:r>
          </w:p>
        </w:tc>
      </w:tr>
    </w:tbl>
    <w:p w14:paraId="31B9448F" w14:textId="2B3AE712" w:rsidR="00CC3E80" w:rsidRPr="005216B6" w:rsidRDefault="00FF5DB6" w:rsidP="00CC3E80">
      <w:pPr>
        <w:rPr>
          <w:b/>
          <w:lang w:val="en-US" w:eastAsia="ja-JP"/>
        </w:rPr>
      </w:pPr>
      <w:r>
        <w:rPr>
          <w:lang w:val="en-US" w:eastAsia="ja-JP"/>
        </w:rPr>
        <w:tab/>
      </w:r>
      <w:r w:rsidR="00CC3E80" w:rsidRPr="005216B6">
        <w:rPr>
          <w:lang w:val="en-US" w:eastAsia="ja-JP"/>
        </w:rPr>
        <w:t>A diode is also on the line that charges the battery with an external power supply.</w:t>
      </w:r>
      <w:r w:rsidR="00176979">
        <w:rPr>
          <w:b/>
          <w:lang w:val="en-US" w:eastAsia="ja-JP"/>
        </w:rPr>
        <w:t xml:space="preserve"> </w:t>
      </w:r>
      <w:r w:rsidR="00176979">
        <w:rPr>
          <w:lang w:val="en-US" w:eastAsia="ja-JP"/>
        </w:rPr>
        <w:t>I</w:t>
      </w:r>
      <w:r w:rsidR="00CC3E80" w:rsidRPr="005216B6">
        <w:rPr>
          <w:lang w:val="en-US" w:eastAsia="ja-JP"/>
        </w:rPr>
        <w:t>n the event of a short circuit between this diode and the access port that connects the external power supply, this diode can prevent backflow from the battery.</w:t>
      </w:r>
    </w:p>
    <w:p w14:paraId="1A71F0DF" w14:textId="5E920BF2" w:rsidR="00CC3E80" w:rsidRDefault="00176979" w:rsidP="04FAB6DA">
      <w:pPr>
        <w:rPr>
          <w:lang w:val="en-US" w:eastAsia="ja-JP"/>
        </w:rPr>
      </w:pPr>
      <w:r>
        <w:rPr>
          <w:lang w:val="en-US" w:eastAsia="ja-JP"/>
        </w:rPr>
        <w:tab/>
      </w:r>
      <w:proofErr w:type="gramStart"/>
      <w:r w:rsidR="00CC3E80" w:rsidRPr="679F209D">
        <w:rPr>
          <w:lang w:val="en-US" w:eastAsia="ja-JP"/>
        </w:rPr>
        <w:t>In order to</w:t>
      </w:r>
      <w:proofErr w:type="gramEnd"/>
      <w:r w:rsidR="00CC3E80" w:rsidRPr="679F209D">
        <w:rPr>
          <w:lang w:val="en-US" w:eastAsia="ja-JP"/>
        </w:rPr>
        <w:t xml:space="preserve"> check if current flows in the reverse direction of the diode, a</w:t>
      </w:r>
      <w:r w:rsidR="00CC3E80">
        <w:rPr>
          <w:lang w:val="en-US" w:eastAsia="ja-JP"/>
        </w:rPr>
        <w:t>n</w:t>
      </w:r>
      <w:r w:rsidR="00CC3E80" w:rsidRPr="679F209D">
        <w:rPr>
          <w:lang w:val="en-US" w:eastAsia="ja-JP"/>
        </w:rPr>
        <w:t xml:space="preserve"> </w:t>
      </w:r>
      <w:r w:rsidR="00CC3E80">
        <w:rPr>
          <w:lang w:val="en-US" w:eastAsia="ja-JP"/>
        </w:rPr>
        <w:t>electronic load</w:t>
      </w:r>
      <w:r w:rsidR="00CC3E80" w:rsidRPr="679F209D">
        <w:rPr>
          <w:lang w:val="en-US" w:eastAsia="ja-JP"/>
        </w:rPr>
        <w:t xml:space="preserve"> is connected </w:t>
      </w:r>
      <w:r w:rsidR="6D11608F" w:rsidRPr="679F209D">
        <w:rPr>
          <w:lang w:val="en-US" w:eastAsia="ja-JP"/>
        </w:rPr>
        <w:t>through the power supply terminal to draw current from the battery</w:t>
      </w:r>
      <w:r w:rsidR="00CC3E80" w:rsidRPr="679F209D">
        <w:rPr>
          <w:lang w:val="en-US" w:eastAsia="ja-JP"/>
        </w:rPr>
        <w:t xml:space="preserve"> (Figure6.2-</w:t>
      </w:r>
      <w:r w:rsidR="00331F32">
        <w:rPr>
          <w:lang w:val="en-US" w:eastAsia="ja-JP"/>
        </w:rPr>
        <w:t>4</w:t>
      </w:r>
      <w:r w:rsidR="00CC3E80" w:rsidRPr="679F209D">
        <w:rPr>
          <w:lang w:val="en-US" w:eastAsia="ja-JP"/>
        </w:rPr>
        <w:t>)</w:t>
      </w:r>
      <w:r w:rsidR="00CC3E80" w:rsidRPr="008949F3">
        <w:rPr>
          <w:lang w:val="en-US" w:eastAsia="ja-JP"/>
        </w:rPr>
        <w:t>.</w:t>
      </w:r>
      <w:r w:rsidR="00CC3E80">
        <w:rPr>
          <w:lang w:val="en-US" w:eastAsia="ja-JP"/>
        </w:rPr>
        <w:t xml:space="preserve"> </w:t>
      </w:r>
      <w:r w:rsidR="00CC3E80" w:rsidRPr="00F30535">
        <w:rPr>
          <w:lang w:val="en-US" w:eastAsia="ja-JP"/>
        </w:rPr>
        <w:t xml:space="preserve">The test results for FM </w:t>
      </w:r>
      <w:r w:rsidR="00CC3E80" w:rsidRPr="00F30535">
        <w:rPr>
          <w:lang w:val="en-US" w:eastAsia="ja-JP"/>
        </w:rPr>
        <w:lastRenderedPageBreak/>
        <w:t xml:space="preserve">are shown in Table 6.2-5. There is no reverse current flow (mA) from the diode towards the </w:t>
      </w:r>
      <w:r w:rsidR="47B9406B" w:rsidRPr="00F30535">
        <w:rPr>
          <w:lang w:val="en-US" w:eastAsia="ja-JP"/>
        </w:rPr>
        <w:t>electronic load</w:t>
      </w:r>
      <w:r w:rsidR="00CC3E80" w:rsidRPr="00F30535">
        <w:rPr>
          <w:lang w:val="en-US" w:eastAsia="ja-JP"/>
        </w:rPr>
        <w:t>. This proves that the diode functions properly in blocking substantial reverse currents from the battery.</w:t>
      </w:r>
    </w:p>
    <w:p w14:paraId="633A72F4" w14:textId="1E8C7F0B" w:rsidR="005A1944" w:rsidRDefault="00C47C65" w:rsidP="00AC1FBA">
      <w:pPr>
        <w:jc w:val="center"/>
      </w:pPr>
      <w:r w:rsidRPr="00C47C65">
        <w:rPr>
          <w:noProof/>
        </w:rPr>
        <w:drawing>
          <wp:inline distT="0" distB="0" distL="0" distR="0" wp14:anchorId="0EF27D13" wp14:editId="3D07576F">
            <wp:extent cx="5731510" cy="1562100"/>
            <wp:effectExtent l="0" t="0" r="2540" b="0"/>
            <wp:docPr id="991701496" name="Picture 1" descr="A diagram of a power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1496" name="Picture 1" descr="A diagram of a power supply&#10;&#10;Description automatically generated"/>
                    <pic:cNvPicPr/>
                  </pic:nvPicPr>
                  <pic:blipFill>
                    <a:blip r:embed="rId43"/>
                    <a:stretch>
                      <a:fillRect/>
                    </a:stretch>
                  </pic:blipFill>
                  <pic:spPr>
                    <a:xfrm>
                      <a:off x="0" y="0"/>
                      <a:ext cx="5731510" cy="1562100"/>
                    </a:xfrm>
                    <a:prstGeom prst="rect">
                      <a:avLst/>
                    </a:prstGeom>
                  </pic:spPr>
                </pic:pic>
              </a:graphicData>
            </a:graphic>
          </wp:inline>
        </w:drawing>
      </w:r>
      <w:del w:id="253" w:author="Yudai Etsunaga" w:date="2024-08-26T09:42:00Z">
        <w:r w:rsidR="008571EB" w:rsidDel="00DA5EE1">
          <w:tab/>
        </w:r>
      </w:del>
    </w:p>
    <w:p w14:paraId="33B08725" w14:textId="23E121ED" w:rsidR="0009628A" w:rsidRDefault="008720A9" w:rsidP="00AC1FBA">
      <w:pPr>
        <w:spacing w:after="240"/>
        <w:jc w:val="center"/>
        <w:rPr>
          <w:b/>
          <w:bCs/>
          <w:color w:val="000000" w:themeColor="text1"/>
          <w:sz w:val="22"/>
          <w:szCs w:val="22"/>
          <w:u w:val="single"/>
        </w:rPr>
      </w:pPr>
      <w:r w:rsidRPr="00FB58E8">
        <w:rPr>
          <w:b/>
          <w:bCs/>
          <w:color w:val="000000" w:themeColor="text1"/>
          <w:sz w:val="22"/>
          <w:szCs w:val="22"/>
          <w:u w:val="single"/>
        </w:rPr>
        <w:t>Figure 6.</w:t>
      </w:r>
      <w:r w:rsidR="0009628A">
        <w:rPr>
          <w:b/>
          <w:bCs/>
          <w:color w:val="000000" w:themeColor="text1"/>
          <w:sz w:val="22"/>
          <w:szCs w:val="22"/>
          <w:u w:val="single"/>
        </w:rPr>
        <w:t>3</w:t>
      </w:r>
      <w:r w:rsidRPr="00FB58E8">
        <w:rPr>
          <w:b/>
          <w:bCs/>
          <w:color w:val="000000" w:themeColor="text1"/>
          <w:sz w:val="22"/>
          <w:szCs w:val="22"/>
          <w:u w:val="single"/>
        </w:rPr>
        <w:t>-</w:t>
      </w:r>
      <w:r w:rsidR="00331F32">
        <w:rPr>
          <w:b/>
          <w:bCs/>
          <w:color w:val="000000" w:themeColor="text1"/>
          <w:sz w:val="22"/>
          <w:szCs w:val="22"/>
          <w:u w:val="single"/>
        </w:rPr>
        <w:t>4</w:t>
      </w:r>
      <w:r w:rsidRPr="00FB58E8">
        <w:rPr>
          <w:b/>
          <w:bCs/>
          <w:color w:val="000000" w:themeColor="text1"/>
          <w:sz w:val="22"/>
          <w:szCs w:val="22"/>
          <w:u w:val="single"/>
        </w:rPr>
        <w:t xml:space="preserve"> Diode Test Setup Block Diagram</w:t>
      </w:r>
    </w:p>
    <w:p w14:paraId="770DC073" w14:textId="71F806A2" w:rsidR="001443A3" w:rsidRPr="00972D7C" w:rsidRDefault="007801AC" w:rsidP="00972D7C">
      <w:pPr>
        <w:spacing w:after="240"/>
        <w:jc w:val="center"/>
        <w:rPr>
          <w:b/>
          <w:bCs/>
          <w:color w:val="000000" w:themeColor="text1"/>
          <w:sz w:val="22"/>
          <w:szCs w:val="22"/>
          <w:u w:val="single"/>
        </w:rPr>
      </w:pPr>
      <w:r w:rsidRPr="00BD0AD3">
        <w:rPr>
          <w:b/>
          <w:bCs/>
          <w:noProof/>
          <w:color w:val="000000" w:themeColor="text1"/>
          <w:sz w:val="22"/>
          <w:szCs w:val="22"/>
        </w:rPr>
        <w:drawing>
          <wp:inline distT="0" distB="0" distL="0" distR="0" wp14:anchorId="0799B7FE" wp14:editId="138F54D6">
            <wp:extent cx="4045663" cy="2275797"/>
            <wp:effectExtent l="0" t="0" r="0" b="0"/>
            <wp:docPr id="158550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89832" cy="2300643"/>
                    </a:xfrm>
                    <a:prstGeom prst="rect">
                      <a:avLst/>
                    </a:prstGeom>
                    <a:noFill/>
                  </pic:spPr>
                </pic:pic>
              </a:graphicData>
            </a:graphic>
          </wp:inline>
        </w:drawing>
      </w:r>
    </w:p>
    <w:p w14:paraId="1F998E5B" w14:textId="25C827DE" w:rsidR="008B490E" w:rsidRDefault="008B490E" w:rsidP="008B490E">
      <w:pPr>
        <w:spacing w:line="240" w:lineRule="auto"/>
        <w:ind w:right="-240"/>
        <w:jc w:val="center"/>
        <w:rPr>
          <w:b/>
          <w:bCs/>
          <w:color w:val="000000" w:themeColor="text1"/>
          <w:u w:val="single"/>
        </w:rPr>
      </w:pPr>
      <w:r w:rsidRPr="00FB58E8">
        <w:rPr>
          <w:b/>
          <w:bCs/>
          <w:color w:val="000000" w:themeColor="text1"/>
          <w:sz w:val="22"/>
          <w:szCs w:val="22"/>
          <w:u w:val="single"/>
        </w:rPr>
        <w:t>Figure 6.</w:t>
      </w:r>
      <w:r w:rsidR="0009628A">
        <w:rPr>
          <w:b/>
          <w:bCs/>
          <w:color w:val="000000" w:themeColor="text1"/>
          <w:sz w:val="22"/>
          <w:szCs w:val="22"/>
          <w:u w:val="single"/>
        </w:rPr>
        <w:t>3</w:t>
      </w:r>
      <w:r w:rsidRPr="00FB58E8">
        <w:rPr>
          <w:b/>
          <w:bCs/>
          <w:color w:val="000000" w:themeColor="text1"/>
          <w:sz w:val="22"/>
          <w:szCs w:val="22"/>
          <w:u w:val="single"/>
        </w:rPr>
        <w:t>-</w:t>
      </w:r>
      <w:r w:rsidR="00331F32">
        <w:rPr>
          <w:b/>
          <w:bCs/>
          <w:color w:val="000000" w:themeColor="text1"/>
          <w:sz w:val="22"/>
          <w:szCs w:val="22"/>
          <w:u w:val="single"/>
        </w:rPr>
        <w:t>5</w:t>
      </w:r>
      <w:r w:rsidR="00331F32" w:rsidRPr="00FB58E8">
        <w:rPr>
          <w:b/>
          <w:bCs/>
          <w:color w:val="000000" w:themeColor="text1"/>
          <w:sz w:val="22"/>
          <w:szCs w:val="22"/>
          <w:u w:val="single"/>
        </w:rPr>
        <w:t xml:space="preserve"> </w:t>
      </w:r>
      <w:r w:rsidRPr="00FB58E8">
        <w:rPr>
          <w:b/>
          <w:bCs/>
          <w:color w:val="000000" w:themeColor="text1"/>
          <w:sz w:val="22"/>
          <w:szCs w:val="22"/>
          <w:u w:val="single"/>
        </w:rPr>
        <w:t xml:space="preserve">Actual </w:t>
      </w:r>
      <w:r w:rsidRPr="00FB58E8">
        <w:rPr>
          <w:b/>
          <w:bCs/>
          <w:color w:val="000000" w:themeColor="text1"/>
          <w:u w:val="single"/>
        </w:rPr>
        <w:t>Test Setup</w:t>
      </w:r>
    </w:p>
    <w:p w14:paraId="630176C0" w14:textId="77777777" w:rsidR="00972D7C" w:rsidRDefault="00972D7C" w:rsidP="00176979">
      <w:pPr>
        <w:spacing w:line="240" w:lineRule="auto"/>
        <w:ind w:right="-240"/>
        <w:rPr>
          <w:b/>
          <w:color w:val="000000" w:themeColor="text1"/>
          <w:u w:val="single"/>
          <w:lang w:eastAsia="ja-JP"/>
        </w:rPr>
      </w:pPr>
    </w:p>
    <w:p w14:paraId="27140345" w14:textId="77777777" w:rsidR="006D21F2" w:rsidRDefault="006D21F2" w:rsidP="00176979">
      <w:pPr>
        <w:spacing w:line="240" w:lineRule="auto"/>
        <w:ind w:right="-240"/>
        <w:rPr>
          <w:b/>
          <w:bCs/>
          <w:color w:val="000000" w:themeColor="text1"/>
          <w:u w:val="single"/>
          <w:lang w:eastAsia="ja-JP"/>
        </w:rPr>
      </w:pPr>
    </w:p>
    <w:p w14:paraId="2BA24194" w14:textId="50F9FE28" w:rsidR="00972D7C" w:rsidRDefault="00972D7C" w:rsidP="00972D7C">
      <w:pPr>
        <w:pStyle w:val="4"/>
        <w:jc w:val="center"/>
        <w:rPr>
          <w:color w:val="000000" w:themeColor="text1"/>
          <w:u w:val="single"/>
        </w:rPr>
      </w:pPr>
      <w:r w:rsidRPr="00B775F1">
        <w:rPr>
          <w:color w:val="000000" w:themeColor="text1"/>
          <w:u w:val="single"/>
        </w:rPr>
        <w:t>Table 6.</w:t>
      </w:r>
      <w:r w:rsidR="0009628A">
        <w:rPr>
          <w:color w:val="000000" w:themeColor="text1"/>
          <w:u w:val="single"/>
        </w:rPr>
        <w:t>3</w:t>
      </w:r>
      <w:r w:rsidRPr="00B775F1">
        <w:rPr>
          <w:color w:val="000000" w:themeColor="text1"/>
          <w:u w:val="single"/>
        </w:rPr>
        <w:t>-</w:t>
      </w:r>
      <w:r w:rsidR="009F7B50">
        <w:rPr>
          <w:color w:val="000000" w:themeColor="text1"/>
          <w:u w:val="single"/>
        </w:rPr>
        <w:t>2</w:t>
      </w:r>
      <w:r>
        <w:rPr>
          <w:color w:val="000000" w:themeColor="text1"/>
          <w:u w:val="single"/>
        </w:rPr>
        <w:t xml:space="preserve"> </w:t>
      </w:r>
      <w:r w:rsidRPr="00B775F1">
        <w:rPr>
          <w:color w:val="000000" w:themeColor="text1"/>
          <w:u w:val="single"/>
        </w:rPr>
        <w:t>Diode Test Results</w:t>
      </w:r>
      <w:r>
        <w:rPr>
          <w:color w:val="000000" w:themeColor="text1"/>
          <w:u w:val="single"/>
        </w:rPr>
        <w:t xml:space="preserve"> for Charging Line</w:t>
      </w:r>
    </w:p>
    <w:tbl>
      <w:tblPr>
        <w:tblStyle w:val="ac"/>
        <w:tblW w:w="0" w:type="auto"/>
        <w:jc w:val="center"/>
        <w:tblLook w:val="04A0" w:firstRow="1" w:lastRow="0" w:firstColumn="1" w:lastColumn="0" w:noHBand="0" w:noVBand="1"/>
      </w:tblPr>
      <w:tblGrid>
        <w:gridCol w:w="1809"/>
        <w:gridCol w:w="1843"/>
        <w:gridCol w:w="2126"/>
        <w:gridCol w:w="2127"/>
      </w:tblGrid>
      <w:tr w:rsidR="00D84162" w14:paraId="520F1C86" w14:textId="7FFDD021" w:rsidTr="00AC1FBA">
        <w:trPr>
          <w:jc w:val="center"/>
        </w:trPr>
        <w:tc>
          <w:tcPr>
            <w:tcW w:w="1809" w:type="dxa"/>
          </w:tcPr>
          <w:p w14:paraId="255FF2EE" w14:textId="1DDC74A8" w:rsidR="00D84162" w:rsidRPr="00D84162" w:rsidRDefault="00D84162" w:rsidP="00D84162">
            <w:pPr>
              <w:rPr>
                <w:b/>
                <w:bCs/>
              </w:rPr>
            </w:pPr>
            <w:bookmarkStart w:id="254" w:name="_Hlk161096456"/>
            <w:r w:rsidRPr="00D84162">
              <w:rPr>
                <w:b/>
                <w:bCs/>
              </w:rPr>
              <w:t xml:space="preserve">Set Load Voltage </w:t>
            </w:r>
            <w:r w:rsidR="19D4E012" w:rsidRPr="222A8B99">
              <w:rPr>
                <w:b/>
                <w:bCs/>
              </w:rPr>
              <w:t>(V)</w:t>
            </w:r>
          </w:p>
        </w:tc>
        <w:tc>
          <w:tcPr>
            <w:tcW w:w="1843" w:type="dxa"/>
          </w:tcPr>
          <w:p w14:paraId="6CF74AA2" w14:textId="0F546C8E" w:rsidR="00D84162" w:rsidRPr="00D84162" w:rsidRDefault="00D84162" w:rsidP="00D84162">
            <w:pPr>
              <w:rPr>
                <w:b/>
                <w:bCs/>
              </w:rPr>
            </w:pPr>
            <w:r w:rsidRPr="00D84162">
              <w:rPr>
                <w:b/>
                <w:bCs/>
              </w:rPr>
              <w:t xml:space="preserve">Set Load Current </w:t>
            </w:r>
            <w:r w:rsidR="4151557F" w:rsidRPr="4C26C17E">
              <w:rPr>
                <w:b/>
                <w:bCs/>
              </w:rPr>
              <w:t>(A)</w:t>
            </w:r>
          </w:p>
        </w:tc>
        <w:tc>
          <w:tcPr>
            <w:tcW w:w="2126" w:type="dxa"/>
          </w:tcPr>
          <w:p w14:paraId="65F70F34" w14:textId="749376E2" w:rsidR="00D84162" w:rsidRPr="00D84162" w:rsidRDefault="00D84162" w:rsidP="00D84162">
            <w:pPr>
              <w:rPr>
                <w:b/>
                <w:bCs/>
              </w:rPr>
            </w:pPr>
            <w:r w:rsidRPr="00D84162">
              <w:rPr>
                <w:b/>
                <w:bCs/>
              </w:rPr>
              <w:t xml:space="preserve">Actual Load Voltage </w:t>
            </w:r>
            <w:r w:rsidR="78C11FE2" w:rsidRPr="4C26C17E">
              <w:rPr>
                <w:b/>
                <w:bCs/>
              </w:rPr>
              <w:t>(V)</w:t>
            </w:r>
          </w:p>
        </w:tc>
        <w:tc>
          <w:tcPr>
            <w:tcW w:w="2127" w:type="dxa"/>
          </w:tcPr>
          <w:p w14:paraId="47267946" w14:textId="06D8330E" w:rsidR="00D84162" w:rsidRPr="00D84162" w:rsidRDefault="00D84162" w:rsidP="00D84162">
            <w:pPr>
              <w:rPr>
                <w:b/>
                <w:bCs/>
              </w:rPr>
            </w:pPr>
            <w:r w:rsidRPr="00D84162">
              <w:rPr>
                <w:b/>
                <w:bCs/>
              </w:rPr>
              <w:t xml:space="preserve">Actual Load Current </w:t>
            </w:r>
            <w:r w:rsidR="30F7E83B" w:rsidRPr="4C26C17E">
              <w:rPr>
                <w:b/>
                <w:bCs/>
              </w:rPr>
              <w:t>(A)</w:t>
            </w:r>
          </w:p>
        </w:tc>
      </w:tr>
      <w:tr w:rsidR="00D84162" w14:paraId="3648C2FC" w14:textId="2A0752DD" w:rsidTr="00AC1FBA">
        <w:trPr>
          <w:jc w:val="center"/>
        </w:trPr>
        <w:tc>
          <w:tcPr>
            <w:tcW w:w="1809" w:type="dxa"/>
          </w:tcPr>
          <w:p w14:paraId="28C62A55" w14:textId="0AAE315D" w:rsidR="00D84162" w:rsidRDefault="00D84162" w:rsidP="00D84162">
            <w:r>
              <w:t>5.0</w:t>
            </w:r>
            <w:r w:rsidR="386B9128">
              <w:t>0</w:t>
            </w:r>
          </w:p>
        </w:tc>
        <w:tc>
          <w:tcPr>
            <w:tcW w:w="1843" w:type="dxa"/>
          </w:tcPr>
          <w:p w14:paraId="5552B6B3" w14:textId="57A87BB9" w:rsidR="00D84162" w:rsidRDefault="00D84162" w:rsidP="00D84162">
            <w:r>
              <w:t>1</w:t>
            </w:r>
            <w:r w:rsidR="279CE432">
              <w:t>.00</w:t>
            </w:r>
            <w:r w:rsidR="233A98D7">
              <w:t>0</w:t>
            </w:r>
            <w:r>
              <w:t xml:space="preserve"> </w:t>
            </w:r>
          </w:p>
        </w:tc>
        <w:tc>
          <w:tcPr>
            <w:tcW w:w="2126" w:type="dxa"/>
          </w:tcPr>
          <w:p w14:paraId="6137D73A" w14:textId="759F5839" w:rsidR="00D84162" w:rsidRDefault="00D84162" w:rsidP="00D84162">
            <w:r>
              <w:t>0.2</w:t>
            </w:r>
            <w:r w:rsidR="007801AC">
              <w:t>76</w:t>
            </w:r>
          </w:p>
        </w:tc>
        <w:tc>
          <w:tcPr>
            <w:tcW w:w="2127" w:type="dxa"/>
          </w:tcPr>
          <w:p w14:paraId="7602B95B" w14:textId="7D0871BF" w:rsidR="00D84162" w:rsidRDefault="00D84162" w:rsidP="00D84162">
            <w:r>
              <w:t>0</w:t>
            </w:r>
            <w:r w:rsidR="69261AB1">
              <w:t>.00</w:t>
            </w:r>
            <w:r w:rsidR="263ACAA5">
              <w:t>0</w:t>
            </w:r>
            <w:r>
              <w:t xml:space="preserve"> </w:t>
            </w:r>
          </w:p>
        </w:tc>
      </w:tr>
      <w:bookmarkEnd w:id="254"/>
    </w:tbl>
    <w:p w14:paraId="4B5CCBF3" w14:textId="77777777" w:rsidR="00AC1FBA" w:rsidRDefault="00AC1FBA" w:rsidP="00CC3E80"/>
    <w:p w14:paraId="34440D70" w14:textId="77777777" w:rsidR="00FF5DB6" w:rsidRDefault="00FF5DB6" w:rsidP="00CC3E80"/>
    <w:p w14:paraId="795EEA90" w14:textId="77777777" w:rsidR="00594445" w:rsidRPr="00CC3E80" w:rsidRDefault="00594445" w:rsidP="00CC3E80">
      <w:pPr>
        <w:rPr>
          <w:lang w:eastAsia="ja-JP"/>
        </w:rPr>
      </w:pPr>
    </w:p>
    <w:p w14:paraId="4CF34D35" w14:textId="2F7816AB" w:rsidR="0068585E" w:rsidRPr="00E41F4D" w:rsidRDefault="0068585E" w:rsidP="00FF0378">
      <w:pPr>
        <w:rPr>
          <w:b/>
          <w:bCs/>
        </w:rPr>
      </w:pPr>
      <w:r w:rsidRPr="00CE19D5">
        <w:rPr>
          <w:rFonts w:hint="eastAsia"/>
          <w:b/>
          <w:bCs/>
        </w:rPr>
        <w:t>6</w:t>
      </w:r>
      <w:r w:rsidRPr="00CE19D5">
        <w:rPr>
          <w:b/>
          <w:bCs/>
        </w:rPr>
        <w:t xml:space="preserve">.4 </w:t>
      </w:r>
      <w:bookmarkStart w:id="255" w:name="_Hlk175569588"/>
      <w:r w:rsidRPr="00CE19D5">
        <w:rPr>
          <w:b/>
          <w:bCs/>
        </w:rPr>
        <w:t>MOSFET Test</w:t>
      </w:r>
      <w:bookmarkStart w:id="256" w:name="_Toc128569944"/>
      <w:bookmarkEnd w:id="255"/>
      <w:ins w:id="257" w:author="Yudai Etsunaga" w:date="2024-08-26T09:42:00Z">
        <w:r w:rsidR="00DA5EE1">
          <w:rPr>
            <w:b/>
            <w:bCs/>
            <w:lang w:val="en-US" w:eastAsia="ja-JP"/>
          </w:rPr>
          <w:t xml:space="preserve">: </w:t>
        </w:r>
      </w:ins>
      <w:r w:rsidR="00DA5EE1" w:rsidRPr="00FF0378">
        <w:rPr>
          <w:rFonts w:hint="eastAsia"/>
          <w:bCs/>
          <w:color w:val="000000" w:themeColor="text1"/>
          <w:lang w:eastAsia="ja-JP"/>
        </w:rPr>
        <w:t>M</w:t>
      </w:r>
      <w:r w:rsidR="00DA5EE1" w:rsidRPr="00FF0378">
        <w:rPr>
          <w:bCs/>
          <w:color w:val="000000" w:themeColor="text1"/>
        </w:rPr>
        <w:t>OSFETs are controlled by mechanical deployment switches, hence their functionality can be summarized as from functionality of deployment switches.</w:t>
      </w:r>
      <w:bookmarkEnd w:id="256"/>
      <w:r w:rsidRPr="00FF0378">
        <w:rPr>
          <w:bCs/>
          <w:color w:val="000000" w:themeColor="text1"/>
        </w:rPr>
        <w:t xml:space="preserve"> </w:t>
      </w:r>
    </w:p>
    <w:p w14:paraId="2CE5D40E" w14:textId="77777777" w:rsidR="0068585E" w:rsidRDefault="0068585E" w:rsidP="0068585E">
      <w:pPr>
        <w:pStyle w:val="ad"/>
        <w:ind w:leftChars="0" w:left="420"/>
        <w:rPr>
          <w:b/>
          <w:bCs/>
        </w:rPr>
      </w:pPr>
    </w:p>
    <w:p w14:paraId="0804E2D9" w14:textId="2E6EDB87" w:rsidR="0068585E" w:rsidRDefault="0068585E" w:rsidP="0068585E">
      <w:r w:rsidRPr="004A5CC0">
        <w:t>As per Figure 4.2 (EPS Inhibit Block Diagram), SepSW1 and SepSW</w:t>
      </w:r>
      <w:r>
        <w:t>2</w:t>
      </w:r>
      <w:r w:rsidRPr="004A5CC0">
        <w:t xml:space="preserve"> are controlled by DepSW1. SepSW</w:t>
      </w:r>
      <w:r>
        <w:t>3</w:t>
      </w:r>
      <w:r w:rsidRPr="004A5CC0">
        <w:t xml:space="preserve"> is controlled by DepSW3, and SepSW</w:t>
      </w:r>
      <w:r>
        <w:t>4</w:t>
      </w:r>
      <w:r w:rsidRPr="004A5CC0">
        <w:t xml:space="preserve"> is controlled by DepSW</w:t>
      </w:r>
      <w:r w:rsidR="00435749">
        <w:t>2</w:t>
      </w:r>
      <w:r w:rsidRPr="004A5CC0">
        <w:t>.</w:t>
      </w:r>
      <w:r>
        <w:t xml:space="preserve"> </w:t>
      </w:r>
    </w:p>
    <w:p w14:paraId="3E7F566E" w14:textId="6DE89B43" w:rsidR="0068585E" w:rsidRDefault="0068585E" w:rsidP="0068585E">
      <w:r w:rsidRPr="31CBC3DB">
        <w:rPr>
          <w:lang w:val="en-US"/>
        </w:rPr>
        <w:t xml:space="preserve">Separation Switches are the inhibit switches, and their verification </w:t>
      </w:r>
      <w:proofErr w:type="gramStart"/>
      <w:r w:rsidRPr="31CBC3DB">
        <w:rPr>
          <w:lang w:val="en-US"/>
        </w:rPr>
        <w:t>method</w:t>
      </w:r>
      <w:r w:rsidR="00B71FE1" w:rsidRPr="31CBC3DB">
        <w:rPr>
          <w:lang w:val="en-US"/>
        </w:rPr>
        <w:t>s  a</w:t>
      </w:r>
      <w:r w:rsidR="0006188D" w:rsidRPr="31CBC3DB">
        <w:rPr>
          <w:lang w:val="en-US"/>
        </w:rPr>
        <w:t>re</w:t>
      </w:r>
      <w:proofErr w:type="gramEnd"/>
      <w:r w:rsidR="0006188D" w:rsidRPr="31CBC3DB">
        <w:rPr>
          <w:lang w:val="en-US"/>
        </w:rPr>
        <w:t xml:space="preserve"> as described</w:t>
      </w:r>
      <w:r w:rsidRPr="31CBC3DB">
        <w:rPr>
          <w:lang w:val="en-US"/>
        </w:rPr>
        <w:t xml:space="preserve"> below:</w:t>
      </w:r>
    </w:p>
    <w:p w14:paraId="707B740A" w14:textId="77777777" w:rsidR="00AC1FBA" w:rsidRDefault="00AC1FBA" w:rsidP="0068585E"/>
    <w:p w14:paraId="36238B42" w14:textId="0F9955A6" w:rsidR="0068585E" w:rsidRPr="00993E05" w:rsidRDefault="00AC1FBA" w:rsidP="0068585E">
      <w:r w:rsidRPr="00EF4E31">
        <w:rPr>
          <w:b/>
          <w:bCs/>
        </w:rPr>
        <w:t>SepSW</w:t>
      </w:r>
      <w:proofErr w:type="gramStart"/>
      <w:r>
        <w:rPr>
          <w:b/>
          <w:bCs/>
        </w:rPr>
        <w:t>1</w:t>
      </w:r>
      <w:r w:rsidRPr="00EF4E31">
        <w:rPr>
          <w:b/>
          <w:bCs/>
        </w:rPr>
        <w:t>:</w:t>
      </w:r>
      <w:r w:rsidR="0068585E" w:rsidRPr="63FB574E">
        <w:rPr>
          <w:lang w:val="en-US"/>
        </w:rPr>
        <w:t>Is</w:t>
      </w:r>
      <w:proofErr w:type="gramEnd"/>
      <w:r w:rsidR="0068585E" w:rsidRPr="63FB574E">
        <w:rPr>
          <w:lang w:val="en-US"/>
        </w:rPr>
        <w:t xml:space="preserve"> controlled by DepSW1 mechanical switch, and is between the solar panels and the battery. Hence when DepSW1 is released, solar panels should supply power to battery to charge. But if DepSW1 is pressed, SepSW1 should </w:t>
      </w:r>
      <w:proofErr w:type="gramStart"/>
      <w:r w:rsidR="0068585E" w:rsidRPr="63FB574E">
        <w:rPr>
          <w:lang w:val="en-US"/>
        </w:rPr>
        <w:t>open</w:t>
      </w:r>
      <w:proofErr w:type="gramEnd"/>
      <w:r w:rsidR="0068585E" w:rsidRPr="63FB574E">
        <w:rPr>
          <w:lang w:val="en-US"/>
        </w:rPr>
        <w:t xml:space="preserve"> and Supplied Voltage should read 0V.</w:t>
      </w:r>
    </w:p>
    <w:p w14:paraId="0CA23FE4" w14:textId="77777777" w:rsidR="0068585E" w:rsidRPr="00630CC9" w:rsidRDefault="0068585E" w:rsidP="0068585E">
      <w:pPr>
        <w:pStyle w:val="ad"/>
        <w:ind w:leftChars="0" w:left="420"/>
        <w:rPr>
          <w:b/>
          <w:bCs/>
        </w:rPr>
      </w:pPr>
    </w:p>
    <w:p w14:paraId="26528F7E" w14:textId="1055722E" w:rsidR="0068585E" w:rsidRDefault="0068585E" w:rsidP="0068585E">
      <w:r w:rsidRPr="00EF4E31">
        <w:rPr>
          <w:b/>
          <w:bCs/>
        </w:rPr>
        <w:t>SepSW</w:t>
      </w:r>
      <w:proofErr w:type="gramStart"/>
      <w:r w:rsidRPr="00EF4E31">
        <w:rPr>
          <w:b/>
          <w:bCs/>
        </w:rPr>
        <w:t>2:</w:t>
      </w:r>
      <w:r w:rsidRPr="31C935E4">
        <w:rPr>
          <w:lang w:val="en-US"/>
        </w:rPr>
        <w:t>Is</w:t>
      </w:r>
      <w:proofErr w:type="gramEnd"/>
      <w:r w:rsidRPr="31C935E4">
        <w:rPr>
          <w:lang w:val="en-US"/>
        </w:rPr>
        <w:t xml:space="preserve"> controlled by DepSW2 mechanical switch and is between the battery negative terminal and satellite ground. Hence when DepSW2 is released, the battery should supply power to the loads, and serial </w:t>
      </w:r>
      <w:r w:rsidRPr="31C935E4">
        <w:rPr>
          <w:lang w:val="en-US"/>
        </w:rPr>
        <w:lastRenderedPageBreak/>
        <w:t xml:space="preserve">data will be displayed on screen. But if DepSW2 is pressed, SepSW2 should open and the battery power will be cut off, hence no power supply to the </w:t>
      </w:r>
      <w:proofErr w:type="gramStart"/>
      <w:r w:rsidRPr="31C935E4">
        <w:rPr>
          <w:lang w:val="en-US"/>
        </w:rPr>
        <w:t>load;</w:t>
      </w:r>
      <w:proofErr w:type="gramEnd"/>
      <w:r w:rsidRPr="31C935E4">
        <w:rPr>
          <w:lang w:val="en-US"/>
        </w:rPr>
        <w:t xml:space="preserve"> meaning no serial data output.</w:t>
      </w:r>
    </w:p>
    <w:p w14:paraId="50CC6EFE" w14:textId="77777777" w:rsidR="0068585E" w:rsidRPr="00AC1FBA" w:rsidRDefault="0068585E" w:rsidP="0068585E">
      <w:pPr>
        <w:rPr>
          <w:b/>
          <w:bCs/>
        </w:rPr>
      </w:pPr>
    </w:p>
    <w:p w14:paraId="33A675A8" w14:textId="1558734F" w:rsidR="0068585E" w:rsidRDefault="0068585E" w:rsidP="0068585E">
      <w:r w:rsidRPr="00AC1FBA">
        <w:rPr>
          <w:b/>
          <w:bCs/>
        </w:rPr>
        <w:t>SepSW</w:t>
      </w:r>
      <w:proofErr w:type="gramStart"/>
      <w:r w:rsidRPr="00AC1FBA">
        <w:rPr>
          <w:b/>
          <w:bCs/>
        </w:rPr>
        <w:t>3:</w:t>
      </w:r>
      <w:r w:rsidRPr="63FB574E">
        <w:rPr>
          <w:lang w:val="en-US"/>
        </w:rPr>
        <w:t>Is</w:t>
      </w:r>
      <w:proofErr w:type="gramEnd"/>
      <w:r w:rsidRPr="63FB574E">
        <w:rPr>
          <w:lang w:val="en-US"/>
        </w:rPr>
        <w:t xml:space="preserve"> controlled by DepSW</w:t>
      </w:r>
      <w:ins w:id="258" w:author="Yudai Etsunaga" w:date="2024-08-26T10:34:00Z">
        <w:r w:rsidR="00C57F49">
          <w:rPr>
            <w:lang w:val="en-US"/>
          </w:rPr>
          <w:t>1</w:t>
        </w:r>
      </w:ins>
      <w:del w:id="259" w:author="Yudai Etsunaga" w:date="2024-08-26T10:34:00Z">
        <w:r w:rsidRPr="63FB574E" w:rsidDel="00C57F49">
          <w:rPr>
            <w:lang w:val="en-US"/>
          </w:rPr>
          <w:delText>3</w:delText>
        </w:r>
      </w:del>
      <w:r w:rsidRPr="63FB574E">
        <w:rPr>
          <w:lang w:val="en-US"/>
        </w:rPr>
        <w:t xml:space="preserve"> mechanical switch and is between the battery and the load. Hence when DepSW</w:t>
      </w:r>
      <w:ins w:id="260" w:author="Yudai Etsunaga" w:date="2024-08-26T10:34:00Z">
        <w:r w:rsidR="00C57F49">
          <w:rPr>
            <w:lang w:val="en-US"/>
          </w:rPr>
          <w:t>1</w:t>
        </w:r>
      </w:ins>
      <w:del w:id="261" w:author="Yudai Etsunaga" w:date="2024-08-26T10:34:00Z">
        <w:r w:rsidRPr="63FB574E" w:rsidDel="00C57F49">
          <w:rPr>
            <w:lang w:val="en-US"/>
          </w:rPr>
          <w:delText>3</w:delText>
        </w:r>
      </w:del>
      <w:r w:rsidRPr="63FB574E">
        <w:rPr>
          <w:lang w:val="en-US"/>
        </w:rPr>
        <w:t xml:space="preserve"> is released, battery should supply power to </w:t>
      </w:r>
      <w:proofErr w:type="gramStart"/>
      <w:r w:rsidRPr="63FB574E">
        <w:rPr>
          <w:lang w:val="en-US"/>
        </w:rPr>
        <w:t>load</w:t>
      </w:r>
      <w:proofErr w:type="gramEnd"/>
      <w:r w:rsidRPr="63FB574E">
        <w:rPr>
          <w:lang w:val="en-US"/>
        </w:rPr>
        <w:t xml:space="preserve"> and serial data will be displayed on monitor. But if DepSW</w:t>
      </w:r>
      <w:ins w:id="262" w:author="Yudai Etsunaga" w:date="2024-08-26T10:34:00Z">
        <w:r w:rsidR="00C57F49">
          <w:rPr>
            <w:lang w:val="en-US"/>
          </w:rPr>
          <w:t>1</w:t>
        </w:r>
      </w:ins>
      <w:del w:id="263" w:author="Yudai Etsunaga" w:date="2024-08-26T10:34:00Z">
        <w:r w:rsidRPr="63FB574E" w:rsidDel="00C57F49">
          <w:rPr>
            <w:lang w:val="en-US"/>
          </w:rPr>
          <w:delText>3</w:delText>
        </w:r>
      </w:del>
      <w:r w:rsidRPr="63FB574E">
        <w:rPr>
          <w:lang w:val="en-US"/>
        </w:rPr>
        <w:t xml:space="preserve"> is pressed, SepSW3 should open and there will be no power supplied to the load side.</w:t>
      </w:r>
    </w:p>
    <w:p w14:paraId="2F57C4A3" w14:textId="77777777" w:rsidR="0068585E" w:rsidRDefault="0068585E" w:rsidP="0068585E">
      <w:pPr>
        <w:rPr>
          <w:b/>
          <w:bCs/>
        </w:rPr>
      </w:pPr>
    </w:p>
    <w:p w14:paraId="1DED2994" w14:textId="76D2D202" w:rsidR="0068585E" w:rsidRPr="000C6648" w:rsidRDefault="0068585E" w:rsidP="0068585E">
      <w:r w:rsidRPr="007F3484">
        <w:rPr>
          <w:b/>
          <w:bCs/>
        </w:rPr>
        <w:t>SepSW</w:t>
      </w:r>
      <w:proofErr w:type="gramStart"/>
      <w:r w:rsidRPr="007F3484">
        <w:rPr>
          <w:b/>
          <w:bCs/>
        </w:rPr>
        <w:t>4:</w:t>
      </w:r>
      <w:r w:rsidRPr="63FB574E">
        <w:rPr>
          <w:lang w:val="en-US"/>
        </w:rPr>
        <w:t>Is</w:t>
      </w:r>
      <w:proofErr w:type="gramEnd"/>
      <w:r w:rsidRPr="63FB574E">
        <w:rPr>
          <w:lang w:val="en-US"/>
        </w:rPr>
        <w:t xml:space="preserve"> controlled by DepSW</w:t>
      </w:r>
      <w:ins w:id="264" w:author="Yudai Etsunaga" w:date="2024-08-26T10:34:00Z">
        <w:r w:rsidR="00C57F49">
          <w:rPr>
            <w:lang w:val="en-US"/>
          </w:rPr>
          <w:t>3</w:t>
        </w:r>
      </w:ins>
      <w:del w:id="265" w:author="Yudai Etsunaga" w:date="2024-08-26T10:34:00Z">
        <w:r w:rsidR="00435749" w:rsidRPr="63FB574E" w:rsidDel="00C57F49">
          <w:rPr>
            <w:lang w:val="en-US"/>
          </w:rPr>
          <w:delText>2</w:delText>
        </w:r>
      </w:del>
      <w:r w:rsidRPr="63FB574E">
        <w:rPr>
          <w:lang w:val="en-US"/>
        </w:rPr>
        <w:t xml:space="preserve"> mechanical switch and is also between the battery and the load. Hence when DepSW3 is released, battery should supply power to </w:t>
      </w:r>
      <w:proofErr w:type="gramStart"/>
      <w:r w:rsidRPr="63FB574E">
        <w:rPr>
          <w:lang w:val="en-US"/>
        </w:rPr>
        <w:t>load</w:t>
      </w:r>
      <w:proofErr w:type="gramEnd"/>
      <w:r w:rsidRPr="63FB574E">
        <w:rPr>
          <w:lang w:val="en-US"/>
        </w:rPr>
        <w:t xml:space="preserve"> and serial data will be displayed on monitor. But if DepSW</w:t>
      </w:r>
      <w:ins w:id="266" w:author="Yudai Etsunaga" w:date="2024-08-26T10:34:00Z">
        <w:r w:rsidR="00C57F49">
          <w:rPr>
            <w:lang w:val="en-US"/>
          </w:rPr>
          <w:t>3</w:t>
        </w:r>
      </w:ins>
      <w:del w:id="267" w:author="Yudai Etsunaga" w:date="2024-08-26T10:34:00Z">
        <w:r w:rsidR="00435749" w:rsidRPr="63FB574E" w:rsidDel="00C57F49">
          <w:rPr>
            <w:lang w:val="en-US"/>
          </w:rPr>
          <w:delText>2</w:delText>
        </w:r>
      </w:del>
      <w:r w:rsidRPr="63FB574E">
        <w:rPr>
          <w:lang w:val="en-US"/>
        </w:rPr>
        <w:t xml:space="preserve"> is pressed, SepSW4 should open and there will be no power supplied to the load side. Reference figure</w:t>
      </w:r>
      <w:r w:rsidR="00C3102C">
        <w:rPr>
          <w:lang w:val="en-US"/>
        </w:rPr>
        <w:t>s from Figure 5.1 to 5.4.</w:t>
      </w:r>
    </w:p>
    <w:p w14:paraId="2E60DE38" w14:textId="77777777" w:rsidR="0068585E" w:rsidRPr="000C6648" w:rsidRDefault="0068585E" w:rsidP="0068585E"/>
    <w:p w14:paraId="5539E0CF" w14:textId="77777777" w:rsidR="0068585E" w:rsidRPr="00B775F1" w:rsidRDefault="0068585E" w:rsidP="0068585E">
      <w:pPr>
        <w:pStyle w:val="2"/>
        <w:widowControl w:val="0"/>
        <w:tabs>
          <w:tab w:val="clear" w:pos="360"/>
        </w:tabs>
      </w:pPr>
      <w:bookmarkStart w:id="268" w:name="_Toc150956490"/>
      <w:bookmarkStart w:id="269" w:name="_Toc161952900"/>
      <w:r w:rsidRPr="00B775F1">
        <w:rPr>
          <w:color w:val="000000" w:themeColor="text1"/>
        </w:rPr>
        <w:t>6.</w:t>
      </w:r>
      <w:r>
        <w:rPr>
          <w:color w:val="000000" w:themeColor="text1"/>
          <w:lang w:val="en-US"/>
        </w:rPr>
        <w:t>5</w:t>
      </w:r>
      <w:r w:rsidRPr="00B775F1">
        <w:rPr>
          <w:color w:val="000000" w:themeColor="text1"/>
        </w:rPr>
        <w:t xml:space="preserve"> Insulation Process</w:t>
      </w:r>
      <w:bookmarkStart w:id="270" w:name="_wn5n5rku507e" w:colFirst="0" w:colLast="0"/>
      <w:bookmarkEnd w:id="268"/>
      <w:bookmarkEnd w:id="269"/>
      <w:bookmarkEnd w:id="270"/>
    </w:p>
    <w:p w14:paraId="6CE64F64" w14:textId="3043609A" w:rsidR="0068585E" w:rsidRPr="00B775F1" w:rsidRDefault="0068585E" w:rsidP="00AC1FBA">
      <w:pPr>
        <w:tabs>
          <w:tab w:val="clear" w:pos="360"/>
          <w:tab w:val="left" w:pos="155"/>
        </w:tabs>
        <w:rPr>
          <w:color w:val="000000" w:themeColor="text1"/>
        </w:rPr>
      </w:pPr>
      <w:r w:rsidRPr="00B775F1">
        <w:rPr>
          <w:color w:val="000000" w:themeColor="text1"/>
        </w:rPr>
        <w:tab/>
        <w:t>Before inserting into the satellite backplane, the inhibit circuit components in the EPS board and other EPS components/parts are covered or wrapped with insulator materials to ensure the insulation. For this purpose, following instructions are followed:</w:t>
      </w:r>
    </w:p>
    <w:p w14:paraId="5A80A676" w14:textId="77777777" w:rsidR="0068585E" w:rsidRPr="008C6B10" w:rsidRDefault="0068585E" w:rsidP="0068585E">
      <w:pPr>
        <w:numPr>
          <w:ilvl w:val="0"/>
          <w:numId w:val="3"/>
        </w:numPr>
        <w:tabs>
          <w:tab w:val="left" w:pos="7260"/>
        </w:tabs>
        <w:rPr>
          <w:color w:val="000000" w:themeColor="text1"/>
        </w:rPr>
      </w:pPr>
      <w:r w:rsidRPr="008C6B10">
        <w:rPr>
          <w:color w:val="000000" w:themeColor="text1"/>
        </w:rPr>
        <w:t>The MOSFETs, DCDC converters, and diodes are covered by RTV.</w:t>
      </w:r>
    </w:p>
    <w:p w14:paraId="147EF5E1" w14:textId="77777777" w:rsidR="0068585E" w:rsidRPr="008C6B10" w:rsidRDefault="0068585E" w:rsidP="0068585E">
      <w:pPr>
        <w:numPr>
          <w:ilvl w:val="0"/>
          <w:numId w:val="3"/>
        </w:numPr>
        <w:tabs>
          <w:tab w:val="left" w:pos="7260"/>
        </w:tabs>
        <w:rPr>
          <w:color w:val="000000" w:themeColor="text1"/>
        </w:rPr>
      </w:pPr>
      <w:r w:rsidRPr="008C6B10">
        <w:rPr>
          <w:color w:val="000000" w:themeColor="text1"/>
        </w:rPr>
        <w:t>Deployment switch cables are covered by shrinkable tube and Kapton tape twice.</w:t>
      </w:r>
    </w:p>
    <w:p w14:paraId="65AB79A0" w14:textId="77777777" w:rsidR="0068585E" w:rsidRDefault="0068585E" w:rsidP="0068585E">
      <w:pPr>
        <w:numPr>
          <w:ilvl w:val="0"/>
          <w:numId w:val="3"/>
        </w:numPr>
        <w:tabs>
          <w:tab w:val="left" w:pos="7260"/>
        </w:tabs>
        <w:rPr>
          <w:color w:val="000000" w:themeColor="text1"/>
        </w:rPr>
      </w:pPr>
      <w:r w:rsidRPr="008C6B10">
        <w:rPr>
          <w:color w:val="000000" w:themeColor="text1"/>
        </w:rPr>
        <w:t>The batteries, the aluminum box used as the battery case and the battery cables are covered by Kapton tape twice.</w:t>
      </w:r>
    </w:p>
    <w:p w14:paraId="2396297D" w14:textId="6CD22B33" w:rsidR="0068585E" w:rsidRPr="00AC1FBA" w:rsidRDefault="0068585E" w:rsidP="00AC1FBA">
      <w:pPr>
        <w:numPr>
          <w:ilvl w:val="0"/>
          <w:numId w:val="3"/>
        </w:numPr>
        <w:tabs>
          <w:tab w:val="left" w:pos="7260"/>
        </w:tabs>
        <w:rPr>
          <w:color w:val="000000" w:themeColor="text1"/>
        </w:rPr>
      </w:pPr>
      <w:r w:rsidRPr="000C6648">
        <w:rPr>
          <w:color w:val="000000" w:themeColor="text1"/>
        </w:rPr>
        <w:t xml:space="preserve">Power lines on </w:t>
      </w:r>
      <w:r w:rsidR="00FF5DB6" w:rsidRPr="000C6648">
        <w:rPr>
          <w:color w:val="000000" w:themeColor="text1"/>
        </w:rPr>
        <w:t>the surface</w:t>
      </w:r>
      <w:r w:rsidRPr="000C6648">
        <w:rPr>
          <w:color w:val="000000" w:themeColor="text1"/>
        </w:rPr>
        <w:t xml:space="preserve"> of a circuit board are separated by 1mm or more, and the surface is covered with Kapton tape for </w:t>
      </w:r>
      <w:r w:rsidR="00FF5DB6" w:rsidRPr="000C6648">
        <w:rPr>
          <w:color w:val="000000" w:themeColor="text1"/>
        </w:rPr>
        <w:t>insulation.</w:t>
      </w:r>
    </w:p>
    <w:p w14:paraId="06A85FA7" w14:textId="1FD88E07" w:rsidR="0068585E" w:rsidRPr="00AC1FBA" w:rsidRDefault="0068585E" w:rsidP="00AC1FBA">
      <w:pPr>
        <w:tabs>
          <w:tab w:val="clear" w:pos="360"/>
        </w:tabs>
        <w:spacing w:line="240" w:lineRule="auto"/>
        <w:jc w:val="left"/>
        <w:rPr>
          <w:rFonts w:eastAsia="ＭＳ Ｐゴシック"/>
          <w:lang w:val="en-US" w:eastAsia="ja-JP"/>
        </w:rPr>
      </w:pPr>
      <w:r w:rsidRPr="00FB58E8">
        <w:rPr>
          <w:rFonts w:eastAsia="ＭＳ Ｐゴシック"/>
          <w:lang w:eastAsia="ja-JP"/>
        </w:rPr>
        <w:t xml:space="preserve">The results of the insulation treatment are shown </w:t>
      </w:r>
      <w:r w:rsidRPr="00B775F1">
        <w:rPr>
          <w:rFonts w:eastAsia="ＭＳ Ｐゴシック"/>
          <w:lang w:eastAsia="ja-JP"/>
        </w:rPr>
        <w:t>in Figure 6.</w:t>
      </w:r>
      <w:r>
        <w:rPr>
          <w:rFonts w:eastAsia="ＭＳ Ｐゴシック"/>
          <w:lang w:eastAsia="ja-JP"/>
        </w:rPr>
        <w:t>5</w:t>
      </w:r>
      <w:r w:rsidRPr="00B775F1">
        <w:rPr>
          <w:rFonts w:eastAsia="ＭＳ Ｐゴシック" w:hint="eastAsia"/>
          <w:lang w:eastAsia="ja-JP"/>
        </w:rPr>
        <w:t>-</w:t>
      </w:r>
      <w:r w:rsidRPr="00B775F1">
        <w:rPr>
          <w:rFonts w:eastAsia="ＭＳ Ｐゴシック"/>
          <w:lang w:eastAsia="ja-JP"/>
        </w:rPr>
        <w:t>1</w:t>
      </w:r>
      <w:r w:rsidRPr="00FB58E8">
        <w:rPr>
          <w:rFonts w:eastAsia="ＭＳ Ｐゴシック"/>
          <w:lang w:eastAsia="ja-JP"/>
        </w:rPr>
        <w:t>.</w:t>
      </w:r>
      <w:r w:rsidRPr="00FB58E8">
        <w:rPr>
          <w:rFonts w:eastAsia="ＭＳ Ｐゴシック"/>
          <w:lang w:val="en-US" w:eastAsia="ja-JP"/>
        </w:rPr>
        <w:t xml:space="preserve"> </w:t>
      </w:r>
    </w:p>
    <w:p w14:paraId="046A502E" w14:textId="708FE2F5" w:rsidR="0068585E" w:rsidRDefault="00FF5DB6" w:rsidP="0068585E">
      <w:pPr>
        <w:tabs>
          <w:tab w:val="left" w:pos="7260"/>
        </w:tabs>
        <w:rPr>
          <w:color w:val="000000" w:themeColor="text1"/>
        </w:rPr>
      </w:pPr>
      <w:r w:rsidRPr="008C6B10">
        <w:rPr>
          <w:color w:val="000000" w:themeColor="text1"/>
        </w:rPr>
        <w:t>The following</w:t>
      </w:r>
      <w:r w:rsidR="0068585E" w:rsidRPr="008C6B10">
        <w:rPr>
          <w:color w:val="000000" w:themeColor="text1"/>
        </w:rPr>
        <w:t xml:space="preserve"> figures </w:t>
      </w:r>
      <w:r w:rsidR="000E65B0">
        <w:rPr>
          <w:color w:val="000000" w:themeColor="text1"/>
        </w:rPr>
        <w:t>show the</w:t>
      </w:r>
      <w:r w:rsidR="0068585E" w:rsidRPr="008C6B10">
        <w:rPr>
          <w:color w:val="000000" w:themeColor="text1"/>
        </w:rPr>
        <w:t xml:space="preserve"> insulation methods applied on FM components.</w:t>
      </w:r>
    </w:p>
    <w:p w14:paraId="7D92A543" w14:textId="77777777" w:rsidR="0068585E" w:rsidRDefault="0068585E" w:rsidP="0068585E">
      <w:pPr>
        <w:tabs>
          <w:tab w:val="left" w:pos="7260"/>
        </w:tabs>
        <w:rPr>
          <w:color w:val="000000" w:themeColor="text1"/>
        </w:rPr>
      </w:pPr>
    </w:p>
    <w:p w14:paraId="4D77A15B" w14:textId="0622C4CE" w:rsidR="0057780A" w:rsidRDefault="0057780A" w:rsidP="000B5847">
      <w:pPr>
        <w:tabs>
          <w:tab w:val="left" w:pos="7260"/>
        </w:tabs>
        <w:rPr>
          <w:color w:val="000000" w:themeColor="text1"/>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4"/>
        <w:gridCol w:w="4422"/>
      </w:tblGrid>
      <w:tr w:rsidR="004E3249" w14:paraId="42F689CC" w14:textId="77777777" w:rsidTr="00FA22F9">
        <w:tc>
          <w:tcPr>
            <w:tcW w:w="4604" w:type="dxa"/>
            <w:vAlign w:val="center"/>
          </w:tcPr>
          <w:p w14:paraId="3093E9DB" w14:textId="065AD38B" w:rsidR="004E3249" w:rsidRDefault="004E3249" w:rsidP="004E3249">
            <w:pPr>
              <w:tabs>
                <w:tab w:val="left" w:pos="7260"/>
              </w:tabs>
              <w:jc w:val="center"/>
              <w:rPr>
                <w:color w:val="000000" w:themeColor="text1"/>
              </w:rPr>
            </w:pPr>
            <w:r w:rsidRPr="009A7FE2">
              <w:rPr>
                <w:noProof/>
                <w:color w:val="000000" w:themeColor="text1"/>
              </w:rPr>
              <w:drawing>
                <wp:inline distT="0" distB="0" distL="0" distR="0" wp14:anchorId="30DD7CFC" wp14:editId="2B0B27C8">
                  <wp:extent cx="1937982" cy="1962389"/>
                  <wp:effectExtent l="0" t="0" r="5715" b="0"/>
                  <wp:docPr id="1634897057" name="Picture 1" descr="A green circuit board with yellow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97057" name="Picture 1" descr="A green circuit board with yellow and red components&#10;&#10;Description automatically generated"/>
                          <pic:cNvPicPr/>
                        </pic:nvPicPr>
                        <pic:blipFill>
                          <a:blip r:embed="rId45"/>
                          <a:stretch>
                            <a:fillRect/>
                          </a:stretch>
                        </pic:blipFill>
                        <pic:spPr>
                          <a:xfrm>
                            <a:off x="0" y="0"/>
                            <a:ext cx="1955277" cy="1979902"/>
                          </a:xfrm>
                          <a:prstGeom prst="rect">
                            <a:avLst/>
                          </a:prstGeom>
                        </pic:spPr>
                      </pic:pic>
                    </a:graphicData>
                  </a:graphic>
                </wp:inline>
              </w:drawing>
            </w:r>
          </w:p>
          <w:p w14:paraId="40065062" w14:textId="77777777" w:rsidR="004E3249" w:rsidRDefault="004E3249" w:rsidP="004E3249">
            <w:pPr>
              <w:tabs>
                <w:tab w:val="left" w:pos="7260"/>
              </w:tabs>
              <w:jc w:val="center"/>
              <w:rPr>
                <w:b/>
                <w:bCs/>
                <w:i/>
                <w:iCs/>
                <w:color w:val="000000" w:themeColor="text1"/>
              </w:rPr>
            </w:pPr>
            <w:r w:rsidRPr="004E3249">
              <w:rPr>
                <w:b/>
                <w:bCs/>
                <w:i/>
                <w:iCs/>
                <w:color w:val="000000" w:themeColor="text1"/>
              </w:rPr>
              <w:t>FAB – Front</w:t>
            </w:r>
          </w:p>
          <w:p w14:paraId="0E321B8D" w14:textId="5FE1D652" w:rsidR="004E3249" w:rsidRPr="004E3249" w:rsidRDefault="004E3249" w:rsidP="004E3249">
            <w:pPr>
              <w:tabs>
                <w:tab w:val="left" w:pos="7260"/>
              </w:tabs>
              <w:jc w:val="center"/>
              <w:rPr>
                <w:b/>
                <w:bCs/>
                <w:i/>
                <w:iCs/>
                <w:color w:val="000000" w:themeColor="text1"/>
              </w:rPr>
            </w:pPr>
          </w:p>
        </w:tc>
        <w:tc>
          <w:tcPr>
            <w:tcW w:w="4422" w:type="dxa"/>
            <w:vAlign w:val="center"/>
          </w:tcPr>
          <w:p w14:paraId="487425E5" w14:textId="6572254E" w:rsidR="004E3249" w:rsidRDefault="004E3249" w:rsidP="004E3249">
            <w:pPr>
              <w:tabs>
                <w:tab w:val="left" w:pos="7260"/>
              </w:tabs>
              <w:jc w:val="center"/>
              <w:rPr>
                <w:color w:val="000000" w:themeColor="text1"/>
              </w:rPr>
            </w:pPr>
            <w:r w:rsidRPr="009A7FE2">
              <w:rPr>
                <w:noProof/>
                <w:color w:val="000000" w:themeColor="text1"/>
              </w:rPr>
              <w:drawing>
                <wp:inline distT="0" distB="0" distL="0" distR="0" wp14:anchorId="3D4903BD" wp14:editId="26F816B8">
                  <wp:extent cx="1842448" cy="1945872"/>
                  <wp:effectExtent l="0" t="0" r="5715" b="0"/>
                  <wp:docPr id="1622082544" name="Picture 1" descr="A green circuit board with gold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82544" name="Picture 1" descr="A green circuit board with gold and red components&#10;&#10;Description automatically generated"/>
                          <pic:cNvPicPr/>
                        </pic:nvPicPr>
                        <pic:blipFill>
                          <a:blip r:embed="rId46"/>
                          <a:stretch>
                            <a:fillRect/>
                          </a:stretch>
                        </pic:blipFill>
                        <pic:spPr>
                          <a:xfrm>
                            <a:off x="0" y="0"/>
                            <a:ext cx="1866929" cy="1971727"/>
                          </a:xfrm>
                          <a:prstGeom prst="rect">
                            <a:avLst/>
                          </a:prstGeom>
                        </pic:spPr>
                      </pic:pic>
                    </a:graphicData>
                  </a:graphic>
                </wp:inline>
              </w:drawing>
            </w:r>
          </w:p>
          <w:p w14:paraId="2074E77C" w14:textId="77777777" w:rsidR="004E3249" w:rsidRDefault="004E3249" w:rsidP="004E3249">
            <w:pPr>
              <w:tabs>
                <w:tab w:val="left" w:pos="7260"/>
              </w:tabs>
              <w:jc w:val="center"/>
              <w:rPr>
                <w:b/>
                <w:bCs/>
                <w:i/>
                <w:iCs/>
                <w:color w:val="000000" w:themeColor="text1"/>
              </w:rPr>
            </w:pPr>
            <w:r w:rsidRPr="004E3249">
              <w:rPr>
                <w:b/>
                <w:bCs/>
                <w:i/>
                <w:iCs/>
                <w:color w:val="000000" w:themeColor="text1"/>
              </w:rPr>
              <w:t>FAB – Back</w:t>
            </w:r>
          </w:p>
          <w:p w14:paraId="33579B88" w14:textId="75E7FDE0" w:rsidR="004E3249" w:rsidRPr="004E3249" w:rsidRDefault="004E3249" w:rsidP="004E3249">
            <w:pPr>
              <w:tabs>
                <w:tab w:val="left" w:pos="7260"/>
              </w:tabs>
              <w:jc w:val="center"/>
              <w:rPr>
                <w:b/>
                <w:bCs/>
                <w:i/>
                <w:iCs/>
                <w:color w:val="000000" w:themeColor="text1"/>
              </w:rPr>
            </w:pPr>
          </w:p>
        </w:tc>
      </w:tr>
      <w:tr w:rsidR="004E3249" w14:paraId="1322459E" w14:textId="77777777" w:rsidTr="00FA22F9">
        <w:tc>
          <w:tcPr>
            <w:tcW w:w="4604" w:type="dxa"/>
            <w:vAlign w:val="center"/>
          </w:tcPr>
          <w:p w14:paraId="7487F3C3" w14:textId="4D469698" w:rsidR="004E3249" w:rsidRDefault="004E3249" w:rsidP="004E3249">
            <w:pPr>
              <w:tabs>
                <w:tab w:val="left" w:pos="7260"/>
              </w:tabs>
              <w:jc w:val="center"/>
              <w:rPr>
                <w:color w:val="000000" w:themeColor="text1"/>
              </w:rPr>
            </w:pPr>
            <w:r w:rsidRPr="009A7FE2">
              <w:rPr>
                <w:noProof/>
                <w:color w:val="000000" w:themeColor="text1"/>
              </w:rPr>
              <w:lastRenderedPageBreak/>
              <w:drawing>
                <wp:inline distT="0" distB="0" distL="0" distR="0" wp14:anchorId="405706BA" wp14:editId="65A9F27F">
                  <wp:extent cx="1732554" cy="3713259"/>
                  <wp:effectExtent l="0" t="0" r="1270" b="1905"/>
                  <wp:docPr id="12248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484" name=""/>
                          <pic:cNvPicPr/>
                        </pic:nvPicPr>
                        <pic:blipFill>
                          <a:blip r:embed="rId47"/>
                          <a:stretch>
                            <a:fillRect/>
                          </a:stretch>
                        </pic:blipFill>
                        <pic:spPr>
                          <a:xfrm>
                            <a:off x="0" y="0"/>
                            <a:ext cx="1763172" cy="3778880"/>
                          </a:xfrm>
                          <a:prstGeom prst="rect">
                            <a:avLst/>
                          </a:prstGeom>
                        </pic:spPr>
                      </pic:pic>
                    </a:graphicData>
                  </a:graphic>
                </wp:inline>
              </w:drawing>
            </w:r>
          </w:p>
          <w:p w14:paraId="07112557" w14:textId="60035E67" w:rsidR="004E3249" w:rsidRPr="004E3249" w:rsidRDefault="004E3249" w:rsidP="004E3249">
            <w:pPr>
              <w:tabs>
                <w:tab w:val="left" w:pos="7260"/>
              </w:tabs>
              <w:jc w:val="center"/>
              <w:rPr>
                <w:b/>
                <w:bCs/>
                <w:i/>
                <w:iCs/>
                <w:color w:val="000000" w:themeColor="text1"/>
              </w:rPr>
            </w:pPr>
            <w:r w:rsidRPr="004E3249">
              <w:rPr>
                <w:b/>
                <w:bCs/>
                <w:i/>
                <w:iCs/>
                <w:color w:val="000000" w:themeColor="text1"/>
              </w:rPr>
              <w:t>Back Plane Board – Front</w:t>
            </w:r>
          </w:p>
        </w:tc>
        <w:tc>
          <w:tcPr>
            <w:tcW w:w="4422" w:type="dxa"/>
            <w:vAlign w:val="center"/>
          </w:tcPr>
          <w:p w14:paraId="3C59D29C" w14:textId="280C1AA4" w:rsidR="004E3249" w:rsidRDefault="004E3249" w:rsidP="004E3249">
            <w:pPr>
              <w:tabs>
                <w:tab w:val="left" w:pos="7260"/>
              </w:tabs>
              <w:jc w:val="center"/>
              <w:rPr>
                <w:color w:val="000000" w:themeColor="text1"/>
              </w:rPr>
            </w:pPr>
            <w:r w:rsidRPr="009A7FE2">
              <w:rPr>
                <w:noProof/>
                <w:color w:val="000000" w:themeColor="text1"/>
              </w:rPr>
              <w:drawing>
                <wp:inline distT="0" distB="0" distL="0" distR="0" wp14:anchorId="524B8068" wp14:editId="53F8FEFB">
                  <wp:extent cx="1757402" cy="3705308"/>
                  <wp:effectExtent l="0" t="0" r="0" b="0"/>
                  <wp:docPr id="1414000613" name="Picture 1" descr="A blue circuit board with gol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0613" name="Picture 1" descr="A blue circuit board with gold wires&#10;&#10;Description automatically generated"/>
                          <pic:cNvPicPr/>
                        </pic:nvPicPr>
                        <pic:blipFill>
                          <a:blip r:embed="rId48"/>
                          <a:stretch>
                            <a:fillRect/>
                          </a:stretch>
                        </pic:blipFill>
                        <pic:spPr>
                          <a:xfrm>
                            <a:off x="0" y="0"/>
                            <a:ext cx="1791716" cy="3777656"/>
                          </a:xfrm>
                          <a:prstGeom prst="rect">
                            <a:avLst/>
                          </a:prstGeom>
                        </pic:spPr>
                      </pic:pic>
                    </a:graphicData>
                  </a:graphic>
                </wp:inline>
              </w:drawing>
            </w:r>
          </w:p>
          <w:p w14:paraId="37D21FFF" w14:textId="7C498223" w:rsidR="004E3249" w:rsidRPr="004E3249" w:rsidRDefault="004E3249" w:rsidP="004E3249">
            <w:pPr>
              <w:tabs>
                <w:tab w:val="left" w:pos="7260"/>
              </w:tabs>
              <w:jc w:val="center"/>
              <w:rPr>
                <w:b/>
                <w:bCs/>
                <w:i/>
                <w:iCs/>
                <w:color w:val="000000" w:themeColor="text1"/>
              </w:rPr>
            </w:pPr>
            <w:r w:rsidRPr="004E3249">
              <w:rPr>
                <w:b/>
                <w:bCs/>
                <w:i/>
                <w:iCs/>
                <w:color w:val="000000" w:themeColor="text1"/>
              </w:rPr>
              <w:t>Back Plane Board – Back</w:t>
            </w:r>
          </w:p>
        </w:tc>
      </w:tr>
      <w:tr w:rsidR="004E3249" w14:paraId="2A783779" w14:textId="77777777" w:rsidTr="00FA22F9">
        <w:tc>
          <w:tcPr>
            <w:tcW w:w="4604" w:type="dxa"/>
            <w:vAlign w:val="center"/>
          </w:tcPr>
          <w:p w14:paraId="24D578EB" w14:textId="3F1581F5" w:rsidR="004E3249" w:rsidRPr="004E3249" w:rsidRDefault="00C218E7" w:rsidP="00FA22F9">
            <w:pPr>
              <w:tabs>
                <w:tab w:val="left" w:pos="7260"/>
              </w:tabs>
              <w:jc w:val="center"/>
              <w:rPr>
                <w:b/>
                <w:bCs/>
                <w:i/>
                <w:iCs/>
                <w:color w:val="000000" w:themeColor="text1"/>
              </w:rPr>
            </w:pPr>
            <w:r w:rsidRPr="00C218E7">
              <w:rPr>
                <w:b/>
                <w:bCs/>
                <w:i/>
                <w:iCs/>
                <w:noProof/>
                <w:color w:val="000000" w:themeColor="text1"/>
              </w:rPr>
              <w:drawing>
                <wp:anchor distT="0" distB="0" distL="114300" distR="114300" simplePos="0" relativeHeight="251658243" behindDoc="0" locked="0" layoutInCell="1" allowOverlap="1" wp14:anchorId="16DF7ECB" wp14:editId="617A1914">
                  <wp:simplePos x="0" y="0"/>
                  <wp:positionH relativeFrom="column">
                    <wp:posOffset>313055</wp:posOffset>
                  </wp:positionH>
                  <wp:positionV relativeFrom="paragraph">
                    <wp:posOffset>-2192020</wp:posOffset>
                  </wp:positionV>
                  <wp:extent cx="2067560" cy="2080260"/>
                  <wp:effectExtent l="0" t="0" r="8890" b="0"/>
                  <wp:wrapTopAndBottom/>
                  <wp:docPr id="209635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2436"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2067560" cy="2080260"/>
                          </a:xfrm>
                          <a:prstGeom prst="rect">
                            <a:avLst/>
                          </a:prstGeom>
                        </pic:spPr>
                      </pic:pic>
                    </a:graphicData>
                  </a:graphic>
                  <wp14:sizeRelH relativeFrom="margin">
                    <wp14:pctWidth>0</wp14:pctWidth>
                  </wp14:sizeRelH>
                  <wp14:sizeRelV relativeFrom="margin">
                    <wp14:pctHeight>0</wp14:pctHeight>
                  </wp14:sizeRelV>
                </wp:anchor>
              </w:drawing>
            </w:r>
            <w:r w:rsidR="004E3249" w:rsidRPr="004E3249">
              <w:rPr>
                <w:b/>
                <w:bCs/>
                <w:i/>
                <w:iCs/>
                <w:color w:val="000000" w:themeColor="text1"/>
              </w:rPr>
              <w:t xml:space="preserve">Battery Pack </w:t>
            </w:r>
            <w:r>
              <w:rPr>
                <w:b/>
                <w:bCs/>
                <w:i/>
                <w:iCs/>
                <w:color w:val="000000" w:themeColor="text1"/>
              </w:rPr>
              <w:t>–</w:t>
            </w:r>
            <w:r w:rsidR="004E3249" w:rsidRPr="004E3249">
              <w:rPr>
                <w:b/>
                <w:bCs/>
                <w:i/>
                <w:iCs/>
                <w:color w:val="000000" w:themeColor="text1"/>
              </w:rPr>
              <w:t xml:space="preserve"> </w:t>
            </w:r>
            <w:r>
              <w:rPr>
                <w:b/>
                <w:bCs/>
                <w:i/>
                <w:iCs/>
                <w:color w:val="000000" w:themeColor="text1"/>
              </w:rPr>
              <w:t>Set-Up</w:t>
            </w:r>
          </w:p>
        </w:tc>
        <w:tc>
          <w:tcPr>
            <w:tcW w:w="4422" w:type="dxa"/>
            <w:vAlign w:val="center"/>
          </w:tcPr>
          <w:p w14:paraId="2C8CA3E4" w14:textId="705BC4C8" w:rsidR="004E3249" w:rsidRPr="004E3249" w:rsidRDefault="00285062" w:rsidP="000E65B0">
            <w:pPr>
              <w:tabs>
                <w:tab w:val="left" w:pos="7260"/>
              </w:tabs>
              <w:jc w:val="center"/>
              <w:rPr>
                <w:b/>
                <w:bCs/>
                <w:i/>
                <w:iCs/>
                <w:color w:val="000000" w:themeColor="text1"/>
              </w:rPr>
            </w:pPr>
            <w:r w:rsidRPr="00C218E7">
              <w:rPr>
                <w:b/>
                <w:bCs/>
                <w:i/>
                <w:iCs/>
                <w:noProof/>
                <w:color w:val="000000" w:themeColor="text1"/>
              </w:rPr>
              <w:drawing>
                <wp:anchor distT="0" distB="0" distL="114300" distR="114300" simplePos="0" relativeHeight="251658244" behindDoc="0" locked="0" layoutInCell="1" allowOverlap="1" wp14:anchorId="62B19E64" wp14:editId="125F9B86">
                  <wp:simplePos x="0" y="0"/>
                  <wp:positionH relativeFrom="column">
                    <wp:posOffset>565785</wp:posOffset>
                  </wp:positionH>
                  <wp:positionV relativeFrom="paragraph">
                    <wp:posOffset>-1955165</wp:posOffset>
                  </wp:positionV>
                  <wp:extent cx="1457325" cy="2005965"/>
                  <wp:effectExtent l="0" t="0" r="9525" b="0"/>
                  <wp:wrapTopAndBottom/>
                  <wp:docPr id="16435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32696" name=""/>
                          <pic:cNvPicPr/>
                        </pic:nvPicPr>
                        <pic:blipFill>
                          <a:blip r:embed="rId50">
                            <a:extLst>
                              <a:ext uri="{28A0092B-C50C-407E-A947-70E740481C1C}">
                                <a14:useLocalDpi xmlns:a14="http://schemas.microsoft.com/office/drawing/2010/main" val="0"/>
                              </a:ext>
                            </a:extLst>
                          </a:blip>
                          <a:stretch>
                            <a:fillRect/>
                          </a:stretch>
                        </pic:blipFill>
                        <pic:spPr>
                          <a:xfrm>
                            <a:off x="0" y="0"/>
                            <a:ext cx="1457325" cy="2005965"/>
                          </a:xfrm>
                          <a:prstGeom prst="rect">
                            <a:avLst/>
                          </a:prstGeom>
                        </pic:spPr>
                      </pic:pic>
                    </a:graphicData>
                  </a:graphic>
                  <wp14:sizeRelH relativeFrom="margin">
                    <wp14:pctWidth>0</wp14:pctWidth>
                  </wp14:sizeRelH>
                  <wp14:sizeRelV relativeFrom="margin">
                    <wp14:pctHeight>0</wp14:pctHeight>
                  </wp14:sizeRelV>
                </wp:anchor>
              </w:drawing>
            </w:r>
            <w:r w:rsidR="004E3249" w:rsidRPr="00A572E2">
              <w:rPr>
                <w:b/>
                <w:bCs/>
                <w:i/>
                <w:iCs/>
                <w:color w:val="000000" w:themeColor="text1"/>
                <w:sz w:val="20"/>
                <w:szCs w:val="20"/>
              </w:rPr>
              <w:t xml:space="preserve">Battery Pack </w:t>
            </w:r>
            <w:r w:rsidR="00A572E2" w:rsidRPr="00A572E2">
              <w:rPr>
                <w:b/>
                <w:bCs/>
                <w:i/>
                <w:iCs/>
                <w:color w:val="000000" w:themeColor="text1"/>
                <w:sz w:val="20"/>
                <w:szCs w:val="20"/>
              </w:rPr>
              <w:t>–</w:t>
            </w:r>
            <w:r w:rsidR="004E3249" w:rsidRPr="00A572E2">
              <w:rPr>
                <w:b/>
                <w:bCs/>
                <w:i/>
                <w:iCs/>
                <w:color w:val="000000" w:themeColor="text1"/>
                <w:sz w:val="20"/>
                <w:szCs w:val="20"/>
              </w:rPr>
              <w:t xml:space="preserve"> </w:t>
            </w:r>
            <w:r w:rsidR="00A572E2" w:rsidRPr="00A572E2">
              <w:rPr>
                <w:b/>
                <w:bCs/>
                <w:i/>
                <w:iCs/>
                <w:color w:val="000000" w:themeColor="text1"/>
                <w:sz w:val="20"/>
                <w:szCs w:val="20"/>
              </w:rPr>
              <w:t>Capton Taped &amp; Assembled</w:t>
            </w:r>
          </w:p>
        </w:tc>
      </w:tr>
    </w:tbl>
    <w:p w14:paraId="7EE4C423" w14:textId="0C4F82A0" w:rsidR="00234FA2" w:rsidRPr="00B775F1" w:rsidRDefault="00234FA2" w:rsidP="004E3249">
      <w:pPr>
        <w:tabs>
          <w:tab w:val="left" w:pos="7260"/>
        </w:tabs>
        <w:rPr>
          <w:color w:val="000000" w:themeColor="text1"/>
        </w:rPr>
      </w:pPr>
    </w:p>
    <w:p w14:paraId="53E9472C" w14:textId="02926E2A" w:rsidR="009C1AEA" w:rsidRPr="000E65B0" w:rsidRDefault="000E65B0" w:rsidP="000E65B0">
      <w:pPr>
        <w:tabs>
          <w:tab w:val="left" w:pos="7260"/>
        </w:tabs>
        <w:spacing w:after="240"/>
        <w:jc w:val="center"/>
        <w:rPr>
          <w:b/>
          <w:bCs/>
          <w:color w:val="000000" w:themeColor="text1"/>
          <w:u w:val="single"/>
        </w:rPr>
      </w:pPr>
      <w:r w:rsidRPr="000E65B0">
        <w:rPr>
          <w:b/>
          <w:bCs/>
          <w:color w:val="000000" w:themeColor="text1"/>
          <w:u w:val="single"/>
        </w:rPr>
        <w:t>Figure 6.5</w:t>
      </w:r>
      <w:r>
        <w:rPr>
          <w:b/>
          <w:bCs/>
          <w:color w:val="000000" w:themeColor="text1"/>
          <w:u w:val="single"/>
        </w:rPr>
        <w:t>-</w:t>
      </w:r>
      <w:r w:rsidRPr="000E65B0">
        <w:rPr>
          <w:b/>
          <w:bCs/>
          <w:color w:val="000000" w:themeColor="text1"/>
          <w:u w:val="single"/>
        </w:rPr>
        <w:t xml:space="preserve">1 </w:t>
      </w:r>
      <w:r w:rsidR="003307E9" w:rsidRPr="002806C2">
        <w:rPr>
          <w:color w:val="000000" w:themeColor="text1"/>
          <w:u w:val="single"/>
        </w:rPr>
        <w:t>D</w:t>
      </w:r>
      <w:r w:rsidR="003307E9">
        <w:rPr>
          <w:color w:val="000000" w:themeColor="text1"/>
          <w:u w:val="single"/>
        </w:rPr>
        <w:t>RAGONFLY</w:t>
      </w:r>
      <w:r w:rsidR="003307E9" w:rsidRPr="002806C2">
        <w:rPr>
          <w:color w:val="000000" w:themeColor="text1"/>
          <w:u w:val="single"/>
        </w:rPr>
        <w:t xml:space="preserve"> </w:t>
      </w:r>
      <w:r w:rsidR="009A7FE2" w:rsidRPr="000E65B0">
        <w:rPr>
          <w:b/>
          <w:bCs/>
          <w:color w:val="000000" w:themeColor="text1"/>
          <w:u w:val="single"/>
        </w:rPr>
        <w:t>FM Double Insulation</w:t>
      </w:r>
    </w:p>
    <w:p w14:paraId="375C34F5" w14:textId="3694C37C" w:rsidR="009C1AEA" w:rsidRPr="00B775F1" w:rsidRDefault="00247902">
      <w:pPr>
        <w:pStyle w:val="1"/>
        <w:rPr>
          <w:color w:val="000000" w:themeColor="text1"/>
        </w:rPr>
      </w:pPr>
      <w:bookmarkStart w:id="271" w:name="_u8hswm1brg0c" w:colFirst="0" w:colLast="0"/>
      <w:bookmarkStart w:id="272" w:name="_Toc161952901"/>
      <w:bookmarkEnd w:id="271"/>
      <w:r w:rsidRPr="00B775F1">
        <w:rPr>
          <w:color w:val="000000" w:themeColor="text1"/>
        </w:rPr>
        <w:t xml:space="preserve">7 </w:t>
      </w:r>
      <w:r w:rsidRPr="00B775F1">
        <w:rPr>
          <w:color w:val="000000" w:themeColor="text1"/>
        </w:rPr>
        <w:tab/>
        <w:t>Conclusion</w:t>
      </w:r>
      <w:bookmarkEnd w:id="272"/>
    </w:p>
    <w:p w14:paraId="676869E7" w14:textId="77777777" w:rsidR="009C1AEA" w:rsidRPr="00B775F1" w:rsidRDefault="009C1AEA">
      <w:pPr>
        <w:spacing w:line="240" w:lineRule="auto"/>
        <w:rPr>
          <w:color w:val="000000" w:themeColor="text1"/>
          <w:sz w:val="24"/>
          <w:szCs w:val="24"/>
        </w:rPr>
      </w:pPr>
    </w:p>
    <w:p w14:paraId="261B5E6F" w14:textId="4698E6DF" w:rsidR="009C1AEA" w:rsidRPr="008C6B10" w:rsidRDefault="00247902" w:rsidP="63FB574E">
      <w:pPr>
        <w:spacing w:line="240" w:lineRule="auto"/>
        <w:ind w:firstLineChars="100" w:firstLine="210"/>
        <w:rPr>
          <w:color w:val="000000" w:themeColor="text1"/>
          <w:lang w:val="en-US"/>
        </w:rPr>
      </w:pPr>
      <w:r w:rsidRPr="63FB574E">
        <w:rPr>
          <w:color w:val="000000" w:themeColor="text1"/>
          <w:lang w:val="en-US"/>
        </w:rPr>
        <w:t xml:space="preserve">Based on the tests and visual verifications conducted, </w:t>
      </w:r>
      <w:proofErr w:type="gramStart"/>
      <w:r w:rsidR="003307E9" w:rsidRPr="002806C2">
        <w:rPr>
          <w:color w:val="000000" w:themeColor="text1"/>
          <w:u w:val="single"/>
        </w:rPr>
        <w:t>D</w:t>
      </w:r>
      <w:r w:rsidR="003307E9">
        <w:rPr>
          <w:color w:val="000000" w:themeColor="text1"/>
          <w:u w:val="single"/>
        </w:rPr>
        <w:t>RAGONFLY</w:t>
      </w:r>
      <w:r w:rsidR="003307E9" w:rsidRPr="002806C2">
        <w:rPr>
          <w:color w:val="000000" w:themeColor="text1"/>
          <w:u w:val="single"/>
        </w:rPr>
        <w:t xml:space="preserve"> </w:t>
      </w:r>
      <w:r w:rsidR="00070E5A" w:rsidRPr="63FB574E">
        <w:rPr>
          <w:color w:val="000000" w:themeColor="text1"/>
          <w:lang w:val="en-US"/>
        </w:rPr>
        <w:t xml:space="preserve"> </w:t>
      </w:r>
      <w:r w:rsidRPr="63FB574E">
        <w:rPr>
          <w:color w:val="000000" w:themeColor="text1"/>
          <w:lang w:val="en-US"/>
        </w:rPr>
        <w:t>Flight</w:t>
      </w:r>
      <w:proofErr w:type="gramEnd"/>
      <w:r w:rsidRPr="63FB574E">
        <w:rPr>
          <w:color w:val="000000" w:themeColor="text1"/>
          <w:lang w:val="en-US"/>
        </w:rPr>
        <w:t xml:space="preserve"> Model has appropriate and functional inhibits as well as functional protection circuits.</w:t>
      </w:r>
      <w:bookmarkStart w:id="273" w:name="_84bhvoadmfgo"/>
      <w:bookmarkEnd w:id="273"/>
    </w:p>
    <w:p w14:paraId="71F132FB" w14:textId="77777777" w:rsidR="009C1AEA" w:rsidRPr="008C6B10" w:rsidRDefault="00247902">
      <w:pPr>
        <w:rPr>
          <w:color w:val="000000" w:themeColor="text1"/>
        </w:rPr>
      </w:pPr>
      <w:bookmarkStart w:id="274" w:name="_fb3f9teuz0la" w:colFirst="0" w:colLast="0"/>
      <w:bookmarkEnd w:id="274"/>
      <w:r w:rsidRPr="008C6B10">
        <w:rPr>
          <w:color w:val="000000" w:themeColor="text1"/>
        </w:rPr>
        <w:tab/>
      </w:r>
    </w:p>
    <w:p w14:paraId="4D3DC2D1" w14:textId="77777777" w:rsidR="009C1AEA" w:rsidRPr="008C6B10" w:rsidRDefault="009C1AEA">
      <w:pPr>
        <w:tabs>
          <w:tab w:val="left" w:pos="900"/>
          <w:tab w:val="left" w:pos="360"/>
        </w:tabs>
        <w:spacing w:line="240" w:lineRule="auto"/>
        <w:rPr>
          <w:color w:val="000000" w:themeColor="text1"/>
          <w:sz w:val="24"/>
          <w:szCs w:val="24"/>
        </w:rPr>
      </w:pPr>
    </w:p>
    <w:p w14:paraId="55679AAD" w14:textId="77777777" w:rsidR="009C1AEA" w:rsidRPr="008C6B10" w:rsidRDefault="009C1AEA">
      <w:pPr>
        <w:tabs>
          <w:tab w:val="left" w:pos="900"/>
          <w:tab w:val="left" w:pos="360"/>
        </w:tabs>
        <w:spacing w:line="240" w:lineRule="auto"/>
        <w:rPr>
          <w:color w:val="000000" w:themeColor="text1"/>
        </w:rPr>
      </w:pPr>
    </w:p>
    <w:sectPr w:rsidR="009C1AEA" w:rsidRPr="008C6B10">
      <w:headerReference w:type="even" r:id="rId51"/>
      <w:headerReference w:type="default" r:id="rId52"/>
      <w:footerReference w:type="even" r:id="rId53"/>
      <w:footerReference w:type="default" r:id="rId54"/>
      <w:headerReference w:type="first" r:id="rId55"/>
      <w:footerReference w:type="first" r:id="rId56"/>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816F6D" w14:textId="77777777" w:rsidR="00E004FD" w:rsidRDefault="00E004FD">
      <w:pPr>
        <w:spacing w:line="240" w:lineRule="auto"/>
      </w:pPr>
      <w:r>
        <w:separator/>
      </w:r>
    </w:p>
  </w:endnote>
  <w:endnote w:type="continuationSeparator" w:id="0">
    <w:p w14:paraId="5D866EEE" w14:textId="77777777" w:rsidR="00E004FD" w:rsidRDefault="00E004FD">
      <w:pPr>
        <w:spacing w:line="240" w:lineRule="auto"/>
      </w:pPr>
      <w:r>
        <w:continuationSeparator/>
      </w:r>
    </w:p>
  </w:endnote>
  <w:endnote w:type="continuationNotice" w:id="1">
    <w:p w14:paraId="6F2C8C7A" w14:textId="77777777" w:rsidR="00E004FD" w:rsidRDefault="00E004F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Quattrocento Sans">
    <w:panose1 w:val="020B0502050000020003"/>
    <w:charset w:val="00"/>
    <w:family w:val="swiss"/>
    <w:pitch w:val="variable"/>
    <w:sig w:usb0="800000BF" w:usb1="4000005B" w:usb2="00000000" w:usb3="00000000" w:csb0="00000001" w:csb1="00000000"/>
  </w:font>
  <w:font w:name="Gungsuh">
    <w:panose1 w:val="02030600000101010101"/>
    <w:charset w:val="81"/>
    <w:family w:val="roman"/>
    <w:pitch w:val="variable"/>
    <w:sig w:usb0="B00002AF" w:usb1="69D77CFB" w:usb2="00000030" w:usb3="00000000" w:csb0="0008009F" w:csb1="00000000"/>
  </w:font>
  <w:font w:name="ＭＳ Ｐゴシック">
    <w:panose1 w:val="020B0600070205080204"/>
    <w:charset w:val="80"/>
    <w:family w:val="swiss"/>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180B0" w14:textId="77777777" w:rsidR="00724A3C" w:rsidRDefault="00724A3C">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4E761" w14:textId="77777777" w:rsidR="00D90132" w:rsidRDefault="00D90132">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8BA0D" w14:textId="77777777" w:rsidR="00724A3C" w:rsidRDefault="00724A3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561332" w14:textId="77777777" w:rsidR="00E004FD" w:rsidRDefault="00E004FD">
      <w:pPr>
        <w:spacing w:line="240" w:lineRule="auto"/>
      </w:pPr>
      <w:r>
        <w:separator/>
      </w:r>
    </w:p>
  </w:footnote>
  <w:footnote w:type="continuationSeparator" w:id="0">
    <w:p w14:paraId="219CB16D" w14:textId="77777777" w:rsidR="00E004FD" w:rsidRDefault="00E004FD">
      <w:pPr>
        <w:spacing w:line="240" w:lineRule="auto"/>
      </w:pPr>
      <w:r>
        <w:continuationSeparator/>
      </w:r>
    </w:p>
  </w:footnote>
  <w:footnote w:type="continuationNotice" w:id="1">
    <w:p w14:paraId="69EFF72B" w14:textId="77777777" w:rsidR="00E004FD" w:rsidRDefault="00E004F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3265F" w14:textId="77777777" w:rsidR="00724A3C" w:rsidRDefault="00724A3C">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2508D" w14:textId="5763F939" w:rsidR="00D90132" w:rsidRDefault="00FF0378" w:rsidP="001F792D">
    <w:pPr>
      <w:tabs>
        <w:tab w:val="center" w:pos="4680"/>
        <w:tab w:val="right" w:pos="9360"/>
      </w:tabs>
      <w:spacing w:line="240" w:lineRule="auto"/>
      <w:jc w:val="right"/>
    </w:pPr>
    <w:r w:rsidRPr="00FF0378">
      <w:rPr>
        <w:iCs/>
      </w:rPr>
      <w:t>DRAGONFLY</w:t>
    </w:r>
    <w:r w:rsidR="003307E9">
      <w:rPr>
        <w:iCs/>
      </w:rPr>
      <w:t>-</w:t>
    </w:r>
    <w:r w:rsidR="00D90132">
      <w:rPr>
        <w:iCs/>
      </w:rPr>
      <w:t>IFTR</w:t>
    </w:r>
    <w:r w:rsidR="00676D82">
      <w:rPr>
        <w:iCs/>
      </w:rPr>
      <w:t>-01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513FE" w14:textId="77777777" w:rsidR="00724A3C" w:rsidRDefault="00724A3C">
    <w:pPr>
      <w:pStyle w:val="a5"/>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445C9A"/>
    <w:multiLevelType w:val="multilevel"/>
    <w:tmpl w:val="976ECCF8"/>
    <w:lvl w:ilvl="0">
      <w:start w:val="1"/>
      <w:numFmt w:val="decimal"/>
      <w:lvlText w:val="%1"/>
      <w:lvlJc w:val="left"/>
      <w:pPr>
        <w:ind w:left="180" w:hanging="18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D27076"/>
    <w:multiLevelType w:val="hybridMultilevel"/>
    <w:tmpl w:val="4866CE1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2EB9C31C"/>
    <w:multiLevelType w:val="hybridMultilevel"/>
    <w:tmpl w:val="FFFFFFFF"/>
    <w:lvl w:ilvl="0" w:tplc="F774AAA2">
      <w:start w:val="1"/>
      <w:numFmt w:val="decimal"/>
      <w:lvlText w:val="%1."/>
      <w:lvlJc w:val="left"/>
      <w:pPr>
        <w:ind w:left="720" w:hanging="360"/>
      </w:pPr>
    </w:lvl>
    <w:lvl w:ilvl="1" w:tplc="76B69D5C">
      <w:start w:val="1"/>
      <w:numFmt w:val="lowerLetter"/>
      <w:lvlText w:val="%2."/>
      <w:lvlJc w:val="left"/>
      <w:pPr>
        <w:ind w:left="1440" w:hanging="360"/>
      </w:pPr>
    </w:lvl>
    <w:lvl w:ilvl="2" w:tplc="3C38A946">
      <w:start w:val="1"/>
      <w:numFmt w:val="lowerRoman"/>
      <w:lvlText w:val="%3."/>
      <w:lvlJc w:val="right"/>
      <w:pPr>
        <w:ind w:left="2160" w:hanging="180"/>
      </w:pPr>
    </w:lvl>
    <w:lvl w:ilvl="3" w:tplc="614AE50C">
      <w:start w:val="1"/>
      <w:numFmt w:val="decimal"/>
      <w:lvlText w:val="%4."/>
      <w:lvlJc w:val="left"/>
      <w:pPr>
        <w:ind w:left="2880" w:hanging="360"/>
      </w:pPr>
    </w:lvl>
    <w:lvl w:ilvl="4" w:tplc="C2E8D8D6">
      <w:start w:val="1"/>
      <w:numFmt w:val="lowerLetter"/>
      <w:lvlText w:val="%5."/>
      <w:lvlJc w:val="left"/>
      <w:pPr>
        <w:ind w:left="3600" w:hanging="360"/>
      </w:pPr>
    </w:lvl>
    <w:lvl w:ilvl="5" w:tplc="3AD8DFF4">
      <w:start w:val="1"/>
      <w:numFmt w:val="lowerRoman"/>
      <w:lvlText w:val="%6."/>
      <w:lvlJc w:val="right"/>
      <w:pPr>
        <w:ind w:left="4320" w:hanging="180"/>
      </w:pPr>
    </w:lvl>
    <w:lvl w:ilvl="6" w:tplc="46884840">
      <w:start w:val="1"/>
      <w:numFmt w:val="decimal"/>
      <w:lvlText w:val="%7."/>
      <w:lvlJc w:val="left"/>
      <w:pPr>
        <w:ind w:left="5040" w:hanging="360"/>
      </w:pPr>
    </w:lvl>
    <w:lvl w:ilvl="7" w:tplc="3B74490E">
      <w:start w:val="1"/>
      <w:numFmt w:val="lowerLetter"/>
      <w:lvlText w:val="%8."/>
      <w:lvlJc w:val="left"/>
      <w:pPr>
        <w:ind w:left="5760" w:hanging="360"/>
      </w:pPr>
    </w:lvl>
    <w:lvl w:ilvl="8" w:tplc="F2F8DADC">
      <w:start w:val="1"/>
      <w:numFmt w:val="lowerRoman"/>
      <w:lvlText w:val="%9."/>
      <w:lvlJc w:val="right"/>
      <w:pPr>
        <w:ind w:left="6480" w:hanging="180"/>
      </w:pPr>
    </w:lvl>
  </w:abstractNum>
  <w:abstractNum w:abstractNumId="3" w15:restartNumberingAfterBreak="0">
    <w:nsid w:val="3B9F04B9"/>
    <w:multiLevelType w:val="hybridMultilevel"/>
    <w:tmpl w:val="B992A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036901"/>
    <w:multiLevelType w:val="multilevel"/>
    <w:tmpl w:val="413890C4"/>
    <w:lvl w:ilvl="0">
      <w:start w:val="1"/>
      <w:numFmt w:val="bullet"/>
      <w:lvlText w:val="●"/>
      <w:lvlJc w:val="left"/>
      <w:pPr>
        <w:ind w:left="1493" w:hanging="360"/>
      </w:pPr>
      <w:rPr>
        <w:rFonts w:ascii="Noto Sans Symbols" w:eastAsia="Noto Sans Symbols" w:hAnsi="Noto Sans Symbols" w:cs="Noto Sans Symbols"/>
      </w:rPr>
    </w:lvl>
    <w:lvl w:ilvl="1">
      <w:start w:val="1"/>
      <w:numFmt w:val="bullet"/>
      <w:lvlText w:val="o"/>
      <w:lvlJc w:val="left"/>
      <w:pPr>
        <w:ind w:left="2213" w:hanging="360"/>
      </w:pPr>
      <w:rPr>
        <w:rFonts w:ascii="Courier New" w:eastAsia="Courier New" w:hAnsi="Courier New" w:cs="Courier New"/>
      </w:rPr>
    </w:lvl>
    <w:lvl w:ilvl="2">
      <w:start w:val="1"/>
      <w:numFmt w:val="bullet"/>
      <w:lvlText w:val="▪"/>
      <w:lvlJc w:val="left"/>
      <w:pPr>
        <w:ind w:left="2933" w:hanging="360"/>
      </w:pPr>
      <w:rPr>
        <w:rFonts w:ascii="Noto Sans Symbols" w:eastAsia="Noto Sans Symbols" w:hAnsi="Noto Sans Symbols" w:cs="Noto Sans Symbols"/>
      </w:rPr>
    </w:lvl>
    <w:lvl w:ilvl="3">
      <w:start w:val="1"/>
      <w:numFmt w:val="bullet"/>
      <w:lvlText w:val="●"/>
      <w:lvlJc w:val="left"/>
      <w:pPr>
        <w:ind w:left="3653" w:hanging="360"/>
      </w:pPr>
      <w:rPr>
        <w:rFonts w:ascii="Noto Sans Symbols" w:eastAsia="Noto Sans Symbols" w:hAnsi="Noto Sans Symbols" w:cs="Noto Sans Symbols"/>
      </w:rPr>
    </w:lvl>
    <w:lvl w:ilvl="4">
      <w:start w:val="1"/>
      <w:numFmt w:val="bullet"/>
      <w:lvlText w:val="o"/>
      <w:lvlJc w:val="left"/>
      <w:pPr>
        <w:ind w:left="4373" w:hanging="360"/>
      </w:pPr>
      <w:rPr>
        <w:rFonts w:ascii="Courier New" w:eastAsia="Courier New" w:hAnsi="Courier New" w:cs="Courier New"/>
      </w:rPr>
    </w:lvl>
    <w:lvl w:ilvl="5">
      <w:start w:val="1"/>
      <w:numFmt w:val="bullet"/>
      <w:lvlText w:val="▪"/>
      <w:lvlJc w:val="left"/>
      <w:pPr>
        <w:ind w:left="5093" w:hanging="360"/>
      </w:pPr>
      <w:rPr>
        <w:rFonts w:ascii="Noto Sans Symbols" w:eastAsia="Noto Sans Symbols" w:hAnsi="Noto Sans Symbols" w:cs="Noto Sans Symbols"/>
      </w:rPr>
    </w:lvl>
    <w:lvl w:ilvl="6">
      <w:start w:val="1"/>
      <w:numFmt w:val="bullet"/>
      <w:lvlText w:val="●"/>
      <w:lvlJc w:val="left"/>
      <w:pPr>
        <w:ind w:left="5813" w:hanging="360"/>
      </w:pPr>
      <w:rPr>
        <w:rFonts w:ascii="Noto Sans Symbols" w:eastAsia="Noto Sans Symbols" w:hAnsi="Noto Sans Symbols" w:cs="Noto Sans Symbols"/>
      </w:rPr>
    </w:lvl>
    <w:lvl w:ilvl="7">
      <w:start w:val="1"/>
      <w:numFmt w:val="bullet"/>
      <w:lvlText w:val="o"/>
      <w:lvlJc w:val="left"/>
      <w:pPr>
        <w:ind w:left="6533" w:hanging="360"/>
      </w:pPr>
      <w:rPr>
        <w:rFonts w:ascii="Courier New" w:eastAsia="Courier New" w:hAnsi="Courier New" w:cs="Courier New"/>
      </w:rPr>
    </w:lvl>
    <w:lvl w:ilvl="8">
      <w:start w:val="1"/>
      <w:numFmt w:val="bullet"/>
      <w:lvlText w:val="▪"/>
      <w:lvlJc w:val="left"/>
      <w:pPr>
        <w:ind w:left="7253" w:hanging="360"/>
      </w:pPr>
      <w:rPr>
        <w:rFonts w:ascii="Noto Sans Symbols" w:eastAsia="Noto Sans Symbols" w:hAnsi="Noto Sans Symbols" w:cs="Noto Sans Symbols"/>
      </w:rPr>
    </w:lvl>
  </w:abstractNum>
  <w:abstractNum w:abstractNumId="5" w15:restartNumberingAfterBreak="0">
    <w:nsid w:val="3F9B6C49"/>
    <w:multiLevelType w:val="multilevel"/>
    <w:tmpl w:val="7D9C3254"/>
    <w:lvl w:ilvl="0">
      <w:start w:val="4"/>
      <w:numFmt w:val="decimal"/>
      <w:lvlText w:val="%1"/>
      <w:lvlJc w:val="left"/>
      <w:pPr>
        <w:ind w:left="360" w:hanging="360"/>
      </w:pPr>
      <w:rPr>
        <w:rFonts w:hint="default"/>
        <w:color w:val="000000" w:themeColor="text1"/>
        <w:u w:val="single"/>
      </w:rPr>
    </w:lvl>
    <w:lvl w:ilvl="1">
      <w:start w:val="1"/>
      <w:numFmt w:val="decimal"/>
      <w:lvlText w:val="%1.%2"/>
      <w:lvlJc w:val="left"/>
      <w:pPr>
        <w:ind w:left="720" w:hanging="360"/>
      </w:pPr>
      <w:rPr>
        <w:rFonts w:hint="default"/>
        <w:color w:val="000000" w:themeColor="text1"/>
        <w:u w:val="none"/>
      </w:rPr>
    </w:lvl>
    <w:lvl w:ilvl="2">
      <w:start w:val="1"/>
      <w:numFmt w:val="decimal"/>
      <w:lvlText w:val="%1.%2.%3"/>
      <w:lvlJc w:val="left"/>
      <w:pPr>
        <w:ind w:left="1440" w:hanging="720"/>
      </w:pPr>
      <w:rPr>
        <w:rFonts w:hint="default"/>
        <w:color w:val="000000" w:themeColor="text1"/>
        <w:u w:val="single"/>
      </w:rPr>
    </w:lvl>
    <w:lvl w:ilvl="3">
      <w:start w:val="1"/>
      <w:numFmt w:val="decimal"/>
      <w:lvlText w:val="%1.%2.%3.%4"/>
      <w:lvlJc w:val="left"/>
      <w:pPr>
        <w:ind w:left="1800" w:hanging="720"/>
      </w:pPr>
      <w:rPr>
        <w:rFonts w:hint="default"/>
        <w:color w:val="000000" w:themeColor="text1"/>
        <w:u w:val="single"/>
      </w:rPr>
    </w:lvl>
    <w:lvl w:ilvl="4">
      <w:start w:val="1"/>
      <w:numFmt w:val="decimal"/>
      <w:lvlText w:val="%1.%2.%3.%4.%5"/>
      <w:lvlJc w:val="left"/>
      <w:pPr>
        <w:ind w:left="2520" w:hanging="1080"/>
      </w:pPr>
      <w:rPr>
        <w:rFonts w:hint="default"/>
        <w:color w:val="000000" w:themeColor="text1"/>
        <w:u w:val="single"/>
      </w:rPr>
    </w:lvl>
    <w:lvl w:ilvl="5">
      <w:start w:val="1"/>
      <w:numFmt w:val="decimal"/>
      <w:lvlText w:val="%1.%2.%3.%4.%5.%6"/>
      <w:lvlJc w:val="left"/>
      <w:pPr>
        <w:ind w:left="2880" w:hanging="1080"/>
      </w:pPr>
      <w:rPr>
        <w:rFonts w:hint="default"/>
        <w:color w:val="000000" w:themeColor="text1"/>
        <w:u w:val="single"/>
      </w:rPr>
    </w:lvl>
    <w:lvl w:ilvl="6">
      <w:start w:val="1"/>
      <w:numFmt w:val="decimal"/>
      <w:lvlText w:val="%1.%2.%3.%4.%5.%6.%7"/>
      <w:lvlJc w:val="left"/>
      <w:pPr>
        <w:ind w:left="3240" w:hanging="1080"/>
      </w:pPr>
      <w:rPr>
        <w:rFonts w:hint="default"/>
        <w:color w:val="000000" w:themeColor="text1"/>
        <w:u w:val="single"/>
      </w:rPr>
    </w:lvl>
    <w:lvl w:ilvl="7">
      <w:start w:val="1"/>
      <w:numFmt w:val="decimal"/>
      <w:lvlText w:val="%1.%2.%3.%4.%5.%6.%7.%8"/>
      <w:lvlJc w:val="left"/>
      <w:pPr>
        <w:ind w:left="3960" w:hanging="1440"/>
      </w:pPr>
      <w:rPr>
        <w:rFonts w:hint="default"/>
        <w:color w:val="000000" w:themeColor="text1"/>
        <w:u w:val="single"/>
      </w:rPr>
    </w:lvl>
    <w:lvl w:ilvl="8">
      <w:start w:val="1"/>
      <w:numFmt w:val="decimal"/>
      <w:lvlText w:val="%1.%2.%3.%4.%5.%6.%7.%8.%9"/>
      <w:lvlJc w:val="left"/>
      <w:pPr>
        <w:ind w:left="4320" w:hanging="1440"/>
      </w:pPr>
      <w:rPr>
        <w:rFonts w:hint="default"/>
        <w:color w:val="000000" w:themeColor="text1"/>
        <w:u w:val="single"/>
      </w:rPr>
    </w:lvl>
  </w:abstractNum>
  <w:abstractNum w:abstractNumId="6" w15:restartNumberingAfterBreak="0">
    <w:nsid w:val="411202E2"/>
    <w:multiLevelType w:val="multilevel"/>
    <w:tmpl w:val="6BBEB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7C4068B"/>
    <w:multiLevelType w:val="multilevel"/>
    <w:tmpl w:val="6BBEB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FE8677F"/>
    <w:multiLevelType w:val="multilevel"/>
    <w:tmpl w:val="6BBEB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EF53E3D"/>
    <w:multiLevelType w:val="multilevel"/>
    <w:tmpl w:val="6BBEB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79326167">
    <w:abstractNumId w:val="2"/>
  </w:num>
  <w:num w:numId="2" w16cid:durableId="1351099703">
    <w:abstractNumId w:val="7"/>
  </w:num>
  <w:num w:numId="3" w16cid:durableId="799685919">
    <w:abstractNumId w:val="4"/>
  </w:num>
  <w:num w:numId="4" w16cid:durableId="1415853385">
    <w:abstractNumId w:val="0"/>
  </w:num>
  <w:num w:numId="5" w16cid:durableId="1362125574">
    <w:abstractNumId w:val="8"/>
  </w:num>
  <w:num w:numId="6" w16cid:durableId="814295302">
    <w:abstractNumId w:val="6"/>
  </w:num>
  <w:num w:numId="7" w16cid:durableId="1127626753">
    <w:abstractNumId w:val="9"/>
  </w:num>
  <w:num w:numId="8" w16cid:durableId="1217428654">
    <w:abstractNumId w:val="1"/>
  </w:num>
  <w:num w:numId="9" w16cid:durableId="1378159339">
    <w:abstractNumId w:val="3"/>
  </w:num>
  <w:num w:numId="10" w16cid:durableId="110102749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udai Etsunaga">
    <w15:presenceInfo w15:providerId="AD" w15:userId="S::etsunaga.yudai294@mail.kyutech.jp::2433c0a4-b129-479f-be53-914eef13081b"/>
  </w15:person>
  <w15:person w15:author="Mishima Gota">
    <w15:presenceInfo w15:providerId="AD" w15:userId="S-1-5-21-1417001333-152049171-1060284298-6202"/>
  </w15:person>
  <w15:person w15:author="SAYANJU Sirash">
    <w15:presenceInfo w15:providerId="AD" w15:userId="S::sayanju.sirash476@mail.kyutech.jp::95174435-9ca6-4c98-9edd-c363b73a03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displayBackgroundShape/>
  <w:bordersDoNotSurroundHeader/>
  <w:bordersDoNotSurroundFooter/>
  <w:proofState w:spelling="clean" w:grammar="clean"/>
  <w:trackRevisions/>
  <w:defaultTabStop w:val="72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AEA"/>
    <w:rsid w:val="00003989"/>
    <w:rsid w:val="000053CF"/>
    <w:rsid w:val="00006B09"/>
    <w:rsid w:val="00007B40"/>
    <w:rsid w:val="00007B76"/>
    <w:rsid w:val="00007CD8"/>
    <w:rsid w:val="00010016"/>
    <w:rsid w:val="000147C2"/>
    <w:rsid w:val="000149B5"/>
    <w:rsid w:val="0001537F"/>
    <w:rsid w:val="000159E9"/>
    <w:rsid w:val="00016EE4"/>
    <w:rsid w:val="000179B4"/>
    <w:rsid w:val="00023368"/>
    <w:rsid w:val="000238CC"/>
    <w:rsid w:val="00023A66"/>
    <w:rsid w:val="00023EE4"/>
    <w:rsid w:val="000241EF"/>
    <w:rsid w:val="00025D57"/>
    <w:rsid w:val="00025F6F"/>
    <w:rsid w:val="00026D8A"/>
    <w:rsid w:val="000304DB"/>
    <w:rsid w:val="0003092E"/>
    <w:rsid w:val="00031B04"/>
    <w:rsid w:val="00031CAC"/>
    <w:rsid w:val="000324C6"/>
    <w:rsid w:val="0003274D"/>
    <w:rsid w:val="00032924"/>
    <w:rsid w:val="00032989"/>
    <w:rsid w:val="00032AFE"/>
    <w:rsid w:val="00033ABA"/>
    <w:rsid w:val="00033D26"/>
    <w:rsid w:val="000352AF"/>
    <w:rsid w:val="00035AE1"/>
    <w:rsid w:val="00035EF2"/>
    <w:rsid w:val="0003768A"/>
    <w:rsid w:val="00037C80"/>
    <w:rsid w:val="00037D3B"/>
    <w:rsid w:val="000401C4"/>
    <w:rsid w:val="00040B61"/>
    <w:rsid w:val="00041F4C"/>
    <w:rsid w:val="00042243"/>
    <w:rsid w:val="00042759"/>
    <w:rsid w:val="00044F77"/>
    <w:rsid w:val="00045800"/>
    <w:rsid w:val="00047AC9"/>
    <w:rsid w:val="00047EA4"/>
    <w:rsid w:val="00050C48"/>
    <w:rsid w:val="000510C5"/>
    <w:rsid w:val="000516A4"/>
    <w:rsid w:val="00052EF2"/>
    <w:rsid w:val="00053004"/>
    <w:rsid w:val="000532E4"/>
    <w:rsid w:val="00056813"/>
    <w:rsid w:val="00061164"/>
    <w:rsid w:val="00061571"/>
    <w:rsid w:val="0006188D"/>
    <w:rsid w:val="00061D23"/>
    <w:rsid w:val="00063903"/>
    <w:rsid w:val="00065655"/>
    <w:rsid w:val="00065C1D"/>
    <w:rsid w:val="00067217"/>
    <w:rsid w:val="0007000B"/>
    <w:rsid w:val="00070806"/>
    <w:rsid w:val="00070AB2"/>
    <w:rsid w:val="00070E5A"/>
    <w:rsid w:val="00071003"/>
    <w:rsid w:val="00072DAB"/>
    <w:rsid w:val="0007384D"/>
    <w:rsid w:val="0007389F"/>
    <w:rsid w:val="00074A2D"/>
    <w:rsid w:val="00075ABD"/>
    <w:rsid w:val="00075DF2"/>
    <w:rsid w:val="00077F36"/>
    <w:rsid w:val="000815C1"/>
    <w:rsid w:val="00081768"/>
    <w:rsid w:val="0008203E"/>
    <w:rsid w:val="00083DBA"/>
    <w:rsid w:val="00092555"/>
    <w:rsid w:val="000925D3"/>
    <w:rsid w:val="00092ACC"/>
    <w:rsid w:val="0009393E"/>
    <w:rsid w:val="0009628A"/>
    <w:rsid w:val="00096FC6"/>
    <w:rsid w:val="00097838"/>
    <w:rsid w:val="000A10A2"/>
    <w:rsid w:val="000A4E06"/>
    <w:rsid w:val="000B0C8B"/>
    <w:rsid w:val="000B2154"/>
    <w:rsid w:val="000B2AA5"/>
    <w:rsid w:val="000B38E3"/>
    <w:rsid w:val="000B45E4"/>
    <w:rsid w:val="000B5098"/>
    <w:rsid w:val="000B5847"/>
    <w:rsid w:val="000B58FE"/>
    <w:rsid w:val="000B6824"/>
    <w:rsid w:val="000C0B2E"/>
    <w:rsid w:val="000C1F1D"/>
    <w:rsid w:val="000C25BF"/>
    <w:rsid w:val="000C29B8"/>
    <w:rsid w:val="000C54C5"/>
    <w:rsid w:val="000C5C9D"/>
    <w:rsid w:val="000C6591"/>
    <w:rsid w:val="000D0A06"/>
    <w:rsid w:val="000D3011"/>
    <w:rsid w:val="000D3460"/>
    <w:rsid w:val="000D3DCA"/>
    <w:rsid w:val="000D3DEA"/>
    <w:rsid w:val="000D3ECB"/>
    <w:rsid w:val="000D4B5E"/>
    <w:rsid w:val="000D4CBB"/>
    <w:rsid w:val="000D6571"/>
    <w:rsid w:val="000D7362"/>
    <w:rsid w:val="000D75CB"/>
    <w:rsid w:val="000E28DA"/>
    <w:rsid w:val="000E28F9"/>
    <w:rsid w:val="000E4066"/>
    <w:rsid w:val="000E4759"/>
    <w:rsid w:val="000E4AAA"/>
    <w:rsid w:val="000E50E5"/>
    <w:rsid w:val="000E5806"/>
    <w:rsid w:val="000E65B0"/>
    <w:rsid w:val="000E6927"/>
    <w:rsid w:val="000E74FF"/>
    <w:rsid w:val="000F0DE6"/>
    <w:rsid w:val="000F1070"/>
    <w:rsid w:val="000F26A0"/>
    <w:rsid w:val="000F26D9"/>
    <w:rsid w:val="000F5651"/>
    <w:rsid w:val="000F5739"/>
    <w:rsid w:val="000F6ED3"/>
    <w:rsid w:val="0010041B"/>
    <w:rsid w:val="00101E94"/>
    <w:rsid w:val="00102404"/>
    <w:rsid w:val="001027BC"/>
    <w:rsid w:val="001027C8"/>
    <w:rsid w:val="0010301A"/>
    <w:rsid w:val="0010498B"/>
    <w:rsid w:val="00105074"/>
    <w:rsid w:val="00105F4E"/>
    <w:rsid w:val="001065CA"/>
    <w:rsid w:val="00106B99"/>
    <w:rsid w:val="00106C6C"/>
    <w:rsid w:val="0010734E"/>
    <w:rsid w:val="0011003D"/>
    <w:rsid w:val="00110DFC"/>
    <w:rsid w:val="00112DDF"/>
    <w:rsid w:val="001139E8"/>
    <w:rsid w:val="001140D8"/>
    <w:rsid w:val="00114957"/>
    <w:rsid w:val="00114E2C"/>
    <w:rsid w:val="00115288"/>
    <w:rsid w:val="001154EE"/>
    <w:rsid w:val="00115FB0"/>
    <w:rsid w:val="00116B08"/>
    <w:rsid w:val="0011746D"/>
    <w:rsid w:val="00121BAC"/>
    <w:rsid w:val="00121E9B"/>
    <w:rsid w:val="001223A5"/>
    <w:rsid w:val="0012253C"/>
    <w:rsid w:val="001230F5"/>
    <w:rsid w:val="00124607"/>
    <w:rsid w:val="00125144"/>
    <w:rsid w:val="00125893"/>
    <w:rsid w:val="00126C3E"/>
    <w:rsid w:val="00130367"/>
    <w:rsid w:val="001325AC"/>
    <w:rsid w:val="00132A6E"/>
    <w:rsid w:val="001337F2"/>
    <w:rsid w:val="00133E4D"/>
    <w:rsid w:val="00140778"/>
    <w:rsid w:val="00141FE0"/>
    <w:rsid w:val="001443A3"/>
    <w:rsid w:val="00146695"/>
    <w:rsid w:val="0015030B"/>
    <w:rsid w:val="001577AD"/>
    <w:rsid w:val="001603AB"/>
    <w:rsid w:val="00160E17"/>
    <w:rsid w:val="0016128F"/>
    <w:rsid w:val="00163F9A"/>
    <w:rsid w:val="0016436A"/>
    <w:rsid w:val="00166736"/>
    <w:rsid w:val="00166C3A"/>
    <w:rsid w:val="0016793D"/>
    <w:rsid w:val="00171A48"/>
    <w:rsid w:val="001728D8"/>
    <w:rsid w:val="001765D7"/>
    <w:rsid w:val="00176979"/>
    <w:rsid w:val="001777EB"/>
    <w:rsid w:val="00180F3C"/>
    <w:rsid w:val="00181BA8"/>
    <w:rsid w:val="001836C9"/>
    <w:rsid w:val="001849E0"/>
    <w:rsid w:val="00185A53"/>
    <w:rsid w:val="00185AD2"/>
    <w:rsid w:val="00186956"/>
    <w:rsid w:val="00187E38"/>
    <w:rsid w:val="0019059B"/>
    <w:rsid w:val="00190FD2"/>
    <w:rsid w:val="001919C2"/>
    <w:rsid w:val="00192C05"/>
    <w:rsid w:val="00197454"/>
    <w:rsid w:val="0019759C"/>
    <w:rsid w:val="001A0300"/>
    <w:rsid w:val="001A0BB0"/>
    <w:rsid w:val="001A0F83"/>
    <w:rsid w:val="001A1B18"/>
    <w:rsid w:val="001A1EA3"/>
    <w:rsid w:val="001A22A3"/>
    <w:rsid w:val="001A28C8"/>
    <w:rsid w:val="001A3B46"/>
    <w:rsid w:val="001A4170"/>
    <w:rsid w:val="001A4724"/>
    <w:rsid w:val="001A5298"/>
    <w:rsid w:val="001B2D20"/>
    <w:rsid w:val="001B2D33"/>
    <w:rsid w:val="001B3B72"/>
    <w:rsid w:val="001B590A"/>
    <w:rsid w:val="001B76E0"/>
    <w:rsid w:val="001C3429"/>
    <w:rsid w:val="001C4825"/>
    <w:rsid w:val="001C4999"/>
    <w:rsid w:val="001C62A7"/>
    <w:rsid w:val="001D0604"/>
    <w:rsid w:val="001D0D58"/>
    <w:rsid w:val="001D15EA"/>
    <w:rsid w:val="001D17F2"/>
    <w:rsid w:val="001D1E49"/>
    <w:rsid w:val="001D3465"/>
    <w:rsid w:val="001D4362"/>
    <w:rsid w:val="001D6F7A"/>
    <w:rsid w:val="001E0283"/>
    <w:rsid w:val="001E3AFF"/>
    <w:rsid w:val="001E5F08"/>
    <w:rsid w:val="001E75CE"/>
    <w:rsid w:val="001F2113"/>
    <w:rsid w:val="001F2358"/>
    <w:rsid w:val="001F64AA"/>
    <w:rsid w:val="001F65E8"/>
    <w:rsid w:val="001F66A2"/>
    <w:rsid w:val="001F767C"/>
    <w:rsid w:val="001F792D"/>
    <w:rsid w:val="00200E75"/>
    <w:rsid w:val="00201463"/>
    <w:rsid w:val="00201859"/>
    <w:rsid w:val="00201A4E"/>
    <w:rsid w:val="00202B9F"/>
    <w:rsid w:val="00203463"/>
    <w:rsid w:val="0020405F"/>
    <w:rsid w:val="002042CD"/>
    <w:rsid w:val="002049BF"/>
    <w:rsid w:val="00206D74"/>
    <w:rsid w:val="00207180"/>
    <w:rsid w:val="00207ACF"/>
    <w:rsid w:val="002119B8"/>
    <w:rsid w:val="00214095"/>
    <w:rsid w:val="002142A0"/>
    <w:rsid w:val="00214D5E"/>
    <w:rsid w:val="002151A1"/>
    <w:rsid w:val="0021591A"/>
    <w:rsid w:val="002169B6"/>
    <w:rsid w:val="00216B7F"/>
    <w:rsid w:val="00220A84"/>
    <w:rsid w:val="00221207"/>
    <w:rsid w:val="00224EC9"/>
    <w:rsid w:val="00231C3C"/>
    <w:rsid w:val="00231CFE"/>
    <w:rsid w:val="00232491"/>
    <w:rsid w:val="0023308E"/>
    <w:rsid w:val="002331FE"/>
    <w:rsid w:val="00234304"/>
    <w:rsid w:val="00234798"/>
    <w:rsid w:val="00234FA2"/>
    <w:rsid w:val="00236733"/>
    <w:rsid w:val="00236AEA"/>
    <w:rsid w:val="00240460"/>
    <w:rsid w:val="002405D3"/>
    <w:rsid w:val="0024294D"/>
    <w:rsid w:val="00242E01"/>
    <w:rsid w:val="00244244"/>
    <w:rsid w:val="002442A6"/>
    <w:rsid w:val="00245AE5"/>
    <w:rsid w:val="00245F5B"/>
    <w:rsid w:val="00247902"/>
    <w:rsid w:val="00250763"/>
    <w:rsid w:val="00252606"/>
    <w:rsid w:val="00253F69"/>
    <w:rsid w:val="0025424E"/>
    <w:rsid w:val="002555E0"/>
    <w:rsid w:val="002561F2"/>
    <w:rsid w:val="00256B8E"/>
    <w:rsid w:val="00263D03"/>
    <w:rsid w:val="00265508"/>
    <w:rsid w:val="002657BE"/>
    <w:rsid w:val="00266717"/>
    <w:rsid w:val="002667BB"/>
    <w:rsid w:val="0027006C"/>
    <w:rsid w:val="0027104D"/>
    <w:rsid w:val="00271C62"/>
    <w:rsid w:val="002739A6"/>
    <w:rsid w:val="00273AA0"/>
    <w:rsid w:val="00273AB0"/>
    <w:rsid w:val="00273C3B"/>
    <w:rsid w:val="00274F11"/>
    <w:rsid w:val="002751E2"/>
    <w:rsid w:val="00275416"/>
    <w:rsid w:val="002756F3"/>
    <w:rsid w:val="00275CEE"/>
    <w:rsid w:val="002806C2"/>
    <w:rsid w:val="00280E4E"/>
    <w:rsid w:val="00281E0A"/>
    <w:rsid w:val="00282107"/>
    <w:rsid w:val="00282479"/>
    <w:rsid w:val="002827C3"/>
    <w:rsid w:val="002828E0"/>
    <w:rsid w:val="002836EE"/>
    <w:rsid w:val="00284310"/>
    <w:rsid w:val="00284943"/>
    <w:rsid w:val="00285062"/>
    <w:rsid w:val="0028522B"/>
    <w:rsid w:val="0028550E"/>
    <w:rsid w:val="00286F0A"/>
    <w:rsid w:val="00290833"/>
    <w:rsid w:val="0029096D"/>
    <w:rsid w:val="00291486"/>
    <w:rsid w:val="00291EBA"/>
    <w:rsid w:val="0029233A"/>
    <w:rsid w:val="002942CC"/>
    <w:rsid w:val="002970DD"/>
    <w:rsid w:val="00297C18"/>
    <w:rsid w:val="00297CC1"/>
    <w:rsid w:val="002A0368"/>
    <w:rsid w:val="002A2588"/>
    <w:rsid w:val="002A2C46"/>
    <w:rsid w:val="002A2DAD"/>
    <w:rsid w:val="002A4B5B"/>
    <w:rsid w:val="002A6F50"/>
    <w:rsid w:val="002A7ADF"/>
    <w:rsid w:val="002B1274"/>
    <w:rsid w:val="002B13C0"/>
    <w:rsid w:val="002B639F"/>
    <w:rsid w:val="002B6A17"/>
    <w:rsid w:val="002B6F54"/>
    <w:rsid w:val="002C0355"/>
    <w:rsid w:val="002C1F73"/>
    <w:rsid w:val="002C381C"/>
    <w:rsid w:val="002C3B99"/>
    <w:rsid w:val="002C4051"/>
    <w:rsid w:val="002C45A2"/>
    <w:rsid w:val="002C572C"/>
    <w:rsid w:val="002C633F"/>
    <w:rsid w:val="002C69D9"/>
    <w:rsid w:val="002C6A8F"/>
    <w:rsid w:val="002D01D8"/>
    <w:rsid w:val="002D1217"/>
    <w:rsid w:val="002D1360"/>
    <w:rsid w:val="002D6F4C"/>
    <w:rsid w:val="002D70A8"/>
    <w:rsid w:val="002E17C8"/>
    <w:rsid w:val="002E40CA"/>
    <w:rsid w:val="002E728A"/>
    <w:rsid w:val="002F073F"/>
    <w:rsid w:val="002F1D5F"/>
    <w:rsid w:val="002F2739"/>
    <w:rsid w:val="002F484F"/>
    <w:rsid w:val="002F4A45"/>
    <w:rsid w:val="002F5103"/>
    <w:rsid w:val="002F6255"/>
    <w:rsid w:val="002F6E98"/>
    <w:rsid w:val="0030099B"/>
    <w:rsid w:val="00302A13"/>
    <w:rsid w:val="00303E64"/>
    <w:rsid w:val="00304E08"/>
    <w:rsid w:val="00305703"/>
    <w:rsid w:val="00305EED"/>
    <w:rsid w:val="003100AD"/>
    <w:rsid w:val="0031012B"/>
    <w:rsid w:val="00310DEA"/>
    <w:rsid w:val="003121ED"/>
    <w:rsid w:val="00313B21"/>
    <w:rsid w:val="00315D6A"/>
    <w:rsid w:val="003170AC"/>
    <w:rsid w:val="003179E6"/>
    <w:rsid w:val="0032098A"/>
    <w:rsid w:val="00321AFB"/>
    <w:rsid w:val="00323471"/>
    <w:rsid w:val="00323F3B"/>
    <w:rsid w:val="003267D3"/>
    <w:rsid w:val="003268EF"/>
    <w:rsid w:val="00326F2A"/>
    <w:rsid w:val="003307E9"/>
    <w:rsid w:val="00331275"/>
    <w:rsid w:val="00331F32"/>
    <w:rsid w:val="003359B4"/>
    <w:rsid w:val="003359C5"/>
    <w:rsid w:val="003365AA"/>
    <w:rsid w:val="00336E05"/>
    <w:rsid w:val="00337247"/>
    <w:rsid w:val="00340C6C"/>
    <w:rsid w:val="00341AE0"/>
    <w:rsid w:val="0034222B"/>
    <w:rsid w:val="00342A04"/>
    <w:rsid w:val="00342D91"/>
    <w:rsid w:val="003435DA"/>
    <w:rsid w:val="003453AD"/>
    <w:rsid w:val="003455B9"/>
    <w:rsid w:val="00346E57"/>
    <w:rsid w:val="00347247"/>
    <w:rsid w:val="00351044"/>
    <w:rsid w:val="00351517"/>
    <w:rsid w:val="003529AB"/>
    <w:rsid w:val="0035323D"/>
    <w:rsid w:val="00355E4A"/>
    <w:rsid w:val="003569D3"/>
    <w:rsid w:val="00356F7B"/>
    <w:rsid w:val="00360A2A"/>
    <w:rsid w:val="00360CF0"/>
    <w:rsid w:val="0036164C"/>
    <w:rsid w:val="00361966"/>
    <w:rsid w:val="00362C51"/>
    <w:rsid w:val="00363AB0"/>
    <w:rsid w:val="00363C16"/>
    <w:rsid w:val="003649F0"/>
    <w:rsid w:val="00370E1A"/>
    <w:rsid w:val="00371E94"/>
    <w:rsid w:val="0037207B"/>
    <w:rsid w:val="00372BB0"/>
    <w:rsid w:val="003750AA"/>
    <w:rsid w:val="003752E0"/>
    <w:rsid w:val="0037725F"/>
    <w:rsid w:val="00377D0B"/>
    <w:rsid w:val="003800FB"/>
    <w:rsid w:val="00381146"/>
    <w:rsid w:val="00382298"/>
    <w:rsid w:val="003834C9"/>
    <w:rsid w:val="003841F0"/>
    <w:rsid w:val="00384AC8"/>
    <w:rsid w:val="003859EB"/>
    <w:rsid w:val="00385AE5"/>
    <w:rsid w:val="00386F4E"/>
    <w:rsid w:val="00391B97"/>
    <w:rsid w:val="00392F86"/>
    <w:rsid w:val="00394971"/>
    <w:rsid w:val="00394C3A"/>
    <w:rsid w:val="00395A31"/>
    <w:rsid w:val="00396D2C"/>
    <w:rsid w:val="00396D37"/>
    <w:rsid w:val="003A2707"/>
    <w:rsid w:val="003A2AAE"/>
    <w:rsid w:val="003A3FA6"/>
    <w:rsid w:val="003A49F7"/>
    <w:rsid w:val="003A5491"/>
    <w:rsid w:val="003A5FF2"/>
    <w:rsid w:val="003A63AF"/>
    <w:rsid w:val="003A6A54"/>
    <w:rsid w:val="003A7252"/>
    <w:rsid w:val="003A74F5"/>
    <w:rsid w:val="003B0503"/>
    <w:rsid w:val="003B08F5"/>
    <w:rsid w:val="003B10E2"/>
    <w:rsid w:val="003B1AB8"/>
    <w:rsid w:val="003B24F5"/>
    <w:rsid w:val="003B3985"/>
    <w:rsid w:val="003B3E27"/>
    <w:rsid w:val="003B4479"/>
    <w:rsid w:val="003B488F"/>
    <w:rsid w:val="003B5981"/>
    <w:rsid w:val="003B5EE7"/>
    <w:rsid w:val="003B6036"/>
    <w:rsid w:val="003B71D4"/>
    <w:rsid w:val="003B7D83"/>
    <w:rsid w:val="003C05B5"/>
    <w:rsid w:val="003C1533"/>
    <w:rsid w:val="003C1CA9"/>
    <w:rsid w:val="003C4ED6"/>
    <w:rsid w:val="003D0D48"/>
    <w:rsid w:val="003D1F79"/>
    <w:rsid w:val="003D25D0"/>
    <w:rsid w:val="003D26A1"/>
    <w:rsid w:val="003D5FC1"/>
    <w:rsid w:val="003E1AE3"/>
    <w:rsid w:val="003E2D34"/>
    <w:rsid w:val="003E31B8"/>
    <w:rsid w:val="003E4B8A"/>
    <w:rsid w:val="003E4D06"/>
    <w:rsid w:val="003E507B"/>
    <w:rsid w:val="003E54A6"/>
    <w:rsid w:val="003E62FD"/>
    <w:rsid w:val="003E6BDF"/>
    <w:rsid w:val="003E7958"/>
    <w:rsid w:val="003E7FB6"/>
    <w:rsid w:val="003F02D6"/>
    <w:rsid w:val="003F3BFC"/>
    <w:rsid w:val="003F4024"/>
    <w:rsid w:val="003F413B"/>
    <w:rsid w:val="003F435F"/>
    <w:rsid w:val="003F561D"/>
    <w:rsid w:val="003F64CF"/>
    <w:rsid w:val="00401575"/>
    <w:rsid w:val="0040179A"/>
    <w:rsid w:val="0040290E"/>
    <w:rsid w:val="00402A00"/>
    <w:rsid w:val="00402A06"/>
    <w:rsid w:val="00402DBA"/>
    <w:rsid w:val="00402E3F"/>
    <w:rsid w:val="0040460D"/>
    <w:rsid w:val="0041130A"/>
    <w:rsid w:val="00411461"/>
    <w:rsid w:val="00412DD2"/>
    <w:rsid w:val="004136ED"/>
    <w:rsid w:val="00413939"/>
    <w:rsid w:val="00413BFC"/>
    <w:rsid w:val="00414CB4"/>
    <w:rsid w:val="0041521D"/>
    <w:rsid w:val="00415AA8"/>
    <w:rsid w:val="00420E70"/>
    <w:rsid w:val="00422606"/>
    <w:rsid w:val="0042309B"/>
    <w:rsid w:val="00424FEC"/>
    <w:rsid w:val="00425177"/>
    <w:rsid w:val="00425FA5"/>
    <w:rsid w:val="00426824"/>
    <w:rsid w:val="00427C95"/>
    <w:rsid w:val="004306F8"/>
    <w:rsid w:val="00430F4F"/>
    <w:rsid w:val="0043353C"/>
    <w:rsid w:val="0043408B"/>
    <w:rsid w:val="00435749"/>
    <w:rsid w:val="00436BD9"/>
    <w:rsid w:val="00437189"/>
    <w:rsid w:val="00437D60"/>
    <w:rsid w:val="00437DC9"/>
    <w:rsid w:val="00440498"/>
    <w:rsid w:val="0044390D"/>
    <w:rsid w:val="004460E5"/>
    <w:rsid w:val="00446753"/>
    <w:rsid w:val="00446982"/>
    <w:rsid w:val="004469BA"/>
    <w:rsid w:val="0044751D"/>
    <w:rsid w:val="004501DD"/>
    <w:rsid w:val="00450397"/>
    <w:rsid w:val="00452D1C"/>
    <w:rsid w:val="00452F6F"/>
    <w:rsid w:val="00453772"/>
    <w:rsid w:val="00454540"/>
    <w:rsid w:val="0045491D"/>
    <w:rsid w:val="00454D77"/>
    <w:rsid w:val="00454F5E"/>
    <w:rsid w:val="00460AF7"/>
    <w:rsid w:val="00462E52"/>
    <w:rsid w:val="0046486A"/>
    <w:rsid w:val="004662BF"/>
    <w:rsid w:val="00466575"/>
    <w:rsid w:val="0046683A"/>
    <w:rsid w:val="00466C36"/>
    <w:rsid w:val="00467E93"/>
    <w:rsid w:val="00470404"/>
    <w:rsid w:val="0047104A"/>
    <w:rsid w:val="004712F8"/>
    <w:rsid w:val="00471FC2"/>
    <w:rsid w:val="00472632"/>
    <w:rsid w:val="0047462A"/>
    <w:rsid w:val="004751A7"/>
    <w:rsid w:val="00482541"/>
    <w:rsid w:val="0048359E"/>
    <w:rsid w:val="00484602"/>
    <w:rsid w:val="004861F6"/>
    <w:rsid w:val="00487A34"/>
    <w:rsid w:val="004909FC"/>
    <w:rsid w:val="004913A4"/>
    <w:rsid w:val="00494C5D"/>
    <w:rsid w:val="0049515C"/>
    <w:rsid w:val="00496F3F"/>
    <w:rsid w:val="004A0A47"/>
    <w:rsid w:val="004A2180"/>
    <w:rsid w:val="004A2C93"/>
    <w:rsid w:val="004A2D33"/>
    <w:rsid w:val="004A3AA2"/>
    <w:rsid w:val="004A5675"/>
    <w:rsid w:val="004A58A8"/>
    <w:rsid w:val="004A61B4"/>
    <w:rsid w:val="004A634B"/>
    <w:rsid w:val="004B115C"/>
    <w:rsid w:val="004B3C33"/>
    <w:rsid w:val="004B4740"/>
    <w:rsid w:val="004B4993"/>
    <w:rsid w:val="004B4BE4"/>
    <w:rsid w:val="004B4F40"/>
    <w:rsid w:val="004B61BE"/>
    <w:rsid w:val="004B737D"/>
    <w:rsid w:val="004B7890"/>
    <w:rsid w:val="004C035F"/>
    <w:rsid w:val="004C03AD"/>
    <w:rsid w:val="004C04B4"/>
    <w:rsid w:val="004C093E"/>
    <w:rsid w:val="004C49D1"/>
    <w:rsid w:val="004C61ED"/>
    <w:rsid w:val="004C6C1F"/>
    <w:rsid w:val="004D0CDE"/>
    <w:rsid w:val="004D491E"/>
    <w:rsid w:val="004D4B21"/>
    <w:rsid w:val="004D6204"/>
    <w:rsid w:val="004D73F5"/>
    <w:rsid w:val="004D7457"/>
    <w:rsid w:val="004E0D3D"/>
    <w:rsid w:val="004E3080"/>
    <w:rsid w:val="004E3249"/>
    <w:rsid w:val="004E4AE4"/>
    <w:rsid w:val="004E4B6E"/>
    <w:rsid w:val="004E6AF0"/>
    <w:rsid w:val="004E6FE8"/>
    <w:rsid w:val="004E79D4"/>
    <w:rsid w:val="004F0939"/>
    <w:rsid w:val="004F2826"/>
    <w:rsid w:val="004F30A0"/>
    <w:rsid w:val="004F35C2"/>
    <w:rsid w:val="004F5E6C"/>
    <w:rsid w:val="004F6B31"/>
    <w:rsid w:val="00500797"/>
    <w:rsid w:val="00501972"/>
    <w:rsid w:val="00501E43"/>
    <w:rsid w:val="00502A89"/>
    <w:rsid w:val="005031CE"/>
    <w:rsid w:val="00503712"/>
    <w:rsid w:val="00503A4D"/>
    <w:rsid w:val="005050B9"/>
    <w:rsid w:val="0050608E"/>
    <w:rsid w:val="00507BE4"/>
    <w:rsid w:val="00507F7C"/>
    <w:rsid w:val="005109DE"/>
    <w:rsid w:val="005215A9"/>
    <w:rsid w:val="00521B1B"/>
    <w:rsid w:val="00521D5F"/>
    <w:rsid w:val="00522C93"/>
    <w:rsid w:val="00522E91"/>
    <w:rsid w:val="00523C33"/>
    <w:rsid w:val="00524428"/>
    <w:rsid w:val="00524FEA"/>
    <w:rsid w:val="00525DCF"/>
    <w:rsid w:val="0052743D"/>
    <w:rsid w:val="005274B8"/>
    <w:rsid w:val="00530B1D"/>
    <w:rsid w:val="0053101C"/>
    <w:rsid w:val="00531F1E"/>
    <w:rsid w:val="005330EB"/>
    <w:rsid w:val="00534CA0"/>
    <w:rsid w:val="00535EF8"/>
    <w:rsid w:val="00540BF1"/>
    <w:rsid w:val="00541F4B"/>
    <w:rsid w:val="00543D38"/>
    <w:rsid w:val="00543E59"/>
    <w:rsid w:val="005458B8"/>
    <w:rsid w:val="005460AE"/>
    <w:rsid w:val="005470D1"/>
    <w:rsid w:val="00547653"/>
    <w:rsid w:val="00556263"/>
    <w:rsid w:val="00556F74"/>
    <w:rsid w:val="005600D3"/>
    <w:rsid w:val="00560443"/>
    <w:rsid w:val="00560FC3"/>
    <w:rsid w:val="0056177B"/>
    <w:rsid w:val="005624CF"/>
    <w:rsid w:val="0056263D"/>
    <w:rsid w:val="00562BD2"/>
    <w:rsid w:val="00563F78"/>
    <w:rsid w:val="00565B87"/>
    <w:rsid w:val="00571A93"/>
    <w:rsid w:val="00571B66"/>
    <w:rsid w:val="00571D77"/>
    <w:rsid w:val="00572AA7"/>
    <w:rsid w:val="00572D16"/>
    <w:rsid w:val="00573022"/>
    <w:rsid w:val="00573261"/>
    <w:rsid w:val="00573263"/>
    <w:rsid w:val="00574746"/>
    <w:rsid w:val="00574B0E"/>
    <w:rsid w:val="0057641F"/>
    <w:rsid w:val="0057780A"/>
    <w:rsid w:val="00581035"/>
    <w:rsid w:val="00581BC3"/>
    <w:rsid w:val="005838A0"/>
    <w:rsid w:val="005841AE"/>
    <w:rsid w:val="005848E3"/>
    <w:rsid w:val="00586385"/>
    <w:rsid w:val="00586DDE"/>
    <w:rsid w:val="005913E8"/>
    <w:rsid w:val="005925D0"/>
    <w:rsid w:val="00594445"/>
    <w:rsid w:val="00596B7D"/>
    <w:rsid w:val="00597002"/>
    <w:rsid w:val="00597911"/>
    <w:rsid w:val="005A08C6"/>
    <w:rsid w:val="005A0958"/>
    <w:rsid w:val="005A1944"/>
    <w:rsid w:val="005A24E5"/>
    <w:rsid w:val="005A3196"/>
    <w:rsid w:val="005A409B"/>
    <w:rsid w:val="005A50E9"/>
    <w:rsid w:val="005A5C14"/>
    <w:rsid w:val="005A6217"/>
    <w:rsid w:val="005A69CD"/>
    <w:rsid w:val="005A6A11"/>
    <w:rsid w:val="005A6BE6"/>
    <w:rsid w:val="005A6CF4"/>
    <w:rsid w:val="005B00B9"/>
    <w:rsid w:val="005B364B"/>
    <w:rsid w:val="005B419D"/>
    <w:rsid w:val="005B60E0"/>
    <w:rsid w:val="005B7502"/>
    <w:rsid w:val="005C1F6C"/>
    <w:rsid w:val="005C2C51"/>
    <w:rsid w:val="005C2D63"/>
    <w:rsid w:val="005C307B"/>
    <w:rsid w:val="005C4152"/>
    <w:rsid w:val="005C4299"/>
    <w:rsid w:val="005C4BF4"/>
    <w:rsid w:val="005C6BF6"/>
    <w:rsid w:val="005C734F"/>
    <w:rsid w:val="005D0D5C"/>
    <w:rsid w:val="005D0D95"/>
    <w:rsid w:val="005D0F30"/>
    <w:rsid w:val="005D26D2"/>
    <w:rsid w:val="005D30A7"/>
    <w:rsid w:val="005D32D5"/>
    <w:rsid w:val="005D37F3"/>
    <w:rsid w:val="005D555B"/>
    <w:rsid w:val="005D5B86"/>
    <w:rsid w:val="005D6290"/>
    <w:rsid w:val="005D6F33"/>
    <w:rsid w:val="005D7A8C"/>
    <w:rsid w:val="005E02DD"/>
    <w:rsid w:val="005E036E"/>
    <w:rsid w:val="005E041D"/>
    <w:rsid w:val="005E1697"/>
    <w:rsid w:val="005E40DD"/>
    <w:rsid w:val="005E45EB"/>
    <w:rsid w:val="005E508B"/>
    <w:rsid w:val="005E5093"/>
    <w:rsid w:val="005E50F9"/>
    <w:rsid w:val="005E55D7"/>
    <w:rsid w:val="005E631F"/>
    <w:rsid w:val="005E633F"/>
    <w:rsid w:val="005E6AD8"/>
    <w:rsid w:val="005E6B49"/>
    <w:rsid w:val="005F0337"/>
    <w:rsid w:val="005F2971"/>
    <w:rsid w:val="005F2EAA"/>
    <w:rsid w:val="005F4D52"/>
    <w:rsid w:val="005F4D98"/>
    <w:rsid w:val="005F5C6C"/>
    <w:rsid w:val="00602E19"/>
    <w:rsid w:val="0060407B"/>
    <w:rsid w:val="006049C9"/>
    <w:rsid w:val="00610524"/>
    <w:rsid w:val="006121F4"/>
    <w:rsid w:val="00613B16"/>
    <w:rsid w:val="006153CC"/>
    <w:rsid w:val="00616C8B"/>
    <w:rsid w:val="00617542"/>
    <w:rsid w:val="00617DBA"/>
    <w:rsid w:val="00620875"/>
    <w:rsid w:val="00620D04"/>
    <w:rsid w:val="0062169E"/>
    <w:rsid w:val="00621F0D"/>
    <w:rsid w:val="00623330"/>
    <w:rsid w:val="006233EC"/>
    <w:rsid w:val="006271CE"/>
    <w:rsid w:val="00630CF9"/>
    <w:rsid w:val="00631351"/>
    <w:rsid w:val="00635EA8"/>
    <w:rsid w:val="006362EC"/>
    <w:rsid w:val="00637E0D"/>
    <w:rsid w:val="00641E8D"/>
    <w:rsid w:val="006426EC"/>
    <w:rsid w:val="006459E0"/>
    <w:rsid w:val="00645E69"/>
    <w:rsid w:val="006520DC"/>
    <w:rsid w:val="00652F33"/>
    <w:rsid w:val="00653879"/>
    <w:rsid w:val="006543BD"/>
    <w:rsid w:val="00655726"/>
    <w:rsid w:val="00657530"/>
    <w:rsid w:val="0066074E"/>
    <w:rsid w:val="00661A24"/>
    <w:rsid w:val="0066218D"/>
    <w:rsid w:val="006649ED"/>
    <w:rsid w:val="00664AF8"/>
    <w:rsid w:val="006675F3"/>
    <w:rsid w:val="0067191C"/>
    <w:rsid w:val="00673850"/>
    <w:rsid w:val="006752F5"/>
    <w:rsid w:val="00675B90"/>
    <w:rsid w:val="00676B0C"/>
    <w:rsid w:val="00676D82"/>
    <w:rsid w:val="006770B7"/>
    <w:rsid w:val="00677F32"/>
    <w:rsid w:val="00682306"/>
    <w:rsid w:val="00683902"/>
    <w:rsid w:val="00684418"/>
    <w:rsid w:val="00685712"/>
    <w:rsid w:val="0068585E"/>
    <w:rsid w:val="0068643F"/>
    <w:rsid w:val="00686F40"/>
    <w:rsid w:val="006903F0"/>
    <w:rsid w:val="00690596"/>
    <w:rsid w:val="006905A2"/>
    <w:rsid w:val="0069545D"/>
    <w:rsid w:val="006954DB"/>
    <w:rsid w:val="00695A2A"/>
    <w:rsid w:val="00696A5A"/>
    <w:rsid w:val="006A2157"/>
    <w:rsid w:val="006A4CD6"/>
    <w:rsid w:val="006A5E4D"/>
    <w:rsid w:val="006A6C82"/>
    <w:rsid w:val="006B0823"/>
    <w:rsid w:val="006B306C"/>
    <w:rsid w:val="006B37AB"/>
    <w:rsid w:val="006B6BD2"/>
    <w:rsid w:val="006B6CDA"/>
    <w:rsid w:val="006B6F9D"/>
    <w:rsid w:val="006C1685"/>
    <w:rsid w:val="006C2F45"/>
    <w:rsid w:val="006C3764"/>
    <w:rsid w:val="006C4E93"/>
    <w:rsid w:val="006C5A8E"/>
    <w:rsid w:val="006C7601"/>
    <w:rsid w:val="006D0B1B"/>
    <w:rsid w:val="006D21F2"/>
    <w:rsid w:val="006D3C33"/>
    <w:rsid w:val="006D4285"/>
    <w:rsid w:val="006D6ED6"/>
    <w:rsid w:val="006E1127"/>
    <w:rsid w:val="006E1EAD"/>
    <w:rsid w:val="006E32A7"/>
    <w:rsid w:val="006E54F9"/>
    <w:rsid w:val="006E5CAE"/>
    <w:rsid w:val="006E6012"/>
    <w:rsid w:val="006E66B4"/>
    <w:rsid w:val="006E7A2D"/>
    <w:rsid w:val="006E7C3A"/>
    <w:rsid w:val="006F1323"/>
    <w:rsid w:val="006F1C84"/>
    <w:rsid w:val="006F212B"/>
    <w:rsid w:val="006F250F"/>
    <w:rsid w:val="006F4A71"/>
    <w:rsid w:val="006F5BAE"/>
    <w:rsid w:val="006F76DC"/>
    <w:rsid w:val="006F7BF9"/>
    <w:rsid w:val="007008AE"/>
    <w:rsid w:val="00701F1B"/>
    <w:rsid w:val="00702464"/>
    <w:rsid w:val="00702E9B"/>
    <w:rsid w:val="00703068"/>
    <w:rsid w:val="0070411D"/>
    <w:rsid w:val="007061F9"/>
    <w:rsid w:val="007064F2"/>
    <w:rsid w:val="00706BC8"/>
    <w:rsid w:val="0070793D"/>
    <w:rsid w:val="0071002B"/>
    <w:rsid w:val="007104C9"/>
    <w:rsid w:val="00710B20"/>
    <w:rsid w:val="00710ECA"/>
    <w:rsid w:val="007134C7"/>
    <w:rsid w:val="00713C88"/>
    <w:rsid w:val="007141C6"/>
    <w:rsid w:val="0071450D"/>
    <w:rsid w:val="0071653B"/>
    <w:rsid w:val="00720B9B"/>
    <w:rsid w:val="00721E56"/>
    <w:rsid w:val="00722AB9"/>
    <w:rsid w:val="00722C9F"/>
    <w:rsid w:val="007241CD"/>
    <w:rsid w:val="00724A3C"/>
    <w:rsid w:val="00724D68"/>
    <w:rsid w:val="00726711"/>
    <w:rsid w:val="00726D0C"/>
    <w:rsid w:val="0073094B"/>
    <w:rsid w:val="007311F3"/>
    <w:rsid w:val="007319A3"/>
    <w:rsid w:val="007347CD"/>
    <w:rsid w:val="00735194"/>
    <w:rsid w:val="00737E41"/>
    <w:rsid w:val="0074000A"/>
    <w:rsid w:val="00740FB4"/>
    <w:rsid w:val="00741628"/>
    <w:rsid w:val="00746447"/>
    <w:rsid w:val="007504CB"/>
    <w:rsid w:val="00750FB9"/>
    <w:rsid w:val="0075199E"/>
    <w:rsid w:val="00751BBA"/>
    <w:rsid w:val="00751EF4"/>
    <w:rsid w:val="00752CC1"/>
    <w:rsid w:val="00752EFA"/>
    <w:rsid w:val="00753CB1"/>
    <w:rsid w:val="007540BF"/>
    <w:rsid w:val="00754152"/>
    <w:rsid w:val="007545D6"/>
    <w:rsid w:val="007576ED"/>
    <w:rsid w:val="00760FD0"/>
    <w:rsid w:val="00763211"/>
    <w:rsid w:val="00763B2A"/>
    <w:rsid w:val="00763FDD"/>
    <w:rsid w:val="00764F7C"/>
    <w:rsid w:val="00766AA5"/>
    <w:rsid w:val="00767A02"/>
    <w:rsid w:val="00770268"/>
    <w:rsid w:val="007717B1"/>
    <w:rsid w:val="00771831"/>
    <w:rsid w:val="0077244F"/>
    <w:rsid w:val="00772497"/>
    <w:rsid w:val="00773543"/>
    <w:rsid w:val="00774174"/>
    <w:rsid w:val="00774E44"/>
    <w:rsid w:val="00775E20"/>
    <w:rsid w:val="0077685C"/>
    <w:rsid w:val="007770A7"/>
    <w:rsid w:val="007774FB"/>
    <w:rsid w:val="00777A40"/>
    <w:rsid w:val="007801AC"/>
    <w:rsid w:val="00780E4C"/>
    <w:rsid w:val="00780EAD"/>
    <w:rsid w:val="0078132D"/>
    <w:rsid w:val="00783ECA"/>
    <w:rsid w:val="00785570"/>
    <w:rsid w:val="00785713"/>
    <w:rsid w:val="00785DC6"/>
    <w:rsid w:val="0078640F"/>
    <w:rsid w:val="00786831"/>
    <w:rsid w:val="007873F8"/>
    <w:rsid w:val="0079017E"/>
    <w:rsid w:val="00790A7D"/>
    <w:rsid w:val="00790D0B"/>
    <w:rsid w:val="00790FF7"/>
    <w:rsid w:val="00791005"/>
    <w:rsid w:val="007929A1"/>
    <w:rsid w:val="00792C60"/>
    <w:rsid w:val="0079420D"/>
    <w:rsid w:val="00794859"/>
    <w:rsid w:val="00797B41"/>
    <w:rsid w:val="007A0D35"/>
    <w:rsid w:val="007A2C12"/>
    <w:rsid w:val="007A3660"/>
    <w:rsid w:val="007A575E"/>
    <w:rsid w:val="007A57BA"/>
    <w:rsid w:val="007B084A"/>
    <w:rsid w:val="007B164A"/>
    <w:rsid w:val="007B298E"/>
    <w:rsid w:val="007B3005"/>
    <w:rsid w:val="007B31D8"/>
    <w:rsid w:val="007B4E2B"/>
    <w:rsid w:val="007B5225"/>
    <w:rsid w:val="007B53C8"/>
    <w:rsid w:val="007B7FDA"/>
    <w:rsid w:val="007C0690"/>
    <w:rsid w:val="007C0694"/>
    <w:rsid w:val="007C29D8"/>
    <w:rsid w:val="007C4ABC"/>
    <w:rsid w:val="007C51EB"/>
    <w:rsid w:val="007C5DDC"/>
    <w:rsid w:val="007C64D0"/>
    <w:rsid w:val="007C7B78"/>
    <w:rsid w:val="007C7EE0"/>
    <w:rsid w:val="007D131E"/>
    <w:rsid w:val="007D15A4"/>
    <w:rsid w:val="007D1F19"/>
    <w:rsid w:val="007D3019"/>
    <w:rsid w:val="007D3790"/>
    <w:rsid w:val="007D6D0D"/>
    <w:rsid w:val="007D7614"/>
    <w:rsid w:val="007D79E3"/>
    <w:rsid w:val="007E0DF0"/>
    <w:rsid w:val="007E178C"/>
    <w:rsid w:val="007E3F43"/>
    <w:rsid w:val="007E4935"/>
    <w:rsid w:val="007E53E6"/>
    <w:rsid w:val="007E7451"/>
    <w:rsid w:val="007F04BD"/>
    <w:rsid w:val="007F1125"/>
    <w:rsid w:val="007F1956"/>
    <w:rsid w:val="007F2696"/>
    <w:rsid w:val="007F404F"/>
    <w:rsid w:val="007F4FA6"/>
    <w:rsid w:val="00800FA9"/>
    <w:rsid w:val="008036A1"/>
    <w:rsid w:val="008037D3"/>
    <w:rsid w:val="008052E2"/>
    <w:rsid w:val="00810A3A"/>
    <w:rsid w:val="0081135F"/>
    <w:rsid w:val="0081163F"/>
    <w:rsid w:val="00813A19"/>
    <w:rsid w:val="00816A8B"/>
    <w:rsid w:val="00816F92"/>
    <w:rsid w:val="00822603"/>
    <w:rsid w:val="00823040"/>
    <w:rsid w:val="00823161"/>
    <w:rsid w:val="008256DC"/>
    <w:rsid w:val="00826A17"/>
    <w:rsid w:val="00827C66"/>
    <w:rsid w:val="00830385"/>
    <w:rsid w:val="0083049A"/>
    <w:rsid w:val="00831AB8"/>
    <w:rsid w:val="00833015"/>
    <w:rsid w:val="00833C1B"/>
    <w:rsid w:val="00835725"/>
    <w:rsid w:val="00837B9A"/>
    <w:rsid w:val="00840ACD"/>
    <w:rsid w:val="00840BC9"/>
    <w:rsid w:val="008423BD"/>
    <w:rsid w:val="0084329F"/>
    <w:rsid w:val="0084443A"/>
    <w:rsid w:val="008445C9"/>
    <w:rsid w:val="00847816"/>
    <w:rsid w:val="00850531"/>
    <w:rsid w:val="00850B2E"/>
    <w:rsid w:val="00851CA9"/>
    <w:rsid w:val="008523D9"/>
    <w:rsid w:val="0085314D"/>
    <w:rsid w:val="008571EB"/>
    <w:rsid w:val="008608D0"/>
    <w:rsid w:val="00860ABB"/>
    <w:rsid w:val="0086295B"/>
    <w:rsid w:val="00863ABC"/>
    <w:rsid w:val="008647F5"/>
    <w:rsid w:val="00864CDE"/>
    <w:rsid w:val="008651DF"/>
    <w:rsid w:val="00866B18"/>
    <w:rsid w:val="008670F8"/>
    <w:rsid w:val="00867A9A"/>
    <w:rsid w:val="00867B01"/>
    <w:rsid w:val="00871891"/>
    <w:rsid w:val="008720A9"/>
    <w:rsid w:val="0087266D"/>
    <w:rsid w:val="008739B5"/>
    <w:rsid w:val="00874AFD"/>
    <w:rsid w:val="00874CF3"/>
    <w:rsid w:val="00880AAB"/>
    <w:rsid w:val="00880FB8"/>
    <w:rsid w:val="0088111C"/>
    <w:rsid w:val="008812DA"/>
    <w:rsid w:val="0089018D"/>
    <w:rsid w:val="008907CB"/>
    <w:rsid w:val="00890FD7"/>
    <w:rsid w:val="0089237F"/>
    <w:rsid w:val="0089278C"/>
    <w:rsid w:val="00893427"/>
    <w:rsid w:val="00893A0B"/>
    <w:rsid w:val="00894260"/>
    <w:rsid w:val="00896F6A"/>
    <w:rsid w:val="00897F2D"/>
    <w:rsid w:val="008A1074"/>
    <w:rsid w:val="008A1341"/>
    <w:rsid w:val="008A22D8"/>
    <w:rsid w:val="008A300E"/>
    <w:rsid w:val="008A32D9"/>
    <w:rsid w:val="008A3581"/>
    <w:rsid w:val="008A3B2C"/>
    <w:rsid w:val="008A4240"/>
    <w:rsid w:val="008A43A2"/>
    <w:rsid w:val="008A4E67"/>
    <w:rsid w:val="008A56ED"/>
    <w:rsid w:val="008B1A3A"/>
    <w:rsid w:val="008B30DC"/>
    <w:rsid w:val="008B406D"/>
    <w:rsid w:val="008B490E"/>
    <w:rsid w:val="008B4924"/>
    <w:rsid w:val="008B4A85"/>
    <w:rsid w:val="008B7306"/>
    <w:rsid w:val="008B7C50"/>
    <w:rsid w:val="008C2083"/>
    <w:rsid w:val="008C21D1"/>
    <w:rsid w:val="008C2D95"/>
    <w:rsid w:val="008C404C"/>
    <w:rsid w:val="008C4676"/>
    <w:rsid w:val="008C4F72"/>
    <w:rsid w:val="008C58C3"/>
    <w:rsid w:val="008C6B10"/>
    <w:rsid w:val="008C7FF2"/>
    <w:rsid w:val="008D1C4A"/>
    <w:rsid w:val="008D2888"/>
    <w:rsid w:val="008D3411"/>
    <w:rsid w:val="008D3991"/>
    <w:rsid w:val="008D3BA7"/>
    <w:rsid w:val="008D4A61"/>
    <w:rsid w:val="008D4E77"/>
    <w:rsid w:val="008D6719"/>
    <w:rsid w:val="008E22BC"/>
    <w:rsid w:val="008E4A7D"/>
    <w:rsid w:val="008E5BA0"/>
    <w:rsid w:val="008E72B1"/>
    <w:rsid w:val="008F1B48"/>
    <w:rsid w:val="008F1C74"/>
    <w:rsid w:val="008F42C3"/>
    <w:rsid w:val="008F6413"/>
    <w:rsid w:val="008F7C24"/>
    <w:rsid w:val="008F7FF0"/>
    <w:rsid w:val="0090056F"/>
    <w:rsid w:val="009006A8"/>
    <w:rsid w:val="00901CED"/>
    <w:rsid w:val="009024E2"/>
    <w:rsid w:val="00902738"/>
    <w:rsid w:val="009031C9"/>
    <w:rsid w:val="0090425B"/>
    <w:rsid w:val="00905DDF"/>
    <w:rsid w:val="009072DE"/>
    <w:rsid w:val="00910E71"/>
    <w:rsid w:val="00910FEE"/>
    <w:rsid w:val="00911EEB"/>
    <w:rsid w:val="00912556"/>
    <w:rsid w:val="00912655"/>
    <w:rsid w:val="00912910"/>
    <w:rsid w:val="00914657"/>
    <w:rsid w:val="00914CE3"/>
    <w:rsid w:val="00916025"/>
    <w:rsid w:val="00916232"/>
    <w:rsid w:val="0091650F"/>
    <w:rsid w:val="00916A36"/>
    <w:rsid w:val="0091794E"/>
    <w:rsid w:val="00917FD0"/>
    <w:rsid w:val="0092079F"/>
    <w:rsid w:val="00922D14"/>
    <w:rsid w:val="009243A4"/>
    <w:rsid w:val="009272B0"/>
    <w:rsid w:val="00931E40"/>
    <w:rsid w:val="00932A61"/>
    <w:rsid w:val="0093313E"/>
    <w:rsid w:val="00935AB1"/>
    <w:rsid w:val="00936DE5"/>
    <w:rsid w:val="0093749A"/>
    <w:rsid w:val="009404B3"/>
    <w:rsid w:val="0094104B"/>
    <w:rsid w:val="009427CC"/>
    <w:rsid w:val="0094284A"/>
    <w:rsid w:val="00943A43"/>
    <w:rsid w:val="00944027"/>
    <w:rsid w:val="00944E73"/>
    <w:rsid w:val="00945221"/>
    <w:rsid w:val="009463B0"/>
    <w:rsid w:val="00946598"/>
    <w:rsid w:val="00947309"/>
    <w:rsid w:val="009474CD"/>
    <w:rsid w:val="00950081"/>
    <w:rsid w:val="00951828"/>
    <w:rsid w:val="00951A4B"/>
    <w:rsid w:val="00951ABA"/>
    <w:rsid w:val="009539A5"/>
    <w:rsid w:val="0095418D"/>
    <w:rsid w:val="009548AA"/>
    <w:rsid w:val="00954C84"/>
    <w:rsid w:val="00956A4D"/>
    <w:rsid w:val="00956E6B"/>
    <w:rsid w:val="00961FDF"/>
    <w:rsid w:val="00963FCF"/>
    <w:rsid w:val="0096439E"/>
    <w:rsid w:val="00964595"/>
    <w:rsid w:val="00966CCA"/>
    <w:rsid w:val="00972C37"/>
    <w:rsid w:val="00972D7C"/>
    <w:rsid w:val="00972ED4"/>
    <w:rsid w:val="00973C37"/>
    <w:rsid w:val="009748B8"/>
    <w:rsid w:val="009750D3"/>
    <w:rsid w:val="009756E2"/>
    <w:rsid w:val="00975EE1"/>
    <w:rsid w:val="00980229"/>
    <w:rsid w:val="0098044C"/>
    <w:rsid w:val="00980CAF"/>
    <w:rsid w:val="00985FFC"/>
    <w:rsid w:val="00987E0A"/>
    <w:rsid w:val="009939C8"/>
    <w:rsid w:val="00993A31"/>
    <w:rsid w:val="009941A1"/>
    <w:rsid w:val="00994D33"/>
    <w:rsid w:val="009966F5"/>
    <w:rsid w:val="00997B95"/>
    <w:rsid w:val="00997FC3"/>
    <w:rsid w:val="009A3BE0"/>
    <w:rsid w:val="009A4BD1"/>
    <w:rsid w:val="009A6276"/>
    <w:rsid w:val="009A62BD"/>
    <w:rsid w:val="009A6D12"/>
    <w:rsid w:val="009A71C5"/>
    <w:rsid w:val="009A73BE"/>
    <w:rsid w:val="009A7FE2"/>
    <w:rsid w:val="009B024B"/>
    <w:rsid w:val="009B1FBF"/>
    <w:rsid w:val="009B3A25"/>
    <w:rsid w:val="009B60B2"/>
    <w:rsid w:val="009B73BD"/>
    <w:rsid w:val="009B7513"/>
    <w:rsid w:val="009B7D05"/>
    <w:rsid w:val="009C1AEA"/>
    <w:rsid w:val="009C262A"/>
    <w:rsid w:val="009C27AE"/>
    <w:rsid w:val="009C2C42"/>
    <w:rsid w:val="009C442B"/>
    <w:rsid w:val="009C515A"/>
    <w:rsid w:val="009C724C"/>
    <w:rsid w:val="009D0DD1"/>
    <w:rsid w:val="009D1007"/>
    <w:rsid w:val="009D17A9"/>
    <w:rsid w:val="009D2374"/>
    <w:rsid w:val="009D2C4A"/>
    <w:rsid w:val="009D2FC4"/>
    <w:rsid w:val="009D3751"/>
    <w:rsid w:val="009D4CFE"/>
    <w:rsid w:val="009D610D"/>
    <w:rsid w:val="009D6A99"/>
    <w:rsid w:val="009D73CF"/>
    <w:rsid w:val="009E2647"/>
    <w:rsid w:val="009E3FBF"/>
    <w:rsid w:val="009E5622"/>
    <w:rsid w:val="009E7BF1"/>
    <w:rsid w:val="009F08D5"/>
    <w:rsid w:val="009F2992"/>
    <w:rsid w:val="009F396B"/>
    <w:rsid w:val="009F4290"/>
    <w:rsid w:val="009F4F0A"/>
    <w:rsid w:val="009F6521"/>
    <w:rsid w:val="009F69C8"/>
    <w:rsid w:val="009F6CEA"/>
    <w:rsid w:val="009F7348"/>
    <w:rsid w:val="009F7B50"/>
    <w:rsid w:val="00A00EFC"/>
    <w:rsid w:val="00A07069"/>
    <w:rsid w:val="00A07601"/>
    <w:rsid w:val="00A1216F"/>
    <w:rsid w:val="00A12F25"/>
    <w:rsid w:val="00A208E2"/>
    <w:rsid w:val="00A20CF2"/>
    <w:rsid w:val="00A2110C"/>
    <w:rsid w:val="00A214DD"/>
    <w:rsid w:val="00A23AED"/>
    <w:rsid w:val="00A244AF"/>
    <w:rsid w:val="00A2461B"/>
    <w:rsid w:val="00A24C33"/>
    <w:rsid w:val="00A25E91"/>
    <w:rsid w:val="00A25EA3"/>
    <w:rsid w:val="00A27EA2"/>
    <w:rsid w:val="00A31414"/>
    <w:rsid w:val="00A3191F"/>
    <w:rsid w:val="00A31D46"/>
    <w:rsid w:val="00A32A3B"/>
    <w:rsid w:val="00A35B6F"/>
    <w:rsid w:val="00A44C5F"/>
    <w:rsid w:val="00A45442"/>
    <w:rsid w:val="00A45971"/>
    <w:rsid w:val="00A50F51"/>
    <w:rsid w:val="00A5210F"/>
    <w:rsid w:val="00A53073"/>
    <w:rsid w:val="00A53B26"/>
    <w:rsid w:val="00A543B1"/>
    <w:rsid w:val="00A559D2"/>
    <w:rsid w:val="00A55F6D"/>
    <w:rsid w:val="00A572E2"/>
    <w:rsid w:val="00A60214"/>
    <w:rsid w:val="00A6151C"/>
    <w:rsid w:val="00A6272D"/>
    <w:rsid w:val="00A63BCF"/>
    <w:rsid w:val="00A63FE8"/>
    <w:rsid w:val="00A657BC"/>
    <w:rsid w:val="00A66BDE"/>
    <w:rsid w:val="00A673D3"/>
    <w:rsid w:val="00A7135B"/>
    <w:rsid w:val="00A71AA4"/>
    <w:rsid w:val="00A727D6"/>
    <w:rsid w:val="00A75254"/>
    <w:rsid w:val="00A75FF3"/>
    <w:rsid w:val="00A77C4B"/>
    <w:rsid w:val="00A77DBE"/>
    <w:rsid w:val="00A80318"/>
    <w:rsid w:val="00A823C8"/>
    <w:rsid w:val="00A82A39"/>
    <w:rsid w:val="00A86BE8"/>
    <w:rsid w:val="00A901C6"/>
    <w:rsid w:val="00A905D6"/>
    <w:rsid w:val="00A90F0C"/>
    <w:rsid w:val="00A930F5"/>
    <w:rsid w:val="00A93E24"/>
    <w:rsid w:val="00A94E5A"/>
    <w:rsid w:val="00AA106F"/>
    <w:rsid w:val="00AA1550"/>
    <w:rsid w:val="00AA2CB2"/>
    <w:rsid w:val="00AA398F"/>
    <w:rsid w:val="00AA4E33"/>
    <w:rsid w:val="00AA569A"/>
    <w:rsid w:val="00AB1187"/>
    <w:rsid w:val="00AB1604"/>
    <w:rsid w:val="00AB2F10"/>
    <w:rsid w:val="00AB43AF"/>
    <w:rsid w:val="00AB613F"/>
    <w:rsid w:val="00AC025D"/>
    <w:rsid w:val="00AC08AE"/>
    <w:rsid w:val="00AC0A73"/>
    <w:rsid w:val="00AC1FBA"/>
    <w:rsid w:val="00AC4D9E"/>
    <w:rsid w:val="00AC4DA3"/>
    <w:rsid w:val="00AC5CAD"/>
    <w:rsid w:val="00AC6321"/>
    <w:rsid w:val="00AD1A0B"/>
    <w:rsid w:val="00AD30D6"/>
    <w:rsid w:val="00AD36A2"/>
    <w:rsid w:val="00AD36E1"/>
    <w:rsid w:val="00AD3D93"/>
    <w:rsid w:val="00AD44CD"/>
    <w:rsid w:val="00AD45CD"/>
    <w:rsid w:val="00AD4CEE"/>
    <w:rsid w:val="00AD5400"/>
    <w:rsid w:val="00AD64F9"/>
    <w:rsid w:val="00AD7EBA"/>
    <w:rsid w:val="00AE1A81"/>
    <w:rsid w:val="00AE1BD3"/>
    <w:rsid w:val="00AE2F8C"/>
    <w:rsid w:val="00AE31EE"/>
    <w:rsid w:val="00AE31F8"/>
    <w:rsid w:val="00AE3DCD"/>
    <w:rsid w:val="00AE5682"/>
    <w:rsid w:val="00AE68BC"/>
    <w:rsid w:val="00AE6B57"/>
    <w:rsid w:val="00AE7706"/>
    <w:rsid w:val="00AF02DA"/>
    <w:rsid w:val="00AF4060"/>
    <w:rsid w:val="00AF4454"/>
    <w:rsid w:val="00AF5900"/>
    <w:rsid w:val="00B00EDF"/>
    <w:rsid w:val="00B0150C"/>
    <w:rsid w:val="00B01823"/>
    <w:rsid w:val="00B02F67"/>
    <w:rsid w:val="00B05BE5"/>
    <w:rsid w:val="00B10D76"/>
    <w:rsid w:val="00B124F1"/>
    <w:rsid w:val="00B1358C"/>
    <w:rsid w:val="00B14AEE"/>
    <w:rsid w:val="00B14BC8"/>
    <w:rsid w:val="00B17A16"/>
    <w:rsid w:val="00B20F8C"/>
    <w:rsid w:val="00B2699A"/>
    <w:rsid w:val="00B27226"/>
    <w:rsid w:val="00B308AA"/>
    <w:rsid w:val="00B30BBC"/>
    <w:rsid w:val="00B314DD"/>
    <w:rsid w:val="00B31695"/>
    <w:rsid w:val="00B3237F"/>
    <w:rsid w:val="00B326A0"/>
    <w:rsid w:val="00B3373C"/>
    <w:rsid w:val="00B339D7"/>
    <w:rsid w:val="00B33F48"/>
    <w:rsid w:val="00B35471"/>
    <w:rsid w:val="00B357F2"/>
    <w:rsid w:val="00B36EF5"/>
    <w:rsid w:val="00B37699"/>
    <w:rsid w:val="00B401F4"/>
    <w:rsid w:val="00B415F0"/>
    <w:rsid w:val="00B45145"/>
    <w:rsid w:val="00B457E6"/>
    <w:rsid w:val="00B461E6"/>
    <w:rsid w:val="00B4745E"/>
    <w:rsid w:val="00B47C39"/>
    <w:rsid w:val="00B506DE"/>
    <w:rsid w:val="00B50D0D"/>
    <w:rsid w:val="00B5251F"/>
    <w:rsid w:val="00B53E11"/>
    <w:rsid w:val="00B550C6"/>
    <w:rsid w:val="00B556F1"/>
    <w:rsid w:val="00B557D7"/>
    <w:rsid w:val="00B56C89"/>
    <w:rsid w:val="00B571DD"/>
    <w:rsid w:val="00B57A13"/>
    <w:rsid w:val="00B673B4"/>
    <w:rsid w:val="00B67C82"/>
    <w:rsid w:val="00B708FE"/>
    <w:rsid w:val="00B71B17"/>
    <w:rsid w:val="00B71FE1"/>
    <w:rsid w:val="00B727E2"/>
    <w:rsid w:val="00B73B06"/>
    <w:rsid w:val="00B753F3"/>
    <w:rsid w:val="00B75741"/>
    <w:rsid w:val="00B771DA"/>
    <w:rsid w:val="00B775F1"/>
    <w:rsid w:val="00B8161B"/>
    <w:rsid w:val="00B83374"/>
    <w:rsid w:val="00B83694"/>
    <w:rsid w:val="00B842BD"/>
    <w:rsid w:val="00B932BE"/>
    <w:rsid w:val="00B944E5"/>
    <w:rsid w:val="00B94E24"/>
    <w:rsid w:val="00B952ED"/>
    <w:rsid w:val="00B97275"/>
    <w:rsid w:val="00BA11DD"/>
    <w:rsid w:val="00BA24D3"/>
    <w:rsid w:val="00BA2CD5"/>
    <w:rsid w:val="00BA45F1"/>
    <w:rsid w:val="00BA59DE"/>
    <w:rsid w:val="00BA6080"/>
    <w:rsid w:val="00BA6601"/>
    <w:rsid w:val="00BA6A01"/>
    <w:rsid w:val="00BA6AA8"/>
    <w:rsid w:val="00BA7411"/>
    <w:rsid w:val="00BA78CC"/>
    <w:rsid w:val="00BA7B88"/>
    <w:rsid w:val="00BB1C3D"/>
    <w:rsid w:val="00BB38F1"/>
    <w:rsid w:val="00BB4ECD"/>
    <w:rsid w:val="00BB4EDE"/>
    <w:rsid w:val="00BB5B90"/>
    <w:rsid w:val="00BB6663"/>
    <w:rsid w:val="00BB6ECD"/>
    <w:rsid w:val="00BC069C"/>
    <w:rsid w:val="00BC0923"/>
    <w:rsid w:val="00BC19F6"/>
    <w:rsid w:val="00BC1A53"/>
    <w:rsid w:val="00BC1E38"/>
    <w:rsid w:val="00BC2183"/>
    <w:rsid w:val="00BC2A22"/>
    <w:rsid w:val="00BC4DE3"/>
    <w:rsid w:val="00BC6233"/>
    <w:rsid w:val="00BC6658"/>
    <w:rsid w:val="00BC6B19"/>
    <w:rsid w:val="00BD0AD3"/>
    <w:rsid w:val="00BD25B3"/>
    <w:rsid w:val="00BD3FC9"/>
    <w:rsid w:val="00BD522E"/>
    <w:rsid w:val="00BD64C3"/>
    <w:rsid w:val="00BD724D"/>
    <w:rsid w:val="00BD7DE2"/>
    <w:rsid w:val="00BE13CD"/>
    <w:rsid w:val="00BE19DC"/>
    <w:rsid w:val="00BE1B11"/>
    <w:rsid w:val="00BE40D0"/>
    <w:rsid w:val="00BE6662"/>
    <w:rsid w:val="00BE7EA3"/>
    <w:rsid w:val="00BF0820"/>
    <w:rsid w:val="00BF41C8"/>
    <w:rsid w:val="00BF5B10"/>
    <w:rsid w:val="00BF7B44"/>
    <w:rsid w:val="00BF7DBD"/>
    <w:rsid w:val="00C00231"/>
    <w:rsid w:val="00C00A87"/>
    <w:rsid w:val="00C00F5E"/>
    <w:rsid w:val="00C01FCE"/>
    <w:rsid w:val="00C03276"/>
    <w:rsid w:val="00C03973"/>
    <w:rsid w:val="00C0574C"/>
    <w:rsid w:val="00C15630"/>
    <w:rsid w:val="00C1601C"/>
    <w:rsid w:val="00C1682A"/>
    <w:rsid w:val="00C17CCB"/>
    <w:rsid w:val="00C218E7"/>
    <w:rsid w:val="00C221D7"/>
    <w:rsid w:val="00C249EB"/>
    <w:rsid w:val="00C25B81"/>
    <w:rsid w:val="00C2784C"/>
    <w:rsid w:val="00C27DC1"/>
    <w:rsid w:val="00C30AC3"/>
    <w:rsid w:val="00C30B69"/>
    <w:rsid w:val="00C30C11"/>
    <w:rsid w:val="00C3102C"/>
    <w:rsid w:val="00C322F4"/>
    <w:rsid w:val="00C3267C"/>
    <w:rsid w:val="00C35056"/>
    <w:rsid w:val="00C357BF"/>
    <w:rsid w:val="00C368C6"/>
    <w:rsid w:val="00C41BCD"/>
    <w:rsid w:val="00C422C9"/>
    <w:rsid w:val="00C42A6D"/>
    <w:rsid w:val="00C42E9B"/>
    <w:rsid w:val="00C4347F"/>
    <w:rsid w:val="00C44B19"/>
    <w:rsid w:val="00C46930"/>
    <w:rsid w:val="00C46BDD"/>
    <w:rsid w:val="00C4775D"/>
    <w:rsid w:val="00C47C65"/>
    <w:rsid w:val="00C51013"/>
    <w:rsid w:val="00C516E0"/>
    <w:rsid w:val="00C52B4F"/>
    <w:rsid w:val="00C53C08"/>
    <w:rsid w:val="00C544B7"/>
    <w:rsid w:val="00C5518B"/>
    <w:rsid w:val="00C577A8"/>
    <w:rsid w:val="00C57F49"/>
    <w:rsid w:val="00C601B0"/>
    <w:rsid w:val="00C6075E"/>
    <w:rsid w:val="00C60A40"/>
    <w:rsid w:val="00C61DF3"/>
    <w:rsid w:val="00C644A0"/>
    <w:rsid w:val="00C647A6"/>
    <w:rsid w:val="00C64C23"/>
    <w:rsid w:val="00C64FD6"/>
    <w:rsid w:val="00C6516A"/>
    <w:rsid w:val="00C651C5"/>
    <w:rsid w:val="00C6526B"/>
    <w:rsid w:val="00C6575E"/>
    <w:rsid w:val="00C67F8F"/>
    <w:rsid w:val="00C702A8"/>
    <w:rsid w:val="00C70CD2"/>
    <w:rsid w:val="00C7131A"/>
    <w:rsid w:val="00C72322"/>
    <w:rsid w:val="00C74A59"/>
    <w:rsid w:val="00C75B65"/>
    <w:rsid w:val="00C76253"/>
    <w:rsid w:val="00C7625C"/>
    <w:rsid w:val="00C77038"/>
    <w:rsid w:val="00C77AF8"/>
    <w:rsid w:val="00C81103"/>
    <w:rsid w:val="00C81376"/>
    <w:rsid w:val="00C85CFB"/>
    <w:rsid w:val="00C85D80"/>
    <w:rsid w:val="00C87A03"/>
    <w:rsid w:val="00C903EB"/>
    <w:rsid w:val="00C9041F"/>
    <w:rsid w:val="00C91586"/>
    <w:rsid w:val="00C925C8"/>
    <w:rsid w:val="00C929D6"/>
    <w:rsid w:val="00C9523A"/>
    <w:rsid w:val="00C974E0"/>
    <w:rsid w:val="00CA0621"/>
    <w:rsid w:val="00CA1DFA"/>
    <w:rsid w:val="00CA353D"/>
    <w:rsid w:val="00CA4383"/>
    <w:rsid w:val="00CA50B4"/>
    <w:rsid w:val="00CA58DC"/>
    <w:rsid w:val="00CB05CF"/>
    <w:rsid w:val="00CB208A"/>
    <w:rsid w:val="00CB300E"/>
    <w:rsid w:val="00CB33D5"/>
    <w:rsid w:val="00CB4116"/>
    <w:rsid w:val="00CB5064"/>
    <w:rsid w:val="00CC07D7"/>
    <w:rsid w:val="00CC085D"/>
    <w:rsid w:val="00CC0C8D"/>
    <w:rsid w:val="00CC2D94"/>
    <w:rsid w:val="00CC3222"/>
    <w:rsid w:val="00CC3CE4"/>
    <w:rsid w:val="00CC3E80"/>
    <w:rsid w:val="00CC3ECA"/>
    <w:rsid w:val="00CC4BA1"/>
    <w:rsid w:val="00CC5580"/>
    <w:rsid w:val="00CC7FE7"/>
    <w:rsid w:val="00CD2599"/>
    <w:rsid w:val="00CD26D8"/>
    <w:rsid w:val="00CD6AE8"/>
    <w:rsid w:val="00CE07C7"/>
    <w:rsid w:val="00CE0C68"/>
    <w:rsid w:val="00CE1501"/>
    <w:rsid w:val="00CE205E"/>
    <w:rsid w:val="00CE2CC3"/>
    <w:rsid w:val="00CE3195"/>
    <w:rsid w:val="00CE4DF7"/>
    <w:rsid w:val="00CE5C3A"/>
    <w:rsid w:val="00CE6E94"/>
    <w:rsid w:val="00CE7126"/>
    <w:rsid w:val="00CF08CD"/>
    <w:rsid w:val="00CF1A98"/>
    <w:rsid w:val="00CF2FB7"/>
    <w:rsid w:val="00CF3F8A"/>
    <w:rsid w:val="00CF776E"/>
    <w:rsid w:val="00CF7AF5"/>
    <w:rsid w:val="00CF7C85"/>
    <w:rsid w:val="00D00F88"/>
    <w:rsid w:val="00D01506"/>
    <w:rsid w:val="00D02794"/>
    <w:rsid w:val="00D027E9"/>
    <w:rsid w:val="00D02973"/>
    <w:rsid w:val="00D05DC8"/>
    <w:rsid w:val="00D06865"/>
    <w:rsid w:val="00D06E44"/>
    <w:rsid w:val="00D0799D"/>
    <w:rsid w:val="00D07FB7"/>
    <w:rsid w:val="00D10329"/>
    <w:rsid w:val="00D110E3"/>
    <w:rsid w:val="00D11835"/>
    <w:rsid w:val="00D120F2"/>
    <w:rsid w:val="00D12462"/>
    <w:rsid w:val="00D127E9"/>
    <w:rsid w:val="00D142CC"/>
    <w:rsid w:val="00D160B8"/>
    <w:rsid w:val="00D1797E"/>
    <w:rsid w:val="00D2235E"/>
    <w:rsid w:val="00D23796"/>
    <w:rsid w:val="00D24069"/>
    <w:rsid w:val="00D249CF"/>
    <w:rsid w:val="00D252AC"/>
    <w:rsid w:val="00D25DA2"/>
    <w:rsid w:val="00D26D45"/>
    <w:rsid w:val="00D27399"/>
    <w:rsid w:val="00D2780A"/>
    <w:rsid w:val="00D27DB3"/>
    <w:rsid w:val="00D30000"/>
    <w:rsid w:val="00D30BC2"/>
    <w:rsid w:val="00D320C8"/>
    <w:rsid w:val="00D3213F"/>
    <w:rsid w:val="00D33849"/>
    <w:rsid w:val="00D4068A"/>
    <w:rsid w:val="00D40D9E"/>
    <w:rsid w:val="00D412BE"/>
    <w:rsid w:val="00D413DF"/>
    <w:rsid w:val="00D44210"/>
    <w:rsid w:val="00D4579B"/>
    <w:rsid w:val="00D45B0A"/>
    <w:rsid w:val="00D53CE9"/>
    <w:rsid w:val="00D5441F"/>
    <w:rsid w:val="00D548E4"/>
    <w:rsid w:val="00D558C5"/>
    <w:rsid w:val="00D61FF6"/>
    <w:rsid w:val="00D6527F"/>
    <w:rsid w:val="00D657C1"/>
    <w:rsid w:val="00D668A8"/>
    <w:rsid w:val="00D6750E"/>
    <w:rsid w:val="00D70A50"/>
    <w:rsid w:val="00D738C1"/>
    <w:rsid w:val="00D73C82"/>
    <w:rsid w:val="00D74333"/>
    <w:rsid w:val="00D83034"/>
    <w:rsid w:val="00D83078"/>
    <w:rsid w:val="00D84162"/>
    <w:rsid w:val="00D8457E"/>
    <w:rsid w:val="00D847C0"/>
    <w:rsid w:val="00D8545F"/>
    <w:rsid w:val="00D8644E"/>
    <w:rsid w:val="00D90132"/>
    <w:rsid w:val="00D92511"/>
    <w:rsid w:val="00D92988"/>
    <w:rsid w:val="00D95549"/>
    <w:rsid w:val="00D968F4"/>
    <w:rsid w:val="00D97912"/>
    <w:rsid w:val="00DA0138"/>
    <w:rsid w:val="00DA2282"/>
    <w:rsid w:val="00DA22C2"/>
    <w:rsid w:val="00DA24BB"/>
    <w:rsid w:val="00DA38A0"/>
    <w:rsid w:val="00DA3E5F"/>
    <w:rsid w:val="00DA4E99"/>
    <w:rsid w:val="00DA5EE1"/>
    <w:rsid w:val="00DA6E48"/>
    <w:rsid w:val="00DB0E53"/>
    <w:rsid w:val="00DB1B3D"/>
    <w:rsid w:val="00DB4D68"/>
    <w:rsid w:val="00DB5C4A"/>
    <w:rsid w:val="00DB781E"/>
    <w:rsid w:val="00DC007A"/>
    <w:rsid w:val="00DC3E92"/>
    <w:rsid w:val="00DC3EAB"/>
    <w:rsid w:val="00DC5685"/>
    <w:rsid w:val="00DC5C66"/>
    <w:rsid w:val="00DC5E2A"/>
    <w:rsid w:val="00DC7FC7"/>
    <w:rsid w:val="00DD12F9"/>
    <w:rsid w:val="00DD19C0"/>
    <w:rsid w:val="00DD3847"/>
    <w:rsid w:val="00DD504F"/>
    <w:rsid w:val="00DD5269"/>
    <w:rsid w:val="00DD59F2"/>
    <w:rsid w:val="00DD5E60"/>
    <w:rsid w:val="00DD7981"/>
    <w:rsid w:val="00DD7F46"/>
    <w:rsid w:val="00DE0FB3"/>
    <w:rsid w:val="00DE1F8B"/>
    <w:rsid w:val="00DE26EF"/>
    <w:rsid w:val="00DE2F88"/>
    <w:rsid w:val="00DE3008"/>
    <w:rsid w:val="00DE502D"/>
    <w:rsid w:val="00DE7CB7"/>
    <w:rsid w:val="00DF040E"/>
    <w:rsid w:val="00DF11E2"/>
    <w:rsid w:val="00DF2254"/>
    <w:rsid w:val="00DF3F8A"/>
    <w:rsid w:val="00DF4706"/>
    <w:rsid w:val="00DF5978"/>
    <w:rsid w:val="00E004FD"/>
    <w:rsid w:val="00E00A3F"/>
    <w:rsid w:val="00E01F2D"/>
    <w:rsid w:val="00E0352B"/>
    <w:rsid w:val="00E03DDE"/>
    <w:rsid w:val="00E0491B"/>
    <w:rsid w:val="00E04C4F"/>
    <w:rsid w:val="00E05561"/>
    <w:rsid w:val="00E059CC"/>
    <w:rsid w:val="00E06512"/>
    <w:rsid w:val="00E10F95"/>
    <w:rsid w:val="00E11229"/>
    <w:rsid w:val="00E121DE"/>
    <w:rsid w:val="00E1269A"/>
    <w:rsid w:val="00E13EBA"/>
    <w:rsid w:val="00E14111"/>
    <w:rsid w:val="00E14B4F"/>
    <w:rsid w:val="00E1530B"/>
    <w:rsid w:val="00E17576"/>
    <w:rsid w:val="00E201B5"/>
    <w:rsid w:val="00E27ED1"/>
    <w:rsid w:val="00E3083E"/>
    <w:rsid w:val="00E30C2E"/>
    <w:rsid w:val="00E34B62"/>
    <w:rsid w:val="00E3766E"/>
    <w:rsid w:val="00E378FE"/>
    <w:rsid w:val="00E41F4D"/>
    <w:rsid w:val="00E4288A"/>
    <w:rsid w:val="00E42C91"/>
    <w:rsid w:val="00E43FE3"/>
    <w:rsid w:val="00E442A9"/>
    <w:rsid w:val="00E44504"/>
    <w:rsid w:val="00E44BFC"/>
    <w:rsid w:val="00E4530D"/>
    <w:rsid w:val="00E45A87"/>
    <w:rsid w:val="00E46001"/>
    <w:rsid w:val="00E4684F"/>
    <w:rsid w:val="00E479BF"/>
    <w:rsid w:val="00E47B77"/>
    <w:rsid w:val="00E50491"/>
    <w:rsid w:val="00E50649"/>
    <w:rsid w:val="00E513FF"/>
    <w:rsid w:val="00E51B50"/>
    <w:rsid w:val="00E51E7B"/>
    <w:rsid w:val="00E53A30"/>
    <w:rsid w:val="00E54595"/>
    <w:rsid w:val="00E55099"/>
    <w:rsid w:val="00E556C8"/>
    <w:rsid w:val="00E56C9D"/>
    <w:rsid w:val="00E57471"/>
    <w:rsid w:val="00E57A80"/>
    <w:rsid w:val="00E6010B"/>
    <w:rsid w:val="00E60CEA"/>
    <w:rsid w:val="00E61559"/>
    <w:rsid w:val="00E61713"/>
    <w:rsid w:val="00E62E0C"/>
    <w:rsid w:val="00E64469"/>
    <w:rsid w:val="00E645C2"/>
    <w:rsid w:val="00E64851"/>
    <w:rsid w:val="00E64A65"/>
    <w:rsid w:val="00E6793E"/>
    <w:rsid w:val="00E67A58"/>
    <w:rsid w:val="00E704F6"/>
    <w:rsid w:val="00E70D30"/>
    <w:rsid w:val="00E7198D"/>
    <w:rsid w:val="00E73D59"/>
    <w:rsid w:val="00E747A4"/>
    <w:rsid w:val="00E765C5"/>
    <w:rsid w:val="00E80091"/>
    <w:rsid w:val="00E8039A"/>
    <w:rsid w:val="00E819AA"/>
    <w:rsid w:val="00E81A69"/>
    <w:rsid w:val="00E82DE5"/>
    <w:rsid w:val="00E84780"/>
    <w:rsid w:val="00E852DD"/>
    <w:rsid w:val="00E90B07"/>
    <w:rsid w:val="00E91700"/>
    <w:rsid w:val="00E91F52"/>
    <w:rsid w:val="00E93711"/>
    <w:rsid w:val="00E96494"/>
    <w:rsid w:val="00E970B0"/>
    <w:rsid w:val="00E9777D"/>
    <w:rsid w:val="00E97CC3"/>
    <w:rsid w:val="00E97FF6"/>
    <w:rsid w:val="00EA0261"/>
    <w:rsid w:val="00EA2259"/>
    <w:rsid w:val="00EA348A"/>
    <w:rsid w:val="00EA3894"/>
    <w:rsid w:val="00EA4943"/>
    <w:rsid w:val="00EA55D2"/>
    <w:rsid w:val="00EA5C0D"/>
    <w:rsid w:val="00EA67A2"/>
    <w:rsid w:val="00EA721C"/>
    <w:rsid w:val="00EB0D71"/>
    <w:rsid w:val="00EB13F1"/>
    <w:rsid w:val="00EB1586"/>
    <w:rsid w:val="00EB20D9"/>
    <w:rsid w:val="00EB2E98"/>
    <w:rsid w:val="00EB30B5"/>
    <w:rsid w:val="00EB440D"/>
    <w:rsid w:val="00EB4BF4"/>
    <w:rsid w:val="00EB6AFE"/>
    <w:rsid w:val="00EB7398"/>
    <w:rsid w:val="00EB7AC8"/>
    <w:rsid w:val="00EC0F85"/>
    <w:rsid w:val="00EC1117"/>
    <w:rsid w:val="00EC18E9"/>
    <w:rsid w:val="00EC2757"/>
    <w:rsid w:val="00EC390C"/>
    <w:rsid w:val="00EC4FAC"/>
    <w:rsid w:val="00EC669E"/>
    <w:rsid w:val="00EC67EB"/>
    <w:rsid w:val="00EC69D9"/>
    <w:rsid w:val="00ED0D24"/>
    <w:rsid w:val="00ED39E5"/>
    <w:rsid w:val="00ED3A7B"/>
    <w:rsid w:val="00ED3ED1"/>
    <w:rsid w:val="00ED4B39"/>
    <w:rsid w:val="00ED4EFC"/>
    <w:rsid w:val="00EE1312"/>
    <w:rsid w:val="00EE1402"/>
    <w:rsid w:val="00EE1C15"/>
    <w:rsid w:val="00EE2155"/>
    <w:rsid w:val="00EE29D6"/>
    <w:rsid w:val="00EE4413"/>
    <w:rsid w:val="00EF057D"/>
    <w:rsid w:val="00EF0FA0"/>
    <w:rsid w:val="00EF11FD"/>
    <w:rsid w:val="00EF27AE"/>
    <w:rsid w:val="00EF3203"/>
    <w:rsid w:val="00EF39E6"/>
    <w:rsid w:val="00EF53E2"/>
    <w:rsid w:val="00EF57D1"/>
    <w:rsid w:val="00EF677F"/>
    <w:rsid w:val="00F002A5"/>
    <w:rsid w:val="00F00521"/>
    <w:rsid w:val="00F0274D"/>
    <w:rsid w:val="00F032A7"/>
    <w:rsid w:val="00F034D7"/>
    <w:rsid w:val="00F05087"/>
    <w:rsid w:val="00F06C5D"/>
    <w:rsid w:val="00F07A88"/>
    <w:rsid w:val="00F07D95"/>
    <w:rsid w:val="00F112E9"/>
    <w:rsid w:val="00F11B30"/>
    <w:rsid w:val="00F11FDF"/>
    <w:rsid w:val="00F12671"/>
    <w:rsid w:val="00F12DA1"/>
    <w:rsid w:val="00F1398E"/>
    <w:rsid w:val="00F1725B"/>
    <w:rsid w:val="00F17C60"/>
    <w:rsid w:val="00F17E02"/>
    <w:rsid w:val="00F22B1C"/>
    <w:rsid w:val="00F23636"/>
    <w:rsid w:val="00F23A4C"/>
    <w:rsid w:val="00F23E74"/>
    <w:rsid w:val="00F248E5"/>
    <w:rsid w:val="00F24958"/>
    <w:rsid w:val="00F26FD2"/>
    <w:rsid w:val="00F276AF"/>
    <w:rsid w:val="00F3000A"/>
    <w:rsid w:val="00F31647"/>
    <w:rsid w:val="00F331BF"/>
    <w:rsid w:val="00F3487C"/>
    <w:rsid w:val="00F350C8"/>
    <w:rsid w:val="00F35F86"/>
    <w:rsid w:val="00F36B46"/>
    <w:rsid w:val="00F371B2"/>
    <w:rsid w:val="00F37B4A"/>
    <w:rsid w:val="00F41A86"/>
    <w:rsid w:val="00F436ED"/>
    <w:rsid w:val="00F44423"/>
    <w:rsid w:val="00F45DE0"/>
    <w:rsid w:val="00F47954"/>
    <w:rsid w:val="00F47D41"/>
    <w:rsid w:val="00F50255"/>
    <w:rsid w:val="00F50BB6"/>
    <w:rsid w:val="00F516C0"/>
    <w:rsid w:val="00F52529"/>
    <w:rsid w:val="00F53A2D"/>
    <w:rsid w:val="00F54A28"/>
    <w:rsid w:val="00F56EA3"/>
    <w:rsid w:val="00F5727E"/>
    <w:rsid w:val="00F57406"/>
    <w:rsid w:val="00F61238"/>
    <w:rsid w:val="00F62C9E"/>
    <w:rsid w:val="00F63614"/>
    <w:rsid w:val="00F63D87"/>
    <w:rsid w:val="00F70E3A"/>
    <w:rsid w:val="00F717DD"/>
    <w:rsid w:val="00F7406F"/>
    <w:rsid w:val="00F75684"/>
    <w:rsid w:val="00F7621E"/>
    <w:rsid w:val="00F77CF1"/>
    <w:rsid w:val="00F77F33"/>
    <w:rsid w:val="00F80C86"/>
    <w:rsid w:val="00F810B9"/>
    <w:rsid w:val="00F81265"/>
    <w:rsid w:val="00F818CD"/>
    <w:rsid w:val="00F82DB4"/>
    <w:rsid w:val="00F83A01"/>
    <w:rsid w:val="00F847C0"/>
    <w:rsid w:val="00F86593"/>
    <w:rsid w:val="00F92073"/>
    <w:rsid w:val="00F9228A"/>
    <w:rsid w:val="00F922ED"/>
    <w:rsid w:val="00F9243F"/>
    <w:rsid w:val="00F92F98"/>
    <w:rsid w:val="00F93290"/>
    <w:rsid w:val="00F9396E"/>
    <w:rsid w:val="00F93C0B"/>
    <w:rsid w:val="00F940E6"/>
    <w:rsid w:val="00FA01D3"/>
    <w:rsid w:val="00FA1FA6"/>
    <w:rsid w:val="00FA22F9"/>
    <w:rsid w:val="00FA2DB6"/>
    <w:rsid w:val="00FA42E9"/>
    <w:rsid w:val="00FA671D"/>
    <w:rsid w:val="00FB0109"/>
    <w:rsid w:val="00FB15B3"/>
    <w:rsid w:val="00FB188B"/>
    <w:rsid w:val="00FB330A"/>
    <w:rsid w:val="00FB3AE4"/>
    <w:rsid w:val="00FB3D2E"/>
    <w:rsid w:val="00FB43FA"/>
    <w:rsid w:val="00FB445A"/>
    <w:rsid w:val="00FB5031"/>
    <w:rsid w:val="00FB58E8"/>
    <w:rsid w:val="00FB6CAF"/>
    <w:rsid w:val="00FB6FEE"/>
    <w:rsid w:val="00FC0A87"/>
    <w:rsid w:val="00FC3405"/>
    <w:rsid w:val="00FC3FCB"/>
    <w:rsid w:val="00FC441C"/>
    <w:rsid w:val="00FC642E"/>
    <w:rsid w:val="00FC6611"/>
    <w:rsid w:val="00FC6D77"/>
    <w:rsid w:val="00FC7B45"/>
    <w:rsid w:val="00FD21A1"/>
    <w:rsid w:val="00FD319E"/>
    <w:rsid w:val="00FD5876"/>
    <w:rsid w:val="00FD5F07"/>
    <w:rsid w:val="00FD6428"/>
    <w:rsid w:val="00FD7098"/>
    <w:rsid w:val="00FE03BC"/>
    <w:rsid w:val="00FE1886"/>
    <w:rsid w:val="00FE1A23"/>
    <w:rsid w:val="00FE1E06"/>
    <w:rsid w:val="00FE2D28"/>
    <w:rsid w:val="00FE4EEF"/>
    <w:rsid w:val="00FE523D"/>
    <w:rsid w:val="00FE5D5A"/>
    <w:rsid w:val="00FE5DBB"/>
    <w:rsid w:val="00FE6460"/>
    <w:rsid w:val="00FE6B0B"/>
    <w:rsid w:val="00FE75E8"/>
    <w:rsid w:val="00FE786E"/>
    <w:rsid w:val="00FF0056"/>
    <w:rsid w:val="00FF0378"/>
    <w:rsid w:val="00FF1312"/>
    <w:rsid w:val="00FF1B73"/>
    <w:rsid w:val="00FF21E0"/>
    <w:rsid w:val="00FF22ED"/>
    <w:rsid w:val="00FF3B03"/>
    <w:rsid w:val="00FF5DB6"/>
    <w:rsid w:val="00FF66F4"/>
    <w:rsid w:val="01761457"/>
    <w:rsid w:val="023FF058"/>
    <w:rsid w:val="0321615F"/>
    <w:rsid w:val="03CEE5D3"/>
    <w:rsid w:val="040A7540"/>
    <w:rsid w:val="04FAB6DA"/>
    <w:rsid w:val="073ABF53"/>
    <w:rsid w:val="074EC9C6"/>
    <w:rsid w:val="08E3E518"/>
    <w:rsid w:val="0A2E2B61"/>
    <w:rsid w:val="0B5C69B2"/>
    <w:rsid w:val="0B8DAD9C"/>
    <w:rsid w:val="0BA864ED"/>
    <w:rsid w:val="0BAF0FA3"/>
    <w:rsid w:val="0BC7C9CF"/>
    <w:rsid w:val="0C72F00F"/>
    <w:rsid w:val="0C937976"/>
    <w:rsid w:val="0D4A15BB"/>
    <w:rsid w:val="0DFE059C"/>
    <w:rsid w:val="0F3E0E61"/>
    <w:rsid w:val="0FF854F9"/>
    <w:rsid w:val="121011B1"/>
    <w:rsid w:val="1307C7A2"/>
    <w:rsid w:val="13D6EFC8"/>
    <w:rsid w:val="13D7ACE1"/>
    <w:rsid w:val="13F0D901"/>
    <w:rsid w:val="14912B26"/>
    <w:rsid w:val="15845735"/>
    <w:rsid w:val="15BEF45F"/>
    <w:rsid w:val="15FA0667"/>
    <w:rsid w:val="16130443"/>
    <w:rsid w:val="1688F397"/>
    <w:rsid w:val="16D4A4E2"/>
    <w:rsid w:val="1722E15A"/>
    <w:rsid w:val="17356FC7"/>
    <w:rsid w:val="17C00383"/>
    <w:rsid w:val="17E5526C"/>
    <w:rsid w:val="180A8A1B"/>
    <w:rsid w:val="18163B30"/>
    <w:rsid w:val="183AA430"/>
    <w:rsid w:val="18CB8C8C"/>
    <w:rsid w:val="190857D7"/>
    <w:rsid w:val="197749FF"/>
    <w:rsid w:val="19D4E012"/>
    <w:rsid w:val="1AB7F5F3"/>
    <w:rsid w:val="1B1035C7"/>
    <w:rsid w:val="1B24CA15"/>
    <w:rsid w:val="1B40A5C1"/>
    <w:rsid w:val="1B715E8C"/>
    <w:rsid w:val="1C0799AB"/>
    <w:rsid w:val="1C6B57D9"/>
    <w:rsid w:val="1CB40143"/>
    <w:rsid w:val="1DBA45F4"/>
    <w:rsid w:val="1DBE74EE"/>
    <w:rsid w:val="1E668679"/>
    <w:rsid w:val="1E7084DD"/>
    <w:rsid w:val="1E99E2FD"/>
    <w:rsid w:val="1EE08896"/>
    <w:rsid w:val="1F97867E"/>
    <w:rsid w:val="200256DA"/>
    <w:rsid w:val="20153A21"/>
    <w:rsid w:val="222A8B99"/>
    <w:rsid w:val="233A98D7"/>
    <w:rsid w:val="235B301E"/>
    <w:rsid w:val="23B7C910"/>
    <w:rsid w:val="240DA7D4"/>
    <w:rsid w:val="24F0B0CE"/>
    <w:rsid w:val="25BC6AFA"/>
    <w:rsid w:val="25EBDFDE"/>
    <w:rsid w:val="263ACAA5"/>
    <w:rsid w:val="26B0972B"/>
    <w:rsid w:val="27546BEB"/>
    <w:rsid w:val="279CE432"/>
    <w:rsid w:val="27C157B3"/>
    <w:rsid w:val="289D2AB0"/>
    <w:rsid w:val="2928C366"/>
    <w:rsid w:val="2948A9EB"/>
    <w:rsid w:val="2A3562B0"/>
    <w:rsid w:val="2AC7D501"/>
    <w:rsid w:val="2AE2CB4A"/>
    <w:rsid w:val="2BB80DB0"/>
    <w:rsid w:val="2D35A544"/>
    <w:rsid w:val="2DB7FA3F"/>
    <w:rsid w:val="2E74527D"/>
    <w:rsid w:val="2E82E13E"/>
    <w:rsid w:val="2E8F3565"/>
    <w:rsid w:val="2FDD46DE"/>
    <w:rsid w:val="301CC224"/>
    <w:rsid w:val="30819B54"/>
    <w:rsid w:val="30F7E83B"/>
    <w:rsid w:val="31C935E4"/>
    <w:rsid w:val="31CBC3DB"/>
    <w:rsid w:val="31FC27B3"/>
    <w:rsid w:val="3211D07E"/>
    <w:rsid w:val="3301AAD0"/>
    <w:rsid w:val="333D00F1"/>
    <w:rsid w:val="35ACC7CD"/>
    <w:rsid w:val="3679BF25"/>
    <w:rsid w:val="367A5CCE"/>
    <w:rsid w:val="36974090"/>
    <w:rsid w:val="37B14C11"/>
    <w:rsid w:val="381251B2"/>
    <w:rsid w:val="386B9128"/>
    <w:rsid w:val="38DE652A"/>
    <w:rsid w:val="390563F7"/>
    <w:rsid w:val="390D7C4F"/>
    <w:rsid w:val="3966CCF7"/>
    <w:rsid w:val="39B828E7"/>
    <w:rsid w:val="3A0F17D7"/>
    <w:rsid w:val="3A26BAE9"/>
    <w:rsid w:val="3A5891A0"/>
    <w:rsid w:val="3AA9A7FD"/>
    <w:rsid w:val="3BECFE3D"/>
    <w:rsid w:val="3D8D5627"/>
    <w:rsid w:val="3EF160CF"/>
    <w:rsid w:val="3F1E9393"/>
    <w:rsid w:val="3F73768B"/>
    <w:rsid w:val="405A4446"/>
    <w:rsid w:val="4151557F"/>
    <w:rsid w:val="4275A86A"/>
    <w:rsid w:val="427B8F61"/>
    <w:rsid w:val="4318993A"/>
    <w:rsid w:val="4338B2D3"/>
    <w:rsid w:val="4409F0E7"/>
    <w:rsid w:val="4529C24D"/>
    <w:rsid w:val="453BD829"/>
    <w:rsid w:val="45BE03DC"/>
    <w:rsid w:val="4617BB9B"/>
    <w:rsid w:val="46215C3B"/>
    <w:rsid w:val="46408556"/>
    <w:rsid w:val="478CE18C"/>
    <w:rsid w:val="47B9406B"/>
    <w:rsid w:val="48A92410"/>
    <w:rsid w:val="48AF02C7"/>
    <w:rsid w:val="48AF9BC7"/>
    <w:rsid w:val="4A0F1D95"/>
    <w:rsid w:val="4A48E7FC"/>
    <w:rsid w:val="4C26C17E"/>
    <w:rsid w:val="4D00A0C3"/>
    <w:rsid w:val="4D5EDCA9"/>
    <w:rsid w:val="4DD6C63D"/>
    <w:rsid w:val="4E51495C"/>
    <w:rsid w:val="4E57F18B"/>
    <w:rsid w:val="503E8578"/>
    <w:rsid w:val="50851F4E"/>
    <w:rsid w:val="510C3B55"/>
    <w:rsid w:val="51F06312"/>
    <w:rsid w:val="52EC0686"/>
    <w:rsid w:val="54C860B6"/>
    <w:rsid w:val="551F40F6"/>
    <w:rsid w:val="5543A20B"/>
    <w:rsid w:val="5673D7B1"/>
    <w:rsid w:val="56839085"/>
    <w:rsid w:val="571FF542"/>
    <w:rsid w:val="5733E471"/>
    <w:rsid w:val="58563FA3"/>
    <w:rsid w:val="58D05A79"/>
    <w:rsid w:val="5A3B9CB4"/>
    <w:rsid w:val="5AA8F2AD"/>
    <w:rsid w:val="5AB5043D"/>
    <w:rsid w:val="5AE5A72F"/>
    <w:rsid w:val="5B33BD2D"/>
    <w:rsid w:val="5C057DE7"/>
    <w:rsid w:val="5CCEFD1A"/>
    <w:rsid w:val="5EC68EE7"/>
    <w:rsid w:val="5F817E20"/>
    <w:rsid w:val="5FDB3F68"/>
    <w:rsid w:val="5FF04898"/>
    <w:rsid w:val="60518214"/>
    <w:rsid w:val="60C3B68C"/>
    <w:rsid w:val="60D0A98F"/>
    <w:rsid w:val="6130FB4A"/>
    <w:rsid w:val="62257617"/>
    <w:rsid w:val="625FEF5D"/>
    <w:rsid w:val="63C05293"/>
    <w:rsid w:val="63D861D2"/>
    <w:rsid w:val="63EC03EB"/>
    <w:rsid w:val="63FB574E"/>
    <w:rsid w:val="64C89ACA"/>
    <w:rsid w:val="65C9B66F"/>
    <w:rsid w:val="66FE261A"/>
    <w:rsid w:val="670EC2DF"/>
    <w:rsid w:val="67450166"/>
    <w:rsid w:val="679F209D"/>
    <w:rsid w:val="67E9E3DD"/>
    <w:rsid w:val="680A53AA"/>
    <w:rsid w:val="69261AB1"/>
    <w:rsid w:val="69D9894F"/>
    <w:rsid w:val="69FD79CD"/>
    <w:rsid w:val="6A07EBF1"/>
    <w:rsid w:val="6A46D996"/>
    <w:rsid w:val="6BA5C29D"/>
    <w:rsid w:val="6BBEEAFA"/>
    <w:rsid w:val="6BD13B8B"/>
    <w:rsid w:val="6C6D2F63"/>
    <w:rsid w:val="6D11608F"/>
    <w:rsid w:val="6D5ABB5B"/>
    <w:rsid w:val="6EE68BB7"/>
    <w:rsid w:val="6F5D8CCA"/>
    <w:rsid w:val="6F718956"/>
    <w:rsid w:val="70324E3C"/>
    <w:rsid w:val="70ACF5E6"/>
    <w:rsid w:val="71B181B0"/>
    <w:rsid w:val="71C38FD0"/>
    <w:rsid w:val="724C977F"/>
    <w:rsid w:val="7251FA6F"/>
    <w:rsid w:val="7460CF76"/>
    <w:rsid w:val="74D23F06"/>
    <w:rsid w:val="7545E5C0"/>
    <w:rsid w:val="754CA4E3"/>
    <w:rsid w:val="757D3A4F"/>
    <w:rsid w:val="76C5AC8B"/>
    <w:rsid w:val="7846B4A1"/>
    <w:rsid w:val="7871BBA4"/>
    <w:rsid w:val="787B4534"/>
    <w:rsid w:val="78A3A4FD"/>
    <w:rsid w:val="78C11FE2"/>
    <w:rsid w:val="792C8BBD"/>
    <w:rsid w:val="7A906812"/>
    <w:rsid w:val="7B51806C"/>
    <w:rsid w:val="7BA521F8"/>
    <w:rsid w:val="7EB30387"/>
    <w:rsid w:val="7F89D2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E90CBD6"/>
  <w15:docId w15:val="{B4269959-F495-7B49-B3B8-3CD20019A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 w:eastAsia="en-US" w:bidi="ar-SA"/>
      </w:rPr>
    </w:rPrDefault>
    <w:pPrDefault>
      <w:pPr>
        <w:tabs>
          <w:tab w:val="left" w:pos="360"/>
        </w:tabs>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1FBA"/>
  </w:style>
  <w:style w:type="paragraph" w:styleId="1">
    <w:name w:val="heading 1"/>
    <w:basedOn w:val="a"/>
    <w:next w:val="a"/>
    <w:uiPriority w:val="9"/>
    <w:qFormat/>
    <w:pPr>
      <w:keepNext/>
      <w:keepLines/>
      <w:spacing w:line="240" w:lineRule="auto"/>
      <w:outlineLvl w:val="0"/>
    </w:pPr>
    <w:rPr>
      <w:b/>
      <w:sz w:val="24"/>
      <w:szCs w:val="24"/>
    </w:rPr>
  </w:style>
  <w:style w:type="paragraph" w:styleId="2">
    <w:name w:val="heading 2"/>
    <w:basedOn w:val="a"/>
    <w:next w:val="a"/>
    <w:link w:val="20"/>
    <w:uiPriority w:val="9"/>
    <w:unhideWhenUsed/>
    <w:qFormat/>
    <w:pPr>
      <w:keepNext/>
      <w:keepLines/>
      <w:outlineLvl w:val="1"/>
    </w:pPr>
    <w:rPr>
      <w:b/>
    </w:rPr>
  </w:style>
  <w:style w:type="paragraph" w:styleId="3">
    <w:name w:val="heading 3"/>
    <w:basedOn w:val="a"/>
    <w:next w:val="a"/>
    <w:uiPriority w:val="9"/>
    <w:unhideWhenUsed/>
    <w:qFormat/>
    <w:pPr>
      <w:keepNext/>
      <w:keepLines/>
      <w:spacing w:after="80"/>
      <w:outlineLvl w:val="2"/>
    </w:pPr>
    <w:rPr>
      <w:sz w:val="24"/>
      <w:szCs w:val="24"/>
    </w:rPr>
  </w:style>
  <w:style w:type="paragraph" w:styleId="4">
    <w:name w:val="heading 4"/>
    <w:basedOn w:val="a"/>
    <w:next w:val="a"/>
    <w:link w:val="40"/>
    <w:uiPriority w:val="9"/>
    <w:unhideWhenUsed/>
    <w:qFormat/>
    <w:pPr>
      <w:keepNext/>
      <w:keepLines/>
      <w:spacing w:line="240" w:lineRule="auto"/>
      <w:outlineLvl w:val="3"/>
    </w:pPr>
    <w:rPr>
      <w:b/>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60">
    <w:name w:val="6"/>
    <w:basedOn w:val="a1"/>
    <w:tblPr>
      <w:tblStyleRowBandSize w:val="1"/>
      <w:tblStyleColBandSize w:val="1"/>
      <w:tblCellMar>
        <w:left w:w="115" w:type="dxa"/>
        <w:right w:w="115" w:type="dxa"/>
      </w:tblCellMar>
    </w:tblPr>
  </w:style>
  <w:style w:type="table" w:customStyle="1" w:styleId="50">
    <w:name w:val="5"/>
    <w:basedOn w:val="a1"/>
    <w:tblPr>
      <w:tblStyleRowBandSize w:val="1"/>
      <w:tblStyleColBandSize w:val="1"/>
      <w:tblCellMar>
        <w:top w:w="100" w:type="dxa"/>
        <w:left w:w="100" w:type="dxa"/>
        <w:bottom w:w="100" w:type="dxa"/>
        <w:right w:w="100" w:type="dxa"/>
      </w:tblCellMar>
    </w:tblPr>
  </w:style>
  <w:style w:type="table" w:customStyle="1" w:styleId="41">
    <w:name w:val="4"/>
    <w:basedOn w:val="a1"/>
    <w:tblPr>
      <w:tblStyleRowBandSize w:val="1"/>
      <w:tblStyleColBandSize w:val="1"/>
    </w:tblPr>
  </w:style>
  <w:style w:type="table" w:customStyle="1" w:styleId="30">
    <w:name w:val="3"/>
    <w:basedOn w:val="a1"/>
    <w:tblPr>
      <w:tblStyleRowBandSize w:val="1"/>
      <w:tblStyleColBandSize w:val="1"/>
    </w:tblPr>
  </w:style>
  <w:style w:type="table" w:customStyle="1" w:styleId="21">
    <w:name w:val="2"/>
    <w:basedOn w:val="a1"/>
    <w:tblPr>
      <w:tblStyleRowBandSize w:val="1"/>
      <w:tblStyleColBandSize w:val="1"/>
      <w:tblCellMar>
        <w:top w:w="100" w:type="dxa"/>
        <w:left w:w="100" w:type="dxa"/>
        <w:bottom w:w="100" w:type="dxa"/>
        <w:right w:w="100" w:type="dxa"/>
      </w:tblCellMar>
    </w:tblPr>
  </w:style>
  <w:style w:type="table" w:customStyle="1" w:styleId="10">
    <w:name w:val="1"/>
    <w:basedOn w:val="a1"/>
    <w:tblPr>
      <w:tblStyleRowBandSize w:val="1"/>
      <w:tblStyleColBandSize w:val="1"/>
      <w:tblCellMar>
        <w:top w:w="100" w:type="dxa"/>
        <w:left w:w="100" w:type="dxa"/>
        <w:bottom w:w="100" w:type="dxa"/>
        <w:right w:w="100" w:type="dxa"/>
      </w:tblCellMar>
    </w:tblPr>
  </w:style>
  <w:style w:type="paragraph" w:styleId="a5">
    <w:name w:val="header"/>
    <w:basedOn w:val="a"/>
    <w:link w:val="a6"/>
    <w:uiPriority w:val="99"/>
    <w:unhideWhenUsed/>
    <w:rsid w:val="00470404"/>
    <w:pPr>
      <w:tabs>
        <w:tab w:val="clear" w:pos="360"/>
        <w:tab w:val="center" w:pos="4680"/>
        <w:tab w:val="right" w:pos="9360"/>
      </w:tabs>
      <w:spacing w:line="240" w:lineRule="auto"/>
    </w:pPr>
  </w:style>
  <w:style w:type="character" w:customStyle="1" w:styleId="a6">
    <w:name w:val="ヘッダー (文字)"/>
    <w:basedOn w:val="a0"/>
    <w:link w:val="a5"/>
    <w:uiPriority w:val="99"/>
    <w:rsid w:val="00470404"/>
  </w:style>
  <w:style w:type="paragraph" w:styleId="a7">
    <w:name w:val="footer"/>
    <w:basedOn w:val="a"/>
    <w:link w:val="a8"/>
    <w:uiPriority w:val="99"/>
    <w:unhideWhenUsed/>
    <w:rsid w:val="00470404"/>
    <w:pPr>
      <w:tabs>
        <w:tab w:val="clear" w:pos="360"/>
        <w:tab w:val="center" w:pos="4680"/>
        <w:tab w:val="right" w:pos="9360"/>
      </w:tabs>
      <w:spacing w:line="240" w:lineRule="auto"/>
    </w:pPr>
  </w:style>
  <w:style w:type="character" w:customStyle="1" w:styleId="a8">
    <w:name w:val="フッター (文字)"/>
    <w:basedOn w:val="a0"/>
    <w:link w:val="a7"/>
    <w:uiPriority w:val="99"/>
    <w:rsid w:val="00470404"/>
  </w:style>
  <w:style w:type="paragraph" w:styleId="a9">
    <w:name w:val="Revision"/>
    <w:hidden/>
    <w:uiPriority w:val="99"/>
    <w:semiHidden/>
    <w:rsid w:val="00F032A7"/>
    <w:pPr>
      <w:tabs>
        <w:tab w:val="clear" w:pos="360"/>
      </w:tabs>
      <w:spacing w:line="240" w:lineRule="auto"/>
      <w:jc w:val="left"/>
    </w:pPr>
  </w:style>
  <w:style w:type="character" w:customStyle="1" w:styleId="jlqj4b">
    <w:name w:val="jlqj4b"/>
    <w:basedOn w:val="a0"/>
    <w:rsid w:val="00754152"/>
  </w:style>
  <w:style w:type="paragraph" w:styleId="aa">
    <w:name w:val="No Spacing"/>
    <w:uiPriority w:val="1"/>
    <w:qFormat/>
    <w:rsid w:val="001A4170"/>
    <w:pPr>
      <w:tabs>
        <w:tab w:val="clear" w:pos="360"/>
      </w:tabs>
      <w:spacing w:line="240" w:lineRule="auto"/>
      <w:jc w:val="left"/>
    </w:pPr>
    <w:rPr>
      <w:rFonts w:asciiTheme="minorHAnsi" w:hAnsiTheme="minorHAnsi" w:cstheme="minorBidi"/>
      <w:sz w:val="20"/>
      <w:szCs w:val="20"/>
      <w:lang w:val="en-US" w:eastAsia="ja-JP"/>
    </w:rPr>
  </w:style>
  <w:style w:type="paragraph" w:styleId="31">
    <w:name w:val="toc 3"/>
    <w:basedOn w:val="a"/>
    <w:next w:val="a"/>
    <w:autoRedefine/>
    <w:uiPriority w:val="39"/>
    <w:unhideWhenUsed/>
    <w:rsid w:val="003435DA"/>
    <w:pPr>
      <w:tabs>
        <w:tab w:val="clear" w:pos="360"/>
      </w:tabs>
      <w:ind w:leftChars="200" w:left="420"/>
    </w:pPr>
  </w:style>
  <w:style w:type="paragraph" w:styleId="11">
    <w:name w:val="toc 1"/>
    <w:basedOn w:val="a"/>
    <w:next w:val="a"/>
    <w:autoRedefine/>
    <w:uiPriority w:val="39"/>
    <w:unhideWhenUsed/>
    <w:rsid w:val="00B775F1"/>
    <w:pPr>
      <w:tabs>
        <w:tab w:val="clear" w:pos="360"/>
        <w:tab w:val="left" w:pos="420"/>
        <w:tab w:val="right" w:leader="dot" w:pos="9016"/>
      </w:tabs>
    </w:pPr>
  </w:style>
  <w:style w:type="paragraph" w:styleId="22">
    <w:name w:val="toc 2"/>
    <w:basedOn w:val="a"/>
    <w:next w:val="a"/>
    <w:autoRedefine/>
    <w:uiPriority w:val="39"/>
    <w:unhideWhenUsed/>
    <w:rsid w:val="003435DA"/>
    <w:pPr>
      <w:tabs>
        <w:tab w:val="clear" w:pos="360"/>
      </w:tabs>
      <w:ind w:leftChars="100" w:left="210"/>
    </w:pPr>
  </w:style>
  <w:style w:type="character" w:styleId="ab">
    <w:name w:val="Hyperlink"/>
    <w:basedOn w:val="a0"/>
    <w:uiPriority w:val="99"/>
    <w:unhideWhenUsed/>
    <w:rsid w:val="003435DA"/>
    <w:rPr>
      <w:color w:val="0000FF" w:themeColor="hyperlink"/>
      <w:u w:val="single"/>
    </w:rPr>
  </w:style>
  <w:style w:type="table" w:styleId="ac">
    <w:name w:val="Table Grid"/>
    <w:basedOn w:val="a1"/>
    <w:uiPriority w:val="39"/>
    <w:rsid w:val="006954D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3A74F5"/>
    <w:pPr>
      <w:ind w:leftChars="400" w:left="960"/>
    </w:pPr>
  </w:style>
  <w:style w:type="paragraph" w:styleId="ae">
    <w:name w:val="Balloon Text"/>
    <w:basedOn w:val="a"/>
    <w:link w:val="af"/>
    <w:uiPriority w:val="99"/>
    <w:semiHidden/>
    <w:unhideWhenUsed/>
    <w:rsid w:val="007311F3"/>
    <w:pPr>
      <w:spacing w:line="240" w:lineRule="auto"/>
    </w:pPr>
    <w:rPr>
      <w:rFonts w:ascii="ＭＳ 明朝" w:eastAsia="ＭＳ 明朝"/>
      <w:sz w:val="18"/>
      <w:szCs w:val="18"/>
    </w:rPr>
  </w:style>
  <w:style w:type="character" w:customStyle="1" w:styleId="af">
    <w:name w:val="吹き出し (文字)"/>
    <w:basedOn w:val="a0"/>
    <w:link w:val="ae"/>
    <w:uiPriority w:val="99"/>
    <w:semiHidden/>
    <w:rsid w:val="007311F3"/>
    <w:rPr>
      <w:rFonts w:ascii="ＭＳ 明朝" w:eastAsia="ＭＳ 明朝"/>
      <w:sz w:val="18"/>
      <w:szCs w:val="18"/>
    </w:rPr>
  </w:style>
  <w:style w:type="paragraph" w:styleId="Web">
    <w:name w:val="Normal (Web)"/>
    <w:basedOn w:val="a"/>
    <w:uiPriority w:val="99"/>
    <w:unhideWhenUsed/>
    <w:rsid w:val="002F4A45"/>
    <w:pPr>
      <w:tabs>
        <w:tab w:val="clear" w:pos="360"/>
      </w:tabs>
      <w:spacing w:before="100" w:beforeAutospacing="1" w:after="100" w:afterAutospacing="1" w:line="240" w:lineRule="auto"/>
      <w:jc w:val="left"/>
    </w:pPr>
    <w:rPr>
      <w:rFonts w:eastAsia="Times New Roman"/>
      <w:sz w:val="24"/>
      <w:szCs w:val="24"/>
    </w:rPr>
  </w:style>
  <w:style w:type="character" w:customStyle="1" w:styleId="40">
    <w:name w:val="見出し 4 (文字)"/>
    <w:basedOn w:val="a0"/>
    <w:link w:val="4"/>
    <w:uiPriority w:val="9"/>
    <w:rsid w:val="00A93E24"/>
    <w:rPr>
      <w:b/>
    </w:rPr>
  </w:style>
  <w:style w:type="character" w:styleId="af0">
    <w:name w:val="annotation reference"/>
    <w:basedOn w:val="a0"/>
    <w:uiPriority w:val="99"/>
    <w:semiHidden/>
    <w:unhideWhenUsed/>
    <w:rsid w:val="003B6036"/>
    <w:rPr>
      <w:sz w:val="16"/>
      <w:szCs w:val="16"/>
    </w:rPr>
  </w:style>
  <w:style w:type="paragraph" w:styleId="af1">
    <w:name w:val="annotation text"/>
    <w:basedOn w:val="a"/>
    <w:link w:val="af2"/>
    <w:uiPriority w:val="99"/>
    <w:unhideWhenUsed/>
    <w:rsid w:val="003B6036"/>
    <w:pPr>
      <w:spacing w:line="240" w:lineRule="auto"/>
    </w:pPr>
    <w:rPr>
      <w:sz w:val="20"/>
      <w:szCs w:val="20"/>
    </w:rPr>
  </w:style>
  <w:style w:type="character" w:customStyle="1" w:styleId="af2">
    <w:name w:val="コメント文字列 (文字)"/>
    <w:basedOn w:val="a0"/>
    <w:link w:val="af1"/>
    <w:uiPriority w:val="99"/>
    <w:rsid w:val="003B6036"/>
    <w:rPr>
      <w:sz w:val="20"/>
      <w:szCs w:val="20"/>
    </w:rPr>
  </w:style>
  <w:style w:type="paragraph" w:styleId="af3">
    <w:name w:val="annotation subject"/>
    <w:basedOn w:val="af1"/>
    <w:next w:val="af1"/>
    <w:link w:val="af4"/>
    <w:uiPriority w:val="99"/>
    <w:semiHidden/>
    <w:unhideWhenUsed/>
    <w:rsid w:val="003B6036"/>
    <w:rPr>
      <w:b/>
      <w:bCs/>
    </w:rPr>
  </w:style>
  <w:style w:type="character" w:customStyle="1" w:styleId="af4">
    <w:name w:val="コメント内容 (文字)"/>
    <w:basedOn w:val="af2"/>
    <w:link w:val="af3"/>
    <w:uiPriority w:val="99"/>
    <w:semiHidden/>
    <w:rsid w:val="003B6036"/>
    <w:rPr>
      <w:b/>
      <w:bCs/>
      <w:sz w:val="20"/>
      <w:szCs w:val="20"/>
    </w:rPr>
  </w:style>
  <w:style w:type="character" w:customStyle="1" w:styleId="20">
    <w:name w:val="見出し 2 (文字)"/>
    <w:basedOn w:val="a0"/>
    <w:link w:val="2"/>
    <w:uiPriority w:val="9"/>
    <w:rsid w:val="00CC3ECA"/>
    <w:rPr>
      <w:b/>
    </w:rPr>
  </w:style>
  <w:style w:type="paragraph" w:styleId="af5">
    <w:name w:val="caption"/>
    <w:basedOn w:val="a"/>
    <w:next w:val="a"/>
    <w:uiPriority w:val="35"/>
    <w:unhideWhenUsed/>
    <w:qFormat/>
    <w:rsid w:val="003B4479"/>
    <w:pPr>
      <w:spacing w:after="200" w:line="240" w:lineRule="auto"/>
    </w:pPr>
    <w:rPr>
      <w:i/>
      <w:iCs/>
      <w:color w:val="1F497D" w:themeColor="text2"/>
      <w:sz w:val="18"/>
      <w:szCs w:val="18"/>
    </w:rPr>
  </w:style>
  <w:style w:type="character" w:styleId="af6">
    <w:name w:val="Unresolved Mention"/>
    <w:basedOn w:val="a0"/>
    <w:uiPriority w:val="99"/>
    <w:semiHidden/>
    <w:unhideWhenUsed/>
    <w:rsid w:val="008647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2090">
      <w:bodyDiv w:val="1"/>
      <w:marLeft w:val="0"/>
      <w:marRight w:val="0"/>
      <w:marTop w:val="0"/>
      <w:marBottom w:val="0"/>
      <w:divBdr>
        <w:top w:val="none" w:sz="0" w:space="0" w:color="auto"/>
        <w:left w:val="none" w:sz="0" w:space="0" w:color="auto"/>
        <w:bottom w:val="none" w:sz="0" w:space="0" w:color="auto"/>
        <w:right w:val="none" w:sz="0" w:space="0" w:color="auto"/>
      </w:divBdr>
    </w:div>
    <w:div w:id="65540723">
      <w:bodyDiv w:val="1"/>
      <w:marLeft w:val="0"/>
      <w:marRight w:val="0"/>
      <w:marTop w:val="0"/>
      <w:marBottom w:val="0"/>
      <w:divBdr>
        <w:top w:val="none" w:sz="0" w:space="0" w:color="auto"/>
        <w:left w:val="none" w:sz="0" w:space="0" w:color="auto"/>
        <w:bottom w:val="none" w:sz="0" w:space="0" w:color="auto"/>
        <w:right w:val="none" w:sz="0" w:space="0" w:color="auto"/>
      </w:divBdr>
    </w:div>
    <w:div w:id="79984321">
      <w:bodyDiv w:val="1"/>
      <w:marLeft w:val="0"/>
      <w:marRight w:val="0"/>
      <w:marTop w:val="0"/>
      <w:marBottom w:val="0"/>
      <w:divBdr>
        <w:top w:val="none" w:sz="0" w:space="0" w:color="auto"/>
        <w:left w:val="none" w:sz="0" w:space="0" w:color="auto"/>
        <w:bottom w:val="none" w:sz="0" w:space="0" w:color="auto"/>
        <w:right w:val="none" w:sz="0" w:space="0" w:color="auto"/>
      </w:divBdr>
    </w:div>
    <w:div w:id="330331488">
      <w:bodyDiv w:val="1"/>
      <w:marLeft w:val="0"/>
      <w:marRight w:val="0"/>
      <w:marTop w:val="0"/>
      <w:marBottom w:val="0"/>
      <w:divBdr>
        <w:top w:val="none" w:sz="0" w:space="0" w:color="auto"/>
        <w:left w:val="none" w:sz="0" w:space="0" w:color="auto"/>
        <w:bottom w:val="none" w:sz="0" w:space="0" w:color="auto"/>
        <w:right w:val="none" w:sz="0" w:space="0" w:color="auto"/>
      </w:divBdr>
    </w:div>
    <w:div w:id="376320189">
      <w:bodyDiv w:val="1"/>
      <w:marLeft w:val="0"/>
      <w:marRight w:val="0"/>
      <w:marTop w:val="0"/>
      <w:marBottom w:val="0"/>
      <w:divBdr>
        <w:top w:val="none" w:sz="0" w:space="0" w:color="auto"/>
        <w:left w:val="none" w:sz="0" w:space="0" w:color="auto"/>
        <w:bottom w:val="none" w:sz="0" w:space="0" w:color="auto"/>
        <w:right w:val="none" w:sz="0" w:space="0" w:color="auto"/>
      </w:divBdr>
    </w:div>
    <w:div w:id="396174758">
      <w:bodyDiv w:val="1"/>
      <w:marLeft w:val="0"/>
      <w:marRight w:val="0"/>
      <w:marTop w:val="0"/>
      <w:marBottom w:val="0"/>
      <w:divBdr>
        <w:top w:val="none" w:sz="0" w:space="0" w:color="auto"/>
        <w:left w:val="none" w:sz="0" w:space="0" w:color="auto"/>
        <w:bottom w:val="none" w:sz="0" w:space="0" w:color="auto"/>
        <w:right w:val="none" w:sz="0" w:space="0" w:color="auto"/>
      </w:divBdr>
    </w:div>
    <w:div w:id="502743045">
      <w:bodyDiv w:val="1"/>
      <w:marLeft w:val="0"/>
      <w:marRight w:val="0"/>
      <w:marTop w:val="0"/>
      <w:marBottom w:val="0"/>
      <w:divBdr>
        <w:top w:val="none" w:sz="0" w:space="0" w:color="auto"/>
        <w:left w:val="none" w:sz="0" w:space="0" w:color="auto"/>
        <w:bottom w:val="none" w:sz="0" w:space="0" w:color="auto"/>
        <w:right w:val="none" w:sz="0" w:space="0" w:color="auto"/>
      </w:divBdr>
    </w:div>
    <w:div w:id="524638176">
      <w:bodyDiv w:val="1"/>
      <w:marLeft w:val="0"/>
      <w:marRight w:val="0"/>
      <w:marTop w:val="0"/>
      <w:marBottom w:val="0"/>
      <w:divBdr>
        <w:top w:val="none" w:sz="0" w:space="0" w:color="auto"/>
        <w:left w:val="none" w:sz="0" w:space="0" w:color="auto"/>
        <w:bottom w:val="none" w:sz="0" w:space="0" w:color="auto"/>
        <w:right w:val="none" w:sz="0" w:space="0" w:color="auto"/>
      </w:divBdr>
    </w:div>
    <w:div w:id="654070446">
      <w:bodyDiv w:val="1"/>
      <w:marLeft w:val="0"/>
      <w:marRight w:val="0"/>
      <w:marTop w:val="0"/>
      <w:marBottom w:val="0"/>
      <w:divBdr>
        <w:top w:val="none" w:sz="0" w:space="0" w:color="auto"/>
        <w:left w:val="none" w:sz="0" w:space="0" w:color="auto"/>
        <w:bottom w:val="none" w:sz="0" w:space="0" w:color="auto"/>
        <w:right w:val="none" w:sz="0" w:space="0" w:color="auto"/>
      </w:divBdr>
    </w:div>
    <w:div w:id="866144574">
      <w:bodyDiv w:val="1"/>
      <w:marLeft w:val="0"/>
      <w:marRight w:val="0"/>
      <w:marTop w:val="0"/>
      <w:marBottom w:val="0"/>
      <w:divBdr>
        <w:top w:val="none" w:sz="0" w:space="0" w:color="auto"/>
        <w:left w:val="none" w:sz="0" w:space="0" w:color="auto"/>
        <w:bottom w:val="none" w:sz="0" w:space="0" w:color="auto"/>
        <w:right w:val="none" w:sz="0" w:space="0" w:color="auto"/>
      </w:divBdr>
    </w:div>
    <w:div w:id="990718436">
      <w:bodyDiv w:val="1"/>
      <w:marLeft w:val="0"/>
      <w:marRight w:val="0"/>
      <w:marTop w:val="0"/>
      <w:marBottom w:val="0"/>
      <w:divBdr>
        <w:top w:val="none" w:sz="0" w:space="0" w:color="auto"/>
        <w:left w:val="none" w:sz="0" w:space="0" w:color="auto"/>
        <w:bottom w:val="none" w:sz="0" w:space="0" w:color="auto"/>
        <w:right w:val="none" w:sz="0" w:space="0" w:color="auto"/>
      </w:divBdr>
    </w:div>
    <w:div w:id="1021858088">
      <w:bodyDiv w:val="1"/>
      <w:marLeft w:val="0"/>
      <w:marRight w:val="0"/>
      <w:marTop w:val="0"/>
      <w:marBottom w:val="0"/>
      <w:divBdr>
        <w:top w:val="none" w:sz="0" w:space="0" w:color="auto"/>
        <w:left w:val="none" w:sz="0" w:space="0" w:color="auto"/>
        <w:bottom w:val="none" w:sz="0" w:space="0" w:color="auto"/>
        <w:right w:val="none" w:sz="0" w:space="0" w:color="auto"/>
      </w:divBdr>
    </w:div>
    <w:div w:id="1255162722">
      <w:bodyDiv w:val="1"/>
      <w:marLeft w:val="0"/>
      <w:marRight w:val="0"/>
      <w:marTop w:val="0"/>
      <w:marBottom w:val="0"/>
      <w:divBdr>
        <w:top w:val="none" w:sz="0" w:space="0" w:color="auto"/>
        <w:left w:val="none" w:sz="0" w:space="0" w:color="auto"/>
        <w:bottom w:val="none" w:sz="0" w:space="0" w:color="auto"/>
        <w:right w:val="none" w:sz="0" w:space="0" w:color="auto"/>
      </w:divBdr>
    </w:div>
    <w:div w:id="1344168098">
      <w:bodyDiv w:val="1"/>
      <w:marLeft w:val="0"/>
      <w:marRight w:val="0"/>
      <w:marTop w:val="0"/>
      <w:marBottom w:val="0"/>
      <w:divBdr>
        <w:top w:val="none" w:sz="0" w:space="0" w:color="auto"/>
        <w:left w:val="none" w:sz="0" w:space="0" w:color="auto"/>
        <w:bottom w:val="none" w:sz="0" w:space="0" w:color="auto"/>
        <w:right w:val="none" w:sz="0" w:space="0" w:color="auto"/>
      </w:divBdr>
    </w:div>
    <w:div w:id="1366054819">
      <w:bodyDiv w:val="1"/>
      <w:marLeft w:val="0"/>
      <w:marRight w:val="0"/>
      <w:marTop w:val="0"/>
      <w:marBottom w:val="0"/>
      <w:divBdr>
        <w:top w:val="none" w:sz="0" w:space="0" w:color="auto"/>
        <w:left w:val="none" w:sz="0" w:space="0" w:color="auto"/>
        <w:bottom w:val="none" w:sz="0" w:space="0" w:color="auto"/>
        <w:right w:val="none" w:sz="0" w:space="0" w:color="auto"/>
      </w:divBdr>
    </w:div>
    <w:div w:id="1368722904">
      <w:bodyDiv w:val="1"/>
      <w:marLeft w:val="0"/>
      <w:marRight w:val="0"/>
      <w:marTop w:val="0"/>
      <w:marBottom w:val="0"/>
      <w:divBdr>
        <w:top w:val="none" w:sz="0" w:space="0" w:color="auto"/>
        <w:left w:val="none" w:sz="0" w:space="0" w:color="auto"/>
        <w:bottom w:val="none" w:sz="0" w:space="0" w:color="auto"/>
        <w:right w:val="none" w:sz="0" w:space="0" w:color="auto"/>
      </w:divBdr>
    </w:div>
    <w:div w:id="1407802039">
      <w:bodyDiv w:val="1"/>
      <w:marLeft w:val="0"/>
      <w:marRight w:val="0"/>
      <w:marTop w:val="0"/>
      <w:marBottom w:val="0"/>
      <w:divBdr>
        <w:top w:val="none" w:sz="0" w:space="0" w:color="auto"/>
        <w:left w:val="none" w:sz="0" w:space="0" w:color="auto"/>
        <w:bottom w:val="none" w:sz="0" w:space="0" w:color="auto"/>
        <w:right w:val="none" w:sz="0" w:space="0" w:color="auto"/>
      </w:divBdr>
    </w:div>
    <w:div w:id="1440370514">
      <w:bodyDiv w:val="1"/>
      <w:marLeft w:val="0"/>
      <w:marRight w:val="0"/>
      <w:marTop w:val="0"/>
      <w:marBottom w:val="0"/>
      <w:divBdr>
        <w:top w:val="none" w:sz="0" w:space="0" w:color="auto"/>
        <w:left w:val="none" w:sz="0" w:space="0" w:color="auto"/>
        <w:bottom w:val="none" w:sz="0" w:space="0" w:color="auto"/>
        <w:right w:val="none" w:sz="0" w:space="0" w:color="auto"/>
      </w:divBdr>
    </w:div>
    <w:div w:id="1496914731">
      <w:bodyDiv w:val="1"/>
      <w:marLeft w:val="0"/>
      <w:marRight w:val="0"/>
      <w:marTop w:val="0"/>
      <w:marBottom w:val="0"/>
      <w:divBdr>
        <w:top w:val="none" w:sz="0" w:space="0" w:color="auto"/>
        <w:left w:val="none" w:sz="0" w:space="0" w:color="auto"/>
        <w:bottom w:val="none" w:sz="0" w:space="0" w:color="auto"/>
        <w:right w:val="none" w:sz="0" w:space="0" w:color="auto"/>
      </w:divBdr>
    </w:div>
    <w:div w:id="1660227889">
      <w:bodyDiv w:val="1"/>
      <w:marLeft w:val="0"/>
      <w:marRight w:val="0"/>
      <w:marTop w:val="0"/>
      <w:marBottom w:val="0"/>
      <w:divBdr>
        <w:top w:val="none" w:sz="0" w:space="0" w:color="auto"/>
        <w:left w:val="none" w:sz="0" w:space="0" w:color="auto"/>
        <w:bottom w:val="none" w:sz="0" w:space="0" w:color="auto"/>
        <w:right w:val="none" w:sz="0" w:space="0" w:color="auto"/>
      </w:divBdr>
    </w:div>
    <w:div w:id="1677346199">
      <w:bodyDiv w:val="1"/>
      <w:marLeft w:val="0"/>
      <w:marRight w:val="0"/>
      <w:marTop w:val="0"/>
      <w:marBottom w:val="0"/>
      <w:divBdr>
        <w:top w:val="none" w:sz="0" w:space="0" w:color="auto"/>
        <w:left w:val="none" w:sz="0" w:space="0" w:color="auto"/>
        <w:bottom w:val="none" w:sz="0" w:space="0" w:color="auto"/>
        <w:right w:val="none" w:sz="0" w:space="0" w:color="auto"/>
      </w:divBdr>
    </w:div>
    <w:div w:id="1808543949">
      <w:bodyDiv w:val="1"/>
      <w:marLeft w:val="0"/>
      <w:marRight w:val="0"/>
      <w:marTop w:val="0"/>
      <w:marBottom w:val="0"/>
      <w:divBdr>
        <w:top w:val="none" w:sz="0" w:space="0" w:color="auto"/>
        <w:left w:val="none" w:sz="0" w:space="0" w:color="auto"/>
        <w:bottom w:val="none" w:sz="0" w:space="0" w:color="auto"/>
        <w:right w:val="none" w:sz="0" w:space="0" w:color="auto"/>
      </w:divBdr>
    </w:div>
    <w:div w:id="2008440196">
      <w:bodyDiv w:val="1"/>
      <w:marLeft w:val="0"/>
      <w:marRight w:val="0"/>
      <w:marTop w:val="0"/>
      <w:marBottom w:val="0"/>
      <w:divBdr>
        <w:top w:val="none" w:sz="0" w:space="0" w:color="auto"/>
        <w:left w:val="none" w:sz="0" w:space="0" w:color="auto"/>
        <w:bottom w:val="none" w:sz="0" w:space="0" w:color="auto"/>
        <w:right w:val="none" w:sz="0" w:space="0" w:color="auto"/>
      </w:divBdr>
    </w:div>
    <w:div w:id="2072268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sv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sv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footer" Target="footer1.xml"/><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customXml" Target="ink/ink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 Id="rId60" Type="http://schemas.microsoft.com/office/2020/10/relationships/intelligence" Target="intelligence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1T13:14:00.937"/>
    </inkml:context>
    <inkml:brush xml:id="br0">
      <inkml:brushProperty name="width" value="0.035" units="cm"/>
      <inkml:brushProperty name="height" value="0.035" units="cm"/>
      <inkml:brushProperty name="color" value="#FFFFFF"/>
    </inkml:brush>
  </inkml:definitions>
  <inkml:trace contextRef="#ctx0" brushRef="#br0">40 141 24575,'-11'-128'0,"11"132"0,-1 0 0,1-1 0,-1 1 0,0 0 0,0-1 0,0 1 0,0-1 0,-1 1 0,0-1 0,-2 6 0,-11 24 0,16-32 0,-1 0 0,0 0 0,1 0 0,-1 0 0,1 0 0,-1 0 0,1 0 0,-1 0 0,1 0 0,0-1 0,-1 1 0,1 0 0,0 0 0,0 0 0,0-1 0,0 1 0,-1-1 0,1 1 0,0 0 0,0-1 0,0 1 0,0-1 0,0 0 0,0 1 0,0-1 0,1 0 0,-1 0 0,0 0 0,0 0 0,0 0 0,0 0 0,0 0 0,0 0 0,0 0 0,1 0 0,0 0 0,-1 0 0,0 0 0,0 0 0,0 0 0,0 0 0,0 0 0,1-1 0,-1 1 0,0 0 0,0 0 0,0-1 0,0 1 0,0-1 0,0 1 0,0-1 0,0 1 0,0-1 0,0 0 0,0 1 0,0-1 0,0 0 0,-1 0 0,1 0 0,0 0 0,0 0 0,-1 0 0,1 0 0,-1 0 0,1 0 0,-1 0 0,1 0 0,-1 0 0,0 0 0,1 0 0,-1 0 0,0 0 0,0 0 0,0-1 0,0 1 0,0 0 0,0-2 0,-2-4 0,-1 0 0,1 0 0,-1 1 0,0-1 0,0 1 0,-1 0 0,-7-9 0,0-3 0,9 81 0,3-47 0,0-11 0,0 0 0,-1 0 0,0 0 0,0 0 0,0 0 0,0 0 0,-1 0 0,1 0 0,-1 0 0,-1 0 0,-1 5 0,-1-20 0,-2-6 0,6 16 0,0 0 0,1-1 0,-1 1 0,0 0 0,0-1 0,1 1 0,-1 0 0,0 0 0,0-1 0,1 1 0,-1 0 0,0 0 0,1 0 0,-1-1 0,0 1 0,1 0 0,-1 0 0,1 0 0,-1 0 0,0 0 0,1 0 0,-1 0 0,0 0 0,1 0 0,-1 0 0,1 0 0,-1 0 0,0 0 0,1 0 0,-1 0 0,1 0 0,-1 0 0,0 0 0,1 0 0,-1 1 0,0-1 0,1 0 0,-1 0 0,0 0 0,1 1 0,-1-1 0,0 0 0,0 0 0,1 1 0,-1-1 0,19 7-1365,-9-4-5461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3281834-bd77-4da8-9b5c-8cdc7ad0c56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C52E1EFDCF6F64990155574BBDBDC84" ma:contentTypeVersion="14" ma:contentTypeDescription="新しいドキュメントを作成します。" ma:contentTypeScope="" ma:versionID="6e124a9caf2b0fe2a4915bf8f5e64695">
  <xsd:schema xmlns:xsd="http://www.w3.org/2001/XMLSchema" xmlns:xs="http://www.w3.org/2001/XMLSchema" xmlns:p="http://schemas.microsoft.com/office/2006/metadata/properties" xmlns:ns2="63281834-bd77-4da8-9b5c-8cdc7ad0c569" xmlns:ns3="64183b6c-8ea3-4ca2-af76-7bf4d48b8167" targetNamespace="http://schemas.microsoft.com/office/2006/metadata/properties" ma:root="true" ma:fieldsID="fe9207a5cff4e72eeba83cbb09ed34df" ns2:_="" ns3:_="">
    <xsd:import namespace="63281834-bd77-4da8-9b5c-8cdc7ad0c569"/>
    <xsd:import namespace="64183b6c-8ea3-4ca2-af76-7bf4d48b816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281834-bd77-4da8-9b5c-8cdc7ad0c5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183b6c-8ea3-4ca2-af76-7bf4d48b8167"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5F34D2-4EDA-41CB-895A-8252E4682B94}">
  <ds:schemaRefs>
    <ds:schemaRef ds:uri="http://schemas.microsoft.com/office/2006/metadata/properties"/>
    <ds:schemaRef ds:uri="http://schemas.microsoft.com/office/infopath/2007/PartnerControls"/>
    <ds:schemaRef ds:uri="63281834-bd77-4da8-9b5c-8cdc7ad0c569"/>
  </ds:schemaRefs>
</ds:datastoreItem>
</file>

<file path=customXml/itemProps2.xml><?xml version="1.0" encoding="utf-8"?>
<ds:datastoreItem xmlns:ds="http://schemas.openxmlformats.org/officeDocument/2006/customXml" ds:itemID="{5F3B61F7-D78A-4084-A9D8-E66D4ABC0162}">
  <ds:schemaRefs>
    <ds:schemaRef ds:uri="http://schemas.openxmlformats.org/officeDocument/2006/bibliography"/>
  </ds:schemaRefs>
</ds:datastoreItem>
</file>

<file path=customXml/itemProps3.xml><?xml version="1.0" encoding="utf-8"?>
<ds:datastoreItem xmlns:ds="http://schemas.openxmlformats.org/officeDocument/2006/customXml" ds:itemID="{0DC10984-52A3-4865-A300-CCBA40A10633}">
  <ds:schemaRefs>
    <ds:schemaRef ds:uri="http://schemas.microsoft.com/sharepoint/v3/contenttype/forms"/>
  </ds:schemaRefs>
</ds:datastoreItem>
</file>

<file path=customXml/itemProps4.xml><?xml version="1.0" encoding="utf-8"?>
<ds:datastoreItem xmlns:ds="http://schemas.openxmlformats.org/officeDocument/2006/customXml" ds:itemID="{3403EE44-F333-4857-B662-92CFC6DD30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281834-bd77-4da8-9b5c-8cdc7ad0c569"/>
    <ds:schemaRef ds:uri="64183b6c-8ea3-4ca2-af76-7bf4d48b81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19</Pages>
  <Words>3166</Words>
  <Characters>18050</Characters>
  <Application>Microsoft Office Word</Application>
  <DocSecurity>0</DocSecurity>
  <Lines>150</Lines>
  <Paragraphs>42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21174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MyielMGregorio</dc:creator>
  <cp:keywords/>
  <dc:description/>
  <cp:lastModifiedBy>Yudai Etsunaga</cp:lastModifiedBy>
  <cp:revision>7</cp:revision>
  <cp:lastPrinted>2024-03-16T16:48:00Z</cp:lastPrinted>
  <dcterms:created xsi:type="dcterms:W3CDTF">2024-09-06T03:46:00Z</dcterms:created>
  <dcterms:modified xsi:type="dcterms:W3CDTF">2024-09-10T04:17:00Z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0x0101009C52E1EFDCF6F64990155574BBDBDC84</vt:lpwstr>
  </property>
  <property fmtid="{D5CDD505-2E9C-101B-9397-08002B2CF9AE}" pid="3" name="MediaServiceImageTags">
    <vt:lpwstr/>
  </property>
</Properties>
</file>